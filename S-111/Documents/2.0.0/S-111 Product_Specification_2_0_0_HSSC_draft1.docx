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26"/>
      </w:tblGrid>
      <w:tr w:rsidR="005A035A" w:rsidRPr="00CF30EA" w14:paraId="1EDFEDFD" w14:textId="77777777" w:rsidTr="00B66C1A">
        <w:tc>
          <w:tcPr>
            <w:tcW w:w="9070" w:type="dxa"/>
            <w:tcBorders>
              <w:top w:val="nil"/>
              <w:left w:val="nil"/>
              <w:bottom w:val="nil"/>
              <w:right w:val="nil"/>
            </w:tcBorders>
          </w:tcPr>
          <w:p w14:paraId="05300942" w14:textId="6127F253" w:rsidR="005A035A" w:rsidRPr="00CF30EA" w:rsidRDefault="00B46E1E" w:rsidP="004B2DB3">
            <w:pPr>
              <w:pStyle w:val="HEADING1-NEW"/>
              <w:suppressLineNumbers/>
              <w:suppressAutoHyphens/>
              <w:ind w:left="0"/>
              <w:jc w:val="center"/>
              <w:rPr>
                <w:rStyle w:val="HEADING1NEW"/>
                <w:b/>
                <w:color w:val="auto"/>
                <w:sz w:val="36"/>
                <w:szCs w:val="36"/>
                <w:lang w:val="en-GB"/>
              </w:rPr>
            </w:pPr>
            <w:r w:rsidRPr="00CF30EA">
              <w:rPr>
                <w:lang w:val="en-GB"/>
              </w:rPr>
              <w:fldChar w:fldCharType="begin"/>
            </w:r>
            <w:r w:rsidRPr="00CF30EA">
              <w:rPr>
                <w:lang w:val="en-GB"/>
              </w:rPr>
              <w:instrText xml:space="preserve"> SET LIBEnFileName "C:\Documents and Settings\julia.powell\My Documents\IHO TSMAD\S100-0 main\IHO S-100 Main Oct 1 2007.doc" </w:instrText>
            </w:r>
            <w:r w:rsidRPr="00CF30EA">
              <w:rPr>
                <w:lang w:val="en-GB"/>
              </w:rPr>
              <w:fldChar w:fldCharType="separate"/>
            </w:r>
            <w:bookmarkStart w:id="0" w:name="LIBEnFileName"/>
            <w:r w:rsidRPr="00CF30EA">
              <w:rPr>
                <w:lang w:val="en-GB"/>
              </w:rPr>
              <w:t>C:\Documents and Settings\julia.powell\My Documents\IHO TSMAD\S100-0 main\IHO S-100 Main Oct 1 2007.doc</w:t>
            </w:r>
            <w:bookmarkEnd w:id="0"/>
            <w:r w:rsidRPr="00CF30EA">
              <w:rPr>
                <w:lang w:val="en-GB"/>
              </w:rPr>
              <w:fldChar w:fldCharType="end"/>
            </w:r>
            <w:r w:rsidRPr="00CF30EA">
              <w:rPr>
                <w:lang w:val="en-GB"/>
              </w:rPr>
              <w:fldChar w:fldCharType="begin"/>
            </w:r>
            <w:r w:rsidRPr="00CF30EA">
              <w:rPr>
                <w:lang w:val="en-GB"/>
              </w:rPr>
              <w:instrText xml:space="preserve"> SET DDHeadingPage1 "" </w:instrText>
            </w:r>
            <w:r w:rsidRPr="00CF30EA">
              <w:rPr>
                <w:lang w:val="en-GB"/>
              </w:rPr>
              <w:fldChar w:fldCharType="separate"/>
            </w:r>
            <w:bookmarkStart w:id="1" w:name="DDHeadingPage1"/>
            <w:bookmarkEnd w:id="1"/>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DDOrganization "© ISO/IEC 2007 – All rights reserved" </w:instrText>
            </w:r>
            <w:r w:rsidRPr="00CF30EA">
              <w:rPr>
                <w:lang w:val="en-GB"/>
              </w:rPr>
              <w:fldChar w:fldCharType="separate"/>
            </w:r>
            <w:bookmarkStart w:id="2" w:name="DDOrganization"/>
            <w:r w:rsidRPr="00CF30EA">
              <w:rPr>
                <w:lang w:val="en-GB"/>
              </w:rPr>
              <w:t>© ISO/IEC 2007 – All rights reserved</w:t>
            </w:r>
            <w:bookmarkEnd w:id="2"/>
            <w:r w:rsidRPr="00CF30EA">
              <w:rPr>
                <w:lang w:val="en-GB"/>
              </w:rPr>
              <w:fldChar w:fldCharType="end"/>
            </w:r>
            <w:r w:rsidRPr="00CF30EA">
              <w:rPr>
                <w:lang w:val="en-GB"/>
              </w:rPr>
              <w:fldChar w:fldCharType="begin"/>
            </w:r>
            <w:r w:rsidRPr="00CF30EA">
              <w:rPr>
                <w:lang w:val="en-GB"/>
              </w:rPr>
              <w:instrText xml:space="preserve"> SET LibEnteteISO "ISO-IEC_" </w:instrText>
            </w:r>
            <w:r w:rsidRPr="00CF30EA">
              <w:rPr>
                <w:lang w:val="en-GB"/>
              </w:rPr>
              <w:fldChar w:fldCharType="separate"/>
            </w:r>
            <w:bookmarkStart w:id="3" w:name="LibEnteteISO"/>
            <w:r w:rsidRPr="00CF30EA">
              <w:rPr>
                <w:lang w:val="en-GB"/>
              </w:rPr>
              <w:t>ISO-IEC_</w:t>
            </w:r>
            <w:bookmarkEnd w:id="3"/>
            <w:r w:rsidRPr="00CF30EA">
              <w:rPr>
                <w:lang w:val="en-GB"/>
              </w:rPr>
              <w:fldChar w:fldCharType="end"/>
            </w:r>
            <w:r w:rsidRPr="00CF30EA">
              <w:rPr>
                <w:lang w:val="en-GB"/>
              </w:rPr>
              <w:fldChar w:fldCharType="begin"/>
            </w:r>
            <w:r w:rsidRPr="00CF30EA">
              <w:rPr>
                <w:lang w:val="en-GB"/>
              </w:rPr>
              <w:instrText xml:space="preserve"> SET LIBTypeTitreISO " 63" </w:instrText>
            </w:r>
            <w:r w:rsidRPr="00CF30EA">
              <w:rPr>
                <w:lang w:val="en-GB"/>
              </w:rPr>
              <w:fldChar w:fldCharType="separate"/>
            </w:r>
            <w:bookmarkStart w:id="4" w:name="LIBTypeTitreISO"/>
            <w:r w:rsidRPr="00CF30EA">
              <w:rPr>
                <w:lang w:val="en-GB"/>
              </w:rPr>
              <w:t xml:space="preserve"> 63</w:t>
            </w:r>
            <w:bookmarkEnd w:id="4"/>
            <w:r w:rsidRPr="00CF30EA">
              <w:rPr>
                <w:lang w:val="en-GB"/>
              </w:rPr>
              <w:fldChar w:fldCharType="end"/>
            </w:r>
            <w:r w:rsidRPr="00CF30EA">
              <w:rPr>
                <w:lang w:val="en-GB"/>
              </w:rPr>
              <w:fldChar w:fldCharType="begin"/>
            </w:r>
            <w:r w:rsidRPr="00CF30EA">
              <w:rPr>
                <w:lang w:val="en-GB"/>
              </w:rPr>
              <w:instrText xml:space="preserve"> SET DDTITLE4 "Complementary element" </w:instrText>
            </w:r>
            <w:r w:rsidRPr="00CF30EA">
              <w:rPr>
                <w:lang w:val="en-GB"/>
              </w:rPr>
              <w:fldChar w:fldCharType="separate"/>
            </w:r>
            <w:bookmarkStart w:id="5" w:name="DDTITLE4"/>
            <w:r w:rsidRPr="00CF30EA">
              <w:rPr>
                <w:lang w:val="en-GB"/>
              </w:rPr>
              <w:t>Complementary element</w:t>
            </w:r>
            <w:bookmarkEnd w:id="5"/>
            <w:r w:rsidRPr="00CF30EA">
              <w:rPr>
                <w:lang w:val="en-GB"/>
              </w:rPr>
              <w:fldChar w:fldCharType="end"/>
            </w:r>
            <w:r w:rsidRPr="00CF30EA">
              <w:rPr>
                <w:lang w:val="en-GB"/>
              </w:rPr>
              <w:fldChar w:fldCharType="begin"/>
            </w:r>
            <w:r w:rsidRPr="00CF30EA">
              <w:rPr>
                <w:lang w:val="en-GB"/>
              </w:rPr>
              <w:instrText xml:space="preserve"> SET DDTITLE3 "Introductory element — Main element" </w:instrText>
            </w:r>
            <w:r w:rsidRPr="00CF30EA">
              <w:rPr>
                <w:lang w:val="en-GB"/>
              </w:rPr>
              <w:fldChar w:fldCharType="separate"/>
            </w:r>
            <w:bookmarkStart w:id="6" w:name="DDTITLE3"/>
            <w:r w:rsidRPr="00CF30EA">
              <w:rPr>
                <w:lang w:val="en-GB"/>
              </w:rPr>
              <w:t>Introductory element — Main element</w:t>
            </w:r>
            <w:bookmarkEnd w:id="6"/>
            <w:r w:rsidRPr="00CF30EA">
              <w:rPr>
                <w:lang w:val="en-GB"/>
              </w:rPr>
              <w:fldChar w:fldCharType="end"/>
            </w:r>
            <w:r w:rsidRPr="00CF30EA">
              <w:rPr>
                <w:lang w:val="en-GB"/>
              </w:rPr>
              <w:fldChar w:fldCharType="begin"/>
            </w:r>
            <w:r w:rsidRPr="00CF30EA">
              <w:rPr>
                <w:lang w:val="en-GB"/>
              </w:rPr>
              <w:instrText xml:space="preserve"> SET DDTITLE2 "Élément introductif — Élément central — Élément complémentaire" </w:instrText>
            </w:r>
            <w:r w:rsidRPr="00CF30EA">
              <w:rPr>
                <w:lang w:val="en-GB"/>
              </w:rPr>
              <w:fldChar w:fldCharType="separate"/>
            </w:r>
            <w:bookmarkStart w:id="7" w:name="DDTITLE2"/>
            <w:r w:rsidRPr="00CF30EA">
              <w:rPr>
                <w:lang w:val="en-GB"/>
              </w:rPr>
              <w:t>Élément introductif — Élément central — Élément complémentaire</w:t>
            </w:r>
            <w:bookmarkEnd w:id="7"/>
            <w:r w:rsidRPr="00CF30EA">
              <w:rPr>
                <w:lang w:val="en-GB"/>
              </w:rPr>
              <w:fldChar w:fldCharType="end"/>
            </w:r>
            <w:r w:rsidRPr="00CF30EA">
              <w:rPr>
                <w:lang w:val="en-GB"/>
              </w:rPr>
              <w:fldChar w:fldCharType="begin"/>
            </w:r>
            <w:r w:rsidRPr="00CF30EA">
              <w:rPr>
                <w:lang w:val="en-GB"/>
              </w:rPr>
              <w:instrText xml:space="preserve"> SET DDTITLE1 "Introductory element — Main element — Complementary element" </w:instrText>
            </w:r>
            <w:r w:rsidRPr="00CF30EA">
              <w:rPr>
                <w:lang w:val="en-GB"/>
              </w:rPr>
              <w:fldChar w:fldCharType="separate"/>
            </w:r>
            <w:bookmarkStart w:id="8" w:name="DDTITLE1"/>
            <w:r w:rsidRPr="00CF30EA">
              <w:rPr>
                <w:lang w:val="en-GB"/>
              </w:rPr>
              <w:t>Introductory element — Main element — Complementary element</w:t>
            </w:r>
            <w:bookmarkEnd w:id="8"/>
            <w:r w:rsidRPr="00CF30EA">
              <w:rPr>
                <w:lang w:val="en-GB"/>
              </w:rPr>
              <w:fldChar w:fldCharType="end"/>
            </w:r>
            <w:r w:rsidRPr="00CF30EA">
              <w:rPr>
                <w:lang w:val="en-GB"/>
              </w:rPr>
              <w:fldChar w:fldCharType="begin"/>
            </w:r>
            <w:r w:rsidRPr="00CF30EA">
              <w:rPr>
                <w:lang w:val="en-GB"/>
              </w:rPr>
              <w:instrText xml:space="preserve"> SET DDDocLanguage "E" </w:instrText>
            </w:r>
            <w:r w:rsidRPr="00CF30EA">
              <w:rPr>
                <w:lang w:val="en-GB"/>
              </w:rPr>
              <w:fldChar w:fldCharType="separate"/>
            </w:r>
            <w:bookmarkStart w:id="9" w:name="DDDocLanguage"/>
            <w:r w:rsidRPr="00CF30EA">
              <w:rPr>
                <w:lang w:val="en-GB"/>
              </w:rPr>
              <w:t>E</w:t>
            </w:r>
            <w:bookmarkEnd w:id="9"/>
            <w:r w:rsidRPr="00CF30EA">
              <w:rPr>
                <w:lang w:val="en-GB"/>
              </w:rPr>
              <w:fldChar w:fldCharType="end"/>
            </w:r>
            <w:r w:rsidRPr="00CF30EA">
              <w:rPr>
                <w:lang w:val="en-GB"/>
              </w:rPr>
              <w:fldChar w:fldCharType="begin"/>
            </w:r>
            <w:r w:rsidRPr="00CF30EA">
              <w:rPr>
                <w:lang w:val="en-GB"/>
              </w:rPr>
              <w:instrText xml:space="preserve"> SET DDWorkDocDate "2007-10-2" </w:instrText>
            </w:r>
            <w:r w:rsidRPr="00CF30EA">
              <w:rPr>
                <w:lang w:val="en-GB"/>
              </w:rPr>
              <w:fldChar w:fldCharType="separate"/>
            </w:r>
            <w:bookmarkStart w:id="10" w:name="DDWorkDocDate"/>
            <w:r w:rsidRPr="00CF30EA">
              <w:rPr>
                <w:lang w:val="en-GB"/>
              </w:rPr>
              <w:t>2007-10-2</w:t>
            </w:r>
            <w:bookmarkEnd w:id="10"/>
            <w:r w:rsidRPr="00CF30EA">
              <w:rPr>
                <w:lang w:val="en-GB"/>
              </w:rPr>
              <w:fldChar w:fldCharType="end"/>
            </w:r>
            <w:r w:rsidRPr="00CF30EA">
              <w:rPr>
                <w:lang w:val="en-GB"/>
              </w:rPr>
              <w:fldChar w:fldCharType="begin"/>
            </w:r>
            <w:r w:rsidRPr="00CF30EA">
              <w:rPr>
                <w:lang w:val="en-GB"/>
              </w:rPr>
              <w:instrText xml:space="preserve"> SET DDDocStage "" </w:instrText>
            </w:r>
            <w:r w:rsidRPr="00CF30EA">
              <w:rPr>
                <w:lang w:val="en-GB"/>
              </w:rPr>
              <w:fldChar w:fldCharType="separate"/>
            </w:r>
            <w:bookmarkStart w:id="11" w:name="DDDocStage"/>
            <w:bookmarkEnd w:id="11"/>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DDOrganization3 "ISO/IEC" </w:instrText>
            </w:r>
            <w:r w:rsidRPr="00CF30EA">
              <w:rPr>
                <w:lang w:val="en-GB"/>
              </w:rPr>
              <w:fldChar w:fldCharType="separate"/>
            </w:r>
            <w:bookmarkStart w:id="12" w:name="DDOrganization3"/>
            <w:r w:rsidRPr="00CF30EA">
              <w:rPr>
                <w:lang w:val="en-GB"/>
              </w:rPr>
              <w:t>ISO/IEC</w:t>
            </w:r>
            <w:bookmarkEnd w:id="12"/>
            <w:r w:rsidRPr="00CF30EA">
              <w:rPr>
                <w:lang w:val="en-GB"/>
              </w:rPr>
              <w:fldChar w:fldCharType="end"/>
            </w:r>
            <w:r w:rsidRPr="00CF30EA">
              <w:rPr>
                <w:lang w:val="en-GB"/>
              </w:rPr>
              <w:fldChar w:fldCharType="begin"/>
            </w:r>
            <w:r w:rsidRPr="00CF30EA">
              <w:rPr>
                <w:lang w:val="en-GB"/>
              </w:rPr>
              <w:instrText xml:space="preserve"> SET DDOrganization1 "ISO/IEC " </w:instrText>
            </w:r>
            <w:r w:rsidRPr="00CF30EA">
              <w:rPr>
                <w:lang w:val="en-GB"/>
              </w:rPr>
              <w:fldChar w:fldCharType="separate"/>
            </w:r>
            <w:bookmarkStart w:id="13" w:name="DDOrganization1"/>
            <w:r w:rsidRPr="00CF30EA">
              <w:rPr>
                <w:lang w:val="en-GB"/>
              </w:rPr>
              <w:t>ISO/IEC </w:t>
            </w:r>
            <w:bookmarkEnd w:id="13"/>
            <w:r w:rsidRPr="00CF30EA">
              <w:rPr>
                <w:lang w:val="en-GB"/>
              </w:rPr>
              <w:fldChar w:fldCharType="end"/>
            </w:r>
            <w:r w:rsidRPr="00CF30EA">
              <w:rPr>
                <w:lang w:val="en-GB"/>
              </w:rPr>
              <w:fldChar w:fldCharType="begin"/>
            </w:r>
            <w:r w:rsidRPr="00CF30EA">
              <w:rPr>
                <w:lang w:val="en-GB"/>
              </w:rPr>
              <w:instrText xml:space="preserve"> SET DDBASEYEAR "" </w:instrText>
            </w:r>
            <w:r w:rsidRPr="00CF30EA">
              <w:rPr>
                <w:lang w:val="en-GB"/>
              </w:rPr>
              <w:fldChar w:fldCharType="separate"/>
            </w:r>
            <w:bookmarkStart w:id="14" w:name="DDBASEYEAR"/>
            <w:bookmarkEnd w:id="14"/>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DDAmno "" </w:instrText>
            </w:r>
            <w:r w:rsidRPr="00CF30EA">
              <w:rPr>
                <w:lang w:val="en-GB"/>
              </w:rPr>
              <w:fldChar w:fldCharType="separate"/>
            </w:r>
            <w:bookmarkStart w:id="15" w:name="DDAmno"/>
            <w:bookmarkEnd w:id="15"/>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DDDocSubType "" </w:instrText>
            </w:r>
            <w:r w:rsidRPr="00CF30EA">
              <w:rPr>
                <w:lang w:val="en-GB"/>
              </w:rPr>
              <w:fldChar w:fldCharType="separate"/>
            </w:r>
            <w:bookmarkStart w:id="16" w:name="DDDocSubType"/>
            <w:bookmarkEnd w:id="16"/>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DDDocType "" </w:instrText>
            </w:r>
            <w:r w:rsidRPr="00CF30EA">
              <w:rPr>
                <w:lang w:val="en-GB"/>
              </w:rPr>
              <w:fldChar w:fldCharType="separate"/>
            </w:r>
            <w:bookmarkStart w:id="17" w:name="DDDocType"/>
            <w:bookmarkEnd w:id="17"/>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DDpubYear "2007" </w:instrText>
            </w:r>
            <w:r w:rsidRPr="00CF30EA">
              <w:rPr>
                <w:lang w:val="en-GB"/>
              </w:rPr>
              <w:fldChar w:fldCharType="separate"/>
            </w:r>
            <w:bookmarkStart w:id="18" w:name="DDpubYear"/>
            <w:r w:rsidRPr="00CF30EA">
              <w:rPr>
                <w:lang w:val="en-GB"/>
              </w:rPr>
              <w:t>2007</w:t>
            </w:r>
            <w:bookmarkEnd w:id="18"/>
            <w:r w:rsidRPr="00CF30EA">
              <w:rPr>
                <w:lang w:val="en-GB"/>
              </w:rPr>
              <w:fldChar w:fldCharType="end"/>
            </w:r>
            <w:r w:rsidRPr="00CF30EA">
              <w:rPr>
                <w:lang w:val="en-GB"/>
              </w:rPr>
              <w:fldChar w:fldCharType="begin"/>
            </w:r>
            <w:r w:rsidRPr="00CF30EA">
              <w:rPr>
                <w:lang w:val="en-GB"/>
              </w:rPr>
              <w:instrText xml:space="preserve"> SET DDWorkDocNo "" </w:instrText>
            </w:r>
            <w:r w:rsidRPr="00CF30EA">
              <w:rPr>
                <w:lang w:val="en-GB"/>
              </w:rPr>
              <w:fldChar w:fldCharType="separate"/>
            </w:r>
            <w:bookmarkStart w:id="19" w:name="DDWorkDocNo"/>
            <w:bookmarkEnd w:id="19"/>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DDRefNoPart "ISO/IEC " </w:instrText>
            </w:r>
            <w:r w:rsidRPr="00CF30EA">
              <w:rPr>
                <w:lang w:val="en-GB"/>
              </w:rPr>
              <w:fldChar w:fldCharType="separate"/>
            </w:r>
            <w:bookmarkStart w:id="20" w:name="DDRefNoPart"/>
            <w:r w:rsidRPr="00CF30EA">
              <w:rPr>
                <w:lang w:val="en-GB"/>
              </w:rPr>
              <w:t>ISO/IEC </w:t>
            </w:r>
            <w:bookmarkEnd w:id="20"/>
            <w:r w:rsidRPr="00CF30EA">
              <w:rPr>
                <w:lang w:val="en-GB"/>
              </w:rPr>
              <w:fldChar w:fldCharType="end"/>
            </w:r>
            <w:r w:rsidRPr="00CF30EA">
              <w:rPr>
                <w:lang w:val="en-GB"/>
              </w:rPr>
              <w:fldChar w:fldCharType="begin"/>
            </w:r>
            <w:r w:rsidRPr="00CF30EA">
              <w:rPr>
                <w:lang w:val="en-GB"/>
              </w:rPr>
              <w:instrText xml:space="preserve"> SET DDRefGen "ISO/IEC " </w:instrText>
            </w:r>
            <w:r w:rsidRPr="00CF30EA">
              <w:rPr>
                <w:lang w:val="en-GB"/>
              </w:rPr>
              <w:fldChar w:fldCharType="separate"/>
            </w:r>
            <w:bookmarkStart w:id="21" w:name="DDRefGen"/>
            <w:r w:rsidRPr="00CF30EA">
              <w:rPr>
                <w:lang w:val="en-GB"/>
              </w:rPr>
              <w:t>ISO/IEC </w:t>
            </w:r>
            <w:bookmarkEnd w:id="21"/>
            <w:r w:rsidRPr="00CF30EA">
              <w:rPr>
                <w:lang w:val="en-GB"/>
              </w:rPr>
              <w:fldChar w:fldCharType="end"/>
            </w:r>
            <w:r w:rsidRPr="00CF30EA">
              <w:rPr>
                <w:lang w:val="en-GB"/>
              </w:rPr>
              <w:fldChar w:fldCharType="begin"/>
            </w:r>
            <w:r w:rsidRPr="00CF30EA">
              <w:rPr>
                <w:lang w:val="en-GB"/>
              </w:rPr>
              <w:instrText xml:space="preserve"> SET DDRefNum "_(E)." </w:instrText>
            </w:r>
            <w:r w:rsidRPr="00CF30EA">
              <w:rPr>
                <w:lang w:val="en-GB"/>
              </w:rPr>
              <w:fldChar w:fldCharType="separate"/>
            </w:r>
            <w:bookmarkStart w:id="22" w:name="DDRefNum"/>
            <w:r w:rsidRPr="00CF30EA">
              <w:rPr>
                <w:lang w:val="en-GB"/>
              </w:rPr>
              <w:t>_(E).</w:t>
            </w:r>
            <w:bookmarkEnd w:id="22"/>
            <w:r w:rsidRPr="00CF30EA">
              <w:rPr>
                <w:lang w:val="en-GB"/>
              </w:rPr>
              <w:fldChar w:fldCharType="end"/>
            </w:r>
            <w:r w:rsidRPr="00CF30EA">
              <w:rPr>
                <w:lang w:val="en-GB"/>
              </w:rPr>
              <w:fldChar w:fldCharType="begin"/>
            </w:r>
            <w:r w:rsidRPr="00CF30EA">
              <w:rPr>
                <w:lang w:val="en-GB"/>
              </w:rPr>
              <w:instrText xml:space="preserve"> SET DDSCSecr "" </w:instrText>
            </w:r>
            <w:r w:rsidRPr="00CF30EA">
              <w:rPr>
                <w:lang w:val="en-GB"/>
              </w:rPr>
              <w:fldChar w:fldCharType="separate"/>
            </w:r>
            <w:bookmarkStart w:id="23" w:name="DDSCSecr"/>
            <w:bookmarkEnd w:id="23"/>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DDSecr "" </w:instrText>
            </w:r>
            <w:r w:rsidRPr="00CF30EA">
              <w:rPr>
                <w:lang w:val="en-GB"/>
              </w:rPr>
              <w:fldChar w:fldCharType="separate"/>
            </w:r>
            <w:bookmarkStart w:id="24" w:name="DDSecr"/>
            <w:bookmarkEnd w:id="24"/>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DDSCTitle "" </w:instrText>
            </w:r>
            <w:r w:rsidRPr="00CF30EA">
              <w:rPr>
                <w:lang w:val="en-GB"/>
              </w:rPr>
              <w:fldChar w:fldCharType="separate"/>
            </w:r>
            <w:bookmarkStart w:id="25" w:name="DDSCTitle"/>
            <w:bookmarkEnd w:id="25"/>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DDTCTitle "" </w:instrText>
            </w:r>
            <w:r w:rsidRPr="00CF30EA">
              <w:rPr>
                <w:lang w:val="en-GB"/>
              </w:rPr>
              <w:fldChar w:fldCharType="separate"/>
            </w:r>
            <w:bookmarkStart w:id="26" w:name="DDTCTitle"/>
            <w:bookmarkEnd w:id="26"/>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DDWGNum "" </w:instrText>
            </w:r>
            <w:r w:rsidRPr="00CF30EA">
              <w:rPr>
                <w:lang w:val="en-GB"/>
              </w:rPr>
              <w:fldChar w:fldCharType="separate"/>
            </w:r>
            <w:bookmarkStart w:id="27" w:name="DDWGNum"/>
            <w:bookmarkEnd w:id="27"/>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DDSCNum "" </w:instrText>
            </w:r>
            <w:r w:rsidRPr="00CF30EA">
              <w:rPr>
                <w:lang w:val="en-GB"/>
              </w:rPr>
              <w:fldChar w:fldCharType="separate"/>
            </w:r>
            <w:bookmarkStart w:id="28" w:name="DDSCNum"/>
            <w:bookmarkEnd w:id="28"/>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DDTCNum "" </w:instrText>
            </w:r>
            <w:r w:rsidRPr="00CF30EA">
              <w:rPr>
                <w:lang w:val="en-GB"/>
              </w:rPr>
              <w:fldChar w:fldCharType="separate"/>
            </w:r>
            <w:bookmarkStart w:id="29" w:name="DDTCNum"/>
            <w:bookmarkEnd w:id="29"/>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LIBLANG " 2" </w:instrText>
            </w:r>
            <w:r w:rsidRPr="00CF30EA">
              <w:rPr>
                <w:lang w:val="en-GB"/>
              </w:rPr>
              <w:fldChar w:fldCharType="separate"/>
            </w:r>
            <w:bookmarkStart w:id="30" w:name="LIBLANG"/>
            <w:r w:rsidRPr="00CF30EA">
              <w:rPr>
                <w:lang w:val="en-GB"/>
              </w:rPr>
              <w:t xml:space="preserve"> 2</w:t>
            </w:r>
            <w:bookmarkEnd w:id="30"/>
            <w:r w:rsidRPr="00CF30EA">
              <w:rPr>
                <w:lang w:val="en-GB"/>
              </w:rPr>
              <w:fldChar w:fldCharType="end"/>
            </w:r>
            <w:r w:rsidRPr="00CF30EA">
              <w:rPr>
                <w:lang w:val="en-GB"/>
              </w:rPr>
              <w:fldChar w:fldCharType="begin"/>
            </w:r>
            <w:r w:rsidRPr="00CF30EA">
              <w:rPr>
                <w:lang w:val="en-GB"/>
              </w:rPr>
              <w:instrText xml:space="preserve"> SET libH2NAME "Heading 2" </w:instrText>
            </w:r>
            <w:r w:rsidRPr="00CF30EA">
              <w:rPr>
                <w:lang w:val="en-GB"/>
              </w:rPr>
              <w:fldChar w:fldCharType="separate"/>
            </w:r>
            <w:bookmarkStart w:id="31" w:name="libH2NAME"/>
            <w:r w:rsidRPr="00CF30EA">
              <w:rPr>
                <w:lang w:val="en-GB"/>
              </w:rPr>
              <w:t>Heading 2</w:t>
            </w:r>
            <w:bookmarkEnd w:id="31"/>
            <w:r w:rsidRPr="00CF30EA">
              <w:rPr>
                <w:lang w:val="en-GB"/>
              </w:rPr>
              <w:fldChar w:fldCharType="end"/>
            </w:r>
            <w:r w:rsidRPr="00CF30EA">
              <w:rPr>
                <w:lang w:val="en-GB"/>
              </w:rPr>
              <w:fldChar w:fldCharType="begin"/>
            </w:r>
            <w:r w:rsidRPr="00CF30EA">
              <w:rPr>
                <w:lang w:val="en-GB"/>
              </w:rPr>
              <w:instrText xml:space="preserve"> SET libH1NAME "Heading 1" </w:instrText>
            </w:r>
            <w:r w:rsidRPr="00CF30EA">
              <w:rPr>
                <w:lang w:val="en-GB"/>
              </w:rPr>
              <w:fldChar w:fldCharType="separate"/>
            </w:r>
            <w:bookmarkStart w:id="32" w:name="libH1NAME"/>
            <w:r w:rsidRPr="00CF30EA">
              <w:rPr>
                <w:lang w:val="en-GB"/>
              </w:rPr>
              <w:t>Heading 1</w:t>
            </w:r>
            <w:bookmarkEnd w:id="32"/>
            <w:r w:rsidRPr="00CF30EA">
              <w:rPr>
                <w:lang w:val="en-GB"/>
              </w:rPr>
              <w:fldChar w:fldCharType="end"/>
            </w:r>
            <w:r w:rsidRPr="00CF30EA">
              <w:rPr>
                <w:lang w:val="en-GB"/>
              </w:rPr>
              <w:fldChar w:fldCharType="begin"/>
            </w:r>
            <w:r w:rsidRPr="00CF30EA">
              <w:rPr>
                <w:lang w:val="en-GB"/>
              </w:rPr>
              <w:instrText xml:space="preserve"> SET LibDesc "" </w:instrText>
            </w:r>
            <w:r w:rsidRPr="00CF30EA">
              <w:rPr>
                <w:lang w:val="en-GB"/>
              </w:rPr>
              <w:fldChar w:fldCharType="separate"/>
            </w:r>
            <w:bookmarkStart w:id="33" w:name="LibDesc"/>
            <w:bookmarkEnd w:id="33"/>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LibDescD "" </w:instrText>
            </w:r>
            <w:r w:rsidRPr="00CF30EA">
              <w:rPr>
                <w:lang w:val="en-GB"/>
              </w:rPr>
              <w:fldChar w:fldCharType="separate"/>
            </w:r>
            <w:bookmarkStart w:id="34" w:name="LibDescD"/>
            <w:bookmarkEnd w:id="34"/>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LibDescE "" </w:instrText>
            </w:r>
            <w:r w:rsidRPr="00CF30EA">
              <w:rPr>
                <w:lang w:val="en-GB"/>
              </w:rPr>
              <w:fldChar w:fldCharType="separate"/>
            </w:r>
            <w:bookmarkStart w:id="35" w:name="LibDescE"/>
            <w:bookmarkEnd w:id="35"/>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LibDescF "" </w:instrText>
            </w:r>
            <w:r w:rsidRPr="00CF30EA">
              <w:rPr>
                <w:lang w:val="en-GB"/>
              </w:rPr>
              <w:fldChar w:fldCharType="separate"/>
            </w:r>
            <w:bookmarkStart w:id="36" w:name="LibDescF"/>
            <w:bookmarkEnd w:id="36"/>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NATSubVer "0" </w:instrText>
            </w:r>
            <w:r w:rsidRPr="00CF30EA">
              <w:rPr>
                <w:lang w:val="en-GB"/>
              </w:rPr>
              <w:fldChar w:fldCharType="separate"/>
            </w:r>
            <w:bookmarkStart w:id="37" w:name="NATSubVer"/>
            <w:r w:rsidRPr="00CF30EA">
              <w:rPr>
                <w:lang w:val="en-GB"/>
              </w:rPr>
              <w:t>0</w:t>
            </w:r>
            <w:bookmarkEnd w:id="37"/>
            <w:r w:rsidRPr="00CF30EA">
              <w:rPr>
                <w:lang w:val="en-GB"/>
              </w:rPr>
              <w:fldChar w:fldCharType="end"/>
            </w:r>
            <w:r w:rsidRPr="00CF30EA">
              <w:rPr>
                <w:lang w:val="en-GB"/>
              </w:rPr>
              <w:fldChar w:fldCharType="begin"/>
            </w:r>
            <w:r w:rsidRPr="00CF30EA">
              <w:rPr>
                <w:lang w:val="en-GB"/>
              </w:rPr>
              <w:instrText xml:space="preserve"> SET CENSubVer "2" </w:instrText>
            </w:r>
            <w:r w:rsidRPr="00CF30EA">
              <w:rPr>
                <w:lang w:val="en-GB"/>
              </w:rPr>
              <w:fldChar w:fldCharType="separate"/>
            </w:r>
            <w:bookmarkStart w:id="38" w:name="CENSubVer"/>
            <w:r w:rsidRPr="00CF30EA">
              <w:rPr>
                <w:lang w:val="en-GB"/>
              </w:rPr>
              <w:t>2</w:t>
            </w:r>
            <w:bookmarkEnd w:id="38"/>
            <w:r w:rsidRPr="00CF30EA">
              <w:rPr>
                <w:lang w:val="en-GB"/>
              </w:rPr>
              <w:fldChar w:fldCharType="end"/>
            </w:r>
            <w:r w:rsidRPr="00CF30EA">
              <w:rPr>
                <w:lang w:val="en-GB"/>
              </w:rPr>
              <w:fldChar w:fldCharType="begin"/>
            </w:r>
            <w:r w:rsidRPr="00CF30EA">
              <w:rPr>
                <w:lang w:val="en-GB"/>
              </w:rPr>
              <w:instrText xml:space="preserve"> SET ISOSubVer "" </w:instrText>
            </w:r>
            <w:r w:rsidRPr="00CF30EA">
              <w:rPr>
                <w:lang w:val="en-GB"/>
              </w:rPr>
              <w:fldChar w:fldCharType="separate"/>
            </w:r>
            <w:bookmarkStart w:id="39" w:name="ISOSubVer"/>
            <w:bookmarkEnd w:id="39"/>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LIBVerMSDN "STD Version 2.1c2" </w:instrText>
            </w:r>
            <w:r w:rsidRPr="00CF30EA">
              <w:rPr>
                <w:lang w:val="en-GB"/>
              </w:rPr>
              <w:fldChar w:fldCharType="separate"/>
            </w:r>
            <w:bookmarkStart w:id="40" w:name="LIBVerMSDN"/>
            <w:r w:rsidRPr="00CF30EA">
              <w:rPr>
                <w:lang w:val="en-GB"/>
              </w:rPr>
              <w:t>STD Version 2.1c2</w:t>
            </w:r>
            <w:bookmarkEnd w:id="40"/>
            <w:r w:rsidRPr="00CF30EA">
              <w:rPr>
                <w:lang w:val="en-GB"/>
              </w:rPr>
              <w:fldChar w:fldCharType="end"/>
            </w:r>
            <w:r w:rsidRPr="00CF30EA">
              <w:rPr>
                <w:lang w:val="en-GB"/>
              </w:rPr>
              <w:fldChar w:fldCharType="begin"/>
            </w:r>
            <w:r w:rsidRPr="00CF30EA">
              <w:rPr>
                <w:lang w:val="en-GB"/>
              </w:rPr>
              <w:instrText xml:space="preserve"> SET LIBStageCode "0" </w:instrText>
            </w:r>
            <w:r w:rsidRPr="00CF30EA">
              <w:rPr>
                <w:lang w:val="en-GB"/>
              </w:rPr>
              <w:fldChar w:fldCharType="separate"/>
            </w:r>
            <w:bookmarkStart w:id="41" w:name="LIBStageCode"/>
            <w:r w:rsidRPr="00CF30EA">
              <w:rPr>
                <w:lang w:val="en-GB"/>
              </w:rPr>
              <w:t>0</w:t>
            </w:r>
            <w:bookmarkEnd w:id="41"/>
            <w:r w:rsidRPr="00CF30EA">
              <w:rPr>
                <w:lang w:val="en-GB"/>
              </w:rPr>
              <w:fldChar w:fldCharType="end"/>
            </w:r>
            <w:r w:rsidRPr="00CF30EA">
              <w:rPr>
                <w:lang w:val="en-GB"/>
              </w:rPr>
              <w:fldChar w:fldCharType="begin"/>
            </w:r>
            <w:r w:rsidRPr="00CF30EA">
              <w:rPr>
                <w:lang w:val="en-GB"/>
              </w:rPr>
              <w:instrText xml:space="preserve"> SET LibRpl "" </w:instrText>
            </w:r>
            <w:r w:rsidRPr="00CF30EA">
              <w:rPr>
                <w:lang w:val="en-GB"/>
              </w:rPr>
              <w:fldChar w:fldCharType="separate"/>
            </w:r>
            <w:bookmarkStart w:id="42" w:name="LibRpl"/>
            <w:bookmarkEnd w:id="42"/>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LibICS "" </w:instrText>
            </w:r>
            <w:r w:rsidRPr="00CF30EA">
              <w:rPr>
                <w:lang w:val="en-GB"/>
              </w:rPr>
              <w:fldChar w:fldCharType="separate"/>
            </w:r>
            <w:bookmarkStart w:id="43" w:name="LibICS"/>
            <w:bookmarkEnd w:id="43"/>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LIBFIL " 4" </w:instrText>
            </w:r>
            <w:r w:rsidRPr="00CF30EA">
              <w:rPr>
                <w:lang w:val="en-GB"/>
              </w:rPr>
              <w:fldChar w:fldCharType="separate"/>
            </w:r>
            <w:bookmarkStart w:id="44" w:name="LIBFIL"/>
            <w:r w:rsidRPr="00CF30EA">
              <w:rPr>
                <w:lang w:val="en-GB"/>
              </w:rPr>
              <w:t xml:space="preserve"> 4</w:t>
            </w:r>
            <w:bookmarkEnd w:id="44"/>
            <w:r w:rsidRPr="00CF30EA">
              <w:rPr>
                <w:lang w:val="en-GB"/>
              </w:rPr>
              <w:fldChar w:fldCharType="end"/>
            </w:r>
            <w:r w:rsidRPr="00CF30EA">
              <w:rPr>
                <w:lang w:val="en-GB"/>
              </w:rPr>
              <w:fldChar w:fldCharType="begin"/>
            </w:r>
            <w:r w:rsidRPr="00CF30EA">
              <w:rPr>
                <w:lang w:val="en-GB"/>
              </w:rPr>
              <w:instrText xml:space="preserve"> SET LIBFrFileName ""</w:instrText>
            </w:r>
            <w:r w:rsidRPr="00CF30EA">
              <w:rPr>
                <w:lang w:val="en-GB"/>
              </w:rPr>
              <w:fldChar w:fldCharType="separate"/>
            </w:r>
            <w:bookmarkStart w:id="45" w:name="LIBFrFileName"/>
            <w:bookmarkEnd w:id="45"/>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LIBDeFileName ""</w:instrText>
            </w:r>
            <w:r w:rsidRPr="00CF30EA">
              <w:rPr>
                <w:lang w:val="en-GB"/>
              </w:rPr>
              <w:fldChar w:fldCharType="separate"/>
            </w:r>
            <w:bookmarkStart w:id="46" w:name="LIBDeFileName"/>
            <w:bookmarkEnd w:id="46"/>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LIBNatFileName ""</w:instrText>
            </w:r>
            <w:r w:rsidRPr="00CF30EA">
              <w:rPr>
                <w:lang w:val="en-GB"/>
              </w:rPr>
              <w:fldChar w:fldCharType="separate"/>
            </w:r>
            <w:bookmarkStart w:id="47" w:name="LIBNatFileName"/>
            <w:bookmarkEnd w:id="47"/>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LIBFileOld "" </w:instrText>
            </w:r>
            <w:r w:rsidRPr="00CF30EA">
              <w:rPr>
                <w:lang w:val="en-GB"/>
              </w:rPr>
              <w:fldChar w:fldCharType="separate"/>
            </w:r>
            <w:bookmarkStart w:id="48" w:name="LIBFileOld"/>
            <w:bookmarkEnd w:id="48"/>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LIBTypeTitreCEN "" </w:instrText>
            </w:r>
            <w:r w:rsidRPr="00CF30EA">
              <w:rPr>
                <w:lang w:val="en-GB"/>
              </w:rPr>
              <w:fldChar w:fldCharType="separate"/>
            </w:r>
            <w:bookmarkStart w:id="49" w:name="LIBTypeTitre"/>
            <w:bookmarkStart w:id="50" w:name="LIBTypeTitreCEN"/>
            <w:bookmarkEnd w:id="49"/>
            <w:bookmarkEnd w:id="50"/>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LIBTypeTitreNAT "" </w:instrText>
            </w:r>
            <w:r w:rsidRPr="00CF30EA">
              <w:rPr>
                <w:lang w:val="en-GB"/>
              </w:rPr>
              <w:fldChar w:fldCharType="separate"/>
            </w:r>
            <w:bookmarkStart w:id="51" w:name="LIBTypeTitreNAT"/>
            <w:bookmarkEnd w:id="51"/>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LibEnteteCEN "" </w:instrText>
            </w:r>
            <w:r w:rsidRPr="00CF30EA">
              <w:rPr>
                <w:lang w:val="en-GB"/>
              </w:rPr>
              <w:fldChar w:fldCharType="separate"/>
            </w:r>
            <w:bookmarkStart w:id="52" w:name="LibEntete"/>
            <w:bookmarkStart w:id="53" w:name="LibFileEnTete"/>
            <w:bookmarkStart w:id="54" w:name="LibEnteteCEN"/>
            <w:bookmarkEnd w:id="52"/>
            <w:bookmarkEnd w:id="53"/>
            <w:bookmarkEnd w:id="54"/>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LibEnteteNAT "" </w:instrText>
            </w:r>
            <w:r w:rsidRPr="00CF30EA">
              <w:rPr>
                <w:lang w:val="en-GB"/>
              </w:rPr>
              <w:fldChar w:fldCharType="separate"/>
            </w:r>
            <w:bookmarkStart w:id="55" w:name="LibEnteteNAT"/>
            <w:bookmarkEnd w:id="55"/>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LIBASynchroVF "" </w:instrText>
            </w:r>
            <w:r w:rsidRPr="00CF30EA">
              <w:rPr>
                <w:lang w:val="en-GB"/>
              </w:rPr>
              <w:fldChar w:fldCharType="separate"/>
            </w:r>
            <w:bookmarkStart w:id="56" w:name="LIBASynchroVF"/>
            <w:bookmarkStart w:id="57" w:name="LIBASynchro"/>
            <w:bookmarkEnd w:id="56"/>
            <w:bookmarkEnd w:id="57"/>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LIBASynchroVE "" </w:instrText>
            </w:r>
            <w:r w:rsidRPr="00CF30EA">
              <w:rPr>
                <w:lang w:val="en-GB"/>
              </w:rPr>
              <w:fldChar w:fldCharType="separate"/>
            </w:r>
            <w:bookmarkStart w:id="58" w:name="LIBASynchroVE"/>
            <w:bookmarkEnd w:id="58"/>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LIBASynchroVD "" </w:instrText>
            </w:r>
            <w:r w:rsidRPr="00CF30EA">
              <w:rPr>
                <w:lang w:val="en-GB"/>
              </w:rPr>
              <w:fldChar w:fldCharType="separate"/>
            </w:r>
            <w:bookmarkStart w:id="59" w:name="LIBASynchroVD"/>
            <w:bookmarkEnd w:id="59"/>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DDEditionNo "" </w:instrText>
            </w:r>
            <w:r w:rsidRPr="00CF30EA">
              <w:rPr>
                <w:lang w:val="en-GB"/>
              </w:rPr>
              <w:fldChar w:fldCharType="separate"/>
            </w:r>
            <w:bookmarkStart w:id="60" w:name="DDEditionNo"/>
            <w:bookmarkEnd w:id="60"/>
            <w:r w:rsidRPr="00CF30EA">
              <w:rPr>
                <w:lang w:val="en-GB"/>
              </w:rPr>
              <w:t xml:space="preserve"> </w:t>
            </w:r>
            <w:r w:rsidRPr="00CF30EA">
              <w:rPr>
                <w:lang w:val="en-GB"/>
              </w:rPr>
              <w:fldChar w:fldCharType="end"/>
            </w:r>
            <w:bookmarkStart w:id="61" w:name="_Toc173128083"/>
            <w:bookmarkStart w:id="62" w:name="_Toc173128202"/>
          </w:p>
        </w:tc>
      </w:tr>
      <w:tr w:rsidR="005A035A" w:rsidRPr="00CF30EA" w14:paraId="6443125E" w14:textId="77777777" w:rsidTr="00B66C1A">
        <w:tc>
          <w:tcPr>
            <w:tcW w:w="9070" w:type="dxa"/>
            <w:tcBorders>
              <w:top w:val="nil"/>
              <w:left w:val="nil"/>
              <w:bottom w:val="nil"/>
              <w:right w:val="nil"/>
            </w:tcBorders>
          </w:tcPr>
          <w:p w14:paraId="0FB9C18E" w14:textId="77777777" w:rsidR="005A035A" w:rsidRPr="00CF30EA" w:rsidRDefault="005A035A" w:rsidP="004B2DB3">
            <w:pPr>
              <w:pStyle w:val="HEADING1-NEW"/>
              <w:suppressLineNumbers/>
              <w:suppressAutoHyphens/>
              <w:ind w:left="0"/>
              <w:jc w:val="center"/>
              <w:rPr>
                <w:rStyle w:val="HEADING1NEW"/>
                <w:b/>
                <w:color w:val="auto"/>
                <w:sz w:val="36"/>
                <w:szCs w:val="36"/>
                <w:lang w:val="en-GB"/>
              </w:rPr>
            </w:pPr>
          </w:p>
        </w:tc>
      </w:tr>
      <w:tr w:rsidR="005A035A" w:rsidRPr="00CF30EA" w14:paraId="1E4ED1C0" w14:textId="77777777" w:rsidTr="00B66C1A">
        <w:tc>
          <w:tcPr>
            <w:tcW w:w="9070" w:type="dxa"/>
            <w:tcBorders>
              <w:top w:val="nil"/>
              <w:left w:val="nil"/>
              <w:bottom w:val="nil"/>
              <w:right w:val="nil"/>
            </w:tcBorders>
          </w:tcPr>
          <w:p w14:paraId="7C24794F" w14:textId="77777777" w:rsidR="005A035A" w:rsidRPr="00CF30EA" w:rsidRDefault="005A035A" w:rsidP="004B2DB3">
            <w:pPr>
              <w:pStyle w:val="HEADING1-NEW"/>
              <w:suppressLineNumbers/>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center"/>
              <w:rPr>
                <w:rStyle w:val="HEADING1NEW"/>
                <w:b/>
                <w:color w:val="auto"/>
                <w:sz w:val="36"/>
                <w:szCs w:val="36"/>
                <w:lang w:val="en-GB"/>
              </w:rPr>
            </w:pPr>
          </w:p>
        </w:tc>
      </w:tr>
      <w:tr w:rsidR="005A035A" w:rsidRPr="00CF30EA" w14:paraId="0C0C5397" w14:textId="77777777" w:rsidTr="00B66C1A">
        <w:tc>
          <w:tcPr>
            <w:tcW w:w="9070" w:type="dxa"/>
            <w:tcBorders>
              <w:top w:val="nil"/>
              <w:left w:val="nil"/>
              <w:bottom w:val="nil"/>
              <w:right w:val="nil"/>
            </w:tcBorders>
          </w:tcPr>
          <w:p w14:paraId="50D16494" w14:textId="77777777" w:rsidR="005A035A" w:rsidRPr="00CF30EA" w:rsidRDefault="005A035A" w:rsidP="004B2DB3">
            <w:pPr>
              <w:pStyle w:val="HEADING1-NEW"/>
              <w:suppressLineNumbers/>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center"/>
              <w:rPr>
                <w:rStyle w:val="HEADING1NEW"/>
                <w:b/>
                <w:color w:val="auto"/>
                <w:sz w:val="36"/>
                <w:szCs w:val="36"/>
                <w:lang w:val="en-GB"/>
              </w:rPr>
            </w:pPr>
          </w:p>
        </w:tc>
      </w:tr>
    </w:tbl>
    <w:p w14:paraId="4FEF88D1" w14:textId="77777777" w:rsidR="005A035A" w:rsidRPr="00CF30EA" w:rsidRDefault="005A035A" w:rsidP="004B2DB3">
      <w:pPr>
        <w:suppressLineNumbers/>
        <w:rPr>
          <w:rFonts w:cs="Arial"/>
          <w:sz w:val="22"/>
          <w:lang w:val="en-GB"/>
        </w:rPr>
      </w:pPr>
      <w:r w:rsidRPr="00CF30EA">
        <w:rPr>
          <w:noProof/>
          <w:lang w:val="fr-FR" w:eastAsia="fr-FR"/>
        </w:rPr>
        <mc:AlternateContent>
          <mc:Choice Requires="wpg">
            <w:drawing>
              <wp:anchor distT="0" distB="0" distL="114300" distR="114300" simplePos="0" relativeHeight="251681792" behindDoc="0" locked="0" layoutInCell="1" allowOverlap="1" wp14:anchorId="1DD797EF" wp14:editId="72EC70C1">
                <wp:simplePos x="0" y="0"/>
                <wp:positionH relativeFrom="margin">
                  <wp:align>center</wp:align>
                </wp:positionH>
                <wp:positionV relativeFrom="paragraph">
                  <wp:posOffset>-2691130</wp:posOffset>
                </wp:positionV>
                <wp:extent cx="6530340" cy="9363710"/>
                <wp:effectExtent l="0" t="0" r="3810" b="8890"/>
                <wp:wrapNone/>
                <wp:docPr id="118" name="Groep 11"/>
                <wp:cNvGraphicFramePr/>
                <a:graphic xmlns:a="http://schemas.openxmlformats.org/drawingml/2006/main">
                  <a:graphicData uri="http://schemas.microsoft.com/office/word/2010/wordprocessingGroup">
                    <wpg:wgp>
                      <wpg:cNvGrpSpPr/>
                      <wpg:grpSpPr>
                        <a:xfrm>
                          <a:off x="0" y="0"/>
                          <a:ext cx="6530340" cy="9363710"/>
                          <a:chOff x="9874" y="28343"/>
                          <a:chExt cx="6530457" cy="9363850"/>
                        </a:xfrm>
                      </wpg:grpSpPr>
                      <wps:wsp>
                        <wps:cNvPr id="119" name="Tekstvak 2"/>
                        <wps:cNvSpPr txBox="1"/>
                        <wps:spPr>
                          <a:xfrm>
                            <a:off x="934605" y="28343"/>
                            <a:ext cx="705453" cy="880813"/>
                          </a:xfrm>
                          <a:prstGeom prst="rect">
                            <a:avLst/>
                          </a:prstGeom>
                          <a:solidFill>
                            <a:srgbClr val="F1EACA"/>
                          </a:solidFill>
                          <a:ln w="6350">
                            <a:noFill/>
                          </a:ln>
                        </wps:spPr>
                        <wps:txbx>
                          <w:txbxContent>
                            <w:p w14:paraId="1CDF0E05" w14:textId="77777777" w:rsidR="009D0E32" w:rsidRPr="00B94B05" w:rsidRDefault="009D0E32" w:rsidP="00B66C1A">
                              <w:pPr>
                                <w:rPr>
                                  <w:rFonts w:cs="Arial"/>
                                  <w:b/>
                                </w:rPr>
                              </w:pPr>
                              <w:r w:rsidRPr="00B94B05">
                                <w:rPr>
                                  <w:rFonts w:cs="Arial"/>
                                  <w:b/>
                                </w:rPr>
                                <w:t>S-</w:t>
                              </w:r>
                              <w:r>
                                <w:rPr>
                                  <w:rFonts w:cs="Arial"/>
                                  <w:b/>
                                </w:rPr>
                                <w:t>111</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120" name="Afbeelding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121" name="Afbeelding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122" name="Afbeelding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123" name="Tekstvak 10"/>
                        <wps:cNvSpPr txBox="1"/>
                        <wps:spPr>
                          <a:xfrm>
                            <a:off x="3689131" y="6800193"/>
                            <a:ext cx="2851200" cy="2592000"/>
                          </a:xfrm>
                          <a:prstGeom prst="rect">
                            <a:avLst/>
                          </a:prstGeom>
                          <a:solidFill>
                            <a:srgbClr val="00AC9E"/>
                          </a:solidFill>
                          <a:ln w="6350">
                            <a:noFill/>
                          </a:ln>
                        </wps:spPr>
                        <wps:txbx>
                          <w:txbxContent>
                            <w:p w14:paraId="3429A564"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Published by the</w:t>
                              </w:r>
                            </w:p>
                            <w:p w14:paraId="3CBAC36C"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International Hydrographic Organization</w:t>
                              </w:r>
                            </w:p>
                            <w:p w14:paraId="63E7D4C2" w14:textId="77777777" w:rsidR="009D0E32" w:rsidRPr="00343120" w:rsidRDefault="009D0E32" w:rsidP="00343120">
                              <w:pPr>
                                <w:spacing w:after="0"/>
                                <w:jc w:val="right"/>
                                <w:rPr>
                                  <w:rFonts w:cs="Arial"/>
                                  <w:color w:val="FFFFFF" w:themeColor="background1"/>
                                  <w:sz w:val="16"/>
                                  <w:szCs w:val="16"/>
                                  <w:lang w:val="fr-FR"/>
                                </w:rPr>
                              </w:pPr>
                              <w:r w:rsidRPr="00343120">
                                <w:rPr>
                                  <w:rFonts w:cs="Arial"/>
                                  <w:color w:val="FFFFFF" w:themeColor="background1"/>
                                  <w:sz w:val="16"/>
                                  <w:szCs w:val="16"/>
                                  <w:lang w:val="fr-FR"/>
                                </w:rPr>
                                <w:t>4b quai Antoine 1</w:t>
                              </w:r>
                              <w:r w:rsidRPr="00343120">
                                <w:rPr>
                                  <w:rFonts w:cs="Arial"/>
                                  <w:color w:val="FFFFFF" w:themeColor="background1"/>
                                  <w:sz w:val="16"/>
                                  <w:szCs w:val="16"/>
                                  <w:vertAlign w:val="superscript"/>
                                  <w:lang w:val="fr-FR"/>
                                </w:rPr>
                                <w:t>er</w:t>
                              </w:r>
                            </w:p>
                            <w:p w14:paraId="4FD9FE1A" w14:textId="77777777" w:rsidR="009D0E32" w:rsidRPr="00343120" w:rsidRDefault="009D0E32" w:rsidP="00343120">
                              <w:pPr>
                                <w:spacing w:after="0"/>
                                <w:jc w:val="right"/>
                                <w:rPr>
                                  <w:rFonts w:cs="Arial"/>
                                  <w:color w:val="FFFFFF" w:themeColor="background1"/>
                                  <w:sz w:val="16"/>
                                  <w:szCs w:val="16"/>
                                  <w:lang w:val="fr-FR"/>
                                </w:rPr>
                              </w:pPr>
                              <w:r w:rsidRPr="00343120">
                                <w:rPr>
                                  <w:rFonts w:cs="Arial"/>
                                  <w:color w:val="FFFFFF" w:themeColor="background1"/>
                                  <w:sz w:val="16"/>
                                  <w:szCs w:val="16"/>
                                  <w:lang w:val="fr-FR"/>
                                </w:rPr>
                                <w:t>Principauté de Monaco</w:t>
                              </w:r>
                            </w:p>
                            <w:p w14:paraId="78F60D4C"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Tel: (377) 93.10.81.00</w:t>
                              </w:r>
                            </w:p>
                            <w:p w14:paraId="1269255B"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Fax: (377) 93.10.81.40</w:t>
                              </w:r>
                            </w:p>
                            <w:p w14:paraId="66CADA90"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info@iho.int</w:t>
                              </w:r>
                            </w:p>
                            <w:p w14:paraId="0F2FC399"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www.iho.int</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124" name="Tekstvak 1"/>
                        <wps:cNvSpPr txBox="1"/>
                        <wps:spPr>
                          <a:xfrm>
                            <a:off x="945931" y="756745"/>
                            <a:ext cx="5583600" cy="6040800"/>
                          </a:xfrm>
                          <a:prstGeom prst="rect">
                            <a:avLst/>
                          </a:prstGeom>
                          <a:solidFill>
                            <a:schemeClr val="lt1"/>
                          </a:solidFill>
                          <a:ln w="6350">
                            <a:solidFill>
                              <a:srgbClr val="001532"/>
                            </a:solidFill>
                          </a:ln>
                        </wps:spPr>
                        <wps:txbx>
                          <w:txbxContent>
                            <w:p w14:paraId="6BE622A8" w14:textId="77777777" w:rsidR="009D0E32" w:rsidRDefault="009D0E32" w:rsidP="007B1524">
                              <w:pPr>
                                <w:pStyle w:val="Basisalinea"/>
                                <w:suppressAutoHyphens/>
                                <w:spacing w:line="240" w:lineRule="auto"/>
                                <w:jc w:val="left"/>
                                <w:rPr>
                                  <w:rFonts w:ascii="Arial" w:hAnsi="Arial" w:cs="HelveticaNeueLT Std Med"/>
                                  <w:b/>
                                  <w:color w:val="00004C"/>
                                  <w:sz w:val="56"/>
                                  <w:szCs w:val="56"/>
                                </w:rPr>
                              </w:pPr>
                            </w:p>
                            <w:p w14:paraId="435F0445" w14:textId="1EE000F5" w:rsidR="009D0E32" w:rsidRDefault="009D0E32" w:rsidP="00343120">
                              <w:pPr>
                                <w:pStyle w:val="Basisalinea"/>
                                <w:suppressAutoHyphens/>
                                <w:spacing w:line="240" w:lineRule="auto"/>
                                <w:jc w:val="left"/>
                                <w:rPr>
                                  <w:rFonts w:ascii="Arial" w:hAnsi="Arial" w:cs="HelveticaNeueLT Std Med"/>
                                  <w:b/>
                                  <w:color w:val="00004C"/>
                                  <w:sz w:val="56"/>
                                  <w:szCs w:val="56"/>
                                </w:rPr>
                              </w:pPr>
                              <w:r>
                                <w:rPr>
                                  <w:rFonts w:ascii="Arial" w:hAnsi="Arial" w:cs="HelveticaNeueLT Std Med"/>
                                  <w:b/>
                                  <w:color w:val="00004C"/>
                                  <w:sz w:val="56"/>
                                  <w:szCs w:val="56"/>
                                </w:rPr>
                                <w:t>Surface Currents Product Specification</w:t>
                              </w:r>
                            </w:p>
                            <w:p w14:paraId="2F33AD26"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6C865BBA" w14:textId="758C9301" w:rsidR="009D0E32" w:rsidRPr="00FD27EE" w:rsidRDefault="00DB5C38" w:rsidP="00B66C1A">
                              <w:pPr>
                                <w:pStyle w:val="Basisalinea"/>
                                <w:suppressAutoHyphens/>
                                <w:spacing w:line="240" w:lineRule="auto"/>
                                <w:rPr>
                                  <w:rFonts w:ascii="Arial" w:hAnsi="Arial" w:cs="HelveticaNeueLT Std Med"/>
                                  <w:b/>
                                  <w:color w:val="00004C"/>
                                  <w:sz w:val="28"/>
                                  <w:szCs w:val="28"/>
                                </w:rPr>
                              </w:pPr>
                              <w:del w:id="63" w:author="Raphael Malyankar" w:date="2024-09-03T22:14:00Z" w16du:dateUtc="2024-09-04T05:14:00Z">
                                <w:r w:rsidDel="00144385">
                                  <w:rPr>
                                    <w:rFonts w:ascii="Arial" w:hAnsi="Arial" w:cs="HelveticaNeueLT Std Med"/>
                                    <w:b/>
                                    <w:color w:val="00004C"/>
                                    <w:sz w:val="28"/>
                                    <w:szCs w:val="28"/>
                                  </w:rPr>
                                  <w:delText xml:space="preserve">(Draft) </w:delText>
                                </w:r>
                              </w:del>
                              <w:r w:rsidR="009D0E32">
                                <w:rPr>
                                  <w:rFonts w:ascii="Arial" w:hAnsi="Arial" w:cs="HelveticaNeueLT Std Med"/>
                                  <w:b/>
                                  <w:color w:val="00004C"/>
                                  <w:sz w:val="28"/>
                                  <w:szCs w:val="28"/>
                                </w:rPr>
                                <w:t xml:space="preserve">Edition </w:t>
                              </w:r>
                              <w:r w:rsidR="00A1344B">
                                <w:rPr>
                                  <w:rFonts w:ascii="Arial" w:hAnsi="Arial" w:cs="HelveticaNeueLT Std Med"/>
                                  <w:b/>
                                  <w:color w:val="00004C"/>
                                  <w:sz w:val="28"/>
                                  <w:szCs w:val="28"/>
                                </w:rPr>
                                <w:t>2.0.0</w:t>
                              </w:r>
                              <w:del w:id="64" w:author="Raphael Malyankar" w:date="2024-09-03T22:14:00Z" w16du:dateUtc="2024-09-04T05:14:00Z">
                                <w:r w:rsidR="00A1344B" w:rsidDel="00144385">
                                  <w:rPr>
                                    <w:rFonts w:ascii="Arial" w:hAnsi="Arial" w:cs="HelveticaNeueLT Std Med"/>
                                    <w:b/>
                                    <w:color w:val="00004C"/>
                                    <w:sz w:val="28"/>
                                    <w:szCs w:val="28"/>
                                  </w:rPr>
                                  <w:delText>-</w:delText>
                                </w:r>
                              </w:del>
                              <w:del w:id="65" w:author="Raphael Malyankar" w:date="2024-07-24T11:55:00Z" w16du:dateUtc="2024-07-24T18:55:00Z">
                                <w:r w:rsidDel="00A7164C">
                                  <w:rPr>
                                    <w:rFonts w:ascii="Arial" w:hAnsi="Arial" w:cs="HelveticaNeueLT Std Med"/>
                                    <w:b/>
                                    <w:color w:val="00004C"/>
                                    <w:sz w:val="28"/>
                                    <w:szCs w:val="28"/>
                                  </w:rPr>
                                  <w:delText>20240711</w:delText>
                                </w:r>
                              </w:del>
                            </w:p>
                            <w:p w14:paraId="7979CF00"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51072A83"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1AF6B2A4" w14:textId="77777777" w:rsidR="009D0E32" w:rsidRPr="00FD27EE" w:rsidRDefault="009D0E32" w:rsidP="00B66C1A">
                              <w:pPr>
                                <w:pStyle w:val="Basisalinea"/>
                                <w:suppressAutoHyphens/>
                                <w:spacing w:line="240" w:lineRule="auto"/>
                                <w:rPr>
                                  <w:rFonts w:ascii="Arial" w:hAnsi="Arial" w:cs="HelveticaNeueLT Std Med"/>
                                  <w:b/>
                                  <w:color w:val="00004C"/>
                                  <w:sz w:val="56"/>
                                  <w:szCs w:val="56"/>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D797EF" id="Groep 11" o:spid="_x0000_s1026" style="position:absolute;left:0;text-align:left;margin-left:0;margin-top:-211.9pt;width:514.2pt;height:737.3pt;z-index:251681792;mso-position-horizontal:center;mso-position-horizontal-relative:margin;mso-width-relative:margin;mso-height-relative:margin" coordorigin="98,283" coordsize="65304,9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&#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">
                <v:shapetype id="_x0000_t202" coordsize="21600,21600" o:spt="202" path="m,l,21600r21600,l21600,xe">
                  <v:stroke joinstyle="miter"/>
                  <v:path gradientshapeok="t" o:connecttype="rect"/>
                </v:shapetype>
                <v:shape id="Tekstvak 2" o:spid="_x0000_s1027" type="#_x0000_t202" style="position:absolute;left:9346;top:283;width:7054;height:880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" fillcolor="#f1eaca" stroked="f" strokeweight=".5pt">
                  <v:textbox style="mso-fit-shape-to-text:t" inset="5mm,8mm,5mm,8mm">
                    <w:txbxContent>
                      <w:p w14:paraId="1CDF0E05" w14:textId="77777777" w:rsidR="009D0E32" w:rsidRPr="00B94B05" w:rsidRDefault="009D0E32" w:rsidP="00B66C1A">
                        <w:pPr>
                          <w:rPr>
                            <w:rFonts w:cs="Arial"/>
                            <w:b/>
                          </w:rPr>
                        </w:pPr>
                        <w:r w:rsidRPr="00B94B05">
                          <w:rPr>
                            <w:rFonts w:cs="Arial"/>
                            <w:b/>
                          </w:rPr>
                          <w:t>S-</w:t>
                        </w:r>
                        <w:r>
                          <w:rPr>
                            <w:rFonts w:cs="Arial"/>
                            <w:b/>
                          </w:rPr>
                          <w:t>111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">
                  <v:imagedata r:id="rId11"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">
                  <v:imagedata r:id="rId12"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&#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" fillcolor="#00ac9e" stroked="f" strokeweight=".5pt">
                  <v:textbox inset="5mm,5mm,5mm,5mm">
                    <w:txbxContent>
                      <w:p w14:paraId="3429A564"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Published by the</w:t>
                        </w:r>
                      </w:p>
                      <w:p w14:paraId="3CBAC36C"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International Hydrographic Organization</w:t>
                        </w:r>
                      </w:p>
                      <w:p w14:paraId="63E7D4C2" w14:textId="77777777" w:rsidR="009D0E32" w:rsidRPr="00343120" w:rsidRDefault="009D0E32" w:rsidP="00343120">
                        <w:pPr>
                          <w:spacing w:after="0"/>
                          <w:jc w:val="right"/>
                          <w:rPr>
                            <w:rFonts w:cs="Arial"/>
                            <w:color w:val="FFFFFF" w:themeColor="background1"/>
                            <w:sz w:val="16"/>
                            <w:szCs w:val="16"/>
                            <w:lang w:val="fr-FR"/>
                          </w:rPr>
                        </w:pPr>
                        <w:r w:rsidRPr="00343120">
                          <w:rPr>
                            <w:rFonts w:cs="Arial"/>
                            <w:color w:val="FFFFFF" w:themeColor="background1"/>
                            <w:sz w:val="16"/>
                            <w:szCs w:val="16"/>
                            <w:lang w:val="fr-FR"/>
                          </w:rPr>
                          <w:t>4b quai Antoine 1</w:t>
                        </w:r>
                        <w:r w:rsidRPr="00343120">
                          <w:rPr>
                            <w:rFonts w:cs="Arial"/>
                            <w:color w:val="FFFFFF" w:themeColor="background1"/>
                            <w:sz w:val="16"/>
                            <w:szCs w:val="16"/>
                            <w:vertAlign w:val="superscript"/>
                            <w:lang w:val="fr-FR"/>
                          </w:rPr>
                          <w:t>er</w:t>
                        </w:r>
                      </w:p>
                      <w:p w14:paraId="4FD9FE1A" w14:textId="77777777" w:rsidR="009D0E32" w:rsidRPr="00343120" w:rsidRDefault="009D0E32" w:rsidP="00343120">
                        <w:pPr>
                          <w:spacing w:after="0"/>
                          <w:jc w:val="right"/>
                          <w:rPr>
                            <w:rFonts w:cs="Arial"/>
                            <w:color w:val="FFFFFF" w:themeColor="background1"/>
                            <w:sz w:val="16"/>
                            <w:szCs w:val="16"/>
                            <w:lang w:val="fr-FR"/>
                          </w:rPr>
                        </w:pPr>
                        <w:r w:rsidRPr="00343120">
                          <w:rPr>
                            <w:rFonts w:cs="Arial"/>
                            <w:color w:val="FFFFFF" w:themeColor="background1"/>
                            <w:sz w:val="16"/>
                            <w:szCs w:val="16"/>
                            <w:lang w:val="fr-FR"/>
                          </w:rPr>
                          <w:t>Principauté de Monaco</w:t>
                        </w:r>
                      </w:p>
                      <w:p w14:paraId="78F60D4C"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Tel: (377) 93.10.81.00</w:t>
                        </w:r>
                      </w:p>
                      <w:p w14:paraId="1269255B"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Fax: (377) 93.10.81.40</w:t>
                        </w:r>
                      </w:p>
                      <w:p w14:paraId="66CADA90"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info@iho.int</w:t>
                        </w:r>
                      </w:p>
                      <w:p w14:paraId="0F2FC399"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www.iho.int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" fillcolor="white [3201]" strokecolor="#001532" strokeweight=".5pt">
                  <v:textbox inset="10mm,10mm,10mm,10mm">
                    <w:txbxContent>
                      <w:p w14:paraId="6BE622A8" w14:textId="77777777" w:rsidR="009D0E32" w:rsidRDefault="009D0E32" w:rsidP="007B1524">
                        <w:pPr>
                          <w:pStyle w:val="Basisalinea"/>
                          <w:suppressAutoHyphens/>
                          <w:spacing w:line="240" w:lineRule="auto"/>
                          <w:jc w:val="left"/>
                          <w:rPr>
                            <w:rFonts w:ascii="Arial" w:hAnsi="Arial" w:cs="HelveticaNeueLT Std Med"/>
                            <w:b/>
                            <w:color w:val="00004C"/>
                            <w:sz w:val="56"/>
                            <w:szCs w:val="56"/>
                          </w:rPr>
                        </w:pPr>
                      </w:p>
                      <w:p w14:paraId="435F0445" w14:textId="1EE000F5" w:rsidR="009D0E32" w:rsidRDefault="009D0E32" w:rsidP="00343120">
                        <w:pPr>
                          <w:pStyle w:val="Basisalinea"/>
                          <w:suppressAutoHyphens/>
                          <w:spacing w:line="240" w:lineRule="auto"/>
                          <w:jc w:val="left"/>
                          <w:rPr>
                            <w:rFonts w:ascii="Arial" w:hAnsi="Arial" w:cs="HelveticaNeueLT Std Med"/>
                            <w:b/>
                            <w:color w:val="00004C"/>
                            <w:sz w:val="56"/>
                            <w:szCs w:val="56"/>
                          </w:rPr>
                        </w:pPr>
                        <w:r>
                          <w:rPr>
                            <w:rFonts w:ascii="Arial" w:hAnsi="Arial" w:cs="HelveticaNeueLT Std Med"/>
                            <w:b/>
                            <w:color w:val="00004C"/>
                            <w:sz w:val="56"/>
                            <w:szCs w:val="56"/>
                          </w:rPr>
                          <w:t>Surface Currents Product Specification</w:t>
                        </w:r>
                      </w:p>
                      <w:p w14:paraId="2F33AD26"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6C865BBA" w14:textId="758C9301" w:rsidR="009D0E32" w:rsidRPr="00FD27EE" w:rsidRDefault="00DB5C38" w:rsidP="00B66C1A">
                        <w:pPr>
                          <w:pStyle w:val="Basisalinea"/>
                          <w:suppressAutoHyphens/>
                          <w:spacing w:line="240" w:lineRule="auto"/>
                          <w:rPr>
                            <w:rFonts w:ascii="Arial" w:hAnsi="Arial" w:cs="HelveticaNeueLT Std Med"/>
                            <w:b/>
                            <w:color w:val="00004C"/>
                            <w:sz w:val="28"/>
                            <w:szCs w:val="28"/>
                          </w:rPr>
                        </w:pPr>
                        <w:del w:id="66" w:author="Raphael Malyankar" w:date="2024-09-03T22:14:00Z" w16du:dateUtc="2024-09-04T05:14:00Z">
                          <w:r w:rsidDel="00144385">
                            <w:rPr>
                              <w:rFonts w:ascii="Arial" w:hAnsi="Arial" w:cs="HelveticaNeueLT Std Med"/>
                              <w:b/>
                              <w:color w:val="00004C"/>
                              <w:sz w:val="28"/>
                              <w:szCs w:val="28"/>
                            </w:rPr>
                            <w:delText xml:space="preserve">(Draft) </w:delText>
                          </w:r>
                        </w:del>
                        <w:r w:rsidR="009D0E32">
                          <w:rPr>
                            <w:rFonts w:ascii="Arial" w:hAnsi="Arial" w:cs="HelveticaNeueLT Std Med"/>
                            <w:b/>
                            <w:color w:val="00004C"/>
                            <w:sz w:val="28"/>
                            <w:szCs w:val="28"/>
                          </w:rPr>
                          <w:t xml:space="preserve">Edition </w:t>
                        </w:r>
                        <w:r w:rsidR="00A1344B">
                          <w:rPr>
                            <w:rFonts w:ascii="Arial" w:hAnsi="Arial" w:cs="HelveticaNeueLT Std Med"/>
                            <w:b/>
                            <w:color w:val="00004C"/>
                            <w:sz w:val="28"/>
                            <w:szCs w:val="28"/>
                          </w:rPr>
                          <w:t>2.0.0</w:t>
                        </w:r>
                        <w:del w:id="67" w:author="Raphael Malyankar" w:date="2024-09-03T22:14:00Z" w16du:dateUtc="2024-09-04T05:14:00Z">
                          <w:r w:rsidR="00A1344B" w:rsidDel="00144385">
                            <w:rPr>
                              <w:rFonts w:ascii="Arial" w:hAnsi="Arial" w:cs="HelveticaNeueLT Std Med"/>
                              <w:b/>
                              <w:color w:val="00004C"/>
                              <w:sz w:val="28"/>
                              <w:szCs w:val="28"/>
                            </w:rPr>
                            <w:delText>-</w:delText>
                          </w:r>
                        </w:del>
                        <w:del w:id="68" w:author="Raphael Malyankar" w:date="2024-07-24T11:55:00Z" w16du:dateUtc="2024-07-24T18:55:00Z">
                          <w:r w:rsidDel="00A7164C">
                            <w:rPr>
                              <w:rFonts w:ascii="Arial" w:hAnsi="Arial" w:cs="HelveticaNeueLT Std Med"/>
                              <w:b/>
                              <w:color w:val="00004C"/>
                              <w:sz w:val="28"/>
                              <w:szCs w:val="28"/>
                            </w:rPr>
                            <w:delText>20240711</w:delText>
                          </w:r>
                        </w:del>
                      </w:p>
                      <w:p w14:paraId="7979CF00"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51072A83"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1AF6B2A4" w14:textId="77777777" w:rsidR="009D0E32" w:rsidRPr="00FD27EE" w:rsidRDefault="009D0E32" w:rsidP="00B66C1A">
                        <w:pPr>
                          <w:pStyle w:val="Basisalinea"/>
                          <w:suppressAutoHyphens/>
                          <w:spacing w:line="240" w:lineRule="auto"/>
                          <w:rPr>
                            <w:rFonts w:ascii="Arial" w:hAnsi="Arial" w:cs="HelveticaNeueLT Std Med"/>
                            <w:b/>
                            <w:color w:val="00004C"/>
                            <w:sz w:val="56"/>
                            <w:szCs w:val="56"/>
                          </w:rPr>
                        </w:pPr>
                      </w:p>
                    </w:txbxContent>
                  </v:textbox>
                </v:shape>
                <w10:wrap anchorx="margin"/>
              </v:group>
            </w:pict>
          </mc:Fallback>
        </mc:AlternateContent>
      </w:r>
      <w:r w:rsidRPr="00CF30EA">
        <w:rPr>
          <w:rStyle w:val="HEADING1NEW"/>
          <w:lang w:val="en-GB"/>
        </w:rPr>
        <w:br w:type="page"/>
      </w:r>
    </w:p>
    <w:p w14:paraId="3360A646" w14:textId="77777777" w:rsidR="005A035A" w:rsidRPr="00CF30EA" w:rsidRDefault="005A035A" w:rsidP="004B2DB3">
      <w:pPr>
        <w:suppressLineNumbers/>
        <w:rPr>
          <w:lang w:val="en-GB"/>
        </w:rPr>
      </w:pPr>
    </w:p>
    <w:bookmarkEnd w:id="61"/>
    <w:bookmarkEnd w:id="62"/>
    <w:p w14:paraId="693B2804" w14:textId="5E413DF5" w:rsidR="00B90C51" w:rsidRPr="00CF30EA" w:rsidRDefault="00B90C51" w:rsidP="004B2DB3">
      <w:pPr>
        <w:suppressLineNumbers/>
        <w:spacing w:line="240" w:lineRule="auto"/>
        <w:rPr>
          <w:sz w:val="28"/>
          <w:lang w:val="en-GB"/>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482"/>
      </w:tblGrid>
      <w:tr w:rsidR="00901B23" w:rsidRPr="00CF30EA" w14:paraId="62912993" w14:textId="77777777" w:rsidTr="00C94582">
        <w:tc>
          <w:tcPr>
            <w:tcW w:w="9253" w:type="dxa"/>
            <w:tcBorders>
              <w:top w:val="single" w:sz="4" w:space="0" w:color="000000"/>
            </w:tcBorders>
          </w:tcPr>
          <w:p w14:paraId="67D7F2F9" w14:textId="1713E546" w:rsidR="00901B23" w:rsidRPr="00CF30EA" w:rsidRDefault="00901B23" w:rsidP="004B2DB3">
            <w:pPr>
              <w:suppressLineNumbers/>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rFonts w:ascii="Helvetica" w:hAnsi="Helvetica"/>
                <w:sz w:val="22"/>
                <w:lang w:val="en-GB"/>
              </w:rPr>
            </w:pPr>
            <w:r w:rsidRPr="00CF30EA">
              <w:rPr>
                <w:rFonts w:ascii="Helvetica" w:hAnsi="Helvetica" w:cs="Helvetica"/>
                <w:sz w:val="22"/>
                <w:lang w:val="en-GB"/>
              </w:rPr>
              <w:t xml:space="preserve">© </w:t>
            </w:r>
            <w:r w:rsidRPr="00CF30EA">
              <w:rPr>
                <w:rFonts w:ascii="Helvetica" w:hAnsi="Helvetica"/>
                <w:sz w:val="22"/>
                <w:lang w:val="en-GB"/>
              </w:rPr>
              <w:t>Copyright International Hydrographic Organization 202</w:t>
            </w:r>
            <w:r w:rsidR="00ED676B">
              <w:rPr>
                <w:rFonts w:ascii="Helvetica" w:hAnsi="Helvetica"/>
                <w:sz w:val="22"/>
                <w:lang w:val="en-GB"/>
              </w:rPr>
              <w:t>4</w:t>
            </w:r>
          </w:p>
        </w:tc>
      </w:tr>
      <w:tr w:rsidR="00901B23" w:rsidRPr="00CF30EA" w14:paraId="4C8B117E" w14:textId="77777777" w:rsidTr="00C94582">
        <w:tc>
          <w:tcPr>
            <w:tcW w:w="9253" w:type="dxa"/>
          </w:tcPr>
          <w:p w14:paraId="75F4D48D" w14:textId="77777777" w:rsidR="00901B23" w:rsidRPr="00CF30EA" w:rsidRDefault="00901B23" w:rsidP="004B2DB3">
            <w:pPr>
              <w:suppressLineNumbers/>
              <w:autoSpaceDE w:val="0"/>
              <w:autoSpaceDN w:val="0"/>
              <w:adjustRightInd w:val="0"/>
              <w:spacing w:before="120" w:after="120" w:line="240" w:lineRule="auto"/>
              <w:ind w:left="317" w:right="390"/>
              <w:rPr>
                <w:rFonts w:eastAsia="Times New Roman" w:cs="Arial"/>
                <w:lang w:val="en-GB"/>
              </w:rPr>
            </w:pPr>
            <w:r w:rsidRPr="00CF30EA">
              <w:rPr>
                <w:rFonts w:eastAsia="Times New Roman" w:cs="Arial"/>
                <w:lang w:val="en-GB"/>
              </w:rPr>
              <w:t xml:space="preserve">This work is copyright. Apart from any use permitted in accordance with the </w:t>
            </w:r>
            <w:hyperlink r:id="rId14" w:history="1">
              <w:r w:rsidRPr="00CF30EA">
                <w:rPr>
                  <w:rFonts w:eastAsia="Times New Roman" w:cs="Arial"/>
                  <w:lang w:val="en-GB"/>
                </w:rPr>
                <w:t>Berne Convention for the Protection of Literary and Artistic Works</w:t>
              </w:r>
            </w:hyperlink>
            <w:r w:rsidRPr="00CF30EA">
              <w:rPr>
                <w:rFonts w:eastAsia="Times New Roman" w:cs="Arial"/>
                <w:lang w:val="en-GB"/>
              </w:rPr>
              <w:t xml:space="preserve"> (1886), and except in the circumstances described below, no part may be translated, reproduced by any process, adapted, communicated or commercially exploited without prior written permission from the International Hydrographic Organization (IHO). Copyright in some of the material in this publication may be owned by another party and permission for the translation and/or reproduction of that material must be obtained from the owner.</w:t>
            </w:r>
          </w:p>
        </w:tc>
      </w:tr>
      <w:tr w:rsidR="00901B23" w:rsidRPr="00CF30EA" w14:paraId="21E2416A" w14:textId="77777777" w:rsidTr="00C94582">
        <w:tc>
          <w:tcPr>
            <w:tcW w:w="9253" w:type="dxa"/>
          </w:tcPr>
          <w:p w14:paraId="0E2AFAC0" w14:textId="77777777" w:rsidR="00901B23" w:rsidRPr="00CF30EA" w:rsidRDefault="00901B23" w:rsidP="004B2DB3">
            <w:pPr>
              <w:suppressLineNumbers/>
              <w:autoSpaceDE w:val="0"/>
              <w:autoSpaceDN w:val="0"/>
              <w:adjustRightInd w:val="0"/>
              <w:spacing w:before="120" w:after="120" w:line="240" w:lineRule="auto"/>
              <w:ind w:left="317" w:right="390"/>
              <w:rPr>
                <w:rFonts w:eastAsia="Times New Roman" w:cs="Arial"/>
                <w:lang w:val="en-GB"/>
              </w:rPr>
            </w:pPr>
            <w:r w:rsidRPr="00CF30EA">
              <w:rPr>
                <w:rFonts w:eastAsia="Times New Roman" w:cs="Arial"/>
                <w:lang w:val="en-GB"/>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and any other copyright holders.</w:t>
            </w:r>
          </w:p>
        </w:tc>
      </w:tr>
      <w:tr w:rsidR="00901B23" w:rsidRPr="00CF30EA" w14:paraId="56493FBC" w14:textId="77777777" w:rsidTr="00C94582">
        <w:tc>
          <w:tcPr>
            <w:tcW w:w="9253" w:type="dxa"/>
          </w:tcPr>
          <w:p w14:paraId="7FF432AE" w14:textId="77777777" w:rsidR="00901B23" w:rsidRPr="00CF30EA" w:rsidRDefault="00901B23" w:rsidP="004B2DB3">
            <w:pPr>
              <w:suppressLineNumbers/>
              <w:autoSpaceDE w:val="0"/>
              <w:autoSpaceDN w:val="0"/>
              <w:adjustRightInd w:val="0"/>
              <w:spacing w:before="120" w:after="120" w:line="240" w:lineRule="auto"/>
              <w:ind w:left="317" w:right="390"/>
              <w:rPr>
                <w:rFonts w:cs="Arial"/>
                <w:lang w:val="en-GB"/>
              </w:rPr>
            </w:pPr>
            <w:r w:rsidRPr="00CF30EA">
              <w:rPr>
                <w:rFonts w:cs="Arial"/>
                <w:lang w:val="en-GB"/>
              </w:rPr>
              <w:t>In the event that this document or partial material from this document is reproduced, translated or distributed under the terms described above, the following statements are to be included:</w:t>
            </w:r>
          </w:p>
        </w:tc>
      </w:tr>
      <w:tr w:rsidR="00901B23" w:rsidRPr="00CF30EA" w14:paraId="664F9973" w14:textId="77777777" w:rsidTr="00C94582">
        <w:tc>
          <w:tcPr>
            <w:tcW w:w="9253" w:type="dxa"/>
          </w:tcPr>
          <w:p w14:paraId="531EF952" w14:textId="77777777" w:rsidR="00901B23" w:rsidRPr="00CF30EA" w:rsidRDefault="00901B23" w:rsidP="004B2DB3">
            <w:pPr>
              <w:suppressLineNumbers/>
              <w:autoSpaceDE w:val="0"/>
              <w:autoSpaceDN w:val="0"/>
              <w:adjustRightInd w:val="0"/>
              <w:spacing w:before="120" w:after="120" w:line="240" w:lineRule="auto"/>
              <w:ind w:left="600" w:right="924"/>
              <w:rPr>
                <w:rFonts w:ascii="Calibri" w:hAnsi="Calibri" w:cs="Arial"/>
                <w:i/>
                <w:lang w:val="en-GB"/>
              </w:rPr>
            </w:pPr>
            <w:r w:rsidRPr="00CF30EA">
              <w:rPr>
                <w:rFonts w:ascii="Calibri" w:hAnsi="Calibri" w:cs="Arial"/>
                <w:i/>
                <w:lang w:val="en-GB"/>
              </w:rPr>
              <w:t xml:space="preserve">“Material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 </w:t>
            </w:r>
          </w:p>
        </w:tc>
      </w:tr>
      <w:tr w:rsidR="00901B23" w:rsidRPr="00CF30EA" w14:paraId="7341F232" w14:textId="77777777" w:rsidTr="00C94582">
        <w:trPr>
          <w:trHeight w:val="2312"/>
        </w:trPr>
        <w:tc>
          <w:tcPr>
            <w:tcW w:w="9253" w:type="dxa"/>
            <w:tcBorders>
              <w:bottom w:val="single" w:sz="4" w:space="0" w:color="000000"/>
            </w:tcBorders>
          </w:tcPr>
          <w:p w14:paraId="16BEC8BE" w14:textId="77777777" w:rsidR="00901B23" w:rsidRPr="00CF30EA" w:rsidRDefault="00901B23" w:rsidP="004B2DB3">
            <w:pPr>
              <w:suppressLineNumbers/>
              <w:autoSpaceDE w:val="0"/>
              <w:autoSpaceDN w:val="0"/>
              <w:adjustRightInd w:val="0"/>
              <w:spacing w:before="120" w:after="120" w:line="240" w:lineRule="auto"/>
              <w:ind w:left="600" w:right="924"/>
              <w:rPr>
                <w:rFonts w:ascii="Calibri" w:hAnsi="Calibri" w:cs="Arial"/>
                <w:i/>
                <w:lang w:val="en-GB"/>
              </w:rPr>
            </w:pPr>
            <w:r w:rsidRPr="00CF30EA">
              <w:rPr>
                <w:rFonts w:ascii="Calibri" w:hAnsi="Calibri" w:cs="Arial"/>
                <w:i/>
                <w:lang w:val="en-GB"/>
              </w:rPr>
              <w:t>“This [document/publication] is a translation of IHO [document/publication] [name]. The IHO has not checked this translation and therefore takes no responsibility for its accuracy. In case of doubt the source version of [name] in [language] should be consulted.”</w:t>
            </w:r>
          </w:p>
          <w:p w14:paraId="3027CD15" w14:textId="77777777" w:rsidR="00901B23" w:rsidRPr="00CF30EA" w:rsidRDefault="00901B23" w:rsidP="004B2DB3">
            <w:pPr>
              <w:suppressLineNumbers/>
              <w:autoSpaceDE w:val="0"/>
              <w:autoSpaceDN w:val="0"/>
              <w:adjustRightInd w:val="0"/>
              <w:spacing w:before="120" w:after="120" w:line="240" w:lineRule="auto"/>
              <w:ind w:left="366" w:right="924"/>
              <w:rPr>
                <w:rFonts w:cs="Arial"/>
                <w:lang w:val="en-GB"/>
              </w:rPr>
            </w:pPr>
            <w:r w:rsidRPr="00CF30EA">
              <w:rPr>
                <w:rFonts w:cs="Arial"/>
                <w:lang w:val="en-GB"/>
              </w:rPr>
              <w:t>The IHO Logo or other identifiers shall not be used in any derived product without prior written permission from the IHO Secretariat.</w:t>
            </w:r>
          </w:p>
          <w:p w14:paraId="01F370FB" w14:textId="77777777" w:rsidR="00901B23" w:rsidRPr="00CF30EA" w:rsidRDefault="00901B23" w:rsidP="004B2DB3">
            <w:pPr>
              <w:suppressLineNumbers/>
              <w:autoSpaceDE w:val="0"/>
              <w:autoSpaceDN w:val="0"/>
              <w:adjustRightInd w:val="0"/>
              <w:spacing w:before="120" w:after="120" w:line="240" w:lineRule="auto"/>
              <w:ind w:left="600" w:right="924"/>
              <w:rPr>
                <w:rFonts w:cs="Arial"/>
                <w:lang w:val="en-GB"/>
              </w:rPr>
            </w:pPr>
          </w:p>
        </w:tc>
      </w:tr>
    </w:tbl>
    <w:p w14:paraId="6CA9499C" w14:textId="29136CA1" w:rsidR="00B46E1E" w:rsidRPr="00CF30EA" w:rsidRDefault="00B46E1E" w:rsidP="004B2DB3">
      <w:pPr>
        <w:suppressLineNumbers/>
        <w:spacing w:line="240" w:lineRule="auto"/>
        <w:rPr>
          <w:sz w:val="28"/>
          <w:lang w:val="en-GB"/>
        </w:rPr>
      </w:pPr>
      <w:r w:rsidRPr="00CF30EA">
        <w:rPr>
          <w:sz w:val="28"/>
          <w:lang w:val="en-GB"/>
        </w:rPr>
        <w:br w:type="page"/>
      </w:r>
    </w:p>
    <w:p w14:paraId="53ACD97E" w14:textId="77777777" w:rsidR="00B943EE" w:rsidRPr="00CF30EA" w:rsidRDefault="00B943EE" w:rsidP="00B943EE">
      <w:pPr>
        <w:pStyle w:val="zzCover"/>
        <w:spacing w:before="360" w:after="120"/>
        <w:jc w:val="center"/>
        <w:rPr>
          <w:bCs/>
          <w:color w:val="auto"/>
          <w:lang w:val="en-GB"/>
        </w:rPr>
      </w:pPr>
      <w:bookmarkStart w:id="66" w:name="_Hlk162625566"/>
      <w:r w:rsidRPr="00CF30EA">
        <w:rPr>
          <w:bCs/>
          <w:color w:val="auto"/>
          <w:lang w:val="en-GB"/>
        </w:rPr>
        <w:lastRenderedPageBreak/>
        <w:t>Document History</w:t>
      </w:r>
    </w:p>
    <w:bookmarkEnd w:id="66"/>
    <w:p w14:paraId="292089DF" w14:textId="77777777" w:rsidR="00B943EE" w:rsidRPr="00CF30EA" w:rsidRDefault="00B943EE" w:rsidP="00B943EE">
      <w:pPr>
        <w:spacing w:line="240" w:lineRule="auto"/>
        <w:rPr>
          <w:lang w:val="en-GB"/>
        </w:rPr>
      </w:pPr>
      <w:r w:rsidRPr="00CF30EA">
        <w:rPr>
          <w:lang w:val="en-GB"/>
        </w:rPr>
        <w:t xml:space="preserve">Changes to this Specification are coordinated by the </w:t>
      </w:r>
      <w:r w:rsidRPr="00CF30EA">
        <w:rPr>
          <w:rFonts w:eastAsiaTheme="minorEastAsia" w:cs="Arial"/>
          <w:lang w:val="en-GB"/>
        </w:rPr>
        <w:t>Tides, Water Levels and Currents Working Group (TWCWG)</w:t>
      </w:r>
      <w:r w:rsidRPr="00CF30EA">
        <w:rPr>
          <w:lang w:val="en-GB"/>
        </w:rPr>
        <w:t>. New editions will be made available via the IHO web site. Maintenance of the Specification shall conform to IHO Resolution 2/2007 (as amended).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7" w:author="Raphael Malyankar" w:date="2024-09-03T22:35:00Z" w16du:dateUtc="2024-09-04T05:35: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413"/>
        <w:gridCol w:w="1701"/>
        <w:gridCol w:w="2126"/>
        <w:gridCol w:w="3776"/>
        <w:tblGridChange w:id="68">
          <w:tblGrid>
            <w:gridCol w:w="1413"/>
            <w:gridCol w:w="1701"/>
            <w:gridCol w:w="2126"/>
            <w:gridCol w:w="3776"/>
          </w:tblGrid>
        </w:tblGridChange>
      </w:tblGrid>
      <w:tr w:rsidR="002C775A" w:rsidRPr="00CF30EA" w14:paraId="61B80077" w14:textId="77777777" w:rsidTr="008D559E">
        <w:trPr>
          <w:trPrChange w:id="69" w:author="Raphael Malyankar" w:date="2024-09-03T22:35:00Z" w16du:dateUtc="2024-09-04T05:35:00Z">
            <w:trPr>
              <w:cantSplit/>
            </w:trPr>
          </w:trPrChange>
        </w:trPr>
        <w:tc>
          <w:tcPr>
            <w:tcW w:w="1413" w:type="dxa"/>
            <w:shd w:val="clear" w:color="auto" w:fill="D9D9D9" w:themeFill="background1" w:themeFillShade="D9"/>
            <w:tcPrChange w:id="70" w:author="Raphael Malyankar" w:date="2024-09-03T22:35:00Z" w16du:dateUtc="2024-09-04T05:35:00Z">
              <w:tcPr>
                <w:tcW w:w="1413" w:type="dxa"/>
                <w:shd w:val="clear" w:color="auto" w:fill="D9D9D9" w:themeFill="background1" w:themeFillShade="D9"/>
              </w:tcPr>
            </w:tcPrChange>
          </w:tcPr>
          <w:p w14:paraId="5E7D1F6A" w14:textId="77777777" w:rsidR="002C775A" w:rsidRPr="00CF30EA" w:rsidRDefault="002C775A" w:rsidP="00B943EE">
            <w:pPr>
              <w:suppressLineNumbers/>
              <w:spacing w:before="60" w:after="60" w:line="240" w:lineRule="auto"/>
              <w:jc w:val="left"/>
              <w:rPr>
                <w:b/>
                <w:lang w:val="en-GB"/>
              </w:rPr>
            </w:pPr>
            <w:r w:rsidRPr="00CF30EA">
              <w:rPr>
                <w:b/>
                <w:lang w:val="en-GB"/>
              </w:rPr>
              <w:t>Version Number</w:t>
            </w:r>
          </w:p>
        </w:tc>
        <w:tc>
          <w:tcPr>
            <w:tcW w:w="1701" w:type="dxa"/>
            <w:shd w:val="clear" w:color="auto" w:fill="D9D9D9" w:themeFill="background1" w:themeFillShade="D9"/>
            <w:tcPrChange w:id="71" w:author="Raphael Malyankar" w:date="2024-09-03T22:35:00Z" w16du:dateUtc="2024-09-04T05:35:00Z">
              <w:tcPr>
                <w:tcW w:w="1701" w:type="dxa"/>
                <w:shd w:val="clear" w:color="auto" w:fill="D9D9D9" w:themeFill="background1" w:themeFillShade="D9"/>
              </w:tcPr>
            </w:tcPrChange>
          </w:tcPr>
          <w:p w14:paraId="012B0113" w14:textId="77777777" w:rsidR="002C775A" w:rsidRPr="00CF30EA" w:rsidRDefault="002C775A" w:rsidP="00B943EE">
            <w:pPr>
              <w:suppressLineNumbers/>
              <w:spacing w:before="60" w:after="60" w:line="240" w:lineRule="auto"/>
              <w:jc w:val="left"/>
              <w:rPr>
                <w:b/>
                <w:lang w:val="en-GB"/>
              </w:rPr>
            </w:pPr>
            <w:r w:rsidRPr="00CF30EA">
              <w:rPr>
                <w:b/>
                <w:lang w:val="en-GB"/>
              </w:rPr>
              <w:t>Date</w:t>
            </w:r>
          </w:p>
        </w:tc>
        <w:tc>
          <w:tcPr>
            <w:tcW w:w="2126" w:type="dxa"/>
            <w:shd w:val="clear" w:color="auto" w:fill="D9D9D9" w:themeFill="background1" w:themeFillShade="D9"/>
            <w:tcPrChange w:id="72" w:author="Raphael Malyankar" w:date="2024-09-03T22:35:00Z" w16du:dateUtc="2024-09-04T05:35:00Z">
              <w:tcPr>
                <w:tcW w:w="2126" w:type="dxa"/>
                <w:shd w:val="clear" w:color="auto" w:fill="D9D9D9" w:themeFill="background1" w:themeFillShade="D9"/>
              </w:tcPr>
            </w:tcPrChange>
          </w:tcPr>
          <w:p w14:paraId="69D4E807" w14:textId="77777777" w:rsidR="002C775A" w:rsidRPr="00CF30EA" w:rsidRDefault="002C775A" w:rsidP="00B943EE">
            <w:pPr>
              <w:suppressLineNumbers/>
              <w:spacing w:before="60" w:after="60" w:line="240" w:lineRule="auto"/>
              <w:jc w:val="left"/>
              <w:rPr>
                <w:b/>
                <w:lang w:val="en-GB"/>
              </w:rPr>
            </w:pPr>
            <w:r w:rsidRPr="00CF30EA">
              <w:rPr>
                <w:b/>
                <w:lang w:val="en-GB"/>
              </w:rPr>
              <w:t>Author</w:t>
            </w:r>
            <w:r w:rsidR="00DE494B" w:rsidRPr="00CF30EA">
              <w:rPr>
                <w:b/>
                <w:lang w:val="en-GB"/>
              </w:rPr>
              <w:t>/Editor</w:t>
            </w:r>
          </w:p>
        </w:tc>
        <w:tc>
          <w:tcPr>
            <w:tcW w:w="3776" w:type="dxa"/>
            <w:shd w:val="clear" w:color="auto" w:fill="D9D9D9" w:themeFill="background1" w:themeFillShade="D9"/>
            <w:tcPrChange w:id="73" w:author="Raphael Malyankar" w:date="2024-09-03T22:35:00Z" w16du:dateUtc="2024-09-04T05:35:00Z">
              <w:tcPr>
                <w:tcW w:w="3776" w:type="dxa"/>
                <w:shd w:val="clear" w:color="auto" w:fill="D9D9D9" w:themeFill="background1" w:themeFillShade="D9"/>
              </w:tcPr>
            </w:tcPrChange>
          </w:tcPr>
          <w:p w14:paraId="27D6423E" w14:textId="77777777" w:rsidR="002C775A" w:rsidRPr="00CF30EA" w:rsidRDefault="002C775A" w:rsidP="00B943EE">
            <w:pPr>
              <w:suppressLineNumbers/>
              <w:spacing w:before="60" w:after="60" w:line="240" w:lineRule="auto"/>
              <w:jc w:val="left"/>
              <w:rPr>
                <w:b/>
                <w:lang w:val="en-GB"/>
              </w:rPr>
            </w:pPr>
            <w:r w:rsidRPr="00CF30EA">
              <w:rPr>
                <w:b/>
                <w:lang w:val="en-GB"/>
              </w:rPr>
              <w:t>Purpose</w:t>
            </w:r>
          </w:p>
        </w:tc>
      </w:tr>
      <w:tr w:rsidR="002C775A" w:rsidRPr="00CF30EA" w14:paraId="507CE937" w14:textId="77777777" w:rsidTr="008D559E">
        <w:trPr>
          <w:trPrChange w:id="74" w:author="Raphael Malyankar" w:date="2024-09-03T22:35:00Z" w16du:dateUtc="2024-09-04T05:35:00Z">
            <w:trPr>
              <w:cantSplit/>
            </w:trPr>
          </w:trPrChange>
        </w:trPr>
        <w:tc>
          <w:tcPr>
            <w:tcW w:w="1413" w:type="dxa"/>
            <w:shd w:val="clear" w:color="auto" w:fill="auto"/>
            <w:tcPrChange w:id="75" w:author="Raphael Malyankar" w:date="2024-09-03T22:35:00Z" w16du:dateUtc="2024-09-04T05:35:00Z">
              <w:tcPr>
                <w:tcW w:w="1413" w:type="dxa"/>
                <w:shd w:val="clear" w:color="auto" w:fill="auto"/>
              </w:tcPr>
            </w:tcPrChange>
          </w:tcPr>
          <w:p w14:paraId="6AF6BB0E" w14:textId="77777777" w:rsidR="002C775A" w:rsidRPr="00CF30EA" w:rsidRDefault="002A5F59" w:rsidP="00B943EE">
            <w:pPr>
              <w:suppressLineNumbers/>
              <w:spacing w:before="60" w:after="60" w:line="240" w:lineRule="auto"/>
              <w:jc w:val="left"/>
              <w:rPr>
                <w:lang w:val="en-GB"/>
              </w:rPr>
            </w:pPr>
            <w:r w:rsidRPr="00CF30EA">
              <w:rPr>
                <w:lang w:val="en-GB"/>
              </w:rPr>
              <w:t>Draft 1.0</w:t>
            </w:r>
          </w:p>
        </w:tc>
        <w:tc>
          <w:tcPr>
            <w:tcW w:w="1701" w:type="dxa"/>
            <w:shd w:val="clear" w:color="auto" w:fill="auto"/>
            <w:tcPrChange w:id="76" w:author="Raphael Malyankar" w:date="2024-09-03T22:35:00Z" w16du:dateUtc="2024-09-04T05:35:00Z">
              <w:tcPr>
                <w:tcW w:w="1701" w:type="dxa"/>
                <w:shd w:val="clear" w:color="auto" w:fill="auto"/>
              </w:tcPr>
            </w:tcPrChange>
          </w:tcPr>
          <w:p w14:paraId="16730286" w14:textId="77777777" w:rsidR="002C775A" w:rsidRPr="00CF30EA" w:rsidRDefault="002A5F59" w:rsidP="00B943EE">
            <w:pPr>
              <w:suppressLineNumbers/>
              <w:spacing w:before="60" w:after="60" w:line="240" w:lineRule="auto"/>
              <w:jc w:val="left"/>
              <w:rPr>
                <w:lang w:val="en-GB"/>
              </w:rPr>
            </w:pPr>
            <w:r w:rsidRPr="00CF30EA">
              <w:rPr>
                <w:lang w:val="en-GB"/>
              </w:rPr>
              <w:t>December 2012</w:t>
            </w:r>
          </w:p>
        </w:tc>
        <w:tc>
          <w:tcPr>
            <w:tcW w:w="2126" w:type="dxa"/>
            <w:shd w:val="clear" w:color="auto" w:fill="auto"/>
            <w:tcPrChange w:id="77" w:author="Raphael Malyankar" w:date="2024-09-03T22:35:00Z" w16du:dateUtc="2024-09-04T05:35:00Z">
              <w:tcPr>
                <w:tcW w:w="2126" w:type="dxa"/>
                <w:shd w:val="clear" w:color="auto" w:fill="auto"/>
              </w:tcPr>
            </w:tcPrChange>
          </w:tcPr>
          <w:p w14:paraId="55347AA9" w14:textId="77777777" w:rsidR="002C775A" w:rsidRPr="00CF30EA" w:rsidRDefault="002A5F59" w:rsidP="00B943EE">
            <w:pPr>
              <w:suppressLineNumbers/>
              <w:spacing w:before="60" w:after="60" w:line="240" w:lineRule="auto"/>
              <w:jc w:val="left"/>
              <w:rPr>
                <w:lang w:val="en-GB"/>
              </w:rPr>
            </w:pPr>
            <w:r w:rsidRPr="00CF30EA">
              <w:rPr>
                <w:lang w:val="en-GB"/>
              </w:rPr>
              <w:t>D. O’Brien, Auth.</w:t>
            </w:r>
          </w:p>
        </w:tc>
        <w:tc>
          <w:tcPr>
            <w:tcW w:w="3776" w:type="dxa"/>
            <w:shd w:val="clear" w:color="auto" w:fill="auto"/>
            <w:tcPrChange w:id="78" w:author="Raphael Malyankar" w:date="2024-09-03T22:35:00Z" w16du:dateUtc="2024-09-04T05:35:00Z">
              <w:tcPr>
                <w:tcW w:w="3776" w:type="dxa"/>
                <w:shd w:val="clear" w:color="auto" w:fill="auto"/>
              </w:tcPr>
            </w:tcPrChange>
          </w:tcPr>
          <w:p w14:paraId="59529722" w14:textId="4EDADF29" w:rsidR="002C775A" w:rsidRPr="00CF30EA" w:rsidRDefault="002A5F59" w:rsidP="00B943EE">
            <w:pPr>
              <w:suppressLineNumbers/>
              <w:spacing w:before="60" w:after="60" w:line="240" w:lineRule="auto"/>
              <w:jc w:val="left"/>
              <w:rPr>
                <w:lang w:val="en-GB"/>
              </w:rPr>
            </w:pPr>
            <w:r w:rsidRPr="00CF30EA">
              <w:rPr>
                <w:lang w:val="en-GB"/>
              </w:rPr>
              <w:t>Demonstration Version</w:t>
            </w:r>
            <w:r w:rsidR="00965F38" w:rsidRPr="00CF30EA">
              <w:rPr>
                <w:lang w:val="en-GB"/>
              </w:rPr>
              <w:t>.</w:t>
            </w:r>
          </w:p>
        </w:tc>
      </w:tr>
      <w:tr w:rsidR="002C775A" w:rsidRPr="00CF30EA" w14:paraId="3549A661" w14:textId="77777777" w:rsidTr="008D559E">
        <w:trPr>
          <w:trPrChange w:id="79" w:author="Raphael Malyankar" w:date="2024-09-03T22:35:00Z" w16du:dateUtc="2024-09-04T05:35:00Z">
            <w:trPr>
              <w:cantSplit/>
            </w:trPr>
          </w:trPrChange>
        </w:trPr>
        <w:tc>
          <w:tcPr>
            <w:tcW w:w="1413" w:type="dxa"/>
            <w:shd w:val="clear" w:color="auto" w:fill="auto"/>
            <w:tcPrChange w:id="80" w:author="Raphael Malyankar" w:date="2024-09-03T22:35:00Z" w16du:dateUtc="2024-09-04T05:35:00Z">
              <w:tcPr>
                <w:tcW w:w="1413" w:type="dxa"/>
                <w:shd w:val="clear" w:color="auto" w:fill="auto"/>
              </w:tcPr>
            </w:tcPrChange>
          </w:tcPr>
          <w:p w14:paraId="630BB21A" w14:textId="77777777" w:rsidR="002C775A" w:rsidRPr="00CF30EA" w:rsidRDefault="00120852" w:rsidP="00B943EE">
            <w:pPr>
              <w:suppressLineNumbers/>
              <w:spacing w:before="60" w:after="60" w:line="240" w:lineRule="auto"/>
              <w:jc w:val="left"/>
              <w:rPr>
                <w:lang w:val="en-GB"/>
              </w:rPr>
            </w:pPr>
            <w:r w:rsidRPr="00CF30EA">
              <w:rPr>
                <w:lang w:val="en-GB"/>
              </w:rPr>
              <w:t>Draft 1.1</w:t>
            </w:r>
          </w:p>
        </w:tc>
        <w:tc>
          <w:tcPr>
            <w:tcW w:w="1701" w:type="dxa"/>
            <w:shd w:val="clear" w:color="auto" w:fill="auto"/>
            <w:tcPrChange w:id="81" w:author="Raphael Malyankar" w:date="2024-09-03T22:35:00Z" w16du:dateUtc="2024-09-04T05:35:00Z">
              <w:tcPr>
                <w:tcW w:w="1701" w:type="dxa"/>
                <w:shd w:val="clear" w:color="auto" w:fill="auto"/>
              </w:tcPr>
            </w:tcPrChange>
          </w:tcPr>
          <w:p w14:paraId="52BC8874" w14:textId="77777777" w:rsidR="002C775A" w:rsidRPr="00CF30EA" w:rsidRDefault="00120852" w:rsidP="00B943EE">
            <w:pPr>
              <w:suppressLineNumbers/>
              <w:spacing w:before="60" w:after="60" w:line="240" w:lineRule="auto"/>
              <w:jc w:val="left"/>
              <w:rPr>
                <w:lang w:val="en-GB"/>
              </w:rPr>
            </w:pPr>
            <w:r w:rsidRPr="00CF30EA">
              <w:rPr>
                <w:lang w:val="en-GB"/>
              </w:rPr>
              <w:t>April 2014</w:t>
            </w:r>
          </w:p>
        </w:tc>
        <w:tc>
          <w:tcPr>
            <w:tcW w:w="2126" w:type="dxa"/>
            <w:shd w:val="clear" w:color="auto" w:fill="auto"/>
            <w:tcPrChange w:id="82" w:author="Raphael Malyankar" w:date="2024-09-03T22:35:00Z" w16du:dateUtc="2024-09-04T05:35:00Z">
              <w:tcPr>
                <w:tcW w:w="2126" w:type="dxa"/>
                <w:shd w:val="clear" w:color="auto" w:fill="auto"/>
              </w:tcPr>
            </w:tcPrChange>
          </w:tcPr>
          <w:p w14:paraId="25CBB165" w14:textId="77777777" w:rsidR="002C775A" w:rsidRPr="00CF30EA" w:rsidRDefault="00120852" w:rsidP="00B943EE">
            <w:pPr>
              <w:suppressLineNumbers/>
              <w:spacing w:before="60" w:after="60" w:line="240" w:lineRule="auto"/>
              <w:jc w:val="left"/>
              <w:rPr>
                <w:lang w:val="en-GB"/>
              </w:rPr>
            </w:pPr>
            <w:r w:rsidRPr="00CF30EA">
              <w:rPr>
                <w:lang w:val="en-GB"/>
              </w:rPr>
              <w:t>L. Maltais, Ed.</w:t>
            </w:r>
          </w:p>
        </w:tc>
        <w:tc>
          <w:tcPr>
            <w:tcW w:w="3776" w:type="dxa"/>
            <w:shd w:val="clear" w:color="auto" w:fill="auto"/>
            <w:tcPrChange w:id="83" w:author="Raphael Malyankar" w:date="2024-09-03T22:35:00Z" w16du:dateUtc="2024-09-04T05:35:00Z">
              <w:tcPr>
                <w:tcW w:w="3776" w:type="dxa"/>
                <w:shd w:val="clear" w:color="auto" w:fill="auto"/>
              </w:tcPr>
            </w:tcPrChange>
          </w:tcPr>
          <w:p w14:paraId="12612EB6" w14:textId="00A82D34" w:rsidR="002C775A" w:rsidRPr="00CF30EA" w:rsidRDefault="00120852" w:rsidP="00B943EE">
            <w:pPr>
              <w:suppressLineNumbers/>
              <w:spacing w:before="60" w:after="60" w:line="240" w:lineRule="auto"/>
              <w:jc w:val="left"/>
              <w:rPr>
                <w:lang w:val="en-GB"/>
              </w:rPr>
            </w:pPr>
            <w:r w:rsidRPr="00CF30EA">
              <w:rPr>
                <w:lang w:val="en-GB"/>
              </w:rPr>
              <w:t>Revision for currents</w:t>
            </w:r>
            <w:r w:rsidR="00965F38" w:rsidRPr="00CF30EA">
              <w:rPr>
                <w:lang w:val="en-GB"/>
              </w:rPr>
              <w:t>.</w:t>
            </w:r>
          </w:p>
        </w:tc>
      </w:tr>
      <w:tr w:rsidR="002C775A" w:rsidRPr="00CF30EA" w14:paraId="77B4FF3A" w14:textId="77777777" w:rsidTr="008D559E">
        <w:trPr>
          <w:trPrChange w:id="84" w:author="Raphael Malyankar" w:date="2024-09-03T22:35:00Z" w16du:dateUtc="2024-09-04T05:35:00Z">
            <w:trPr>
              <w:cantSplit/>
            </w:trPr>
          </w:trPrChange>
        </w:trPr>
        <w:tc>
          <w:tcPr>
            <w:tcW w:w="1413" w:type="dxa"/>
            <w:shd w:val="clear" w:color="auto" w:fill="auto"/>
            <w:tcPrChange w:id="85" w:author="Raphael Malyankar" w:date="2024-09-03T22:35:00Z" w16du:dateUtc="2024-09-04T05:35:00Z">
              <w:tcPr>
                <w:tcW w:w="1413" w:type="dxa"/>
                <w:shd w:val="clear" w:color="auto" w:fill="auto"/>
              </w:tcPr>
            </w:tcPrChange>
          </w:tcPr>
          <w:p w14:paraId="65809BCC" w14:textId="77777777" w:rsidR="002C775A" w:rsidRPr="00CF30EA" w:rsidRDefault="00120852" w:rsidP="00B943EE">
            <w:pPr>
              <w:suppressLineNumbers/>
              <w:spacing w:before="60" w:after="60" w:line="240" w:lineRule="auto"/>
              <w:jc w:val="left"/>
              <w:rPr>
                <w:lang w:val="en-GB"/>
              </w:rPr>
            </w:pPr>
            <w:r w:rsidRPr="00CF30EA">
              <w:rPr>
                <w:lang w:val="en-GB"/>
              </w:rPr>
              <w:t>Draft 1.2</w:t>
            </w:r>
          </w:p>
        </w:tc>
        <w:tc>
          <w:tcPr>
            <w:tcW w:w="1701" w:type="dxa"/>
            <w:shd w:val="clear" w:color="auto" w:fill="auto"/>
            <w:tcPrChange w:id="86" w:author="Raphael Malyankar" w:date="2024-09-03T22:35:00Z" w16du:dateUtc="2024-09-04T05:35:00Z">
              <w:tcPr>
                <w:tcW w:w="1701" w:type="dxa"/>
                <w:shd w:val="clear" w:color="auto" w:fill="auto"/>
              </w:tcPr>
            </w:tcPrChange>
          </w:tcPr>
          <w:p w14:paraId="11E5C2AB" w14:textId="77777777" w:rsidR="002C775A" w:rsidRPr="00CF30EA" w:rsidRDefault="00120852" w:rsidP="00B943EE">
            <w:pPr>
              <w:suppressLineNumbers/>
              <w:spacing w:before="60" w:after="60" w:line="240" w:lineRule="auto"/>
              <w:jc w:val="left"/>
              <w:rPr>
                <w:lang w:val="en-GB"/>
              </w:rPr>
            </w:pPr>
            <w:r w:rsidRPr="00CF30EA">
              <w:rPr>
                <w:lang w:val="en-GB"/>
              </w:rPr>
              <w:t>August 2014</w:t>
            </w:r>
          </w:p>
        </w:tc>
        <w:tc>
          <w:tcPr>
            <w:tcW w:w="2126" w:type="dxa"/>
            <w:shd w:val="clear" w:color="auto" w:fill="auto"/>
            <w:tcPrChange w:id="87" w:author="Raphael Malyankar" w:date="2024-09-03T22:35:00Z" w16du:dateUtc="2024-09-04T05:35:00Z">
              <w:tcPr>
                <w:tcW w:w="2126" w:type="dxa"/>
                <w:shd w:val="clear" w:color="auto" w:fill="auto"/>
              </w:tcPr>
            </w:tcPrChange>
          </w:tcPr>
          <w:p w14:paraId="3669E0A1" w14:textId="77777777" w:rsidR="002C775A" w:rsidRPr="00CF30EA" w:rsidRDefault="00120852" w:rsidP="00B943EE">
            <w:pPr>
              <w:suppressLineNumbers/>
              <w:spacing w:before="60" w:after="60" w:line="240" w:lineRule="auto"/>
              <w:jc w:val="left"/>
              <w:rPr>
                <w:lang w:val="en-GB"/>
              </w:rPr>
            </w:pPr>
            <w:r w:rsidRPr="00CF30EA">
              <w:rPr>
                <w:lang w:val="en-GB"/>
              </w:rPr>
              <w:t>L. Maltais, Ed</w:t>
            </w:r>
          </w:p>
        </w:tc>
        <w:tc>
          <w:tcPr>
            <w:tcW w:w="3776" w:type="dxa"/>
            <w:shd w:val="clear" w:color="auto" w:fill="auto"/>
            <w:tcPrChange w:id="88" w:author="Raphael Malyankar" w:date="2024-09-03T22:35:00Z" w16du:dateUtc="2024-09-04T05:35:00Z">
              <w:tcPr>
                <w:tcW w:w="3776" w:type="dxa"/>
                <w:shd w:val="clear" w:color="auto" w:fill="auto"/>
              </w:tcPr>
            </w:tcPrChange>
          </w:tcPr>
          <w:p w14:paraId="16DB5768" w14:textId="2E5EA9E3" w:rsidR="002C775A" w:rsidRPr="00CF30EA" w:rsidRDefault="00120852" w:rsidP="00B943EE">
            <w:pPr>
              <w:suppressLineNumbers/>
              <w:spacing w:before="60" w:after="60" w:line="240" w:lineRule="auto"/>
              <w:jc w:val="left"/>
              <w:rPr>
                <w:lang w:val="en-GB"/>
              </w:rPr>
            </w:pPr>
            <w:r w:rsidRPr="00CF30EA">
              <w:rPr>
                <w:lang w:val="en-GB"/>
              </w:rPr>
              <w:t>Additional revision of previous version</w:t>
            </w:r>
            <w:r w:rsidR="00965F38" w:rsidRPr="00CF30EA">
              <w:rPr>
                <w:lang w:val="en-GB"/>
              </w:rPr>
              <w:t>.</w:t>
            </w:r>
          </w:p>
        </w:tc>
      </w:tr>
      <w:tr w:rsidR="002C775A" w:rsidRPr="00CF30EA" w14:paraId="32FCDEB9" w14:textId="77777777" w:rsidTr="008D559E">
        <w:trPr>
          <w:trPrChange w:id="89" w:author="Raphael Malyankar" w:date="2024-09-03T22:35:00Z" w16du:dateUtc="2024-09-04T05:35:00Z">
            <w:trPr>
              <w:cantSplit/>
            </w:trPr>
          </w:trPrChange>
        </w:trPr>
        <w:tc>
          <w:tcPr>
            <w:tcW w:w="1413" w:type="dxa"/>
            <w:shd w:val="clear" w:color="auto" w:fill="auto"/>
            <w:tcPrChange w:id="90" w:author="Raphael Malyankar" w:date="2024-09-03T22:35:00Z" w16du:dateUtc="2024-09-04T05:35:00Z">
              <w:tcPr>
                <w:tcW w:w="1413" w:type="dxa"/>
                <w:shd w:val="clear" w:color="auto" w:fill="auto"/>
              </w:tcPr>
            </w:tcPrChange>
          </w:tcPr>
          <w:p w14:paraId="75B05B17" w14:textId="77777777" w:rsidR="002C775A" w:rsidRPr="00CF30EA" w:rsidRDefault="00120852" w:rsidP="00B943EE">
            <w:pPr>
              <w:suppressLineNumbers/>
              <w:spacing w:before="60" w:after="60" w:line="240" w:lineRule="auto"/>
              <w:jc w:val="left"/>
              <w:rPr>
                <w:lang w:val="en-GB"/>
              </w:rPr>
            </w:pPr>
            <w:r w:rsidRPr="00CF30EA">
              <w:rPr>
                <w:lang w:val="en-GB"/>
              </w:rPr>
              <w:t>Draft 1.3</w:t>
            </w:r>
          </w:p>
        </w:tc>
        <w:tc>
          <w:tcPr>
            <w:tcW w:w="1701" w:type="dxa"/>
            <w:shd w:val="clear" w:color="auto" w:fill="auto"/>
            <w:tcPrChange w:id="91" w:author="Raphael Malyankar" w:date="2024-09-03T22:35:00Z" w16du:dateUtc="2024-09-04T05:35:00Z">
              <w:tcPr>
                <w:tcW w:w="1701" w:type="dxa"/>
                <w:shd w:val="clear" w:color="auto" w:fill="auto"/>
              </w:tcPr>
            </w:tcPrChange>
          </w:tcPr>
          <w:p w14:paraId="09A3677D" w14:textId="77777777" w:rsidR="002C775A" w:rsidRPr="00CF30EA" w:rsidRDefault="00120852" w:rsidP="00B943EE">
            <w:pPr>
              <w:suppressLineNumbers/>
              <w:spacing w:before="60" w:after="60" w:line="240" w:lineRule="auto"/>
              <w:jc w:val="left"/>
              <w:rPr>
                <w:lang w:val="en-GB"/>
              </w:rPr>
            </w:pPr>
            <w:r w:rsidRPr="00CF30EA">
              <w:rPr>
                <w:lang w:val="en-GB"/>
              </w:rPr>
              <w:t>December 2014</w:t>
            </w:r>
          </w:p>
        </w:tc>
        <w:tc>
          <w:tcPr>
            <w:tcW w:w="2126" w:type="dxa"/>
            <w:shd w:val="clear" w:color="auto" w:fill="auto"/>
            <w:tcPrChange w:id="92" w:author="Raphael Malyankar" w:date="2024-09-03T22:35:00Z" w16du:dateUtc="2024-09-04T05:35:00Z">
              <w:tcPr>
                <w:tcW w:w="2126" w:type="dxa"/>
                <w:shd w:val="clear" w:color="auto" w:fill="auto"/>
              </w:tcPr>
            </w:tcPrChange>
          </w:tcPr>
          <w:p w14:paraId="5CC5C9B3" w14:textId="77777777" w:rsidR="002C775A" w:rsidRPr="00CF30EA" w:rsidRDefault="00120852" w:rsidP="00B943EE">
            <w:pPr>
              <w:suppressLineNumbers/>
              <w:spacing w:before="60" w:after="60" w:line="240" w:lineRule="auto"/>
              <w:jc w:val="left"/>
              <w:rPr>
                <w:lang w:val="en-GB"/>
              </w:rPr>
            </w:pPr>
            <w:r w:rsidRPr="00CF30EA">
              <w:rPr>
                <w:lang w:val="en-GB"/>
              </w:rPr>
              <w:t>L. Maltais, Ed</w:t>
            </w:r>
          </w:p>
        </w:tc>
        <w:tc>
          <w:tcPr>
            <w:tcW w:w="3776" w:type="dxa"/>
            <w:shd w:val="clear" w:color="auto" w:fill="auto"/>
            <w:tcPrChange w:id="93" w:author="Raphael Malyankar" w:date="2024-09-03T22:35:00Z" w16du:dateUtc="2024-09-04T05:35:00Z">
              <w:tcPr>
                <w:tcW w:w="3776" w:type="dxa"/>
                <w:shd w:val="clear" w:color="auto" w:fill="auto"/>
              </w:tcPr>
            </w:tcPrChange>
          </w:tcPr>
          <w:p w14:paraId="2AD7C713" w14:textId="4FF969DA" w:rsidR="002C775A" w:rsidRPr="00CF30EA" w:rsidRDefault="00120852" w:rsidP="00B943EE">
            <w:pPr>
              <w:suppressLineNumbers/>
              <w:spacing w:before="60" w:after="60" w:line="240" w:lineRule="auto"/>
              <w:jc w:val="left"/>
              <w:rPr>
                <w:lang w:val="en-GB"/>
              </w:rPr>
            </w:pPr>
            <w:r w:rsidRPr="00CF30EA">
              <w:rPr>
                <w:lang w:val="en-GB"/>
              </w:rPr>
              <w:t>Additional revision of previous version</w:t>
            </w:r>
            <w:r w:rsidR="00965F38" w:rsidRPr="00CF30EA">
              <w:rPr>
                <w:lang w:val="en-GB"/>
              </w:rPr>
              <w:t>.</w:t>
            </w:r>
          </w:p>
        </w:tc>
      </w:tr>
      <w:tr w:rsidR="002C775A" w:rsidRPr="00CF30EA" w14:paraId="7BAE32A2" w14:textId="77777777" w:rsidTr="008D559E">
        <w:trPr>
          <w:trPrChange w:id="94" w:author="Raphael Malyankar" w:date="2024-09-03T22:35:00Z" w16du:dateUtc="2024-09-04T05:35:00Z">
            <w:trPr>
              <w:cantSplit/>
            </w:trPr>
          </w:trPrChange>
        </w:trPr>
        <w:tc>
          <w:tcPr>
            <w:tcW w:w="1413" w:type="dxa"/>
            <w:shd w:val="clear" w:color="auto" w:fill="auto"/>
            <w:tcPrChange w:id="95" w:author="Raphael Malyankar" w:date="2024-09-03T22:35:00Z" w16du:dateUtc="2024-09-04T05:35:00Z">
              <w:tcPr>
                <w:tcW w:w="1413" w:type="dxa"/>
                <w:shd w:val="clear" w:color="auto" w:fill="auto"/>
              </w:tcPr>
            </w:tcPrChange>
          </w:tcPr>
          <w:p w14:paraId="29F9293D" w14:textId="77777777" w:rsidR="002C775A" w:rsidRPr="00CF30EA" w:rsidRDefault="00120852" w:rsidP="00B943EE">
            <w:pPr>
              <w:suppressLineNumbers/>
              <w:spacing w:before="60" w:after="60" w:line="240" w:lineRule="auto"/>
              <w:jc w:val="left"/>
              <w:rPr>
                <w:lang w:val="en-GB"/>
              </w:rPr>
            </w:pPr>
            <w:r w:rsidRPr="00CF30EA">
              <w:rPr>
                <w:lang w:val="en-GB"/>
              </w:rPr>
              <w:t>Draft 1.4</w:t>
            </w:r>
          </w:p>
        </w:tc>
        <w:tc>
          <w:tcPr>
            <w:tcW w:w="1701" w:type="dxa"/>
            <w:shd w:val="clear" w:color="auto" w:fill="auto"/>
            <w:tcPrChange w:id="96" w:author="Raphael Malyankar" w:date="2024-09-03T22:35:00Z" w16du:dateUtc="2024-09-04T05:35:00Z">
              <w:tcPr>
                <w:tcW w:w="1701" w:type="dxa"/>
                <w:shd w:val="clear" w:color="auto" w:fill="auto"/>
              </w:tcPr>
            </w:tcPrChange>
          </w:tcPr>
          <w:p w14:paraId="56AFCE51" w14:textId="77777777" w:rsidR="002C775A" w:rsidRPr="00CF30EA" w:rsidRDefault="00120852" w:rsidP="00B943EE">
            <w:pPr>
              <w:suppressLineNumbers/>
              <w:spacing w:before="60" w:after="60" w:line="240" w:lineRule="auto"/>
              <w:jc w:val="left"/>
              <w:rPr>
                <w:lang w:val="en-GB"/>
              </w:rPr>
            </w:pPr>
            <w:r w:rsidRPr="00CF30EA">
              <w:rPr>
                <w:lang w:val="en-GB"/>
              </w:rPr>
              <w:t>March 2015</w:t>
            </w:r>
          </w:p>
        </w:tc>
        <w:tc>
          <w:tcPr>
            <w:tcW w:w="2126" w:type="dxa"/>
            <w:shd w:val="clear" w:color="auto" w:fill="auto"/>
            <w:tcPrChange w:id="97" w:author="Raphael Malyankar" w:date="2024-09-03T22:35:00Z" w16du:dateUtc="2024-09-04T05:35:00Z">
              <w:tcPr>
                <w:tcW w:w="2126" w:type="dxa"/>
                <w:shd w:val="clear" w:color="auto" w:fill="auto"/>
              </w:tcPr>
            </w:tcPrChange>
          </w:tcPr>
          <w:p w14:paraId="318AEC5E" w14:textId="77777777" w:rsidR="002C775A" w:rsidRPr="00CF30EA" w:rsidRDefault="00120852" w:rsidP="00B943EE">
            <w:pPr>
              <w:suppressLineNumbers/>
              <w:spacing w:before="60" w:after="60" w:line="240" w:lineRule="auto"/>
              <w:jc w:val="left"/>
              <w:rPr>
                <w:lang w:val="en-GB"/>
              </w:rPr>
            </w:pPr>
            <w:r w:rsidRPr="00CF30EA">
              <w:rPr>
                <w:lang w:val="en-GB"/>
              </w:rPr>
              <w:t>L. Maltais, Ed</w:t>
            </w:r>
          </w:p>
        </w:tc>
        <w:tc>
          <w:tcPr>
            <w:tcW w:w="3776" w:type="dxa"/>
            <w:shd w:val="clear" w:color="auto" w:fill="auto"/>
            <w:tcPrChange w:id="98" w:author="Raphael Malyankar" w:date="2024-09-03T22:35:00Z" w16du:dateUtc="2024-09-04T05:35:00Z">
              <w:tcPr>
                <w:tcW w:w="3776" w:type="dxa"/>
                <w:shd w:val="clear" w:color="auto" w:fill="auto"/>
              </w:tcPr>
            </w:tcPrChange>
          </w:tcPr>
          <w:p w14:paraId="399A9E0D" w14:textId="1CE31DC2" w:rsidR="002C775A" w:rsidRPr="00CF30EA" w:rsidRDefault="00120852" w:rsidP="00B943EE">
            <w:pPr>
              <w:suppressLineNumbers/>
              <w:spacing w:before="60" w:after="60" w:line="240" w:lineRule="auto"/>
              <w:jc w:val="left"/>
              <w:rPr>
                <w:lang w:val="en-GB"/>
              </w:rPr>
            </w:pPr>
            <w:r w:rsidRPr="00CF30EA">
              <w:rPr>
                <w:lang w:val="en-GB"/>
              </w:rPr>
              <w:t>Additional revision of previous version</w:t>
            </w:r>
            <w:r w:rsidR="00965F38" w:rsidRPr="00CF30EA">
              <w:rPr>
                <w:lang w:val="en-GB"/>
              </w:rPr>
              <w:t>.</w:t>
            </w:r>
          </w:p>
        </w:tc>
      </w:tr>
      <w:tr w:rsidR="002C775A" w:rsidRPr="00CF30EA" w14:paraId="4F708FD5" w14:textId="77777777" w:rsidTr="008D559E">
        <w:trPr>
          <w:trPrChange w:id="99" w:author="Raphael Malyankar" w:date="2024-09-03T22:35:00Z" w16du:dateUtc="2024-09-04T05:35:00Z">
            <w:trPr>
              <w:cantSplit/>
            </w:trPr>
          </w:trPrChange>
        </w:trPr>
        <w:tc>
          <w:tcPr>
            <w:tcW w:w="1413" w:type="dxa"/>
            <w:shd w:val="clear" w:color="auto" w:fill="auto"/>
            <w:tcPrChange w:id="100" w:author="Raphael Malyankar" w:date="2024-09-03T22:35:00Z" w16du:dateUtc="2024-09-04T05:35:00Z">
              <w:tcPr>
                <w:tcW w:w="1413" w:type="dxa"/>
                <w:shd w:val="clear" w:color="auto" w:fill="auto"/>
              </w:tcPr>
            </w:tcPrChange>
          </w:tcPr>
          <w:p w14:paraId="64D96FDA" w14:textId="77777777" w:rsidR="002C775A" w:rsidRPr="00CF30EA" w:rsidRDefault="00120852" w:rsidP="00B943EE">
            <w:pPr>
              <w:suppressLineNumbers/>
              <w:spacing w:before="60" w:after="60" w:line="240" w:lineRule="auto"/>
              <w:jc w:val="left"/>
              <w:rPr>
                <w:lang w:val="en-GB"/>
              </w:rPr>
            </w:pPr>
            <w:r w:rsidRPr="00CF30EA">
              <w:rPr>
                <w:lang w:val="en-GB"/>
              </w:rPr>
              <w:t>Draft 1.</w:t>
            </w:r>
            <w:r w:rsidR="00A010F5" w:rsidRPr="00CF30EA">
              <w:rPr>
                <w:lang w:val="en-GB"/>
              </w:rPr>
              <w:t>5</w:t>
            </w:r>
          </w:p>
        </w:tc>
        <w:tc>
          <w:tcPr>
            <w:tcW w:w="1701" w:type="dxa"/>
            <w:shd w:val="clear" w:color="auto" w:fill="auto"/>
            <w:tcPrChange w:id="101" w:author="Raphael Malyankar" w:date="2024-09-03T22:35:00Z" w16du:dateUtc="2024-09-04T05:35:00Z">
              <w:tcPr>
                <w:tcW w:w="1701" w:type="dxa"/>
                <w:shd w:val="clear" w:color="auto" w:fill="auto"/>
              </w:tcPr>
            </w:tcPrChange>
          </w:tcPr>
          <w:p w14:paraId="04A4F9E8" w14:textId="77777777" w:rsidR="002C775A" w:rsidRPr="00CF30EA" w:rsidRDefault="00120852" w:rsidP="00B943EE">
            <w:pPr>
              <w:suppressLineNumbers/>
              <w:spacing w:before="60" w:after="60" w:line="240" w:lineRule="auto"/>
              <w:jc w:val="left"/>
              <w:rPr>
                <w:lang w:val="en-GB"/>
              </w:rPr>
            </w:pPr>
            <w:r w:rsidRPr="00CF30EA">
              <w:rPr>
                <w:lang w:val="en-GB"/>
              </w:rPr>
              <w:t>March 2015</w:t>
            </w:r>
          </w:p>
        </w:tc>
        <w:tc>
          <w:tcPr>
            <w:tcW w:w="2126" w:type="dxa"/>
            <w:shd w:val="clear" w:color="auto" w:fill="auto"/>
            <w:tcPrChange w:id="102" w:author="Raphael Malyankar" w:date="2024-09-03T22:35:00Z" w16du:dateUtc="2024-09-04T05:35:00Z">
              <w:tcPr>
                <w:tcW w:w="2126" w:type="dxa"/>
                <w:shd w:val="clear" w:color="auto" w:fill="auto"/>
              </w:tcPr>
            </w:tcPrChange>
          </w:tcPr>
          <w:p w14:paraId="4813E87C" w14:textId="77777777" w:rsidR="00407445" w:rsidRPr="00CF30EA" w:rsidRDefault="00120852" w:rsidP="00B943EE">
            <w:pPr>
              <w:suppressLineNumbers/>
              <w:spacing w:before="60" w:after="60" w:line="240" w:lineRule="auto"/>
              <w:jc w:val="left"/>
              <w:rPr>
                <w:lang w:val="en-GB"/>
              </w:rPr>
            </w:pPr>
            <w:r w:rsidRPr="00CF30EA">
              <w:rPr>
                <w:lang w:val="en-GB"/>
              </w:rPr>
              <w:t>K. Hess,</w:t>
            </w:r>
            <w:r w:rsidR="00407445" w:rsidRPr="00CF30EA">
              <w:rPr>
                <w:lang w:val="en-GB"/>
              </w:rPr>
              <w:t xml:space="preserve"> </w:t>
            </w:r>
            <w:r w:rsidR="00040F42" w:rsidRPr="00CF30EA">
              <w:rPr>
                <w:lang w:val="en-GB"/>
              </w:rPr>
              <w:t>B. Sulliva</w:t>
            </w:r>
            <w:r w:rsidR="00D6686C" w:rsidRPr="00CF30EA">
              <w:rPr>
                <w:lang w:val="en-GB"/>
              </w:rPr>
              <w:t>n</w:t>
            </w:r>
            <w:r w:rsidR="00040F42" w:rsidRPr="00CF30EA">
              <w:rPr>
                <w:lang w:val="en-GB"/>
              </w:rPr>
              <w:t xml:space="preserve">, </w:t>
            </w:r>
          </w:p>
          <w:p w14:paraId="3ECAC785" w14:textId="77777777" w:rsidR="002C775A" w:rsidRPr="00CF30EA" w:rsidRDefault="00040F42" w:rsidP="00B943EE">
            <w:pPr>
              <w:suppressLineNumbers/>
              <w:spacing w:before="60" w:after="60" w:line="240" w:lineRule="auto"/>
              <w:jc w:val="left"/>
              <w:rPr>
                <w:lang w:val="en-GB"/>
              </w:rPr>
            </w:pPr>
            <w:r w:rsidRPr="00CF30EA">
              <w:rPr>
                <w:lang w:val="en-GB"/>
              </w:rPr>
              <w:t>C. Kammerer, E. Mong,</w:t>
            </w:r>
            <w:r w:rsidR="00120852" w:rsidRPr="00CF30EA">
              <w:rPr>
                <w:lang w:val="en-GB"/>
              </w:rPr>
              <w:t xml:space="preserve"> Ed</w:t>
            </w:r>
            <w:r w:rsidRPr="00CF30EA">
              <w:rPr>
                <w:lang w:val="en-GB"/>
              </w:rPr>
              <w:t>s</w:t>
            </w:r>
            <w:r w:rsidR="00120852" w:rsidRPr="00CF30EA">
              <w:rPr>
                <w:lang w:val="en-GB"/>
              </w:rPr>
              <w:t>.</w:t>
            </w:r>
          </w:p>
        </w:tc>
        <w:tc>
          <w:tcPr>
            <w:tcW w:w="3776" w:type="dxa"/>
            <w:shd w:val="clear" w:color="auto" w:fill="auto"/>
            <w:tcPrChange w:id="103" w:author="Raphael Malyankar" w:date="2024-09-03T22:35:00Z" w16du:dateUtc="2024-09-04T05:35:00Z">
              <w:tcPr>
                <w:tcW w:w="3776" w:type="dxa"/>
                <w:shd w:val="clear" w:color="auto" w:fill="auto"/>
              </w:tcPr>
            </w:tcPrChange>
          </w:tcPr>
          <w:p w14:paraId="0455176E" w14:textId="120675D5" w:rsidR="002C775A" w:rsidRPr="00CF30EA" w:rsidRDefault="00120852" w:rsidP="00B943EE">
            <w:pPr>
              <w:suppressLineNumbers/>
              <w:spacing w:before="60" w:after="60" w:line="240" w:lineRule="auto"/>
              <w:jc w:val="left"/>
              <w:rPr>
                <w:lang w:val="en-GB"/>
              </w:rPr>
            </w:pPr>
            <w:r w:rsidRPr="00CF30EA">
              <w:rPr>
                <w:lang w:val="en-GB"/>
              </w:rPr>
              <w:t>Put into template format</w:t>
            </w:r>
            <w:r w:rsidR="00040F42" w:rsidRPr="00CF30EA">
              <w:rPr>
                <w:lang w:val="en-GB"/>
              </w:rPr>
              <w:t>, numerous changes</w:t>
            </w:r>
            <w:r w:rsidR="00965F38" w:rsidRPr="00CF30EA">
              <w:rPr>
                <w:lang w:val="en-GB"/>
              </w:rPr>
              <w:t>.</w:t>
            </w:r>
          </w:p>
        </w:tc>
      </w:tr>
      <w:tr w:rsidR="002C775A" w:rsidRPr="00CF30EA" w14:paraId="73192FF4" w14:textId="77777777" w:rsidTr="008D559E">
        <w:trPr>
          <w:trPrChange w:id="104" w:author="Raphael Malyankar" w:date="2024-09-03T22:35:00Z" w16du:dateUtc="2024-09-04T05:35:00Z">
            <w:trPr>
              <w:cantSplit/>
            </w:trPr>
          </w:trPrChange>
        </w:trPr>
        <w:tc>
          <w:tcPr>
            <w:tcW w:w="1413" w:type="dxa"/>
            <w:shd w:val="clear" w:color="auto" w:fill="auto"/>
            <w:tcPrChange w:id="105" w:author="Raphael Malyankar" w:date="2024-09-03T22:35:00Z" w16du:dateUtc="2024-09-04T05:35:00Z">
              <w:tcPr>
                <w:tcW w:w="1413" w:type="dxa"/>
                <w:shd w:val="clear" w:color="auto" w:fill="auto"/>
              </w:tcPr>
            </w:tcPrChange>
          </w:tcPr>
          <w:p w14:paraId="2C4AB30D" w14:textId="77777777" w:rsidR="002C775A" w:rsidRPr="00CF30EA" w:rsidRDefault="00407445" w:rsidP="00B943EE">
            <w:pPr>
              <w:suppressLineNumbers/>
              <w:spacing w:before="60" w:after="60" w:line="240" w:lineRule="auto"/>
              <w:jc w:val="left"/>
              <w:rPr>
                <w:lang w:val="en-GB"/>
              </w:rPr>
            </w:pPr>
            <w:r w:rsidRPr="00CF30EA">
              <w:rPr>
                <w:lang w:val="en-GB"/>
              </w:rPr>
              <w:t>Draft 1.6</w:t>
            </w:r>
          </w:p>
        </w:tc>
        <w:tc>
          <w:tcPr>
            <w:tcW w:w="1701" w:type="dxa"/>
            <w:shd w:val="clear" w:color="auto" w:fill="auto"/>
            <w:tcPrChange w:id="106" w:author="Raphael Malyankar" w:date="2024-09-03T22:35:00Z" w16du:dateUtc="2024-09-04T05:35:00Z">
              <w:tcPr>
                <w:tcW w:w="1701" w:type="dxa"/>
                <w:shd w:val="clear" w:color="auto" w:fill="auto"/>
              </w:tcPr>
            </w:tcPrChange>
          </w:tcPr>
          <w:p w14:paraId="48C3B6F0" w14:textId="77777777" w:rsidR="002C775A" w:rsidRPr="00CF30EA" w:rsidRDefault="00353202" w:rsidP="00B943EE">
            <w:pPr>
              <w:suppressLineNumbers/>
              <w:spacing w:before="60" w:after="60" w:line="240" w:lineRule="auto"/>
              <w:jc w:val="left"/>
              <w:rPr>
                <w:lang w:val="en-GB"/>
              </w:rPr>
            </w:pPr>
            <w:r w:rsidRPr="00CF30EA">
              <w:rPr>
                <w:lang w:val="en-GB"/>
              </w:rPr>
              <w:t>September 2015</w:t>
            </w:r>
          </w:p>
        </w:tc>
        <w:tc>
          <w:tcPr>
            <w:tcW w:w="2126" w:type="dxa"/>
            <w:shd w:val="clear" w:color="auto" w:fill="auto"/>
            <w:tcPrChange w:id="107" w:author="Raphael Malyankar" w:date="2024-09-03T22:35:00Z" w16du:dateUtc="2024-09-04T05:35:00Z">
              <w:tcPr>
                <w:tcW w:w="2126" w:type="dxa"/>
                <w:shd w:val="clear" w:color="auto" w:fill="auto"/>
              </w:tcPr>
            </w:tcPrChange>
          </w:tcPr>
          <w:p w14:paraId="174DFE64" w14:textId="77777777" w:rsidR="002C775A" w:rsidRPr="00CF30EA" w:rsidRDefault="00603B56" w:rsidP="00B943EE">
            <w:pPr>
              <w:suppressLineNumbers/>
              <w:spacing w:before="60" w:after="60" w:line="240" w:lineRule="auto"/>
              <w:jc w:val="left"/>
              <w:rPr>
                <w:lang w:val="en-GB"/>
              </w:rPr>
            </w:pPr>
            <w:r w:rsidRPr="00CF30EA">
              <w:rPr>
                <w:lang w:val="en-GB"/>
              </w:rPr>
              <w:t xml:space="preserve">SCWG </w:t>
            </w:r>
            <w:r w:rsidR="00FB324B" w:rsidRPr="00CF30EA">
              <w:rPr>
                <w:lang w:val="en-GB"/>
              </w:rPr>
              <w:t>members</w:t>
            </w:r>
            <w:r w:rsidR="00407445" w:rsidRPr="00CF30EA">
              <w:rPr>
                <w:lang w:val="en-GB"/>
              </w:rPr>
              <w:t>, Eds.</w:t>
            </w:r>
          </w:p>
        </w:tc>
        <w:tc>
          <w:tcPr>
            <w:tcW w:w="3776" w:type="dxa"/>
            <w:shd w:val="clear" w:color="auto" w:fill="auto"/>
            <w:tcPrChange w:id="108" w:author="Raphael Malyankar" w:date="2024-09-03T22:35:00Z" w16du:dateUtc="2024-09-04T05:35:00Z">
              <w:tcPr>
                <w:tcW w:w="3776" w:type="dxa"/>
                <w:shd w:val="clear" w:color="auto" w:fill="auto"/>
              </w:tcPr>
            </w:tcPrChange>
          </w:tcPr>
          <w:p w14:paraId="2624F6B4" w14:textId="7603FCCF" w:rsidR="002C775A" w:rsidRPr="00CF30EA" w:rsidRDefault="003E4357" w:rsidP="00B943EE">
            <w:pPr>
              <w:suppressLineNumbers/>
              <w:spacing w:before="60" w:after="60" w:line="240" w:lineRule="auto"/>
              <w:jc w:val="left"/>
              <w:rPr>
                <w:lang w:val="en-GB"/>
              </w:rPr>
            </w:pPr>
            <w:r w:rsidRPr="00CF30EA">
              <w:rPr>
                <w:lang w:val="en-GB"/>
              </w:rPr>
              <w:t>Changes as result o</w:t>
            </w:r>
            <w:r w:rsidR="00FB324B" w:rsidRPr="00CF30EA">
              <w:rPr>
                <w:lang w:val="en-GB"/>
              </w:rPr>
              <w:t>f SCWG3 discussions</w:t>
            </w:r>
            <w:r w:rsidR="00965F38" w:rsidRPr="00CF30EA">
              <w:rPr>
                <w:lang w:val="en-GB"/>
              </w:rPr>
              <w:t>.</w:t>
            </w:r>
          </w:p>
        </w:tc>
      </w:tr>
      <w:tr w:rsidR="006D6192" w:rsidRPr="00CF30EA" w14:paraId="532FDBC0" w14:textId="77777777" w:rsidTr="008D559E">
        <w:trPr>
          <w:trPrChange w:id="109" w:author="Raphael Malyankar" w:date="2024-09-03T22:35:00Z" w16du:dateUtc="2024-09-04T05:35:00Z">
            <w:trPr>
              <w:cantSplit/>
            </w:trPr>
          </w:trPrChange>
        </w:trPr>
        <w:tc>
          <w:tcPr>
            <w:tcW w:w="1413" w:type="dxa"/>
            <w:shd w:val="clear" w:color="auto" w:fill="auto"/>
            <w:tcPrChange w:id="110" w:author="Raphael Malyankar" w:date="2024-09-03T22:35:00Z" w16du:dateUtc="2024-09-04T05:35:00Z">
              <w:tcPr>
                <w:tcW w:w="1413" w:type="dxa"/>
                <w:shd w:val="clear" w:color="auto" w:fill="auto"/>
              </w:tcPr>
            </w:tcPrChange>
          </w:tcPr>
          <w:p w14:paraId="2851984E" w14:textId="77777777" w:rsidR="006D6192" w:rsidRPr="00CF30EA" w:rsidRDefault="00B70D17" w:rsidP="00B943EE">
            <w:pPr>
              <w:suppressLineNumbers/>
              <w:spacing w:before="60" w:after="60" w:line="240" w:lineRule="auto"/>
              <w:jc w:val="left"/>
              <w:rPr>
                <w:lang w:val="en-GB"/>
              </w:rPr>
            </w:pPr>
            <w:r w:rsidRPr="00CF30EA">
              <w:rPr>
                <w:lang w:val="en-GB"/>
              </w:rPr>
              <w:t>Draft 1.</w:t>
            </w:r>
            <w:r w:rsidR="00737D3B" w:rsidRPr="00CF30EA">
              <w:rPr>
                <w:lang w:val="en-GB"/>
              </w:rPr>
              <w:t>7</w:t>
            </w:r>
          </w:p>
        </w:tc>
        <w:tc>
          <w:tcPr>
            <w:tcW w:w="1701" w:type="dxa"/>
            <w:shd w:val="clear" w:color="auto" w:fill="auto"/>
            <w:tcPrChange w:id="111" w:author="Raphael Malyankar" w:date="2024-09-03T22:35:00Z" w16du:dateUtc="2024-09-04T05:35:00Z">
              <w:tcPr>
                <w:tcW w:w="1701" w:type="dxa"/>
                <w:shd w:val="clear" w:color="auto" w:fill="auto"/>
              </w:tcPr>
            </w:tcPrChange>
          </w:tcPr>
          <w:p w14:paraId="5D4CBB21" w14:textId="77777777" w:rsidR="006D6192" w:rsidRPr="00CF30EA" w:rsidRDefault="00737D3B" w:rsidP="00B943EE">
            <w:pPr>
              <w:suppressLineNumbers/>
              <w:spacing w:before="60" w:after="60" w:line="240" w:lineRule="auto"/>
              <w:jc w:val="left"/>
              <w:rPr>
                <w:lang w:val="en-GB"/>
              </w:rPr>
            </w:pPr>
            <w:r w:rsidRPr="00CF30EA">
              <w:rPr>
                <w:lang w:val="en-GB"/>
              </w:rPr>
              <w:t>December 2015</w:t>
            </w:r>
          </w:p>
        </w:tc>
        <w:tc>
          <w:tcPr>
            <w:tcW w:w="2126" w:type="dxa"/>
            <w:shd w:val="clear" w:color="auto" w:fill="auto"/>
            <w:tcPrChange w:id="112" w:author="Raphael Malyankar" w:date="2024-09-03T22:35:00Z" w16du:dateUtc="2024-09-04T05:35:00Z">
              <w:tcPr>
                <w:tcW w:w="2126" w:type="dxa"/>
                <w:shd w:val="clear" w:color="auto" w:fill="auto"/>
              </w:tcPr>
            </w:tcPrChange>
          </w:tcPr>
          <w:p w14:paraId="63B3D62D" w14:textId="77777777" w:rsidR="006D6192" w:rsidRPr="00CF30EA" w:rsidRDefault="00737D3B" w:rsidP="00B943EE">
            <w:pPr>
              <w:suppressLineNumbers/>
              <w:spacing w:before="60" w:after="60" w:line="240" w:lineRule="auto"/>
              <w:jc w:val="left"/>
              <w:rPr>
                <w:lang w:val="en-GB"/>
              </w:rPr>
            </w:pPr>
            <w:r w:rsidRPr="00CF30EA">
              <w:rPr>
                <w:lang w:val="en-GB"/>
              </w:rPr>
              <w:t>K. Hess, Ed.</w:t>
            </w:r>
          </w:p>
        </w:tc>
        <w:tc>
          <w:tcPr>
            <w:tcW w:w="3776" w:type="dxa"/>
            <w:shd w:val="clear" w:color="auto" w:fill="auto"/>
            <w:tcPrChange w:id="113" w:author="Raphael Malyankar" w:date="2024-09-03T22:35:00Z" w16du:dateUtc="2024-09-04T05:35:00Z">
              <w:tcPr>
                <w:tcW w:w="3776" w:type="dxa"/>
                <w:shd w:val="clear" w:color="auto" w:fill="auto"/>
              </w:tcPr>
            </w:tcPrChange>
          </w:tcPr>
          <w:p w14:paraId="052C597D" w14:textId="77777777" w:rsidR="00737D3B" w:rsidRPr="00CF30EA" w:rsidRDefault="00737D3B" w:rsidP="00B943EE">
            <w:pPr>
              <w:suppressLineNumbers/>
              <w:spacing w:before="60" w:after="60" w:line="240" w:lineRule="auto"/>
              <w:jc w:val="left"/>
              <w:rPr>
                <w:lang w:val="en-GB"/>
              </w:rPr>
            </w:pPr>
            <w:r w:rsidRPr="00CF30EA">
              <w:rPr>
                <w:lang w:val="en-GB"/>
              </w:rPr>
              <w:t xml:space="preserve">Changes per review of </w:t>
            </w:r>
          </w:p>
          <w:p w14:paraId="1171BB6C" w14:textId="4C1FAB85" w:rsidR="006D6192" w:rsidRPr="00CF30EA" w:rsidRDefault="00737D3B" w:rsidP="00B943EE">
            <w:pPr>
              <w:suppressLineNumbers/>
              <w:spacing w:before="60" w:after="60" w:line="240" w:lineRule="auto"/>
              <w:jc w:val="left"/>
              <w:rPr>
                <w:lang w:val="en-GB"/>
              </w:rPr>
            </w:pPr>
            <w:r w:rsidRPr="00CF30EA">
              <w:rPr>
                <w:lang w:val="en-GB"/>
              </w:rPr>
              <w:t>Draft 1.6</w:t>
            </w:r>
            <w:r w:rsidR="00965F38" w:rsidRPr="00CF30EA">
              <w:rPr>
                <w:lang w:val="en-GB"/>
              </w:rPr>
              <w:t>.</w:t>
            </w:r>
          </w:p>
        </w:tc>
      </w:tr>
      <w:tr w:rsidR="00C23B73" w:rsidRPr="00CF30EA" w14:paraId="119F07AA" w14:textId="77777777" w:rsidTr="008D559E">
        <w:trPr>
          <w:trPrChange w:id="114" w:author="Raphael Malyankar" w:date="2024-09-03T22:35:00Z" w16du:dateUtc="2024-09-04T05:35:00Z">
            <w:trPr>
              <w:cantSplit/>
            </w:trPr>
          </w:trPrChange>
        </w:trPr>
        <w:tc>
          <w:tcPr>
            <w:tcW w:w="1413" w:type="dxa"/>
            <w:shd w:val="clear" w:color="auto" w:fill="auto"/>
            <w:tcPrChange w:id="115" w:author="Raphael Malyankar" w:date="2024-09-03T22:35:00Z" w16du:dateUtc="2024-09-04T05:35:00Z">
              <w:tcPr>
                <w:tcW w:w="1413" w:type="dxa"/>
                <w:shd w:val="clear" w:color="auto" w:fill="auto"/>
              </w:tcPr>
            </w:tcPrChange>
          </w:tcPr>
          <w:p w14:paraId="6E0E3375" w14:textId="77777777" w:rsidR="00C23B73" w:rsidRPr="00CF30EA" w:rsidRDefault="00C23B73" w:rsidP="00B943EE">
            <w:pPr>
              <w:suppressLineNumbers/>
              <w:spacing w:before="60" w:after="60" w:line="240" w:lineRule="auto"/>
              <w:jc w:val="left"/>
              <w:rPr>
                <w:lang w:val="en-GB"/>
              </w:rPr>
            </w:pPr>
            <w:r w:rsidRPr="00CF30EA">
              <w:rPr>
                <w:lang w:val="en-GB"/>
              </w:rPr>
              <w:t>Draft 1.8</w:t>
            </w:r>
          </w:p>
        </w:tc>
        <w:tc>
          <w:tcPr>
            <w:tcW w:w="1701" w:type="dxa"/>
            <w:shd w:val="clear" w:color="auto" w:fill="auto"/>
            <w:tcPrChange w:id="116" w:author="Raphael Malyankar" w:date="2024-09-03T22:35:00Z" w16du:dateUtc="2024-09-04T05:35:00Z">
              <w:tcPr>
                <w:tcW w:w="1701" w:type="dxa"/>
                <w:shd w:val="clear" w:color="auto" w:fill="auto"/>
              </w:tcPr>
            </w:tcPrChange>
          </w:tcPr>
          <w:p w14:paraId="31D9001F" w14:textId="77777777" w:rsidR="00C23B73" w:rsidRPr="00CF30EA" w:rsidRDefault="00C23B73" w:rsidP="00B943EE">
            <w:pPr>
              <w:suppressLineNumbers/>
              <w:spacing w:before="60" w:after="60" w:line="240" w:lineRule="auto"/>
              <w:jc w:val="left"/>
              <w:rPr>
                <w:lang w:val="en-GB"/>
              </w:rPr>
            </w:pPr>
            <w:r w:rsidRPr="00CF30EA">
              <w:rPr>
                <w:lang w:val="en-GB"/>
              </w:rPr>
              <w:t>February 2016</w:t>
            </w:r>
          </w:p>
        </w:tc>
        <w:tc>
          <w:tcPr>
            <w:tcW w:w="2126" w:type="dxa"/>
            <w:shd w:val="clear" w:color="auto" w:fill="auto"/>
            <w:tcPrChange w:id="117" w:author="Raphael Malyankar" w:date="2024-09-03T22:35:00Z" w16du:dateUtc="2024-09-04T05:35:00Z">
              <w:tcPr>
                <w:tcW w:w="2126" w:type="dxa"/>
                <w:shd w:val="clear" w:color="auto" w:fill="auto"/>
              </w:tcPr>
            </w:tcPrChange>
          </w:tcPr>
          <w:p w14:paraId="6CE67F66" w14:textId="77777777" w:rsidR="00C23B73" w:rsidRPr="00CF30EA" w:rsidRDefault="00C23B73" w:rsidP="00B943EE">
            <w:pPr>
              <w:suppressLineNumbers/>
              <w:spacing w:before="60" w:after="60" w:line="240" w:lineRule="auto"/>
              <w:jc w:val="left"/>
              <w:rPr>
                <w:lang w:val="en-GB"/>
              </w:rPr>
            </w:pPr>
            <w:r w:rsidRPr="00CF30EA">
              <w:rPr>
                <w:lang w:val="en-GB"/>
              </w:rPr>
              <w:t>K. Hess, Ed.</w:t>
            </w:r>
          </w:p>
        </w:tc>
        <w:tc>
          <w:tcPr>
            <w:tcW w:w="3776" w:type="dxa"/>
            <w:shd w:val="clear" w:color="auto" w:fill="auto"/>
            <w:tcPrChange w:id="118" w:author="Raphael Malyankar" w:date="2024-09-03T22:35:00Z" w16du:dateUtc="2024-09-04T05:35:00Z">
              <w:tcPr>
                <w:tcW w:w="3776" w:type="dxa"/>
                <w:shd w:val="clear" w:color="auto" w:fill="auto"/>
              </w:tcPr>
            </w:tcPrChange>
          </w:tcPr>
          <w:p w14:paraId="61B25999" w14:textId="77777777" w:rsidR="00C23B73" w:rsidRPr="00CF30EA" w:rsidRDefault="00C23B73" w:rsidP="00B943EE">
            <w:pPr>
              <w:suppressLineNumbers/>
              <w:spacing w:before="60" w:after="60" w:line="240" w:lineRule="auto"/>
              <w:jc w:val="left"/>
              <w:rPr>
                <w:lang w:val="en-GB"/>
              </w:rPr>
            </w:pPr>
            <w:r w:rsidRPr="00CF30EA">
              <w:rPr>
                <w:lang w:val="en-GB"/>
              </w:rPr>
              <w:t xml:space="preserve">Changes per review of </w:t>
            </w:r>
          </w:p>
          <w:p w14:paraId="12243201" w14:textId="15287510" w:rsidR="00C23B73" w:rsidRPr="00CF30EA" w:rsidRDefault="00C23B73" w:rsidP="00B943EE">
            <w:pPr>
              <w:suppressLineNumbers/>
              <w:spacing w:before="60" w:after="60" w:line="240" w:lineRule="auto"/>
              <w:jc w:val="left"/>
              <w:rPr>
                <w:lang w:val="en-GB"/>
              </w:rPr>
            </w:pPr>
            <w:r w:rsidRPr="00CF30EA">
              <w:rPr>
                <w:lang w:val="en-GB"/>
              </w:rPr>
              <w:t>Draft 1.7</w:t>
            </w:r>
            <w:r w:rsidR="00965F38" w:rsidRPr="00CF30EA">
              <w:rPr>
                <w:lang w:val="en-GB"/>
              </w:rPr>
              <w:t>.</w:t>
            </w:r>
          </w:p>
        </w:tc>
      </w:tr>
      <w:tr w:rsidR="00C23B73" w:rsidRPr="00CF30EA" w14:paraId="13E5BB47" w14:textId="77777777" w:rsidTr="008D559E">
        <w:trPr>
          <w:trPrChange w:id="119" w:author="Raphael Malyankar" w:date="2024-09-03T22:35:00Z" w16du:dateUtc="2024-09-04T05:35:00Z">
            <w:trPr>
              <w:cantSplit/>
            </w:trPr>
          </w:trPrChange>
        </w:trPr>
        <w:tc>
          <w:tcPr>
            <w:tcW w:w="1413" w:type="dxa"/>
            <w:shd w:val="clear" w:color="auto" w:fill="auto"/>
            <w:tcPrChange w:id="120" w:author="Raphael Malyankar" w:date="2024-09-03T22:35:00Z" w16du:dateUtc="2024-09-04T05:35:00Z">
              <w:tcPr>
                <w:tcW w:w="1413" w:type="dxa"/>
                <w:shd w:val="clear" w:color="auto" w:fill="auto"/>
              </w:tcPr>
            </w:tcPrChange>
          </w:tcPr>
          <w:p w14:paraId="1CF5BA2F" w14:textId="77777777" w:rsidR="00C23B73" w:rsidRPr="00CF30EA" w:rsidRDefault="00D62D4E" w:rsidP="00B943EE">
            <w:pPr>
              <w:suppressLineNumbers/>
              <w:spacing w:before="60" w:after="60" w:line="240" w:lineRule="auto"/>
              <w:jc w:val="left"/>
              <w:rPr>
                <w:lang w:val="en-GB"/>
              </w:rPr>
            </w:pPr>
            <w:r w:rsidRPr="00CF30EA">
              <w:rPr>
                <w:lang w:val="en-GB"/>
              </w:rPr>
              <w:t>Draft 1.9</w:t>
            </w:r>
          </w:p>
        </w:tc>
        <w:tc>
          <w:tcPr>
            <w:tcW w:w="1701" w:type="dxa"/>
            <w:shd w:val="clear" w:color="auto" w:fill="auto"/>
            <w:tcPrChange w:id="121" w:author="Raphael Malyankar" w:date="2024-09-03T22:35:00Z" w16du:dateUtc="2024-09-04T05:35:00Z">
              <w:tcPr>
                <w:tcW w:w="1701" w:type="dxa"/>
                <w:shd w:val="clear" w:color="auto" w:fill="auto"/>
              </w:tcPr>
            </w:tcPrChange>
          </w:tcPr>
          <w:p w14:paraId="19F4641C" w14:textId="77777777" w:rsidR="00C23B73" w:rsidRPr="00CF30EA" w:rsidRDefault="00977A96" w:rsidP="00B943EE">
            <w:pPr>
              <w:suppressLineNumbers/>
              <w:spacing w:before="60" w:after="60" w:line="240" w:lineRule="auto"/>
              <w:jc w:val="left"/>
              <w:rPr>
                <w:lang w:val="en-GB"/>
              </w:rPr>
            </w:pPr>
            <w:r w:rsidRPr="00CF30EA">
              <w:rPr>
                <w:lang w:val="en-GB"/>
              </w:rPr>
              <w:t>September 2016</w:t>
            </w:r>
          </w:p>
        </w:tc>
        <w:tc>
          <w:tcPr>
            <w:tcW w:w="2126" w:type="dxa"/>
            <w:shd w:val="clear" w:color="auto" w:fill="auto"/>
            <w:tcPrChange w:id="122" w:author="Raphael Malyankar" w:date="2024-09-03T22:35:00Z" w16du:dateUtc="2024-09-04T05:35:00Z">
              <w:tcPr>
                <w:tcW w:w="2126" w:type="dxa"/>
                <w:shd w:val="clear" w:color="auto" w:fill="auto"/>
              </w:tcPr>
            </w:tcPrChange>
          </w:tcPr>
          <w:p w14:paraId="4FB14124" w14:textId="77777777" w:rsidR="00C23B73" w:rsidRPr="00CF30EA" w:rsidRDefault="00977A96" w:rsidP="00B943EE">
            <w:pPr>
              <w:suppressLineNumbers/>
              <w:spacing w:before="60" w:after="60" w:line="240" w:lineRule="auto"/>
              <w:jc w:val="left"/>
              <w:rPr>
                <w:lang w:val="en-GB"/>
              </w:rPr>
            </w:pPr>
            <w:r w:rsidRPr="00CF30EA">
              <w:rPr>
                <w:lang w:val="en-GB"/>
              </w:rPr>
              <w:t>K. Hess, TWCWG members, Eds.</w:t>
            </w:r>
          </w:p>
        </w:tc>
        <w:tc>
          <w:tcPr>
            <w:tcW w:w="3776" w:type="dxa"/>
            <w:shd w:val="clear" w:color="auto" w:fill="auto"/>
            <w:tcPrChange w:id="123" w:author="Raphael Malyankar" w:date="2024-09-03T22:35:00Z" w16du:dateUtc="2024-09-04T05:35:00Z">
              <w:tcPr>
                <w:tcW w:w="3776" w:type="dxa"/>
                <w:shd w:val="clear" w:color="auto" w:fill="auto"/>
              </w:tcPr>
            </w:tcPrChange>
          </w:tcPr>
          <w:p w14:paraId="5E1CDA0B" w14:textId="521BF23A" w:rsidR="00C23B73" w:rsidRPr="00CF30EA" w:rsidRDefault="00977A96" w:rsidP="00B943EE">
            <w:pPr>
              <w:suppressLineNumbers/>
              <w:spacing w:before="60" w:after="60" w:line="240" w:lineRule="auto"/>
              <w:jc w:val="left"/>
              <w:rPr>
                <w:lang w:val="en-GB"/>
              </w:rPr>
            </w:pPr>
            <w:r w:rsidRPr="00CF30EA">
              <w:rPr>
                <w:lang w:val="en-GB"/>
              </w:rPr>
              <w:t>Changes as result of TWCWG1 discussions</w:t>
            </w:r>
            <w:r w:rsidR="00965F38" w:rsidRPr="00CF30EA">
              <w:rPr>
                <w:lang w:val="en-GB"/>
              </w:rPr>
              <w:t>.</w:t>
            </w:r>
          </w:p>
        </w:tc>
      </w:tr>
      <w:tr w:rsidR="0040092F" w:rsidRPr="00CF30EA" w14:paraId="3DAA1839" w14:textId="77777777" w:rsidTr="008D559E">
        <w:trPr>
          <w:trPrChange w:id="124" w:author="Raphael Malyankar" w:date="2024-09-03T22:35:00Z" w16du:dateUtc="2024-09-04T05:35:00Z">
            <w:trPr>
              <w:cantSplit/>
            </w:trPr>
          </w:trPrChange>
        </w:trPr>
        <w:tc>
          <w:tcPr>
            <w:tcW w:w="1413" w:type="dxa"/>
            <w:shd w:val="clear" w:color="auto" w:fill="auto"/>
            <w:tcPrChange w:id="125" w:author="Raphael Malyankar" w:date="2024-09-03T22:35:00Z" w16du:dateUtc="2024-09-04T05:35:00Z">
              <w:tcPr>
                <w:tcW w:w="1413" w:type="dxa"/>
                <w:shd w:val="clear" w:color="auto" w:fill="auto"/>
              </w:tcPr>
            </w:tcPrChange>
          </w:tcPr>
          <w:p w14:paraId="6F4E601E" w14:textId="77777777" w:rsidR="0040092F" w:rsidRPr="00CF30EA" w:rsidRDefault="0040092F" w:rsidP="00B943EE">
            <w:pPr>
              <w:suppressLineNumbers/>
              <w:spacing w:before="60" w:after="60" w:line="240" w:lineRule="auto"/>
              <w:jc w:val="left"/>
              <w:rPr>
                <w:lang w:val="en-GB"/>
              </w:rPr>
            </w:pPr>
            <w:r w:rsidRPr="00CF30EA">
              <w:rPr>
                <w:lang w:val="en-GB"/>
              </w:rPr>
              <w:t>Draft 1.10</w:t>
            </w:r>
          </w:p>
        </w:tc>
        <w:tc>
          <w:tcPr>
            <w:tcW w:w="1701" w:type="dxa"/>
            <w:shd w:val="clear" w:color="auto" w:fill="auto"/>
            <w:tcPrChange w:id="126" w:author="Raphael Malyankar" w:date="2024-09-03T22:35:00Z" w16du:dateUtc="2024-09-04T05:35:00Z">
              <w:tcPr>
                <w:tcW w:w="1701" w:type="dxa"/>
                <w:shd w:val="clear" w:color="auto" w:fill="auto"/>
              </w:tcPr>
            </w:tcPrChange>
          </w:tcPr>
          <w:p w14:paraId="2CCA4A1F" w14:textId="77777777" w:rsidR="0040092F" w:rsidRPr="00CF30EA" w:rsidRDefault="004B7A7A" w:rsidP="00B943EE">
            <w:pPr>
              <w:suppressLineNumbers/>
              <w:spacing w:before="60" w:after="60" w:line="240" w:lineRule="auto"/>
              <w:jc w:val="left"/>
              <w:rPr>
                <w:lang w:val="en-GB"/>
              </w:rPr>
            </w:pPr>
            <w:r w:rsidRPr="00CF30EA">
              <w:rPr>
                <w:lang w:val="en-GB"/>
              </w:rPr>
              <w:t>January</w:t>
            </w:r>
            <w:r w:rsidR="0040092F" w:rsidRPr="00CF30EA">
              <w:rPr>
                <w:lang w:val="en-GB"/>
              </w:rPr>
              <w:t xml:space="preserve"> 201</w:t>
            </w:r>
            <w:r w:rsidRPr="00CF30EA">
              <w:rPr>
                <w:lang w:val="en-GB"/>
              </w:rPr>
              <w:t>7</w:t>
            </w:r>
          </w:p>
        </w:tc>
        <w:tc>
          <w:tcPr>
            <w:tcW w:w="2126" w:type="dxa"/>
            <w:shd w:val="clear" w:color="auto" w:fill="auto"/>
            <w:tcPrChange w:id="127" w:author="Raphael Malyankar" w:date="2024-09-03T22:35:00Z" w16du:dateUtc="2024-09-04T05:35:00Z">
              <w:tcPr>
                <w:tcW w:w="2126" w:type="dxa"/>
                <w:shd w:val="clear" w:color="auto" w:fill="auto"/>
              </w:tcPr>
            </w:tcPrChange>
          </w:tcPr>
          <w:p w14:paraId="678A5E67" w14:textId="77777777" w:rsidR="0040092F" w:rsidRPr="00CF30EA" w:rsidRDefault="004B7A7A" w:rsidP="00B943EE">
            <w:pPr>
              <w:suppressLineNumbers/>
              <w:spacing w:before="60" w:after="60" w:line="240" w:lineRule="auto"/>
              <w:jc w:val="left"/>
              <w:rPr>
                <w:lang w:val="en-GB"/>
              </w:rPr>
            </w:pPr>
            <w:r w:rsidRPr="00CF30EA">
              <w:rPr>
                <w:lang w:val="en-GB"/>
              </w:rPr>
              <w:t>K. Hess, TWCWG members, Eds.</w:t>
            </w:r>
          </w:p>
        </w:tc>
        <w:tc>
          <w:tcPr>
            <w:tcW w:w="3776" w:type="dxa"/>
            <w:shd w:val="clear" w:color="auto" w:fill="auto"/>
            <w:tcPrChange w:id="128" w:author="Raphael Malyankar" w:date="2024-09-03T22:35:00Z" w16du:dateUtc="2024-09-04T05:35:00Z">
              <w:tcPr>
                <w:tcW w:w="3776" w:type="dxa"/>
                <w:shd w:val="clear" w:color="auto" w:fill="auto"/>
              </w:tcPr>
            </w:tcPrChange>
          </w:tcPr>
          <w:p w14:paraId="425478C6" w14:textId="77777777" w:rsidR="0040092F" w:rsidRPr="00CF30EA" w:rsidRDefault="0040092F" w:rsidP="00B943EE">
            <w:pPr>
              <w:suppressLineNumbers/>
              <w:spacing w:before="60" w:after="60" w:line="240" w:lineRule="auto"/>
              <w:jc w:val="left"/>
              <w:rPr>
                <w:lang w:val="en-GB"/>
              </w:rPr>
            </w:pPr>
          </w:p>
        </w:tc>
      </w:tr>
      <w:tr w:rsidR="00854CE9" w:rsidRPr="00CF30EA" w14:paraId="350CD94F" w14:textId="77777777" w:rsidTr="008D559E">
        <w:trPr>
          <w:trPrChange w:id="129" w:author="Raphael Malyankar" w:date="2024-09-03T22:35:00Z" w16du:dateUtc="2024-09-04T05:35:00Z">
            <w:trPr>
              <w:cantSplit/>
            </w:trPr>
          </w:trPrChange>
        </w:trPr>
        <w:tc>
          <w:tcPr>
            <w:tcW w:w="1413" w:type="dxa"/>
            <w:shd w:val="clear" w:color="auto" w:fill="auto"/>
            <w:tcPrChange w:id="130" w:author="Raphael Malyankar" w:date="2024-09-03T22:35:00Z" w16du:dateUtc="2024-09-04T05:35:00Z">
              <w:tcPr>
                <w:tcW w:w="1413" w:type="dxa"/>
                <w:shd w:val="clear" w:color="auto" w:fill="auto"/>
              </w:tcPr>
            </w:tcPrChange>
          </w:tcPr>
          <w:p w14:paraId="417029CF" w14:textId="571803C6" w:rsidR="00854CE9" w:rsidRPr="00CF30EA" w:rsidRDefault="008C7E51" w:rsidP="00B943EE">
            <w:pPr>
              <w:suppressLineNumbers/>
              <w:spacing w:before="60" w:after="60" w:line="240" w:lineRule="auto"/>
              <w:jc w:val="left"/>
              <w:rPr>
                <w:lang w:val="en-GB"/>
              </w:rPr>
            </w:pPr>
            <w:r w:rsidRPr="00CF30EA">
              <w:rPr>
                <w:lang w:val="en-GB"/>
              </w:rPr>
              <w:t>Draft 1</w:t>
            </w:r>
            <w:r w:rsidR="00854CE9" w:rsidRPr="00CF30EA">
              <w:rPr>
                <w:lang w:val="en-GB"/>
              </w:rPr>
              <w:t>.11</w:t>
            </w:r>
          </w:p>
        </w:tc>
        <w:tc>
          <w:tcPr>
            <w:tcW w:w="1701" w:type="dxa"/>
            <w:shd w:val="clear" w:color="auto" w:fill="auto"/>
            <w:tcPrChange w:id="131" w:author="Raphael Malyankar" w:date="2024-09-03T22:35:00Z" w16du:dateUtc="2024-09-04T05:35:00Z">
              <w:tcPr>
                <w:tcW w:w="1701" w:type="dxa"/>
                <w:shd w:val="clear" w:color="auto" w:fill="auto"/>
              </w:tcPr>
            </w:tcPrChange>
          </w:tcPr>
          <w:p w14:paraId="0700C1A5" w14:textId="274938F3" w:rsidR="00854CE9" w:rsidRPr="00CF30EA" w:rsidRDefault="000E6A0E" w:rsidP="00B943EE">
            <w:pPr>
              <w:suppressLineNumbers/>
              <w:spacing w:before="60" w:after="60" w:line="240" w:lineRule="auto"/>
              <w:jc w:val="left"/>
              <w:rPr>
                <w:lang w:val="en-GB"/>
              </w:rPr>
            </w:pPr>
            <w:r w:rsidRPr="00CF30EA">
              <w:rPr>
                <w:lang w:val="en-GB"/>
              </w:rPr>
              <w:t>October</w:t>
            </w:r>
            <w:r w:rsidR="00854CE9" w:rsidRPr="00CF30EA">
              <w:rPr>
                <w:lang w:val="en-GB"/>
              </w:rPr>
              <w:t xml:space="preserve"> 2017</w:t>
            </w:r>
          </w:p>
        </w:tc>
        <w:tc>
          <w:tcPr>
            <w:tcW w:w="2126" w:type="dxa"/>
            <w:shd w:val="clear" w:color="auto" w:fill="auto"/>
            <w:tcPrChange w:id="132" w:author="Raphael Malyankar" w:date="2024-09-03T22:35:00Z" w16du:dateUtc="2024-09-04T05:35:00Z">
              <w:tcPr>
                <w:tcW w:w="2126" w:type="dxa"/>
                <w:shd w:val="clear" w:color="auto" w:fill="auto"/>
              </w:tcPr>
            </w:tcPrChange>
          </w:tcPr>
          <w:p w14:paraId="43118971" w14:textId="77777777" w:rsidR="00854CE9" w:rsidRPr="00CF30EA" w:rsidRDefault="00854CE9" w:rsidP="00B943EE">
            <w:pPr>
              <w:suppressLineNumbers/>
              <w:spacing w:before="60" w:after="60" w:line="240" w:lineRule="auto"/>
              <w:jc w:val="left"/>
              <w:rPr>
                <w:lang w:val="en-GB"/>
              </w:rPr>
            </w:pPr>
            <w:r w:rsidRPr="00CF30EA">
              <w:rPr>
                <w:lang w:val="en-GB"/>
              </w:rPr>
              <w:t>K. Hess, TWCWG members, Eds.</w:t>
            </w:r>
          </w:p>
        </w:tc>
        <w:tc>
          <w:tcPr>
            <w:tcW w:w="3776" w:type="dxa"/>
            <w:shd w:val="clear" w:color="auto" w:fill="auto"/>
            <w:tcPrChange w:id="133" w:author="Raphael Malyankar" w:date="2024-09-03T22:35:00Z" w16du:dateUtc="2024-09-04T05:35:00Z">
              <w:tcPr>
                <w:tcW w:w="3776" w:type="dxa"/>
                <w:shd w:val="clear" w:color="auto" w:fill="auto"/>
              </w:tcPr>
            </w:tcPrChange>
          </w:tcPr>
          <w:p w14:paraId="12D29E3A" w14:textId="00B2455F" w:rsidR="00854CE9" w:rsidRPr="00CF30EA" w:rsidRDefault="00854CE9" w:rsidP="00B943EE">
            <w:pPr>
              <w:suppressLineNumbers/>
              <w:spacing w:before="60" w:after="60" w:line="240" w:lineRule="auto"/>
              <w:jc w:val="left"/>
              <w:rPr>
                <w:lang w:val="en-GB"/>
              </w:rPr>
            </w:pPr>
            <w:r w:rsidRPr="00CF30EA">
              <w:rPr>
                <w:lang w:val="en-GB"/>
              </w:rPr>
              <w:t>Changes as result of TWCWG2 discussions</w:t>
            </w:r>
            <w:r w:rsidR="00965F38" w:rsidRPr="00CF30EA">
              <w:rPr>
                <w:lang w:val="en-GB"/>
              </w:rPr>
              <w:t>.</w:t>
            </w:r>
          </w:p>
        </w:tc>
      </w:tr>
      <w:tr w:rsidR="00FB799C" w:rsidRPr="00CF30EA" w14:paraId="7212A6E7" w14:textId="77777777" w:rsidTr="008D559E">
        <w:trPr>
          <w:trPrChange w:id="134" w:author="Raphael Malyankar" w:date="2024-09-03T22:35:00Z" w16du:dateUtc="2024-09-04T05:35:00Z">
            <w:trPr>
              <w:cantSplit/>
            </w:trPr>
          </w:trPrChange>
        </w:trPr>
        <w:tc>
          <w:tcPr>
            <w:tcW w:w="1413" w:type="dxa"/>
            <w:shd w:val="clear" w:color="auto" w:fill="auto"/>
            <w:tcPrChange w:id="135" w:author="Raphael Malyankar" w:date="2024-09-03T22:35:00Z" w16du:dateUtc="2024-09-04T05:35:00Z">
              <w:tcPr>
                <w:tcW w:w="1413" w:type="dxa"/>
                <w:shd w:val="clear" w:color="auto" w:fill="auto"/>
              </w:tcPr>
            </w:tcPrChange>
          </w:tcPr>
          <w:p w14:paraId="7409144E" w14:textId="6D0ABC18" w:rsidR="00FB799C" w:rsidRPr="00CF30EA" w:rsidRDefault="00FB799C" w:rsidP="00B943EE">
            <w:pPr>
              <w:suppressLineNumbers/>
              <w:spacing w:before="60" w:after="60" w:line="240" w:lineRule="auto"/>
              <w:jc w:val="left"/>
              <w:rPr>
                <w:lang w:val="en-GB"/>
              </w:rPr>
            </w:pPr>
            <w:r w:rsidRPr="00CF30EA">
              <w:rPr>
                <w:lang w:val="en-GB"/>
              </w:rPr>
              <w:t>Draft 1.12</w:t>
            </w:r>
          </w:p>
        </w:tc>
        <w:tc>
          <w:tcPr>
            <w:tcW w:w="1701" w:type="dxa"/>
            <w:shd w:val="clear" w:color="auto" w:fill="auto"/>
            <w:tcPrChange w:id="136" w:author="Raphael Malyankar" w:date="2024-09-03T22:35:00Z" w16du:dateUtc="2024-09-04T05:35:00Z">
              <w:tcPr>
                <w:tcW w:w="1701" w:type="dxa"/>
                <w:shd w:val="clear" w:color="auto" w:fill="auto"/>
              </w:tcPr>
            </w:tcPrChange>
          </w:tcPr>
          <w:p w14:paraId="1B5CFAC3" w14:textId="0E09D3E5" w:rsidR="00FB799C" w:rsidRPr="00CF30EA" w:rsidRDefault="00565218" w:rsidP="00B943EE">
            <w:pPr>
              <w:suppressLineNumbers/>
              <w:spacing w:before="60" w:after="60" w:line="240" w:lineRule="auto"/>
              <w:jc w:val="left"/>
              <w:rPr>
                <w:lang w:val="en-GB"/>
              </w:rPr>
            </w:pPr>
            <w:r w:rsidRPr="00CF30EA">
              <w:rPr>
                <w:lang w:val="en-GB"/>
              </w:rPr>
              <w:t>April</w:t>
            </w:r>
            <w:r w:rsidR="00FB799C" w:rsidRPr="00CF30EA">
              <w:rPr>
                <w:lang w:val="en-GB"/>
              </w:rPr>
              <w:t xml:space="preserve"> 2018</w:t>
            </w:r>
          </w:p>
        </w:tc>
        <w:tc>
          <w:tcPr>
            <w:tcW w:w="2126" w:type="dxa"/>
            <w:shd w:val="clear" w:color="auto" w:fill="auto"/>
            <w:tcPrChange w:id="137" w:author="Raphael Malyankar" w:date="2024-09-03T22:35:00Z" w16du:dateUtc="2024-09-04T05:35:00Z">
              <w:tcPr>
                <w:tcW w:w="2126" w:type="dxa"/>
                <w:shd w:val="clear" w:color="auto" w:fill="auto"/>
              </w:tcPr>
            </w:tcPrChange>
          </w:tcPr>
          <w:p w14:paraId="590CB938" w14:textId="56571CDF" w:rsidR="00FB799C" w:rsidRPr="00CF30EA" w:rsidRDefault="00FB799C" w:rsidP="00B943EE">
            <w:pPr>
              <w:suppressLineNumbers/>
              <w:spacing w:before="60" w:after="60" w:line="240" w:lineRule="auto"/>
              <w:jc w:val="left"/>
              <w:rPr>
                <w:lang w:val="en-GB"/>
              </w:rPr>
            </w:pPr>
            <w:r w:rsidRPr="00CF30EA">
              <w:rPr>
                <w:lang w:val="en-GB"/>
              </w:rPr>
              <w:t>K. Hess, TWCWG</w:t>
            </w:r>
            <w:r w:rsidR="00D9439F" w:rsidRPr="00CF30EA">
              <w:rPr>
                <w:lang w:val="en-GB"/>
              </w:rPr>
              <w:t>, DQWG</w:t>
            </w:r>
            <w:r w:rsidRPr="00CF30EA">
              <w:rPr>
                <w:lang w:val="en-GB"/>
              </w:rPr>
              <w:t xml:space="preserve"> members, Eds.</w:t>
            </w:r>
          </w:p>
        </w:tc>
        <w:tc>
          <w:tcPr>
            <w:tcW w:w="3776" w:type="dxa"/>
            <w:shd w:val="clear" w:color="auto" w:fill="auto"/>
            <w:tcPrChange w:id="138" w:author="Raphael Malyankar" w:date="2024-09-03T22:35:00Z" w16du:dateUtc="2024-09-04T05:35:00Z">
              <w:tcPr>
                <w:tcW w:w="3776" w:type="dxa"/>
                <w:shd w:val="clear" w:color="auto" w:fill="auto"/>
              </w:tcPr>
            </w:tcPrChange>
          </w:tcPr>
          <w:p w14:paraId="582A83E4" w14:textId="455FA10D" w:rsidR="00FB799C" w:rsidRPr="00CF30EA" w:rsidRDefault="00FB799C" w:rsidP="00B943EE">
            <w:pPr>
              <w:suppressLineNumbers/>
              <w:spacing w:before="60" w:after="60" w:line="240" w:lineRule="auto"/>
              <w:jc w:val="left"/>
              <w:rPr>
                <w:lang w:val="en-GB"/>
              </w:rPr>
            </w:pPr>
            <w:r w:rsidRPr="00CF30EA">
              <w:rPr>
                <w:lang w:val="en-GB"/>
              </w:rPr>
              <w:t>Changes per review of v1.11</w:t>
            </w:r>
            <w:r w:rsidR="00965F38" w:rsidRPr="00CF30EA">
              <w:rPr>
                <w:lang w:val="en-GB"/>
              </w:rPr>
              <w:t>.</w:t>
            </w:r>
          </w:p>
        </w:tc>
      </w:tr>
      <w:tr w:rsidR="007D59F9" w:rsidRPr="00CF30EA" w14:paraId="16EBBA97" w14:textId="77777777" w:rsidTr="008D559E">
        <w:trPr>
          <w:trPrChange w:id="139" w:author="Raphael Malyankar" w:date="2024-09-03T22:35:00Z" w16du:dateUtc="2024-09-04T05:35:00Z">
            <w:trPr>
              <w:cantSplit/>
            </w:trPr>
          </w:trPrChange>
        </w:trPr>
        <w:tc>
          <w:tcPr>
            <w:tcW w:w="1413" w:type="dxa"/>
            <w:shd w:val="clear" w:color="auto" w:fill="auto"/>
            <w:tcPrChange w:id="140" w:author="Raphael Malyankar" w:date="2024-09-03T22:35:00Z" w16du:dateUtc="2024-09-04T05:35:00Z">
              <w:tcPr>
                <w:tcW w:w="1413" w:type="dxa"/>
                <w:shd w:val="clear" w:color="auto" w:fill="auto"/>
              </w:tcPr>
            </w:tcPrChange>
          </w:tcPr>
          <w:p w14:paraId="11CCD8F9" w14:textId="3D9DC412" w:rsidR="007D59F9" w:rsidRPr="00CF30EA" w:rsidRDefault="005701A8" w:rsidP="00B943EE">
            <w:pPr>
              <w:suppressLineNumbers/>
              <w:spacing w:before="60" w:after="60" w:line="240" w:lineRule="auto"/>
              <w:jc w:val="left"/>
              <w:rPr>
                <w:lang w:val="en-GB"/>
              </w:rPr>
            </w:pPr>
            <w:r w:rsidRPr="00CF30EA">
              <w:rPr>
                <w:lang w:val="en-GB"/>
              </w:rPr>
              <w:t>Edition</w:t>
            </w:r>
            <w:r w:rsidR="00F21BD4" w:rsidRPr="00CF30EA">
              <w:rPr>
                <w:lang w:val="en-GB"/>
              </w:rPr>
              <w:t xml:space="preserve"> 1.0.0</w:t>
            </w:r>
          </w:p>
        </w:tc>
        <w:tc>
          <w:tcPr>
            <w:tcW w:w="1701" w:type="dxa"/>
            <w:shd w:val="clear" w:color="auto" w:fill="auto"/>
            <w:tcPrChange w:id="141" w:author="Raphael Malyankar" w:date="2024-09-03T22:35:00Z" w16du:dateUtc="2024-09-04T05:35:00Z">
              <w:tcPr>
                <w:tcW w:w="1701" w:type="dxa"/>
                <w:shd w:val="clear" w:color="auto" w:fill="auto"/>
              </w:tcPr>
            </w:tcPrChange>
          </w:tcPr>
          <w:p w14:paraId="7AAC861F" w14:textId="6F668FB3" w:rsidR="007D59F9" w:rsidRPr="00CF30EA" w:rsidRDefault="00C20515" w:rsidP="00B943EE">
            <w:pPr>
              <w:suppressLineNumbers/>
              <w:spacing w:before="60" w:after="60" w:line="240" w:lineRule="auto"/>
              <w:jc w:val="left"/>
              <w:rPr>
                <w:lang w:val="en-GB"/>
              </w:rPr>
            </w:pPr>
            <w:r w:rsidRPr="00CF30EA">
              <w:rPr>
                <w:lang w:val="en-GB"/>
              </w:rPr>
              <w:t>Dece</w:t>
            </w:r>
            <w:r w:rsidR="009C48F0" w:rsidRPr="00CF30EA">
              <w:rPr>
                <w:lang w:val="en-GB"/>
              </w:rPr>
              <w:t xml:space="preserve">mber </w:t>
            </w:r>
            <w:r w:rsidR="007D59F9" w:rsidRPr="00CF30EA">
              <w:rPr>
                <w:lang w:val="en-GB"/>
              </w:rPr>
              <w:t>2018</w:t>
            </w:r>
          </w:p>
        </w:tc>
        <w:tc>
          <w:tcPr>
            <w:tcW w:w="2126" w:type="dxa"/>
            <w:shd w:val="clear" w:color="auto" w:fill="auto"/>
            <w:tcPrChange w:id="142" w:author="Raphael Malyankar" w:date="2024-09-03T22:35:00Z" w16du:dateUtc="2024-09-04T05:35:00Z">
              <w:tcPr>
                <w:tcW w:w="2126" w:type="dxa"/>
                <w:shd w:val="clear" w:color="auto" w:fill="auto"/>
              </w:tcPr>
            </w:tcPrChange>
          </w:tcPr>
          <w:p w14:paraId="47A23FE8" w14:textId="71BF0569" w:rsidR="007D59F9" w:rsidRPr="00CF30EA" w:rsidRDefault="007D59F9" w:rsidP="00B943EE">
            <w:pPr>
              <w:suppressLineNumbers/>
              <w:spacing w:before="60" w:after="60" w:line="240" w:lineRule="auto"/>
              <w:jc w:val="left"/>
              <w:rPr>
                <w:lang w:val="en-GB"/>
              </w:rPr>
            </w:pPr>
            <w:r w:rsidRPr="00CF30EA">
              <w:rPr>
                <w:lang w:val="en-GB"/>
              </w:rPr>
              <w:t>K. Hess, TWCWG, Eds.</w:t>
            </w:r>
          </w:p>
        </w:tc>
        <w:tc>
          <w:tcPr>
            <w:tcW w:w="3776" w:type="dxa"/>
            <w:shd w:val="clear" w:color="auto" w:fill="auto"/>
            <w:tcPrChange w:id="143" w:author="Raphael Malyankar" w:date="2024-09-03T22:35:00Z" w16du:dateUtc="2024-09-04T05:35:00Z">
              <w:tcPr>
                <w:tcW w:w="3776" w:type="dxa"/>
                <w:shd w:val="clear" w:color="auto" w:fill="auto"/>
              </w:tcPr>
            </w:tcPrChange>
          </w:tcPr>
          <w:p w14:paraId="14FC22A3" w14:textId="77777777" w:rsidR="007D59F9" w:rsidRPr="00CF30EA" w:rsidRDefault="007D59F9" w:rsidP="00B943EE">
            <w:pPr>
              <w:suppressLineNumbers/>
              <w:spacing w:before="60" w:after="60" w:line="240" w:lineRule="auto"/>
              <w:jc w:val="left"/>
              <w:rPr>
                <w:lang w:val="en-GB"/>
              </w:rPr>
            </w:pPr>
            <w:r w:rsidRPr="00CF30EA">
              <w:rPr>
                <w:lang w:val="en-GB"/>
              </w:rPr>
              <w:t>Changes per review of v1.12</w:t>
            </w:r>
          </w:p>
          <w:p w14:paraId="367A8FCF" w14:textId="57572628" w:rsidR="007D59F9" w:rsidRPr="00CF30EA" w:rsidRDefault="007D59F9" w:rsidP="00B943EE">
            <w:pPr>
              <w:suppressLineNumbers/>
              <w:spacing w:before="60" w:after="60" w:line="240" w:lineRule="auto"/>
              <w:jc w:val="left"/>
              <w:rPr>
                <w:lang w:val="en-GB"/>
              </w:rPr>
            </w:pPr>
            <w:r w:rsidRPr="00CF30EA">
              <w:rPr>
                <w:lang w:val="en-GB"/>
              </w:rPr>
              <w:t>and TWCWG3</w:t>
            </w:r>
            <w:r w:rsidR="00965F38" w:rsidRPr="00CF30EA">
              <w:rPr>
                <w:lang w:val="en-GB"/>
              </w:rPr>
              <w:t>.</w:t>
            </w:r>
          </w:p>
        </w:tc>
      </w:tr>
      <w:tr w:rsidR="007D59F9" w:rsidRPr="00CF30EA" w14:paraId="3B34A25B" w14:textId="77777777" w:rsidTr="008D559E">
        <w:trPr>
          <w:trPrChange w:id="144" w:author="Raphael Malyankar" w:date="2024-09-03T22:35:00Z" w16du:dateUtc="2024-09-04T05:35:00Z">
            <w:trPr>
              <w:cantSplit/>
            </w:trPr>
          </w:trPrChange>
        </w:trPr>
        <w:tc>
          <w:tcPr>
            <w:tcW w:w="1413" w:type="dxa"/>
            <w:shd w:val="clear" w:color="auto" w:fill="auto"/>
            <w:tcPrChange w:id="145" w:author="Raphael Malyankar" w:date="2024-09-03T22:35:00Z" w16du:dateUtc="2024-09-04T05:35:00Z">
              <w:tcPr>
                <w:tcW w:w="1413" w:type="dxa"/>
                <w:shd w:val="clear" w:color="auto" w:fill="auto"/>
              </w:tcPr>
            </w:tcPrChange>
          </w:tcPr>
          <w:p w14:paraId="760D4988" w14:textId="676F9A33" w:rsidR="007D59F9" w:rsidRPr="00CF30EA" w:rsidRDefault="005701A8" w:rsidP="00B943EE">
            <w:pPr>
              <w:suppressLineNumbers/>
              <w:spacing w:before="60" w:after="60" w:line="240" w:lineRule="auto"/>
              <w:jc w:val="left"/>
              <w:rPr>
                <w:lang w:val="en-GB"/>
              </w:rPr>
            </w:pPr>
            <w:r w:rsidRPr="00CF30EA">
              <w:rPr>
                <w:lang w:val="en-GB"/>
              </w:rPr>
              <w:t>Edition 1.0.1</w:t>
            </w:r>
          </w:p>
        </w:tc>
        <w:tc>
          <w:tcPr>
            <w:tcW w:w="1701" w:type="dxa"/>
            <w:shd w:val="clear" w:color="auto" w:fill="auto"/>
            <w:tcPrChange w:id="146" w:author="Raphael Malyankar" w:date="2024-09-03T22:35:00Z" w16du:dateUtc="2024-09-04T05:35:00Z">
              <w:tcPr>
                <w:tcW w:w="1701" w:type="dxa"/>
                <w:shd w:val="clear" w:color="auto" w:fill="auto"/>
              </w:tcPr>
            </w:tcPrChange>
          </w:tcPr>
          <w:p w14:paraId="76CAE51B" w14:textId="3CD794E5" w:rsidR="007D59F9" w:rsidRPr="00CF30EA" w:rsidRDefault="00F16232" w:rsidP="00B943EE">
            <w:pPr>
              <w:suppressLineNumbers/>
              <w:spacing w:before="60" w:after="60" w:line="240" w:lineRule="auto"/>
              <w:jc w:val="left"/>
              <w:rPr>
                <w:lang w:val="en-GB"/>
              </w:rPr>
            </w:pPr>
            <w:r w:rsidRPr="00CF30EA">
              <w:rPr>
                <w:lang w:val="en-GB"/>
              </w:rPr>
              <w:t>June</w:t>
            </w:r>
            <w:r w:rsidR="005701A8" w:rsidRPr="00CF30EA">
              <w:rPr>
                <w:lang w:val="en-GB"/>
              </w:rPr>
              <w:t xml:space="preserve"> 2019</w:t>
            </w:r>
          </w:p>
        </w:tc>
        <w:tc>
          <w:tcPr>
            <w:tcW w:w="2126" w:type="dxa"/>
            <w:shd w:val="clear" w:color="auto" w:fill="auto"/>
            <w:tcPrChange w:id="147" w:author="Raphael Malyankar" w:date="2024-09-03T22:35:00Z" w16du:dateUtc="2024-09-04T05:35:00Z">
              <w:tcPr>
                <w:tcW w:w="2126" w:type="dxa"/>
                <w:shd w:val="clear" w:color="auto" w:fill="auto"/>
              </w:tcPr>
            </w:tcPrChange>
          </w:tcPr>
          <w:p w14:paraId="60C44301" w14:textId="013310DE" w:rsidR="007D59F9" w:rsidRPr="00CF30EA" w:rsidRDefault="005701A8" w:rsidP="00B943EE">
            <w:pPr>
              <w:suppressLineNumbers/>
              <w:spacing w:before="60" w:after="60" w:line="240" w:lineRule="auto"/>
              <w:jc w:val="left"/>
              <w:rPr>
                <w:lang w:val="en-GB"/>
              </w:rPr>
            </w:pPr>
            <w:r w:rsidRPr="00CF30EA">
              <w:rPr>
                <w:lang w:val="en-GB"/>
              </w:rPr>
              <w:t>K, Hess, TWCWG</w:t>
            </w:r>
            <w:r w:rsidR="00A150A7" w:rsidRPr="00CF30EA">
              <w:rPr>
                <w:lang w:val="en-GB"/>
              </w:rPr>
              <w:t>, Eds.</w:t>
            </w:r>
          </w:p>
        </w:tc>
        <w:tc>
          <w:tcPr>
            <w:tcW w:w="3776" w:type="dxa"/>
            <w:shd w:val="clear" w:color="auto" w:fill="auto"/>
            <w:tcPrChange w:id="148" w:author="Raphael Malyankar" w:date="2024-09-03T22:35:00Z" w16du:dateUtc="2024-09-04T05:35:00Z">
              <w:tcPr>
                <w:tcW w:w="3776" w:type="dxa"/>
                <w:shd w:val="clear" w:color="auto" w:fill="auto"/>
              </w:tcPr>
            </w:tcPrChange>
          </w:tcPr>
          <w:p w14:paraId="644B637D" w14:textId="6567B9FE" w:rsidR="007D59F9" w:rsidRPr="00CF30EA" w:rsidRDefault="005701A8" w:rsidP="00B943EE">
            <w:pPr>
              <w:suppressLineNumbers/>
              <w:spacing w:before="60" w:after="60" w:line="240" w:lineRule="auto"/>
              <w:jc w:val="left"/>
              <w:rPr>
                <w:lang w:val="en-GB"/>
              </w:rPr>
            </w:pPr>
            <w:r w:rsidRPr="00CF30EA">
              <w:rPr>
                <w:lang w:val="en-GB"/>
              </w:rPr>
              <w:t>Changes per TWCWG</w:t>
            </w:r>
            <w:r w:rsidR="00A150A7" w:rsidRPr="00CF30EA">
              <w:rPr>
                <w:lang w:val="en-GB"/>
              </w:rPr>
              <w:t>, review of test HDF5 files</w:t>
            </w:r>
            <w:r w:rsidR="00965F38" w:rsidRPr="00CF30EA">
              <w:rPr>
                <w:lang w:val="en-GB"/>
              </w:rPr>
              <w:t>.</w:t>
            </w:r>
          </w:p>
        </w:tc>
      </w:tr>
      <w:tr w:rsidR="00ED0071" w:rsidRPr="00CF30EA" w14:paraId="1AE37D45" w14:textId="77777777" w:rsidTr="008D559E">
        <w:trPr>
          <w:trPrChange w:id="149" w:author="Raphael Malyankar" w:date="2024-09-03T22:35:00Z" w16du:dateUtc="2024-09-04T05:35:00Z">
            <w:trPr>
              <w:cantSplit/>
            </w:trPr>
          </w:trPrChange>
        </w:trPr>
        <w:tc>
          <w:tcPr>
            <w:tcW w:w="1413" w:type="dxa"/>
            <w:shd w:val="clear" w:color="auto" w:fill="auto"/>
            <w:tcPrChange w:id="150" w:author="Raphael Malyankar" w:date="2024-09-03T22:35:00Z" w16du:dateUtc="2024-09-04T05:35:00Z">
              <w:tcPr>
                <w:tcW w:w="1413" w:type="dxa"/>
                <w:shd w:val="clear" w:color="auto" w:fill="auto"/>
              </w:tcPr>
            </w:tcPrChange>
          </w:tcPr>
          <w:p w14:paraId="73873D64" w14:textId="0AF6A705" w:rsidR="00ED0071" w:rsidRPr="00CF30EA" w:rsidRDefault="00475A39" w:rsidP="00B943EE">
            <w:pPr>
              <w:suppressLineNumbers/>
              <w:spacing w:before="60" w:after="60" w:line="240" w:lineRule="auto"/>
              <w:jc w:val="left"/>
              <w:rPr>
                <w:lang w:val="en-GB"/>
              </w:rPr>
            </w:pPr>
            <w:r w:rsidRPr="00CF30EA">
              <w:rPr>
                <w:lang w:val="en-GB"/>
              </w:rPr>
              <w:t>Edition 1.1</w:t>
            </w:r>
            <w:r w:rsidR="00ED0071" w:rsidRPr="00CF30EA">
              <w:rPr>
                <w:lang w:val="en-GB"/>
              </w:rPr>
              <w:t>.</w:t>
            </w:r>
            <w:r w:rsidRPr="00CF30EA">
              <w:rPr>
                <w:lang w:val="en-GB"/>
              </w:rPr>
              <w:t>0</w:t>
            </w:r>
          </w:p>
        </w:tc>
        <w:tc>
          <w:tcPr>
            <w:tcW w:w="1701" w:type="dxa"/>
            <w:shd w:val="clear" w:color="auto" w:fill="auto"/>
            <w:tcPrChange w:id="151" w:author="Raphael Malyankar" w:date="2024-09-03T22:35:00Z" w16du:dateUtc="2024-09-04T05:35:00Z">
              <w:tcPr>
                <w:tcW w:w="1701" w:type="dxa"/>
                <w:shd w:val="clear" w:color="auto" w:fill="auto"/>
              </w:tcPr>
            </w:tcPrChange>
          </w:tcPr>
          <w:p w14:paraId="264B265B" w14:textId="23B83664" w:rsidR="00ED0071" w:rsidRPr="00CF30EA" w:rsidRDefault="00EE4DA4" w:rsidP="00B943EE">
            <w:pPr>
              <w:suppressLineNumbers/>
              <w:spacing w:before="60" w:after="60" w:line="240" w:lineRule="auto"/>
              <w:jc w:val="left"/>
              <w:rPr>
                <w:lang w:val="en-GB"/>
              </w:rPr>
            </w:pPr>
            <w:r w:rsidRPr="00CF30EA">
              <w:rPr>
                <w:lang w:val="en-GB"/>
              </w:rPr>
              <w:t>September</w:t>
            </w:r>
            <w:r w:rsidR="00336DE7" w:rsidRPr="00CF30EA">
              <w:rPr>
                <w:lang w:val="en-GB"/>
              </w:rPr>
              <w:t xml:space="preserve"> </w:t>
            </w:r>
            <w:r w:rsidR="00DC4970" w:rsidRPr="00CF30EA">
              <w:rPr>
                <w:lang w:val="en-GB"/>
              </w:rPr>
              <w:t>2020</w:t>
            </w:r>
          </w:p>
        </w:tc>
        <w:tc>
          <w:tcPr>
            <w:tcW w:w="2126" w:type="dxa"/>
            <w:shd w:val="clear" w:color="auto" w:fill="auto"/>
            <w:tcPrChange w:id="152" w:author="Raphael Malyankar" w:date="2024-09-03T22:35:00Z" w16du:dateUtc="2024-09-04T05:35:00Z">
              <w:tcPr>
                <w:tcW w:w="2126" w:type="dxa"/>
                <w:shd w:val="clear" w:color="auto" w:fill="auto"/>
              </w:tcPr>
            </w:tcPrChange>
          </w:tcPr>
          <w:p w14:paraId="2C0B42CF" w14:textId="14845A16" w:rsidR="00ED0071" w:rsidRPr="00CF30EA" w:rsidRDefault="00ED0071" w:rsidP="00B943EE">
            <w:pPr>
              <w:suppressLineNumbers/>
              <w:spacing w:before="60" w:after="60" w:line="240" w:lineRule="auto"/>
              <w:jc w:val="left"/>
              <w:rPr>
                <w:lang w:val="en-GB"/>
              </w:rPr>
            </w:pPr>
            <w:r w:rsidRPr="00CF30EA">
              <w:rPr>
                <w:lang w:val="en-GB"/>
              </w:rPr>
              <w:t>K, Hess, TWCWG, Eds</w:t>
            </w:r>
          </w:p>
        </w:tc>
        <w:tc>
          <w:tcPr>
            <w:tcW w:w="3776" w:type="dxa"/>
            <w:shd w:val="clear" w:color="auto" w:fill="auto"/>
            <w:tcPrChange w:id="153" w:author="Raphael Malyankar" w:date="2024-09-03T22:35:00Z" w16du:dateUtc="2024-09-04T05:35:00Z">
              <w:tcPr>
                <w:tcW w:w="3776" w:type="dxa"/>
                <w:shd w:val="clear" w:color="auto" w:fill="auto"/>
              </w:tcPr>
            </w:tcPrChange>
          </w:tcPr>
          <w:p w14:paraId="470EB932" w14:textId="317826D3" w:rsidR="00ED0071" w:rsidRPr="00CF30EA" w:rsidRDefault="00DC4970" w:rsidP="00B943EE">
            <w:pPr>
              <w:suppressLineNumbers/>
              <w:spacing w:before="60" w:after="60" w:line="240" w:lineRule="auto"/>
              <w:jc w:val="left"/>
              <w:rPr>
                <w:lang w:val="en-GB"/>
              </w:rPr>
            </w:pPr>
            <w:r w:rsidRPr="00CF30EA">
              <w:rPr>
                <w:lang w:val="en-GB"/>
              </w:rPr>
              <w:t>E</w:t>
            </w:r>
            <w:r w:rsidR="00ED0071" w:rsidRPr="00CF30EA">
              <w:rPr>
                <w:lang w:val="en-GB"/>
              </w:rPr>
              <w:t>dits</w:t>
            </w:r>
            <w:r w:rsidRPr="00CF30EA">
              <w:rPr>
                <w:lang w:val="en-GB"/>
              </w:rPr>
              <w:t xml:space="preserve"> after JPN, others review</w:t>
            </w:r>
            <w:r w:rsidR="00475A39" w:rsidRPr="00CF30EA">
              <w:rPr>
                <w:lang w:val="en-GB"/>
              </w:rPr>
              <w:t>. Use enumerations in Tables 12.1, 12.2, 12,3.</w:t>
            </w:r>
            <w:r w:rsidR="00175D44" w:rsidRPr="00CF30EA">
              <w:rPr>
                <w:lang w:val="en-GB"/>
              </w:rPr>
              <w:t xml:space="preserve"> Add dataCodingFormat=8.</w:t>
            </w:r>
          </w:p>
        </w:tc>
      </w:tr>
      <w:tr w:rsidR="00AB300D" w:rsidRPr="00CF30EA" w14:paraId="4FDAD546" w14:textId="77777777" w:rsidTr="008D559E">
        <w:trPr>
          <w:trPrChange w:id="154" w:author="Raphael Malyankar" w:date="2024-09-03T22:35:00Z" w16du:dateUtc="2024-09-04T05:35:00Z">
            <w:trPr>
              <w:cantSplit/>
            </w:trPr>
          </w:trPrChange>
        </w:trPr>
        <w:tc>
          <w:tcPr>
            <w:tcW w:w="1413" w:type="dxa"/>
            <w:shd w:val="clear" w:color="auto" w:fill="auto"/>
            <w:tcPrChange w:id="155" w:author="Raphael Malyankar" w:date="2024-09-03T22:35:00Z" w16du:dateUtc="2024-09-04T05:35:00Z">
              <w:tcPr>
                <w:tcW w:w="1413" w:type="dxa"/>
                <w:shd w:val="clear" w:color="auto" w:fill="auto"/>
              </w:tcPr>
            </w:tcPrChange>
          </w:tcPr>
          <w:p w14:paraId="734C4441" w14:textId="2DEDF3A5" w:rsidR="00AB300D" w:rsidRPr="00CF30EA" w:rsidRDefault="00AB300D" w:rsidP="00B943EE">
            <w:pPr>
              <w:suppressLineNumbers/>
              <w:spacing w:before="60" w:after="60" w:line="240" w:lineRule="auto"/>
              <w:jc w:val="left"/>
              <w:rPr>
                <w:lang w:val="en-GB"/>
              </w:rPr>
            </w:pPr>
            <w:r w:rsidRPr="00CF30EA">
              <w:rPr>
                <w:lang w:val="en-GB"/>
              </w:rPr>
              <w:t>Edition 1.1.1</w:t>
            </w:r>
          </w:p>
        </w:tc>
        <w:tc>
          <w:tcPr>
            <w:tcW w:w="1701" w:type="dxa"/>
            <w:shd w:val="clear" w:color="auto" w:fill="auto"/>
            <w:tcPrChange w:id="156" w:author="Raphael Malyankar" w:date="2024-09-03T22:35:00Z" w16du:dateUtc="2024-09-04T05:35:00Z">
              <w:tcPr>
                <w:tcW w:w="1701" w:type="dxa"/>
                <w:shd w:val="clear" w:color="auto" w:fill="auto"/>
              </w:tcPr>
            </w:tcPrChange>
          </w:tcPr>
          <w:p w14:paraId="4FE361DB" w14:textId="1C9F4611" w:rsidR="00AB300D" w:rsidRPr="00CF30EA" w:rsidRDefault="00AB300D" w:rsidP="00B943EE">
            <w:pPr>
              <w:suppressLineNumbers/>
              <w:spacing w:before="60" w:after="60" w:line="240" w:lineRule="auto"/>
              <w:jc w:val="left"/>
              <w:rPr>
                <w:lang w:val="en-GB"/>
              </w:rPr>
            </w:pPr>
            <w:r w:rsidRPr="00CF30EA">
              <w:rPr>
                <w:lang w:val="en-GB"/>
              </w:rPr>
              <w:t>February 2021</w:t>
            </w:r>
          </w:p>
        </w:tc>
        <w:tc>
          <w:tcPr>
            <w:tcW w:w="2126" w:type="dxa"/>
            <w:shd w:val="clear" w:color="auto" w:fill="auto"/>
            <w:tcPrChange w:id="157" w:author="Raphael Malyankar" w:date="2024-09-03T22:35:00Z" w16du:dateUtc="2024-09-04T05:35:00Z">
              <w:tcPr>
                <w:tcW w:w="2126" w:type="dxa"/>
                <w:shd w:val="clear" w:color="auto" w:fill="auto"/>
              </w:tcPr>
            </w:tcPrChange>
          </w:tcPr>
          <w:p w14:paraId="612DEC4B" w14:textId="3F5DB205" w:rsidR="00AB300D" w:rsidRPr="00CF30EA" w:rsidRDefault="00AB300D" w:rsidP="00B943EE">
            <w:pPr>
              <w:suppressLineNumbers/>
              <w:spacing w:before="60" w:after="60" w:line="240" w:lineRule="auto"/>
              <w:jc w:val="left"/>
              <w:rPr>
                <w:lang w:val="en-GB"/>
              </w:rPr>
            </w:pPr>
            <w:r w:rsidRPr="00CF30EA">
              <w:rPr>
                <w:lang w:val="en-GB"/>
              </w:rPr>
              <w:t>G. Seroka, TWCWG, Eds.</w:t>
            </w:r>
          </w:p>
        </w:tc>
        <w:tc>
          <w:tcPr>
            <w:tcW w:w="3776" w:type="dxa"/>
            <w:shd w:val="clear" w:color="auto" w:fill="auto"/>
            <w:tcPrChange w:id="158" w:author="Raphael Malyankar" w:date="2024-09-03T22:35:00Z" w16du:dateUtc="2024-09-04T05:35:00Z">
              <w:tcPr>
                <w:tcW w:w="3776" w:type="dxa"/>
                <w:shd w:val="clear" w:color="auto" w:fill="auto"/>
              </w:tcPr>
            </w:tcPrChange>
          </w:tcPr>
          <w:p w14:paraId="39CEDC01" w14:textId="77777777" w:rsidR="00AB300D" w:rsidRPr="00CF30EA" w:rsidRDefault="00AB300D" w:rsidP="00B943EE">
            <w:pPr>
              <w:suppressLineNumbers/>
              <w:spacing w:before="60" w:after="60" w:line="240" w:lineRule="auto"/>
              <w:jc w:val="left"/>
              <w:rPr>
                <w:lang w:val="en-GB"/>
              </w:rPr>
            </w:pPr>
          </w:p>
        </w:tc>
      </w:tr>
      <w:tr w:rsidR="00B66C1A" w:rsidRPr="00CF30EA" w14:paraId="76651D0C" w14:textId="77777777" w:rsidTr="008D559E">
        <w:trPr>
          <w:trPrChange w:id="159" w:author="Raphael Malyankar" w:date="2024-09-03T22:35:00Z" w16du:dateUtc="2024-09-04T05:35:00Z">
            <w:trPr>
              <w:cantSplit/>
            </w:trPr>
          </w:trPrChange>
        </w:trPr>
        <w:tc>
          <w:tcPr>
            <w:tcW w:w="1413" w:type="dxa"/>
            <w:shd w:val="clear" w:color="auto" w:fill="auto"/>
            <w:tcPrChange w:id="160" w:author="Raphael Malyankar" w:date="2024-09-03T22:35:00Z" w16du:dateUtc="2024-09-04T05:35:00Z">
              <w:tcPr>
                <w:tcW w:w="1413" w:type="dxa"/>
                <w:shd w:val="clear" w:color="auto" w:fill="auto"/>
              </w:tcPr>
            </w:tcPrChange>
          </w:tcPr>
          <w:p w14:paraId="5E0F9B30" w14:textId="2B7CADA8" w:rsidR="00B66C1A" w:rsidRPr="00CF30EA" w:rsidRDefault="00B66C1A" w:rsidP="00965F38">
            <w:pPr>
              <w:suppressLineNumbers/>
              <w:spacing w:before="60" w:after="60" w:line="240" w:lineRule="auto"/>
              <w:jc w:val="left"/>
              <w:rPr>
                <w:lang w:val="en-GB"/>
              </w:rPr>
            </w:pPr>
            <w:r w:rsidRPr="00CF30EA">
              <w:rPr>
                <w:lang w:val="en-GB"/>
              </w:rPr>
              <w:t>Ed</w:t>
            </w:r>
            <w:r w:rsidR="00965F38" w:rsidRPr="00CF30EA">
              <w:rPr>
                <w:lang w:val="en-GB"/>
              </w:rPr>
              <w:t>ition</w:t>
            </w:r>
            <w:r w:rsidRPr="00CF30EA">
              <w:rPr>
                <w:lang w:val="en-GB"/>
              </w:rPr>
              <w:t xml:space="preserve"> 1.2.0</w:t>
            </w:r>
            <w:r w:rsidR="00EF3DD1" w:rsidRPr="00CF30EA">
              <w:rPr>
                <w:lang w:val="en-GB"/>
              </w:rPr>
              <w:t>-</w:t>
            </w:r>
            <w:r w:rsidR="00E13110" w:rsidRPr="00CF30EA">
              <w:rPr>
                <w:lang w:val="en-GB"/>
              </w:rPr>
              <w:t>20220831</w:t>
            </w:r>
          </w:p>
        </w:tc>
        <w:tc>
          <w:tcPr>
            <w:tcW w:w="1701" w:type="dxa"/>
            <w:shd w:val="clear" w:color="auto" w:fill="auto"/>
            <w:tcPrChange w:id="161" w:author="Raphael Malyankar" w:date="2024-09-03T22:35:00Z" w16du:dateUtc="2024-09-04T05:35:00Z">
              <w:tcPr>
                <w:tcW w:w="1701" w:type="dxa"/>
                <w:shd w:val="clear" w:color="auto" w:fill="auto"/>
              </w:tcPr>
            </w:tcPrChange>
          </w:tcPr>
          <w:p w14:paraId="17C1569C" w14:textId="336A273E" w:rsidR="00B66C1A" w:rsidRPr="00CF30EA" w:rsidRDefault="00B66C1A" w:rsidP="00B943EE">
            <w:pPr>
              <w:suppressLineNumbers/>
              <w:spacing w:before="60" w:after="60" w:line="240" w:lineRule="auto"/>
              <w:jc w:val="left"/>
              <w:rPr>
                <w:lang w:val="en-GB"/>
              </w:rPr>
            </w:pPr>
            <w:r w:rsidRPr="00CF30EA">
              <w:rPr>
                <w:lang w:val="en-GB"/>
              </w:rPr>
              <w:t>August 2022</w:t>
            </w:r>
          </w:p>
        </w:tc>
        <w:tc>
          <w:tcPr>
            <w:tcW w:w="2126" w:type="dxa"/>
            <w:shd w:val="clear" w:color="auto" w:fill="auto"/>
            <w:tcPrChange w:id="162" w:author="Raphael Malyankar" w:date="2024-09-03T22:35:00Z" w16du:dateUtc="2024-09-04T05:35:00Z">
              <w:tcPr>
                <w:tcW w:w="2126" w:type="dxa"/>
                <w:shd w:val="clear" w:color="auto" w:fill="auto"/>
              </w:tcPr>
            </w:tcPrChange>
          </w:tcPr>
          <w:p w14:paraId="6F244DCD" w14:textId="0EE28941" w:rsidR="00B66C1A" w:rsidRPr="00CF30EA" w:rsidRDefault="00B66C1A" w:rsidP="00B943EE">
            <w:pPr>
              <w:suppressLineNumbers/>
              <w:spacing w:before="60" w:after="60" w:line="240" w:lineRule="auto"/>
              <w:jc w:val="left"/>
              <w:rPr>
                <w:lang w:val="en-GB"/>
              </w:rPr>
            </w:pPr>
            <w:r w:rsidRPr="00CF30EA">
              <w:rPr>
                <w:lang w:val="en-GB"/>
              </w:rPr>
              <w:t>R. Malyankar</w:t>
            </w:r>
          </w:p>
        </w:tc>
        <w:tc>
          <w:tcPr>
            <w:tcW w:w="3776" w:type="dxa"/>
            <w:shd w:val="clear" w:color="auto" w:fill="auto"/>
            <w:tcPrChange w:id="163" w:author="Raphael Malyankar" w:date="2024-09-03T22:35:00Z" w16du:dateUtc="2024-09-04T05:35:00Z">
              <w:tcPr>
                <w:tcW w:w="3776" w:type="dxa"/>
                <w:shd w:val="clear" w:color="auto" w:fill="auto"/>
              </w:tcPr>
            </w:tcPrChange>
          </w:tcPr>
          <w:p w14:paraId="5EC994FA" w14:textId="62979AC8" w:rsidR="00B66C1A" w:rsidRPr="00CF30EA" w:rsidRDefault="00901B23" w:rsidP="00B943EE">
            <w:pPr>
              <w:suppressLineNumbers/>
              <w:spacing w:before="60" w:after="60" w:line="240" w:lineRule="auto"/>
              <w:jc w:val="left"/>
              <w:rPr>
                <w:lang w:val="en-GB"/>
              </w:rPr>
            </w:pPr>
            <w:r w:rsidRPr="00CF30EA">
              <w:rPr>
                <w:lang w:val="en-GB"/>
              </w:rPr>
              <w:t>Aligned with S-100 5.0.0</w:t>
            </w:r>
            <w:r w:rsidR="008340F9" w:rsidRPr="00CF30EA">
              <w:rPr>
                <w:lang w:val="en-GB"/>
              </w:rPr>
              <w:t>; harmonized document structure and content with S-104</w:t>
            </w:r>
            <w:r w:rsidR="00B67AB9" w:rsidRPr="00CF30EA">
              <w:rPr>
                <w:lang w:val="en-GB"/>
              </w:rPr>
              <w:t xml:space="preserve"> 1.1.0 (Aug. 2022)</w:t>
            </w:r>
            <w:r w:rsidR="008340F9" w:rsidRPr="00CF30EA">
              <w:rPr>
                <w:lang w:val="en-GB"/>
              </w:rPr>
              <w:t>; new enumeration dictionary material</w:t>
            </w:r>
          </w:p>
        </w:tc>
      </w:tr>
      <w:tr w:rsidR="002C7CAF" w:rsidRPr="00CF30EA" w14:paraId="7378F94B" w14:textId="77777777" w:rsidTr="008D559E">
        <w:trPr>
          <w:trPrChange w:id="164" w:author="Raphael Malyankar" w:date="2024-09-03T22:35:00Z" w16du:dateUtc="2024-09-04T05:35:00Z">
            <w:trPr>
              <w:cantSplit/>
            </w:trPr>
          </w:trPrChange>
        </w:trPr>
        <w:tc>
          <w:tcPr>
            <w:tcW w:w="1413" w:type="dxa"/>
            <w:shd w:val="clear" w:color="auto" w:fill="auto"/>
            <w:tcPrChange w:id="165" w:author="Raphael Malyankar" w:date="2024-09-03T22:35:00Z" w16du:dateUtc="2024-09-04T05:35:00Z">
              <w:tcPr>
                <w:tcW w:w="1413" w:type="dxa"/>
                <w:shd w:val="clear" w:color="auto" w:fill="auto"/>
              </w:tcPr>
            </w:tcPrChange>
          </w:tcPr>
          <w:p w14:paraId="3947AB9D" w14:textId="5E883650" w:rsidR="002C7CAF" w:rsidRPr="00CF30EA" w:rsidRDefault="002C7CAF" w:rsidP="00965F38">
            <w:pPr>
              <w:suppressLineNumbers/>
              <w:spacing w:before="60" w:after="60" w:line="240" w:lineRule="auto"/>
              <w:jc w:val="left"/>
              <w:rPr>
                <w:lang w:val="en-GB"/>
              </w:rPr>
            </w:pPr>
            <w:r w:rsidRPr="00CF30EA">
              <w:rPr>
                <w:lang w:val="en-GB"/>
              </w:rPr>
              <w:t>Ed</w:t>
            </w:r>
            <w:r w:rsidR="00965F38" w:rsidRPr="00CF30EA">
              <w:rPr>
                <w:lang w:val="en-GB"/>
              </w:rPr>
              <w:t>ition</w:t>
            </w:r>
            <w:r w:rsidRPr="00CF30EA">
              <w:rPr>
                <w:lang w:val="en-GB"/>
              </w:rPr>
              <w:t xml:space="preserve"> 1.2.0-2023</w:t>
            </w:r>
            <w:r w:rsidR="002A375F" w:rsidRPr="00CF30EA">
              <w:rPr>
                <w:lang w:val="en-GB"/>
              </w:rPr>
              <w:t>0</w:t>
            </w:r>
            <w:r w:rsidR="00282124" w:rsidRPr="00CF30EA">
              <w:rPr>
                <w:lang w:val="en-GB"/>
              </w:rPr>
              <w:t>131</w:t>
            </w:r>
          </w:p>
        </w:tc>
        <w:tc>
          <w:tcPr>
            <w:tcW w:w="1701" w:type="dxa"/>
            <w:shd w:val="clear" w:color="auto" w:fill="auto"/>
            <w:tcPrChange w:id="166" w:author="Raphael Malyankar" w:date="2024-09-03T22:35:00Z" w16du:dateUtc="2024-09-04T05:35:00Z">
              <w:tcPr>
                <w:tcW w:w="1701" w:type="dxa"/>
                <w:shd w:val="clear" w:color="auto" w:fill="auto"/>
              </w:tcPr>
            </w:tcPrChange>
          </w:tcPr>
          <w:p w14:paraId="0D8F6D85" w14:textId="73C56DDB" w:rsidR="002C7CAF" w:rsidRPr="00CF30EA" w:rsidRDefault="002A375F" w:rsidP="00B943EE">
            <w:pPr>
              <w:suppressLineNumbers/>
              <w:spacing w:before="60" w:after="60" w:line="240" w:lineRule="auto"/>
              <w:jc w:val="left"/>
              <w:rPr>
                <w:lang w:val="en-GB"/>
              </w:rPr>
            </w:pPr>
            <w:r w:rsidRPr="00CF30EA">
              <w:rPr>
                <w:lang w:val="en-GB"/>
              </w:rPr>
              <w:t>February</w:t>
            </w:r>
            <w:r w:rsidR="002C7CAF" w:rsidRPr="00CF30EA">
              <w:rPr>
                <w:lang w:val="en-GB"/>
              </w:rPr>
              <w:t xml:space="preserve"> 2023</w:t>
            </w:r>
          </w:p>
        </w:tc>
        <w:tc>
          <w:tcPr>
            <w:tcW w:w="2126" w:type="dxa"/>
            <w:shd w:val="clear" w:color="auto" w:fill="auto"/>
            <w:tcPrChange w:id="167" w:author="Raphael Malyankar" w:date="2024-09-03T22:35:00Z" w16du:dateUtc="2024-09-04T05:35:00Z">
              <w:tcPr>
                <w:tcW w:w="2126" w:type="dxa"/>
                <w:shd w:val="clear" w:color="auto" w:fill="auto"/>
              </w:tcPr>
            </w:tcPrChange>
          </w:tcPr>
          <w:p w14:paraId="526945BB" w14:textId="416A8B5F" w:rsidR="002C7CAF" w:rsidRPr="00CF30EA" w:rsidRDefault="002C7CAF" w:rsidP="00B943EE">
            <w:pPr>
              <w:suppressLineNumbers/>
              <w:spacing w:before="60" w:after="60" w:line="240" w:lineRule="auto"/>
              <w:jc w:val="left"/>
              <w:rPr>
                <w:lang w:val="en-GB"/>
              </w:rPr>
            </w:pPr>
            <w:r w:rsidRPr="00CF30EA">
              <w:rPr>
                <w:lang w:val="en-GB"/>
              </w:rPr>
              <w:t>R. Malyankar, G. Seroka</w:t>
            </w:r>
          </w:p>
        </w:tc>
        <w:tc>
          <w:tcPr>
            <w:tcW w:w="3776" w:type="dxa"/>
            <w:shd w:val="clear" w:color="auto" w:fill="auto"/>
            <w:tcPrChange w:id="168" w:author="Raphael Malyankar" w:date="2024-09-03T22:35:00Z" w16du:dateUtc="2024-09-04T05:35:00Z">
              <w:tcPr>
                <w:tcW w:w="3776" w:type="dxa"/>
                <w:shd w:val="clear" w:color="auto" w:fill="auto"/>
              </w:tcPr>
            </w:tcPrChange>
          </w:tcPr>
          <w:p w14:paraId="2BA4FC8A" w14:textId="77001D62" w:rsidR="002C7CAF" w:rsidRPr="00CF30EA" w:rsidRDefault="00505764" w:rsidP="00B943EE">
            <w:pPr>
              <w:suppressLineNumbers/>
              <w:spacing w:before="60" w:after="60" w:line="240" w:lineRule="auto"/>
              <w:jc w:val="left"/>
              <w:rPr>
                <w:lang w:val="en-GB"/>
              </w:rPr>
            </w:pPr>
            <w:r w:rsidRPr="00CF30EA">
              <w:rPr>
                <w:lang w:val="en-GB"/>
              </w:rPr>
              <w:t>Added attribute surfaceCurrentTime</w:t>
            </w:r>
            <w:r w:rsidR="00F07062" w:rsidRPr="00CF30EA">
              <w:rPr>
                <w:lang w:val="en-GB"/>
              </w:rPr>
              <w:t xml:space="preserve"> for</w:t>
            </w:r>
            <w:r w:rsidRPr="00CF30EA">
              <w:rPr>
                <w:lang w:val="en-GB"/>
              </w:rPr>
              <w:t xml:space="preserve"> DCF 8; specif</w:t>
            </w:r>
            <w:r w:rsidR="00F07062" w:rsidRPr="00CF30EA">
              <w:rPr>
                <w:lang w:val="en-GB"/>
              </w:rPr>
              <w:t>i</w:t>
            </w:r>
            <w:r w:rsidRPr="00CF30EA">
              <w:rPr>
                <w:lang w:val="en-GB"/>
              </w:rPr>
              <w:t>ed</w:t>
            </w:r>
            <w:r w:rsidR="006A3B69" w:rsidRPr="00CF30EA">
              <w:rPr>
                <w:lang w:val="en-GB"/>
              </w:rPr>
              <w:t xml:space="preserve"> datatype size for HDF5 attributes;</w:t>
            </w:r>
            <w:r w:rsidR="002A375F" w:rsidRPr="00CF30EA">
              <w:rPr>
                <w:lang w:val="en-GB"/>
              </w:rPr>
              <w:t xml:space="preserve"> </w:t>
            </w:r>
            <w:r w:rsidRPr="00CF30EA">
              <w:rPr>
                <w:lang w:val="en-GB"/>
              </w:rPr>
              <w:t>harmonized structure and text with S-104 1.1</w:t>
            </w:r>
            <w:r w:rsidR="00F07062" w:rsidRPr="00CF30EA">
              <w:rPr>
                <w:lang w:val="en-GB"/>
              </w:rPr>
              <w:t>.0</w:t>
            </w:r>
            <w:r w:rsidRPr="00CF30EA">
              <w:rPr>
                <w:lang w:val="en-GB"/>
              </w:rPr>
              <w:t xml:space="preserve">; updated </w:t>
            </w:r>
            <w:r w:rsidRPr="00CF30EA">
              <w:rPr>
                <w:lang w:val="en-GB"/>
              </w:rPr>
              <w:lastRenderedPageBreak/>
              <w:t>references</w:t>
            </w:r>
            <w:r w:rsidR="00EF75DA" w:rsidRPr="00CF30EA">
              <w:rPr>
                <w:lang w:val="en-GB"/>
              </w:rPr>
              <w:t xml:space="preserve">; updated rules for dataset and support file names; guidance on </w:t>
            </w:r>
            <w:r w:rsidR="00C746E4" w:rsidRPr="00CF30EA">
              <w:rPr>
                <w:lang w:val="en-GB"/>
              </w:rPr>
              <w:t xml:space="preserve">(optional) </w:t>
            </w:r>
            <w:r w:rsidR="00EF75DA" w:rsidRPr="00CF30EA">
              <w:rPr>
                <w:lang w:val="en-GB"/>
              </w:rPr>
              <w:t>ISO me</w:t>
            </w:r>
            <w:r w:rsidR="00C746E4" w:rsidRPr="00CF30EA">
              <w:rPr>
                <w:lang w:val="en-GB"/>
              </w:rPr>
              <w:t>ta</w:t>
            </w:r>
            <w:r w:rsidR="00EF75DA" w:rsidRPr="00CF30EA">
              <w:rPr>
                <w:lang w:val="en-GB"/>
              </w:rPr>
              <w:t>data</w:t>
            </w:r>
            <w:r w:rsidR="00C746E4" w:rsidRPr="00CF30EA">
              <w:rPr>
                <w:lang w:val="en-GB"/>
              </w:rPr>
              <w:t xml:space="preserve">; adjusted language on use of Schematron and digital signatures; </w:t>
            </w:r>
            <w:r w:rsidR="00F07062" w:rsidRPr="00CF30EA">
              <w:rPr>
                <w:lang w:val="en-GB"/>
              </w:rPr>
              <w:t>added</w:t>
            </w:r>
            <w:r w:rsidR="00C746E4" w:rsidRPr="00CF30EA">
              <w:rPr>
                <w:lang w:val="en-GB"/>
              </w:rPr>
              <w:t xml:space="preserve"> emphasis for differences between S-100 and S-111 exchange catalogues; added productIdentifier metadata attribute; new remarks for depth type index</w:t>
            </w:r>
            <w:r w:rsidR="00D06494" w:rsidRPr="00CF30EA">
              <w:rPr>
                <w:lang w:val="en-GB"/>
              </w:rPr>
              <w:t>; clarification of attribute dimension in feature type metadata</w:t>
            </w:r>
            <w:r w:rsidR="00F6670F" w:rsidRPr="00CF30EA">
              <w:rPr>
                <w:lang w:val="en-GB"/>
              </w:rPr>
              <w:t>; added Res. 3/1919 as a separate reference</w:t>
            </w:r>
            <w:r w:rsidR="0016091F" w:rsidRPr="00CF30EA">
              <w:rPr>
                <w:lang w:val="en-GB"/>
              </w:rPr>
              <w:t>; harmonized attribute multiplicity and remarks with S-104 in feature instance metadata (Tables 12.3, 12.4)</w:t>
            </w:r>
            <w:r w:rsidR="0044035E" w:rsidRPr="00CF30EA">
              <w:rPr>
                <w:lang w:val="en-GB"/>
              </w:rPr>
              <w:t>.</w:t>
            </w:r>
            <w:r w:rsidR="00C746E4" w:rsidRPr="00CF30EA">
              <w:rPr>
                <w:lang w:val="en-GB"/>
              </w:rPr>
              <w:t xml:space="preserve"> </w:t>
            </w:r>
            <w:r w:rsidR="00C917F2" w:rsidRPr="00CF30EA">
              <w:rPr>
                <w:lang w:val="en-GB"/>
              </w:rPr>
              <w:t>Figures in Annex E removed.</w:t>
            </w:r>
          </w:p>
        </w:tc>
      </w:tr>
      <w:tr w:rsidR="00627586" w:rsidRPr="00CF30EA" w14:paraId="5B663037" w14:textId="77777777" w:rsidTr="008D559E">
        <w:trPr>
          <w:trPrChange w:id="169" w:author="Raphael Malyankar" w:date="2024-09-03T22:35:00Z" w16du:dateUtc="2024-09-04T05:35:00Z">
            <w:trPr>
              <w:cantSplit/>
            </w:trPr>
          </w:trPrChange>
        </w:trPr>
        <w:tc>
          <w:tcPr>
            <w:tcW w:w="1413" w:type="dxa"/>
            <w:shd w:val="clear" w:color="auto" w:fill="auto"/>
            <w:tcPrChange w:id="170" w:author="Raphael Malyankar" w:date="2024-09-03T22:35:00Z" w16du:dateUtc="2024-09-04T05:35:00Z">
              <w:tcPr>
                <w:tcW w:w="1413" w:type="dxa"/>
                <w:shd w:val="clear" w:color="auto" w:fill="auto"/>
              </w:tcPr>
            </w:tcPrChange>
          </w:tcPr>
          <w:p w14:paraId="24AE3C6E" w14:textId="3A4FFF79" w:rsidR="00627586" w:rsidRPr="00CF30EA" w:rsidRDefault="00627586" w:rsidP="00965F38">
            <w:pPr>
              <w:suppressLineNumbers/>
              <w:spacing w:before="60" w:after="60" w:line="240" w:lineRule="auto"/>
              <w:jc w:val="left"/>
              <w:rPr>
                <w:lang w:val="en-GB"/>
              </w:rPr>
            </w:pPr>
            <w:r w:rsidRPr="00CF30EA">
              <w:rPr>
                <w:lang w:val="en-GB"/>
              </w:rPr>
              <w:lastRenderedPageBreak/>
              <w:t>Ed</w:t>
            </w:r>
            <w:r w:rsidR="00965F38" w:rsidRPr="00CF30EA">
              <w:rPr>
                <w:lang w:val="en-GB"/>
              </w:rPr>
              <w:t>ition</w:t>
            </w:r>
            <w:r w:rsidRPr="00CF30EA">
              <w:rPr>
                <w:lang w:val="en-GB"/>
              </w:rPr>
              <w:t xml:space="preserve"> 1.2.0</w:t>
            </w:r>
          </w:p>
        </w:tc>
        <w:tc>
          <w:tcPr>
            <w:tcW w:w="1701" w:type="dxa"/>
            <w:shd w:val="clear" w:color="auto" w:fill="auto"/>
            <w:tcPrChange w:id="171" w:author="Raphael Malyankar" w:date="2024-09-03T22:35:00Z" w16du:dateUtc="2024-09-04T05:35:00Z">
              <w:tcPr>
                <w:tcW w:w="1701" w:type="dxa"/>
                <w:shd w:val="clear" w:color="auto" w:fill="auto"/>
              </w:tcPr>
            </w:tcPrChange>
          </w:tcPr>
          <w:p w14:paraId="4B51174F" w14:textId="1471AEEF" w:rsidR="00627586" w:rsidRPr="00CF30EA" w:rsidRDefault="00627586" w:rsidP="00B943EE">
            <w:pPr>
              <w:suppressLineNumbers/>
              <w:spacing w:before="60" w:after="60" w:line="240" w:lineRule="auto"/>
              <w:jc w:val="left"/>
              <w:rPr>
                <w:lang w:val="en-GB"/>
              </w:rPr>
            </w:pPr>
            <w:r w:rsidRPr="00CF30EA">
              <w:rPr>
                <w:lang w:val="en-GB"/>
              </w:rPr>
              <w:t>April 2023</w:t>
            </w:r>
          </w:p>
        </w:tc>
        <w:tc>
          <w:tcPr>
            <w:tcW w:w="2126" w:type="dxa"/>
            <w:shd w:val="clear" w:color="auto" w:fill="auto"/>
            <w:tcPrChange w:id="172" w:author="Raphael Malyankar" w:date="2024-09-03T22:35:00Z" w16du:dateUtc="2024-09-04T05:35:00Z">
              <w:tcPr>
                <w:tcW w:w="2126" w:type="dxa"/>
                <w:shd w:val="clear" w:color="auto" w:fill="auto"/>
              </w:tcPr>
            </w:tcPrChange>
          </w:tcPr>
          <w:p w14:paraId="00F81941" w14:textId="7DD21AE1" w:rsidR="00627586" w:rsidRPr="00CF30EA" w:rsidRDefault="00627586" w:rsidP="00B943EE">
            <w:pPr>
              <w:suppressLineNumbers/>
              <w:spacing w:before="60" w:after="60" w:line="240" w:lineRule="auto"/>
              <w:jc w:val="left"/>
              <w:rPr>
                <w:lang w:val="en-GB"/>
              </w:rPr>
            </w:pPr>
            <w:r w:rsidRPr="00CF30EA">
              <w:rPr>
                <w:lang w:val="en-GB"/>
              </w:rPr>
              <w:t>R. Malyankar</w:t>
            </w:r>
          </w:p>
        </w:tc>
        <w:tc>
          <w:tcPr>
            <w:tcW w:w="3776" w:type="dxa"/>
            <w:shd w:val="clear" w:color="auto" w:fill="auto"/>
            <w:tcPrChange w:id="173" w:author="Raphael Malyankar" w:date="2024-09-03T22:35:00Z" w16du:dateUtc="2024-09-04T05:35:00Z">
              <w:tcPr>
                <w:tcW w:w="3776" w:type="dxa"/>
                <w:shd w:val="clear" w:color="auto" w:fill="auto"/>
              </w:tcPr>
            </w:tcPrChange>
          </w:tcPr>
          <w:p w14:paraId="48ED8723" w14:textId="30056DB2" w:rsidR="00627586" w:rsidRPr="00CF30EA" w:rsidRDefault="00627586" w:rsidP="00B943EE">
            <w:pPr>
              <w:suppressLineNumbers/>
              <w:spacing w:before="60" w:after="60" w:line="240" w:lineRule="auto"/>
              <w:jc w:val="left"/>
              <w:rPr>
                <w:lang w:val="en-GB"/>
              </w:rPr>
            </w:pPr>
            <w:r w:rsidRPr="00CF30EA">
              <w:rPr>
                <w:lang w:val="en-GB"/>
              </w:rPr>
              <w:t>Removed DCF4 from DCEG remarks for surface current time; added remark for number of times attribute in values table overriding similar instance attribute</w:t>
            </w:r>
            <w:r w:rsidR="00F72B4D" w:rsidRPr="00CF30EA">
              <w:rPr>
                <w:lang w:val="en-GB"/>
              </w:rPr>
              <w:t xml:space="preserve">; corrected S-100 error in digital signature types in metadata; applied </w:t>
            </w:r>
            <w:r w:rsidR="00A76744" w:rsidRPr="00CF30EA">
              <w:rPr>
                <w:lang w:val="en-GB"/>
              </w:rPr>
              <w:t>feedback from TWCWG</w:t>
            </w:r>
            <w:r w:rsidRPr="00CF30EA">
              <w:rPr>
                <w:lang w:val="en-GB"/>
              </w:rPr>
              <w:t>.</w:t>
            </w:r>
          </w:p>
        </w:tc>
      </w:tr>
      <w:tr w:rsidR="00A1344B" w:rsidRPr="00CF30EA" w14:paraId="0CD01F14" w14:textId="77777777" w:rsidTr="008D559E">
        <w:trPr>
          <w:trPrChange w:id="174" w:author="Raphael Malyankar" w:date="2024-09-03T22:35:00Z" w16du:dateUtc="2024-09-04T05:35:00Z">
            <w:trPr>
              <w:cantSplit/>
            </w:trPr>
          </w:trPrChange>
        </w:trPr>
        <w:tc>
          <w:tcPr>
            <w:tcW w:w="1413" w:type="dxa"/>
            <w:shd w:val="clear" w:color="auto" w:fill="auto"/>
            <w:tcPrChange w:id="175" w:author="Raphael Malyankar" w:date="2024-09-03T22:35:00Z" w16du:dateUtc="2024-09-04T05:35:00Z">
              <w:tcPr>
                <w:tcW w:w="1413" w:type="dxa"/>
                <w:shd w:val="clear" w:color="auto" w:fill="auto"/>
              </w:tcPr>
            </w:tcPrChange>
          </w:tcPr>
          <w:p w14:paraId="0A177FF5" w14:textId="11306E7F" w:rsidR="00A1344B" w:rsidRPr="00CF30EA" w:rsidRDefault="00A1344B" w:rsidP="00965F38">
            <w:pPr>
              <w:suppressLineNumbers/>
              <w:spacing w:before="60" w:after="60" w:line="240" w:lineRule="auto"/>
              <w:jc w:val="left"/>
              <w:rPr>
                <w:lang w:val="en-GB"/>
              </w:rPr>
            </w:pPr>
            <w:r>
              <w:rPr>
                <w:lang w:val="en-GB"/>
              </w:rPr>
              <w:t>Edition 2.0.0</w:t>
            </w:r>
            <w:r w:rsidR="00AA5B34">
              <w:rPr>
                <w:lang w:val="en-GB"/>
              </w:rPr>
              <w:t xml:space="preserve"> Draft 1</w:t>
            </w:r>
          </w:p>
        </w:tc>
        <w:tc>
          <w:tcPr>
            <w:tcW w:w="1701" w:type="dxa"/>
            <w:shd w:val="clear" w:color="auto" w:fill="auto"/>
            <w:tcPrChange w:id="176" w:author="Raphael Malyankar" w:date="2024-09-03T22:35:00Z" w16du:dateUtc="2024-09-04T05:35:00Z">
              <w:tcPr>
                <w:tcW w:w="1701" w:type="dxa"/>
                <w:shd w:val="clear" w:color="auto" w:fill="auto"/>
              </w:tcPr>
            </w:tcPrChange>
          </w:tcPr>
          <w:p w14:paraId="429484A3" w14:textId="0710102E" w:rsidR="00A1344B" w:rsidRPr="00CF30EA" w:rsidRDefault="004E0494" w:rsidP="00B943EE">
            <w:pPr>
              <w:suppressLineNumbers/>
              <w:spacing w:before="60" w:after="60" w:line="240" w:lineRule="auto"/>
              <w:jc w:val="left"/>
              <w:rPr>
                <w:lang w:val="en-GB"/>
              </w:rPr>
            </w:pPr>
            <w:r>
              <w:rPr>
                <w:lang w:val="en-GB"/>
              </w:rPr>
              <w:t>February</w:t>
            </w:r>
            <w:r w:rsidR="00A1344B">
              <w:rPr>
                <w:lang w:val="en-GB"/>
              </w:rPr>
              <w:t xml:space="preserve"> 202</w:t>
            </w:r>
            <w:r>
              <w:rPr>
                <w:lang w:val="en-GB"/>
              </w:rPr>
              <w:t>4</w:t>
            </w:r>
          </w:p>
        </w:tc>
        <w:tc>
          <w:tcPr>
            <w:tcW w:w="2126" w:type="dxa"/>
            <w:shd w:val="clear" w:color="auto" w:fill="auto"/>
            <w:tcPrChange w:id="177" w:author="Raphael Malyankar" w:date="2024-09-03T22:35:00Z" w16du:dateUtc="2024-09-04T05:35:00Z">
              <w:tcPr>
                <w:tcW w:w="2126" w:type="dxa"/>
                <w:shd w:val="clear" w:color="auto" w:fill="auto"/>
              </w:tcPr>
            </w:tcPrChange>
          </w:tcPr>
          <w:p w14:paraId="56B1489D" w14:textId="23D86703" w:rsidR="00A1344B" w:rsidRPr="00CF30EA" w:rsidRDefault="00A1344B" w:rsidP="00B943EE">
            <w:pPr>
              <w:suppressLineNumbers/>
              <w:spacing w:before="60" w:after="60" w:line="240" w:lineRule="auto"/>
              <w:jc w:val="left"/>
              <w:rPr>
                <w:lang w:val="en-GB"/>
              </w:rPr>
            </w:pPr>
            <w:r>
              <w:rPr>
                <w:lang w:val="en-GB"/>
              </w:rPr>
              <w:t>R. Malyankar</w:t>
            </w:r>
          </w:p>
        </w:tc>
        <w:tc>
          <w:tcPr>
            <w:tcW w:w="3776" w:type="dxa"/>
            <w:shd w:val="clear" w:color="auto" w:fill="auto"/>
            <w:tcPrChange w:id="178" w:author="Raphael Malyankar" w:date="2024-09-03T22:35:00Z" w16du:dateUtc="2024-09-04T05:35:00Z">
              <w:tcPr>
                <w:tcW w:w="3776" w:type="dxa"/>
                <w:shd w:val="clear" w:color="auto" w:fill="auto"/>
              </w:tcPr>
            </w:tcPrChange>
          </w:tcPr>
          <w:p w14:paraId="6A3BA259" w14:textId="6F5DBC1A" w:rsidR="00A1344B" w:rsidRPr="00CF30EA" w:rsidRDefault="0043441C" w:rsidP="00B943EE">
            <w:pPr>
              <w:suppressLineNumbers/>
              <w:spacing w:before="60" w:after="60" w:line="240" w:lineRule="auto"/>
              <w:jc w:val="left"/>
              <w:rPr>
                <w:lang w:val="en-GB"/>
              </w:rPr>
            </w:pPr>
            <w:r>
              <w:rPr>
                <w:lang w:val="en-GB"/>
              </w:rPr>
              <w:t>Pro</w:t>
            </w:r>
            <w:r w:rsidR="0065514C">
              <w:rPr>
                <w:lang w:val="en-GB"/>
              </w:rPr>
              <w:t>v</w:t>
            </w:r>
            <w:r>
              <w:rPr>
                <w:lang w:val="en-GB"/>
              </w:rPr>
              <w:t>ide for</w:t>
            </w:r>
            <w:r w:rsidR="009F128B">
              <w:rPr>
                <w:lang w:val="en-GB"/>
              </w:rPr>
              <w:t xml:space="preserve"> non-uniform time series with moving platforms</w:t>
            </w:r>
            <w:r w:rsidR="001B1680">
              <w:rPr>
                <w:lang w:val="en-GB"/>
              </w:rPr>
              <w:t xml:space="preserve"> (DCF4)</w:t>
            </w:r>
            <w:r w:rsidR="009F128B">
              <w:rPr>
                <w:lang w:val="en-GB"/>
              </w:rPr>
              <w:t>;</w:t>
            </w:r>
            <w:r w:rsidR="00AA0AE1">
              <w:rPr>
                <w:lang w:val="en-GB"/>
              </w:rPr>
              <w:t xml:space="preserve"> update references</w:t>
            </w:r>
            <w:r w:rsidR="00CD7F62">
              <w:rPr>
                <w:lang w:val="en-GB"/>
              </w:rPr>
              <w:t xml:space="preserve">; </w:t>
            </w:r>
            <w:r w:rsidR="00ED676B" w:rsidRPr="00ED676B">
              <w:rPr>
                <w:lang w:val="en-GB"/>
              </w:rPr>
              <w:t>registry producer code URL replaced with main page URL; citation of S-100 WG7 paper removed and usage sentences updated (register is now active in the GI registry)</w:t>
            </w:r>
            <w:r w:rsidR="00176D90">
              <w:rPr>
                <w:lang w:val="en-GB"/>
              </w:rPr>
              <w:t xml:space="preserve">; </w:t>
            </w:r>
            <w:r w:rsidR="0016253A">
              <w:rPr>
                <w:lang w:val="en-GB"/>
              </w:rPr>
              <w:t xml:space="preserve">date fill value updated (table 10.3); </w:t>
            </w:r>
            <w:r w:rsidR="00176D90">
              <w:rPr>
                <w:lang w:val="en-GB"/>
              </w:rPr>
              <w:t>Annex B (add. Terms) removed, selected terms added in 1.4;</w:t>
            </w:r>
            <w:r w:rsidR="00813C85">
              <w:rPr>
                <w:lang w:val="en-GB"/>
              </w:rPr>
              <w:t xml:space="preserve"> deleted 4.5.3 (summary of ISO/S-100 spatial types); added new WGS84 realizations and UTM codes (clause 5)</w:t>
            </w:r>
            <w:r w:rsidR="009E4E3E">
              <w:rPr>
                <w:lang w:val="en-GB"/>
              </w:rPr>
              <w:t xml:space="preserve">; </w:t>
            </w:r>
            <w:r w:rsidR="009E4E3E" w:rsidRPr="009E4E3E">
              <w:rPr>
                <w:lang w:val="en-GB"/>
              </w:rPr>
              <w:t xml:space="preserve">aligned to S-100 5.2.0 (esp. Parts 17, 15, 8); added verticalCoordinateBase embedded metadata for S-100 consistency; updated validation check </w:t>
            </w:r>
            <w:r w:rsidR="009E4E3E">
              <w:rPr>
                <w:lang w:val="en-GB"/>
              </w:rPr>
              <w:t>Annex</w:t>
            </w:r>
            <w:r w:rsidR="009E4E3E" w:rsidRPr="009E4E3E">
              <w:rPr>
                <w:lang w:val="en-GB"/>
              </w:rPr>
              <w:t xml:space="preserve"> for consistency with S-100 validation group; added information about digital signatures; added material on producing series datasets (7.4); clarifications for S-98 compliance (7.7); fileless cancellation (8.4); increased minimum speed in size formula for portrayal; guidelines for portrayal of time series point data and ungeorectified grids; updated portrayal catalogue structure (9.9); new fill value for date-time attribute; described encoding for optional data value attributes; removed ISO metadata files; added restriction on length of string attributes in metadata (12.3); added use case (Annex F); added paragraph about propelled platforms (G-4); new sample SVG (for new 5.2.0 SVG schema); </w:t>
            </w:r>
            <w:r w:rsidR="009E4E3E" w:rsidRPr="009E4E3E">
              <w:rPr>
                <w:lang w:val="en-GB"/>
              </w:rPr>
              <w:lastRenderedPageBreak/>
              <w:t>added tabular pick report outline (J-</w:t>
            </w:r>
            <w:r w:rsidR="009E4E3E">
              <w:rPr>
                <w:lang w:val="en-GB"/>
              </w:rPr>
              <w:t>7</w:t>
            </w:r>
            <w:r w:rsidR="009E4E3E" w:rsidRPr="009E4E3E">
              <w:rPr>
                <w:lang w:val="en-GB"/>
              </w:rPr>
              <w:t xml:space="preserve">); updated </w:t>
            </w:r>
            <w:r w:rsidR="009E4E3E">
              <w:rPr>
                <w:lang w:val="en-GB"/>
              </w:rPr>
              <w:t>UML diagrams</w:t>
            </w:r>
            <w:r w:rsidR="009E4E3E" w:rsidRPr="009E4E3E">
              <w:rPr>
                <w:lang w:val="en-GB"/>
              </w:rPr>
              <w:t>.</w:t>
            </w:r>
          </w:p>
        </w:tc>
      </w:tr>
      <w:tr w:rsidR="004E0494" w:rsidRPr="00CF30EA" w14:paraId="101DB315" w14:textId="77777777" w:rsidTr="008D559E">
        <w:trPr>
          <w:trPrChange w:id="179" w:author="Raphael Malyankar" w:date="2024-09-03T22:35:00Z" w16du:dateUtc="2024-09-04T05:35:00Z">
            <w:trPr>
              <w:cantSplit/>
            </w:trPr>
          </w:trPrChange>
        </w:trPr>
        <w:tc>
          <w:tcPr>
            <w:tcW w:w="1413" w:type="dxa"/>
            <w:shd w:val="clear" w:color="auto" w:fill="auto"/>
            <w:tcPrChange w:id="180" w:author="Raphael Malyankar" w:date="2024-09-03T22:35:00Z" w16du:dateUtc="2024-09-04T05:35:00Z">
              <w:tcPr>
                <w:tcW w:w="1413" w:type="dxa"/>
                <w:shd w:val="clear" w:color="auto" w:fill="auto"/>
              </w:tcPr>
            </w:tcPrChange>
          </w:tcPr>
          <w:p w14:paraId="32E96EFE" w14:textId="1974B1E3" w:rsidR="004E0494" w:rsidRDefault="004F52BA" w:rsidP="00965F38">
            <w:pPr>
              <w:suppressLineNumbers/>
              <w:spacing w:before="60" w:after="60" w:line="240" w:lineRule="auto"/>
              <w:jc w:val="left"/>
              <w:rPr>
                <w:lang w:val="en-GB"/>
              </w:rPr>
            </w:pPr>
            <w:r>
              <w:rPr>
                <w:lang w:val="en-GB"/>
              </w:rPr>
              <w:lastRenderedPageBreak/>
              <w:t>Ed. 2.0.0 Draft 2</w:t>
            </w:r>
          </w:p>
        </w:tc>
        <w:tc>
          <w:tcPr>
            <w:tcW w:w="1701" w:type="dxa"/>
            <w:shd w:val="clear" w:color="auto" w:fill="auto"/>
            <w:tcPrChange w:id="181" w:author="Raphael Malyankar" w:date="2024-09-03T22:35:00Z" w16du:dateUtc="2024-09-04T05:35:00Z">
              <w:tcPr>
                <w:tcW w:w="1701" w:type="dxa"/>
                <w:shd w:val="clear" w:color="auto" w:fill="auto"/>
              </w:tcPr>
            </w:tcPrChange>
          </w:tcPr>
          <w:p w14:paraId="4053C810" w14:textId="40BC7FBD" w:rsidR="004E0494" w:rsidRDefault="004F52BA" w:rsidP="00B943EE">
            <w:pPr>
              <w:suppressLineNumbers/>
              <w:spacing w:before="60" w:after="60" w:line="240" w:lineRule="auto"/>
              <w:jc w:val="left"/>
              <w:rPr>
                <w:lang w:val="en-GB"/>
              </w:rPr>
            </w:pPr>
            <w:r>
              <w:rPr>
                <w:lang w:val="en-GB"/>
              </w:rPr>
              <w:t>June 2024</w:t>
            </w:r>
          </w:p>
        </w:tc>
        <w:tc>
          <w:tcPr>
            <w:tcW w:w="2126" w:type="dxa"/>
            <w:shd w:val="clear" w:color="auto" w:fill="auto"/>
            <w:tcPrChange w:id="182" w:author="Raphael Malyankar" w:date="2024-09-03T22:35:00Z" w16du:dateUtc="2024-09-04T05:35:00Z">
              <w:tcPr>
                <w:tcW w:w="2126" w:type="dxa"/>
                <w:shd w:val="clear" w:color="auto" w:fill="auto"/>
              </w:tcPr>
            </w:tcPrChange>
          </w:tcPr>
          <w:p w14:paraId="692ED3B8" w14:textId="6D36CE7B" w:rsidR="004E0494" w:rsidRDefault="004F52BA" w:rsidP="00B943EE">
            <w:pPr>
              <w:suppressLineNumbers/>
              <w:spacing w:before="60" w:after="60" w:line="240" w:lineRule="auto"/>
              <w:jc w:val="left"/>
              <w:rPr>
                <w:lang w:val="en-GB"/>
              </w:rPr>
            </w:pPr>
            <w:r>
              <w:rPr>
                <w:lang w:val="en-GB"/>
              </w:rPr>
              <w:t>R. Malyankar</w:t>
            </w:r>
          </w:p>
        </w:tc>
        <w:tc>
          <w:tcPr>
            <w:tcW w:w="3776" w:type="dxa"/>
            <w:shd w:val="clear" w:color="auto" w:fill="auto"/>
            <w:tcPrChange w:id="183" w:author="Raphael Malyankar" w:date="2024-09-03T22:35:00Z" w16du:dateUtc="2024-09-04T05:35:00Z">
              <w:tcPr>
                <w:tcW w:w="3776" w:type="dxa"/>
                <w:shd w:val="clear" w:color="auto" w:fill="auto"/>
              </w:tcPr>
            </w:tcPrChange>
          </w:tcPr>
          <w:p w14:paraId="447D25BE" w14:textId="43CED64B" w:rsidR="004E0494" w:rsidRDefault="004F52BA" w:rsidP="00B943EE">
            <w:pPr>
              <w:suppressLineNumbers/>
              <w:spacing w:before="60" w:after="60" w:line="240" w:lineRule="auto"/>
              <w:jc w:val="left"/>
              <w:rPr>
                <w:lang w:val="en-GB"/>
              </w:rPr>
            </w:pPr>
            <w:r>
              <w:rPr>
                <w:lang w:val="en-GB"/>
              </w:rPr>
              <w:t xml:space="preserve">Alignment with S-100 5.2.0; removed Annexes </w:t>
            </w:r>
            <w:r w:rsidR="00E87670">
              <w:rPr>
                <w:lang w:val="en-GB"/>
              </w:rPr>
              <w:t xml:space="preserve">for additional terms, </w:t>
            </w:r>
            <w:r>
              <w:rPr>
                <w:lang w:val="en-GB"/>
              </w:rPr>
              <w:t>sample datasets</w:t>
            </w:r>
            <w:r w:rsidR="00E87670">
              <w:rPr>
                <w:lang w:val="en-GB"/>
              </w:rPr>
              <w:t>,</w:t>
            </w:r>
            <w:r>
              <w:rPr>
                <w:lang w:val="en-GB"/>
              </w:rPr>
              <w:t xml:space="preserve"> and validation, </w:t>
            </w:r>
            <w:r w:rsidR="00E87670">
              <w:rPr>
                <w:lang w:val="en-GB"/>
              </w:rPr>
              <w:t xml:space="preserve">and updated numbering accordingly, </w:t>
            </w:r>
            <w:r>
              <w:rPr>
                <w:lang w:val="en-GB"/>
              </w:rPr>
              <w:t>added speed and direction uncertainty attributes, added data offset code for data points in cell centres,</w:t>
            </w:r>
            <w:r w:rsidR="00E87670">
              <w:rPr>
                <w:lang w:val="en-GB"/>
              </w:rPr>
              <w:t xml:space="preserve"> feature identification guidance, updated SVG sample arrow, updated data quality section, updated fileless cancellation.</w:t>
            </w:r>
          </w:p>
        </w:tc>
      </w:tr>
      <w:tr w:rsidR="0042286E" w:rsidRPr="00CF30EA" w14:paraId="0DD0C267" w14:textId="77777777" w:rsidTr="008D559E">
        <w:trPr>
          <w:trPrChange w:id="184" w:author="Raphael Malyankar" w:date="2024-09-03T22:35:00Z" w16du:dateUtc="2024-09-04T05:35:00Z">
            <w:trPr>
              <w:cantSplit/>
            </w:trPr>
          </w:trPrChange>
        </w:trPr>
        <w:tc>
          <w:tcPr>
            <w:tcW w:w="1413" w:type="dxa"/>
            <w:shd w:val="clear" w:color="auto" w:fill="auto"/>
            <w:tcPrChange w:id="185" w:author="Raphael Malyankar" w:date="2024-09-03T22:35:00Z" w16du:dateUtc="2024-09-04T05:35:00Z">
              <w:tcPr>
                <w:tcW w:w="1413" w:type="dxa"/>
                <w:shd w:val="clear" w:color="auto" w:fill="auto"/>
              </w:tcPr>
            </w:tcPrChange>
          </w:tcPr>
          <w:p w14:paraId="5B8BFC77" w14:textId="4F1E8103" w:rsidR="0042286E" w:rsidRDefault="0042286E" w:rsidP="00965F38">
            <w:pPr>
              <w:suppressLineNumbers/>
              <w:spacing w:before="60" w:after="60" w:line="240" w:lineRule="auto"/>
              <w:jc w:val="left"/>
              <w:rPr>
                <w:lang w:val="en-GB"/>
              </w:rPr>
            </w:pPr>
            <w:r>
              <w:rPr>
                <w:lang w:val="en-GB"/>
              </w:rPr>
              <w:t>Ed. 2.0.0 Draft 3</w:t>
            </w:r>
          </w:p>
        </w:tc>
        <w:tc>
          <w:tcPr>
            <w:tcW w:w="1701" w:type="dxa"/>
            <w:shd w:val="clear" w:color="auto" w:fill="auto"/>
            <w:tcPrChange w:id="186" w:author="Raphael Malyankar" w:date="2024-09-03T22:35:00Z" w16du:dateUtc="2024-09-04T05:35:00Z">
              <w:tcPr>
                <w:tcW w:w="1701" w:type="dxa"/>
                <w:shd w:val="clear" w:color="auto" w:fill="auto"/>
              </w:tcPr>
            </w:tcPrChange>
          </w:tcPr>
          <w:p w14:paraId="24614C9B" w14:textId="3486B7BB" w:rsidR="0042286E" w:rsidRDefault="0042286E" w:rsidP="00B943EE">
            <w:pPr>
              <w:suppressLineNumbers/>
              <w:spacing w:before="60" w:after="60" w:line="240" w:lineRule="auto"/>
              <w:jc w:val="left"/>
              <w:rPr>
                <w:lang w:val="en-GB"/>
              </w:rPr>
            </w:pPr>
            <w:r>
              <w:rPr>
                <w:lang w:val="en-GB"/>
              </w:rPr>
              <w:t>July 2024</w:t>
            </w:r>
          </w:p>
        </w:tc>
        <w:tc>
          <w:tcPr>
            <w:tcW w:w="2126" w:type="dxa"/>
            <w:shd w:val="clear" w:color="auto" w:fill="auto"/>
            <w:tcPrChange w:id="187" w:author="Raphael Malyankar" w:date="2024-09-03T22:35:00Z" w16du:dateUtc="2024-09-04T05:35:00Z">
              <w:tcPr>
                <w:tcW w:w="2126" w:type="dxa"/>
                <w:shd w:val="clear" w:color="auto" w:fill="auto"/>
              </w:tcPr>
            </w:tcPrChange>
          </w:tcPr>
          <w:p w14:paraId="43C494F3" w14:textId="6D618595" w:rsidR="0042286E" w:rsidRDefault="0042286E" w:rsidP="00B943EE">
            <w:pPr>
              <w:suppressLineNumbers/>
              <w:spacing w:before="60" w:after="60" w:line="240" w:lineRule="auto"/>
              <w:jc w:val="left"/>
              <w:rPr>
                <w:lang w:val="en-GB"/>
              </w:rPr>
            </w:pPr>
            <w:r>
              <w:rPr>
                <w:lang w:val="en-GB"/>
              </w:rPr>
              <w:t>R. Malyankar</w:t>
            </w:r>
          </w:p>
        </w:tc>
        <w:tc>
          <w:tcPr>
            <w:tcW w:w="3776" w:type="dxa"/>
            <w:shd w:val="clear" w:color="auto" w:fill="auto"/>
            <w:tcPrChange w:id="188" w:author="Raphael Malyankar" w:date="2024-09-03T22:35:00Z" w16du:dateUtc="2024-09-04T05:35:00Z">
              <w:tcPr>
                <w:tcW w:w="3776" w:type="dxa"/>
                <w:shd w:val="clear" w:color="auto" w:fill="auto"/>
              </w:tcPr>
            </w:tcPrChange>
          </w:tcPr>
          <w:p w14:paraId="6793026B" w14:textId="052D2025" w:rsidR="0042286E" w:rsidRDefault="0042286E" w:rsidP="00B943EE">
            <w:pPr>
              <w:suppressLineNumbers/>
              <w:spacing w:before="60" w:after="60" w:line="240" w:lineRule="auto"/>
              <w:jc w:val="left"/>
              <w:rPr>
                <w:lang w:val="en-GB"/>
              </w:rPr>
            </w:pPr>
            <w:r>
              <w:rPr>
                <w:lang w:val="en-GB"/>
              </w:rPr>
              <w:t xml:space="preserve">Applied PT comments; applied DQWG feedback for clause 6; removed requirement for dynamic harmonization </w:t>
            </w:r>
            <w:r w:rsidR="002F1800">
              <w:rPr>
                <w:lang w:val="en-GB"/>
              </w:rPr>
              <w:t>of currents and</w:t>
            </w:r>
            <w:r>
              <w:rPr>
                <w:lang w:val="en-GB"/>
              </w:rPr>
              <w:t xml:space="preserve"> water level</w:t>
            </w:r>
            <w:r w:rsidR="002F1800">
              <w:rPr>
                <w:lang w:val="en-GB"/>
              </w:rPr>
              <w:t>s</w:t>
            </w:r>
            <w:r>
              <w:rPr>
                <w:lang w:val="en-GB"/>
              </w:rPr>
              <w:t>; relaxed portrayal stringencies for colors and SVG</w:t>
            </w:r>
            <w:r w:rsidR="0090326F">
              <w:rPr>
                <w:lang w:val="en-GB"/>
              </w:rPr>
              <w:t>; align principles for classification as new dataset with S-104</w:t>
            </w:r>
            <w:r w:rsidR="00A7164C">
              <w:rPr>
                <w:lang w:val="en-GB"/>
              </w:rPr>
              <w:t>; citation for portrayal catalogue</w:t>
            </w:r>
          </w:p>
        </w:tc>
      </w:tr>
      <w:tr w:rsidR="008D559E" w:rsidRPr="00CF30EA" w14:paraId="70732911" w14:textId="77777777" w:rsidTr="008D559E">
        <w:trPr>
          <w:ins w:id="189" w:author="Raphael Malyankar" w:date="2024-09-03T22:35:00Z"/>
        </w:trPr>
        <w:tc>
          <w:tcPr>
            <w:tcW w:w="1413" w:type="dxa"/>
            <w:shd w:val="clear" w:color="auto" w:fill="auto"/>
          </w:tcPr>
          <w:p w14:paraId="29905557" w14:textId="5A47A6D6" w:rsidR="008D559E" w:rsidRDefault="008D559E" w:rsidP="00965F38">
            <w:pPr>
              <w:suppressLineNumbers/>
              <w:spacing w:before="60" w:after="60" w:line="240" w:lineRule="auto"/>
              <w:jc w:val="left"/>
              <w:rPr>
                <w:ins w:id="190" w:author="Raphael Malyankar" w:date="2024-09-03T22:35:00Z" w16du:dateUtc="2024-09-04T05:35:00Z"/>
                <w:lang w:val="en-GB"/>
              </w:rPr>
            </w:pPr>
            <w:ins w:id="191" w:author="Raphael Malyankar" w:date="2024-09-03T22:35:00Z" w16du:dateUtc="2024-09-04T05:35:00Z">
              <w:r>
                <w:rPr>
                  <w:lang w:val="en-GB"/>
                </w:rPr>
                <w:t xml:space="preserve">Ed. 2.0.0 </w:t>
              </w:r>
            </w:ins>
            <w:ins w:id="192" w:author="Raphael Malyankar" w:date="2024-09-03T23:05:00Z" w16du:dateUtc="2024-09-04T06:05:00Z">
              <w:r w:rsidR="00130732">
                <w:rPr>
                  <w:lang w:val="en-GB"/>
                </w:rPr>
                <w:t>HSSC draft</w:t>
              </w:r>
            </w:ins>
          </w:p>
        </w:tc>
        <w:tc>
          <w:tcPr>
            <w:tcW w:w="1701" w:type="dxa"/>
            <w:shd w:val="clear" w:color="auto" w:fill="auto"/>
          </w:tcPr>
          <w:p w14:paraId="2126B563" w14:textId="75EA429D" w:rsidR="008D559E" w:rsidRDefault="008D559E" w:rsidP="00B943EE">
            <w:pPr>
              <w:suppressLineNumbers/>
              <w:spacing w:before="60" w:after="60" w:line="240" w:lineRule="auto"/>
              <w:jc w:val="left"/>
              <w:rPr>
                <w:ins w:id="193" w:author="Raphael Malyankar" w:date="2024-09-03T22:35:00Z" w16du:dateUtc="2024-09-04T05:35:00Z"/>
                <w:lang w:val="en-GB"/>
              </w:rPr>
            </w:pPr>
            <w:ins w:id="194" w:author="Raphael Malyankar" w:date="2024-09-03T22:35:00Z" w16du:dateUtc="2024-09-04T05:35:00Z">
              <w:r>
                <w:rPr>
                  <w:lang w:val="en-GB"/>
                </w:rPr>
                <w:t>September 2024</w:t>
              </w:r>
            </w:ins>
          </w:p>
        </w:tc>
        <w:tc>
          <w:tcPr>
            <w:tcW w:w="2126" w:type="dxa"/>
            <w:shd w:val="clear" w:color="auto" w:fill="auto"/>
          </w:tcPr>
          <w:p w14:paraId="65095514" w14:textId="22FB54A0" w:rsidR="008D559E" w:rsidRDefault="008D559E" w:rsidP="00B943EE">
            <w:pPr>
              <w:suppressLineNumbers/>
              <w:spacing w:before="60" w:after="60" w:line="240" w:lineRule="auto"/>
              <w:jc w:val="left"/>
              <w:rPr>
                <w:ins w:id="195" w:author="Raphael Malyankar" w:date="2024-09-03T22:35:00Z" w16du:dateUtc="2024-09-04T05:35:00Z"/>
                <w:lang w:val="en-GB"/>
              </w:rPr>
            </w:pPr>
            <w:ins w:id="196" w:author="Raphael Malyankar" w:date="2024-09-03T22:35:00Z" w16du:dateUtc="2024-09-04T05:35:00Z">
              <w:r>
                <w:rPr>
                  <w:lang w:val="en-GB"/>
                </w:rPr>
                <w:t>R. Malyankar</w:t>
              </w:r>
            </w:ins>
          </w:p>
        </w:tc>
        <w:tc>
          <w:tcPr>
            <w:tcW w:w="3776" w:type="dxa"/>
            <w:shd w:val="clear" w:color="auto" w:fill="auto"/>
          </w:tcPr>
          <w:p w14:paraId="3211D05C" w14:textId="60F81128" w:rsidR="008D559E" w:rsidRDefault="00A44054" w:rsidP="00B943EE">
            <w:pPr>
              <w:suppressLineNumbers/>
              <w:spacing w:before="60" w:after="60" w:line="240" w:lineRule="auto"/>
              <w:jc w:val="left"/>
              <w:rPr>
                <w:ins w:id="197" w:author="Raphael Malyankar" w:date="2024-09-03T22:35:00Z" w16du:dateUtc="2024-09-04T05:35:00Z"/>
                <w:lang w:val="en-GB"/>
              </w:rPr>
            </w:pPr>
            <w:ins w:id="198" w:author="Raphael Malyankar" w:date="2024-09-03T22:38:00Z" w16du:dateUtc="2024-09-04T05:38:00Z">
              <w:r>
                <w:rPr>
                  <w:lang w:val="en-GB"/>
                </w:rPr>
                <w:t>Changed</w:t>
              </w:r>
            </w:ins>
            <w:ins w:id="199" w:author="Raphael Malyankar" w:date="2024-09-03T22:37:00Z" w16du:dateUtc="2024-09-04T05:37:00Z">
              <w:r>
                <w:rPr>
                  <w:lang w:val="en-GB"/>
                </w:rPr>
                <w:t xml:space="preserve"> t</w:t>
              </w:r>
            </w:ins>
            <w:ins w:id="200" w:author="Raphael Malyankar" w:date="2024-09-03T22:36:00Z" w16du:dateUtc="2024-09-04T05:36:00Z">
              <w:r>
                <w:rPr>
                  <w:lang w:val="en-GB"/>
                </w:rPr>
                <w:t xml:space="preserve">hreshold </w:t>
              </w:r>
            </w:ins>
            <w:ins w:id="201" w:author="Raphael Malyankar" w:date="2024-09-03T22:37:00Z" w16du:dateUtc="2024-09-04T05:37:00Z">
              <w:r>
                <w:rPr>
                  <w:lang w:val="en-GB"/>
                </w:rPr>
                <w:t xml:space="preserve">for arrow size </w:t>
              </w:r>
            </w:ins>
            <w:ins w:id="202" w:author="Raphael Malyankar" w:date="2024-09-03T22:38:00Z" w16du:dateUtc="2024-09-04T05:38:00Z">
              <w:r>
                <w:rPr>
                  <w:lang w:val="en-GB"/>
                </w:rPr>
                <w:t>to 2.0 knots; removed provision for omi</w:t>
              </w:r>
            </w:ins>
            <w:ins w:id="203" w:author="Raphael Malyankar" w:date="2024-09-03T22:39:00Z" w16du:dateUtc="2024-09-04T05:39:00Z">
              <w:r>
                <w:rPr>
                  <w:lang w:val="en-GB"/>
                </w:rPr>
                <w:t>tting optional attributes in Group_F for S-100 5.2.0 conformance</w:t>
              </w:r>
            </w:ins>
            <w:ins w:id="204" w:author="Raphael Malyankar" w:date="2024-09-03T22:59:00Z" w16du:dateUtc="2024-09-04T05:59:00Z">
              <w:r w:rsidR="0060656B">
                <w:rPr>
                  <w:lang w:val="en-GB"/>
                </w:rPr>
                <w:t xml:space="preserve">; requirement </w:t>
              </w:r>
            </w:ins>
            <w:ins w:id="205" w:author="Raphael Malyankar" w:date="2024-09-03T23:00:00Z" w16du:dateUtc="2024-09-04T06:00:00Z">
              <w:r w:rsidR="0060656B">
                <w:rPr>
                  <w:lang w:val="en-GB"/>
                </w:rPr>
                <w:t>that speed and direction must both be present if one is present</w:t>
              </w:r>
            </w:ins>
            <w:ins w:id="206" w:author="Raphael Malyankar" w:date="2024-09-06T01:39:00Z" w16du:dateUtc="2024-09-06T08:39:00Z">
              <w:r w:rsidR="00C252E1">
                <w:rPr>
                  <w:lang w:val="en-GB"/>
                </w:rPr>
                <w:t>; removed “DateTime” as Uo</w:t>
              </w:r>
            </w:ins>
            <w:ins w:id="207" w:author="Raphael Malyankar" w:date="2024-09-06T01:40:00Z" w16du:dateUtc="2024-09-06T08:40:00Z">
              <w:r w:rsidR="00C252E1">
                <w:rPr>
                  <w:lang w:val="en-GB"/>
                </w:rPr>
                <w:t>M name for surface current time attribute in Group_F.</w:t>
              </w:r>
            </w:ins>
          </w:p>
        </w:tc>
      </w:tr>
    </w:tbl>
    <w:p w14:paraId="6689BAAF" w14:textId="615F7D8C" w:rsidR="00B90C51" w:rsidRDefault="00B90C51" w:rsidP="004B2DB3">
      <w:pPr>
        <w:suppressLineNumbers/>
        <w:spacing w:line="240" w:lineRule="auto"/>
        <w:rPr>
          <w:b/>
          <w:sz w:val="24"/>
          <w:szCs w:val="24"/>
          <w:lang w:val="en-GB"/>
        </w:rPr>
      </w:pPr>
    </w:p>
    <w:p w14:paraId="40143DEB" w14:textId="56F4CFE9" w:rsidR="006F16C8" w:rsidRPr="00CF30EA" w:rsidRDefault="006F16C8" w:rsidP="006F16C8">
      <w:pPr>
        <w:pStyle w:val="zzCover"/>
        <w:spacing w:before="360" w:after="120"/>
        <w:jc w:val="center"/>
        <w:rPr>
          <w:bCs/>
          <w:color w:val="auto"/>
          <w:lang w:val="en-GB"/>
        </w:rPr>
      </w:pPr>
      <w:bookmarkStart w:id="208" w:name="_Hlk162627190"/>
      <w:r>
        <w:rPr>
          <w:bCs/>
          <w:color w:val="auto"/>
          <w:lang w:val="en-GB"/>
        </w:rPr>
        <w:t>Summary of Substantive Changes in</w:t>
      </w:r>
      <w:r w:rsidRPr="00CF30EA">
        <w:rPr>
          <w:bCs/>
          <w:color w:val="auto"/>
          <w:lang w:val="en-GB"/>
        </w:rPr>
        <w:t xml:space="preserve"> </w:t>
      </w:r>
      <w:r>
        <w:rPr>
          <w:bCs/>
          <w:color w:val="auto"/>
          <w:lang w:val="en-GB"/>
        </w:rPr>
        <w:t>Edition 2.0.0</w:t>
      </w:r>
    </w:p>
    <w:p w14:paraId="2D4EE929" w14:textId="6F54EAB4" w:rsidR="006F16C8" w:rsidRDefault="006F16C8" w:rsidP="006F16C8">
      <w:pPr>
        <w:rPr>
          <w:lang w:val="en-GB"/>
        </w:rPr>
      </w:pPr>
      <w:r w:rsidRPr="006F16C8">
        <w:rPr>
          <w:lang w:val="en-GB"/>
        </w:rPr>
        <w:t>Bold references in the Clauses Affected column indicate the princip</w:t>
      </w:r>
      <w:r>
        <w:rPr>
          <w:lang w:val="en-GB"/>
        </w:rPr>
        <w:t>al</w:t>
      </w:r>
      <w:r w:rsidRPr="006F16C8">
        <w:rPr>
          <w:lang w:val="en-GB"/>
        </w:rPr>
        <w:t xml:space="preserve"> sections/clauses that are </w:t>
      </w:r>
      <w:r w:rsidR="00E126C2">
        <w:rPr>
          <w:lang w:val="en-GB"/>
        </w:rPr>
        <w:t>affected</w:t>
      </w:r>
      <w:r w:rsidRPr="006F16C8">
        <w:rPr>
          <w:lang w:val="en-GB"/>
        </w:rPr>
        <w:t xml:space="preserve"> by the described change.</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25"/>
        <w:gridCol w:w="2131"/>
      </w:tblGrid>
      <w:tr w:rsidR="006F16C8" w:rsidRPr="00B63849" w14:paraId="710C823A" w14:textId="77777777" w:rsidTr="00861BBF">
        <w:trPr>
          <w:cantSplit/>
        </w:trPr>
        <w:tc>
          <w:tcPr>
            <w:tcW w:w="7225" w:type="dxa"/>
            <w:shd w:val="clear" w:color="auto" w:fill="D9D9D9"/>
            <w:vAlign w:val="center"/>
          </w:tcPr>
          <w:p w14:paraId="1D0B16E8" w14:textId="77777777" w:rsidR="006F16C8" w:rsidRPr="00B63849" w:rsidRDefault="006F16C8" w:rsidP="00861BBF">
            <w:pPr>
              <w:pStyle w:val="Tabletitle"/>
              <w:spacing w:line="240" w:lineRule="auto"/>
              <w:rPr>
                <w:rFonts w:eastAsia="Times New Roman" w:cs="Arial"/>
                <w:lang w:val="en-GB"/>
              </w:rPr>
            </w:pPr>
            <w:r w:rsidRPr="00B63849">
              <w:rPr>
                <w:rFonts w:eastAsia="Times New Roman" w:cs="Arial"/>
                <w:lang w:val="en-GB"/>
              </w:rPr>
              <w:t>Change Summary</w:t>
            </w:r>
          </w:p>
        </w:tc>
        <w:tc>
          <w:tcPr>
            <w:tcW w:w="2131" w:type="dxa"/>
            <w:shd w:val="clear" w:color="auto" w:fill="D9D9D9"/>
          </w:tcPr>
          <w:p w14:paraId="4D7A89FD" w14:textId="77777777" w:rsidR="006F16C8" w:rsidRPr="00B63849" w:rsidRDefault="006F16C8" w:rsidP="00861BBF">
            <w:pPr>
              <w:pStyle w:val="Tabletitle"/>
              <w:spacing w:line="240" w:lineRule="auto"/>
              <w:rPr>
                <w:rFonts w:eastAsia="Times New Roman" w:cs="Arial"/>
                <w:lang w:val="en-GB"/>
              </w:rPr>
            </w:pPr>
            <w:r w:rsidRPr="00B63849">
              <w:rPr>
                <w:rFonts w:eastAsia="Times New Roman" w:cs="Arial"/>
                <w:lang w:val="en-GB"/>
              </w:rPr>
              <w:t>Clauses Affected</w:t>
            </w:r>
          </w:p>
        </w:tc>
      </w:tr>
      <w:tr w:rsidR="006F16C8" w:rsidRPr="00B63849" w14:paraId="6D958594" w14:textId="77777777" w:rsidTr="00861BBF">
        <w:trPr>
          <w:cantSplit/>
        </w:trPr>
        <w:tc>
          <w:tcPr>
            <w:tcW w:w="7225" w:type="dxa"/>
          </w:tcPr>
          <w:p w14:paraId="07ECEAAD" w14:textId="42922736" w:rsidR="006F16C8" w:rsidRPr="00B63849" w:rsidRDefault="00A73DF3" w:rsidP="00861BBF">
            <w:pPr>
              <w:suppressAutoHyphens/>
              <w:spacing w:before="60" w:after="60"/>
              <w:rPr>
                <w:rFonts w:cs="Arial"/>
                <w:lang w:val="en-GB"/>
              </w:rPr>
            </w:pPr>
            <w:r>
              <w:rPr>
                <w:rFonts w:cs="Arial"/>
                <w:lang w:val="en-GB"/>
              </w:rPr>
              <w:t>Aligned with Edition 5.2.0</w:t>
            </w:r>
          </w:p>
        </w:tc>
        <w:tc>
          <w:tcPr>
            <w:tcW w:w="2131" w:type="dxa"/>
          </w:tcPr>
          <w:p w14:paraId="26F3AF37" w14:textId="79AC3056" w:rsidR="006F16C8" w:rsidRPr="00571FE7" w:rsidRDefault="00571FE7" w:rsidP="00710F8D">
            <w:pPr>
              <w:suppressAutoHyphens/>
              <w:spacing w:before="60" w:after="60"/>
              <w:rPr>
                <w:rFonts w:cs="Arial"/>
                <w:bCs/>
                <w:lang w:val="en-GB"/>
              </w:rPr>
            </w:pPr>
            <w:r w:rsidRPr="00571FE7">
              <w:rPr>
                <w:rFonts w:cs="Arial"/>
                <w:bCs/>
                <w:lang w:val="en-GB"/>
              </w:rPr>
              <w:t xml:space="preserve">1.3.1, 1.7, 4.3.5, </w:t>
            </w:r>
            <w:r w:rsidRPr="00571FE7">
              <w:rPr>
                <w:rFonts w:cs="Arial"/>
                <w:b/>
                <w:lang w:val="en-GB"/>
              </w:rPr>
              <w:t>4.5</w:t>
            </w:r>
            <w:r w:rsidRPr="00571FE7">
              <w:rPr>
                <w:rFonts w:cs="Arial"/>
                <w:bCs/>
                <w:lang w:val="en-GB"/>
              </w:rPr>
              <w:t xml:space="preserve">, 7.2.5 (new), 7.5, 7.6, 8.2.1, 8.2.4, 11.2.1, 12.1, </w:t>
            </w:r>
            <w:r w:rsidRPr="00571FE7">
              <w:rPr>
                <w:rFonts w:cs="Arial"/>
                <w:b/>
                <w:lang w:val="en-GB"/>
              </w:rPr>
              <w:t>12.2</w:t>
            </w:r>
            <w:r w:rsidRPr="00571FE7">
              <w:rPr>
                <w:rFonts w:cs="Arial"/>
                <w:bCs/>
                <w:lang w:val="en-GB"/>
              </w:rPr>
              <w:t xml:space="preserve">, </w:t>
            </w:r>
            <w:r w:rsidRPr="00571FE7">
              <w:rPr>
                <w:rFonts w:cs="Arial"/>
                <w:b/>
                <w:lang w:val="en-GB"/>
              </w:rPr>
              <w:t>12.3</w:t>
            </w:r>
            <w:r w:rsidRPr="00571FE7">
              <w:rPr>
                <w:rFonts w:cs="Arial"/>
                <w:bCs/>
                <w:lang w:val="en-GB"/>
              </w:rPr>
              <w:t xml:space="preserve">, Annex B (C in Ed. 1.2.0), </w:t>
            </w:r>
            <w:r w:rsidRPr="00924C62">
              <w:rPr>
                <w:rFonts w:cs="Arial"/>
                <w:b/>
                <w:lang w:val="en-GB"/>
              </w:rPr>
              <w:t>Annex G (J in Ed. 1.2.0)</w:t>
            </w:r>
          </w:p>
        </w:tc>
      </w:tr>
      <w:tr w:rsidR="00934F23" w:rsidRPr="00B63849" w14:paraId="5291394D" w14:textId="77777777" w:rsidTr="00861BBF">
        <w:trPr>
          <w:cantSplit/>
        </w:trPr>
        <w:tc>
          <w:tcPr>
            <w:tcW w:w="7225" w:type="dxa"/>
          </w:tcPr>
          <w:p w14:paraId="2983CD8C" w14:textId="534C6A4A" w:rsidR="00934F23" w:rsidRDefault="00934F23" w:rsidP="00861BBF">
            <w:pPr>
              <w:suppressAutoHyphens/>
              <w:spacing w:before="60" w:after="60"/>
              <w:rPr>
                <w:rFonts w:cs="Arial"/>
                <w:lang w:val="en-GB"/>
              </w:rPr>
            </w:pPr>
            <w:r>
              <w:rPr>
                <w:rFonts w:cs="Arial"/>
                <w:lang w:val="en-GB"/>
              </w:rPr>
              <w:t>Provided for non-uniform time series in moving platform data, including propelled platforms</w:t>
            </w:r>
          </w:p>
        </w:tc>
        <w:tc>
          <w:tcPr>
            <w:tcW w:w="2131" w:type="dxa"/>
          </w:tcPr>
          <w:p w14:paraId="4071387F" w14:textId="307EC18A" w:rsidR="00934F23" w:rsidRPr="00571FE7" w:rsidRDefault="00571FE7" w:rsidP="00710F8D">
            <w:pPr>
              <w:suppressAutoHyphens/>
              <w:spacing w:before="60" w:after="60"/>
              <w:rPr>
                <w:rFonts w:cs="Arial"/>
                <w:bCs/>
                <w:lang w:val="en-GB"/>
              </w:rPr>
            </w:pPr>
            <w:r w:rsidRPr="00571FE7">
              <w:rPr>
                <w:rFonts w:cs="Arial"/>
                <w:bCs/>
                <w:lang w:val="en-GB"/>
              </w:rPr>
              <w:t xml:space="preserve">10.2.2.9, </w:t>
            </w:r>
            <w:r w:rsidRPr="00571FE7">
              <w:rPr>
                <w:rFonts w:cs="Arial"/>
                <w:b/>
                <w:lang w:val="en-GB"/>
              </w:rPr>
              <w:t>12.3.4</w:t>
            </w:r>
            <w:r w:rsidRPr="00571FE7">
              <w:rPr>
                <w:rFonts w:cs="Arial"/>
                <w:bCs/>
                <w:lang w:val="en-GB"/>
              </w:rPr>
              <w:t xml:space="preserve">, </w:t>
            </w:r>
            <w:r w:rsidRPr="00571FE7">
              <w:rPr>
                <w:rFonts w:cs="Arial"/>
                <w:b/>
                <w:lang w:val="en-GB"/>
              </w:rPr>
              <w:t>E.4</w:t>
            </w:r>
            <w:r w:rsidR="00710F8D">
              <w:rPr>
                <w:rFonts w:cs="Arial"/>
                <w:bCs/>
                <w:lang w:val="en-GB"/>
              </w:rPr>
              <w:t xml:space="preserve"> </w:t>
            </w:r>
            <w:r w:rsidRPr="00924C62">
              <w:rPr>
                <w:rFonts w:cs="Arial"/>
                <w:b/>
                <w:lang w:val="en-GB"/>
              </w:rPr>
              <w:t>(Ed. 2.0.0)</w:t>
            </w:r>
          </w:p>
        </w:tc>
      </w:tr>
      <w:tr w:rsidR="006F16C8" w:rsidRPr="00B63849" w14:paraId="237ECCCD" w14:textId="77777777" w:rsidTr="00861BBF">
        <w:trPr>
          <w:cantSplit/>
        </w:trPr>
        <w:tc>
          <w:tcPr>
            <w:tcW w:w="7225" w:type="dxa"/>
          </w:tcPr>
          <w:p w14:paraId="1C326C3D" w14:textId="4B8E94A0" w:rsidR="006F16C8" w:rsidRPr="00B63849" w:rsidRDefault="00A73DF3" w:rsidP="00861BBF">
            <w:pPr>
              <w:suppressAutoHyphens/>
              <w:spacing w:before="60" w:after="60"/>
              <w:rPr>
                <w:rFonts w:cs="Arial"/>
                <w:lang w:val="en-GB"/>
              </w:rPr>
            </w:pPr>
            <w:r w:rsidRPr="00A73DF3">
              <w:rPr>
                <w:rFonts w:cs="Arial"/>
                <w:lang w:val="en-GB"/>
              </w:rPr>
              <w:t xml:space="preserve">Removed Annex </w:t>
            </w:r>
            <w:r>
              <w:rPr>
                <w:rFonts w:cs="Arial"/>
                <w:lang w:val="en-GB"/>
              </w:rPr>
              <w:t>B</w:t>
            </w:r>
            <w:r w:rsidRPr="00A73DF3">
              <w:rPr>
                <w:rFonts w:cs="Arial"/>
                <w:lang w:val="en-GB"/>
              </w:rPr>
              <w:t xml:space="preserve"> (Additional terms...) and added selected terms from deleted Annex to clause 1.4</w:t>
            </w:r>
          </w:p>
        </w:tc>
        <w:tc>
          <w:tcPr>
            <w:tcW w:w="2131" w:type="dxa"/>
          </w:tcPr>
          <w:p w14:paraId="556F222C" w14:textId="3FD0E1A3" w:rsidR="006F16C8" w:rsidRPr="00571FE7" w:rsidRDefault="00571FE7" w:rsidP="00861BBF">
            <w:pPr>
              <w:suppressAutoHyphens/>
              <w:spacing w:before="60" w:after="60"/>
              <w:rPr>
                <w:rFonts w:cs="Arial"/>
                <w:bCs/>
                <w:lang w:val="en-GB"/>
              </w:rPr>
            </w:pPr>
            <w:r w:rsidRPr="00571FE7">
              <w:rPr>
                <w:rFonts w:cs="Arial"/>
                <w:b/>
                <w:lang w:val="en-GB"/>
              </w:rPr>
              <w:t>1.4.1</w:t>
            </w:r>
            <w:r w:rsidRPr="00571FE7">
              <w:rPr>
                <w:rFonts w:cs="Arial"/>
                <w:bCs/>
                <w:lang w:val="en-GB"/>
              </w:rPr>
              <w:t xml:space="preserve">, </w:t>
            </w:r>
            <w:r w:rsidRPr="00571FE7">
              <w:rPr>
                <w:rFonts w:cs="Arial"/>
                <w:b/>
                <w:lang w:val="en-GB"/>
              </w:rPr>
              <w:t>Annex B (Ed. 1.2.0)</w:t>
            </w:r>
            <w:r w:rsidRPr="00571FE7">
              <w:rPr>
                <w:rFonts w:cs="Arial"/>
                <w:bCs/>
                <w:lang w:val="en-GB"/>
              </w:rPr>
              <w:t>, 12.3</w:t>
            </w:r>
          </w:p>
        </w:tc>
      </w:tr>
      <w:tr w:rsidR="006F16C8" w:rsidRPr="00B63849" w14:paraId="24AD215C" w14:textId="77777777" w:rsidTr="00861BBF">
        <w:trPr>
          <w:cantSplit/>
        </w:trPr>
        <w:tc>
          <w:tcPr>
            <w:tcW w:w="7225" w:type="dxa"/>
          </w:tcPr>
          <w:p w14:paraId="52838DA4" w14:textId="73C8E4CF" w:rsidR="006F16C8" w:rsidRPr="00B63849" w:rsidRDefault="00A73DF3" w:rsidP="00861BBF">
            <w:pPr>
              <w:suppressAutoHyphens/>
              <w:spacing w:before="60" w:after="60"/>
              <w:rPr>
                <w:rFonts w:cs="Arial"/>
                <w:lang w:val="en-GB"/>
              </w:rPr>
            </w:pPr>
            <w:r>
              <w:rPr>
                <w:rFonts w:cs="Arial"/>
                <w:lang w:val="en-GB"/>
              </w:rPr>
              <w:t>Added directionUncertainty and speedUncertainty to the values record as optional attributes</w:t>
            </w:r>
          </w:p>
        </w:tc>
        <w:tc>
          <w:tcPr>
            <w:tcW w:w="2131" w:type="dxa"/>
          </w:tcPr>
          <w:p w14:paraId="1BDDBD1F" w14:textId="624F192F" w:rsidR="006F16C8" w:rsidRPr="00571FE7" w:rsidRDefault="00571FE7" w:rsidP="00861BBF">
            <w:pPr>
              <w:suppressAutoHyphens/>
              <w:spacing w:before="60" w:after="60"/>
              <w:rPr>
                <w:rFonts w:cs="Arial"/>
                <w:bCs/>
                <w:lang w:val="en-GB"/>
              </w:rPr>
            </w:pPr>
            <w:r w:rsidRPr="00571FE7">
              <w:rPr>
                <w:rFonts w:cs="Arial"/>
                <w:b/>
                <w:lang w:val="en-GB"/>
              </w:rPr>
              <w:t>4.1</w:t>
            </w:r>
            <w:r w:rsidRPr="00571FE7">
              <w:rPr>
                <w:rFonts w:cs="Arial"/>
                <w:bCs/>
                <w:lang w:val="en-GB"/>
              </w:rPr>
              <w:t xml:space="preserve">, 6.1.1, </w:t>
            </w:r>
            <w:r w:rsidRPr="00571FE7">
              <w:rPr>
                <w:rFonts w:cs="Arial"/>
                <w:b/>
                <w:lang w:val="en-GB"/>
              </w:rPr>
              <w:t>10.2.2.1</w:t>
            </w:r>
            <w:r w:rsidRPr="00571FE7">
              <w:rPr>
                <w:rFonts w:cs="Arial"/>
                <w:bCs/>
                <w:lang w:val="en-GB"/>
              </w:rPr>
              <w:t xml:space="preserve">, 10.2.2.5, </w:t>
            </w:r>
            <w:r w:rsidRPr="00571FE7">
              <w:rPr>
                <w:rFonts w:cs="Arial"/>
                <w:b/>
                <w:lang w:val="en-GB"/>
              </w:rPr>
              <w:t>Annex A</w:t>
            </w:r>
            <w:r w:rsidRPr="00571FE7">
              <w:rPr>
                <w:rFonts w:cs="Arial"/>
                <w:bCs/>
                <w:lang w:val="en-GB"/>
              </w:rPr>
              <w:t xml:space="preserve">, Annex B (Ed. 2.0.0), </w:t>
            </w:r>
            <w:r w:rsidRPr="00571FE7">
              <w:rPr>
                <w:rFonts w:cs="Arial"/>
                <w:b/>
                <w:lang w:val="en-GB"/>
              </w:rPr>
              <w:t>Annex C (Ed. 2.0.0)</w:t>
            </w:r>
          </w:p>
        </w:tc>
      </w:tr>
      <w:tr w:rsidR="006F16C8" w:rsidRPr="00B63849" w14:paraId="717D21DB" w14:textId="77777777" w:rsidTr="00861BBF">
        <w:trPr>
          <w:cantSplit/>
        </w:trPr>
        <w:tc>
          <w:tcPr>
            <w:tcW w:w="7225" w:type="dxa"/>
          </w:tcPr>
          <w:p w14:paraId="20E58AC2" w14:textId="4BCC90AA" w:rsidR="006F16C8" w:rsidRPr="00B63849" w:rsidRDefault="00A73DF3" w:rsidP="00861BBF">
            <w:pPr>
              <w:suppressAutoHyphens/>
              <w:spacing w:before="60" w:after="60"/>
              <w:rPr>
                <w:rFonts w:cs="Arial"/>
                <w:lang w:val="en-GB"/>
              </w:rPr>
            </w:pPr>
            <w:r>
              <w:rPr>
                <w:rFonts w:cs="Arial"/>
                <w:lang w:val="en-GB"/>
              </w:rPr>
              <w:t>Adopted fileless cancellation method for cancelling datasets</w:t>
            </w:r>
          </w:p>
        </w:tc>
        <w:tc>
          <w:tcPr>
            <w:tcW w:w="2131" w:type="dxa"/>
          </w:tcPr>
          <w:p w14:paraId="21090121" w14:textId="5D0E9316" w:rsidR="006F16C8" w:rsidRPr="00571FE7" w:rsidRDefault="00924C62" w:rsidP="00861BBF">
            <w:pPr>
              <w:suppressAutoHyphens/>
              <w:spacing w:before="60" w:after="60"/>
              <w:rPr>
                <w:rFonts w:cs="Arial"/>
                <w:bCs/>
                <w:lang w:val="en-GB"/>
              </w:rPr>
            </w:pPr>
            <w:r w:rsidRPr="00924C62">
              <w:rPr>
                <w:rFonts w:cs="Arial"/>
                <w:b/>
                <w:lang w:val="en-GB"/>
              </w:rPr>
              <w:t>8.2.4</w:t>
            </w:r>
            <w:r w:rsidRPr="00924C62">
              <w:rPr>
                <w:rFonts w:cs="Arial"/>
                <w:bCs/>
                <w:lang w:val="en-GB"/>
              </w:rPr>
              <w:t>, 12.2.4</w:t>
            </w:r>
          </w:p>
        </w:tc>
      </w:tr>
      <w:tr w:rsidR="006F16C8" w:rsidRPr="00B63849" w14:paraId="398A64C1" w14:textId="77777777" w:rsidTr="00861BBF">
        <w:trPr>
          <w:cantSplit/>
        </w:trPr>
        <w:tc>
          <w:tcPr>
            <w:tcW w:w="7225" w:type="dxa"/>
          </w:tcPr>
          <w:p w14:paraId="6888CAB6" w14:textId="1088F728" w:rsidR="006F16C8" w:rsidRPr="00B63849" w:rsidRDefault="00A73DF3" w:rsidP="00861BBF">
            <w:pPr>
              <w:suppressAutoHyphens/>
              <w:spacing w:before="60" w:after="60"/>
              <w:rPr>
                <w:rFonts w:cs="Arial"/>
                <w:lang w:val="en-GB"/>
              </w:rPr>
            </w:pPr>
            <w:r>
              <w:rPr>
                <w:rFonts w:cs="Arial"/>
                <w:lang w:val="en-GB"/>
              </w:rPr>
              <w:lastRenderedPageBreak/>
              <w:t xml:space="preserve">Annex E (Sample HDF5 Encoding) removed. </w:t>
            </w:r>
            <w:r w:rsidRPr="00A73DF3">
              <w:rPr>
                <w:rFonts w:cs="Arial"/>
                <w:lang w:val="en-GB"/>
              </w:rPr>
              <w:t>Sample datasets and screen captures will be provided on the Web instead.</w:t>
            </w:r>
          </w:p>
        </w:tc>
        <w:tc>
          <w:tcPr>
            <w:tcW w:w="2131" w:type="dxa"/>
          </w:tcPr>
          <w:p w14:paraId="62D5A792" w14:textId="6F505F06" w:rsidR="006F16C8" w:rsidRPr="00924C62" w:rsidRDefault="00924C62" w:rsidP="00861BBF">
            <w:pPr>
              <w:suppressAutoHyphens/>
              <w:spacing w:before="60" w:after="60"/>
              <w:rPr>
                <w:rFonts w:cs="Arial"/>
                <w:b/>
                <w:lang w:val="en-GB"/>
              </w:rPr>
            </w:pPr>
            <w:r w:rsidRPr="00924C62">
              <w:rPr>
                <w:rFonts w:cs="Arial"/>
                <w:b/>
                <w:lang w:val="en-GB"/>
              </w:rPr>
              <w:t>Annex E (Ed. 1.2.0)</w:t>
            </w:r>
          </w:p>
        </w:tc>
      </w:tr>
      <w:tr w:rsidR="006F16C8" w:rsidRPr="00B63849" w14:paraId="68734DF3" w14:textId="77777777" w:rsidTr="00861BBF">
        <w:trPr>
          <w:cantSplit/>
        </w:trPr>
        <w:tc>
          <w:tcPr>
            <w:tcW w:w="7225" w:type="dxa"/>
          </w:tcPr>
          <w:p w14:paraId="0D481C5A" w14:textId="7491976B" w:rsidR="006F16C8" w:rsidRPr="00B63849" w:rsidRDefault="00A73DF3" w:rsidP="00861BBF">
            <w:pPr>
              <w:suppressAutoHyphens/>
              <w:spacing w:before="60" w:after="60"/>
              <w:rPr>
                <w:rFonts w:cs="Arial"/>
                <w:lang w:val="en-GB"/>
              </w:rPr>
            </w:pPr>
            <w:r>
              <w:rPr>
                <w:rFonts w:cs="Arial"/>
                <w:lang w:val="en-GB"/>
              </w:rPr>
              <w:t xml:space="preserve">Annex F (Validation) removed. </w:t>
            </w:r>
            <w:r w:rsidRPr="00A73DF3">
              <w:rPr>
                <w:rFonts w:cs="Arial"/>
                <w:lang w:val="en-GB"/>
              </w:rPr>
              <w:t>S-158:</w:t>
            </w:r>
            <w:r>
              <w:rPr>
                <w:rFonts w:cs="Arial"/>
                <w:lang w:val="en-GB"/>
              </w:rPr>
              <w:t>111</w:t>
            </w:r>
            <w:r w:rsidRPr="00A73DF3">
              <w:rPr>
                <w:rFonts w:cs="Arial"/>
                <w:lang w:val="en-GB"/>
              </w:rPr>
              <w:t xml:space="preserve"> </w:t>
            </w:r>
            <w:r w:rsidR="006E36B3">
              <w:rPr>
                <w:rFonts w:cs="Arial"/>
                <w:lang w:val="en-GB"/>
              </w:rPr>
              <w:t>will</w:t>
            </w:r>
            <w:r w:rsidR="006E36B3" w:rsidRPr="00A73DF3">
              <w:rPr>
                <w:rFonts w:cs="Arial"/>
                <w:lang w:val="en-GB"/>
              </w:rPr>
              <w:t xml:space="preserve"> </w:t>
            </w:r>
            <w:r w:rsidRPr="00A73DF3">
              <w:rPr>
                <w:rFonts w:cs="Arial"/>
                <w:lang w:val="en-GB"/>
              </w:rPr>
              <w:t xml:space="preserve">replace this, as part of the S-158 </w:t>
            </w:r>
            <w:r w:rsidR="006E36B3">
              <w:rPr>
                <w:rFonts w:cs="Arial"/>
                <w:lang w:val="en-GB"/>
              </w:rPr>
              <w:t xml:space="preserve">series of </w:t>
            </w:r>
            <w:r w:rsidRPr="00A73DF3">
              <w:rPr>
                <w:rFonts w:cs="Arial"/>
                <w:lang w:val="en-GB"/>
              </w:rPr>
              <w:t>standard</w:t>
            </w:r>
            <w:r w:rsidR="006E36B3">
              <w:rPr>
                <w:rFonts w:cs="Arial"/>
                <w:lang w:val="en-GB"/>
              </w:rPr>
              <w:t>s</w:t>
            </w:r>
            <w:r w:rsidRPr="00A73DF3">
              <w:rPr>
                <w:rFonts w:cs="Arial"/>
                <w:lang w:val="en-GB"/>
              </w:rPr>
              <w:t xml:space="preserve"> </w:t>
            </w:r>
            <w:r w:rsidR="006E36B3">
              <w:rPr>
                <w:rFonts w:cs="Arial"/>
                <w:lang w:val="en-GB"/>
              </w:rPr>
              <w:t>currently under development</w:t>
            </w:r>
            <w:r>
              <w:rPr>
                <w:rFonts w:cs="Arial"/>
                <w:lang w:val="en-GB"/>
              </w:rPr>
              <w:t>.</w:t>
            </w:r>
          </w:p>
        </w:tc>
        <w:tc>
          <w:tcPr>
            <w:tcW w:w="2131" w:type="dxa"/>
          </w:tcPr>
          <w:p w14:paraId="2274732D" w14:textId="1944C3E9" w:rsidR="006F16C8" w:rsidRPr="00571FE7" w:rsidRDefault="00035454" w:rsidP="00861BBF">
            <w:pPr>
              <w:suppressAutoHyphens/>
              <w:spacing w:before="60" w:after="60"/>
              <w:rPr>
                <w:rFonts w:cs="Arial"/>
                <w:bCs/>
                <w:lang w:val="en-GB"/>
              </w:rPr>
            </w:pPr>
            <w:r w:rsidRPr="00035454">
              <w:rPr>
                <w:rFonts w:cs="Arial"/>
                <w:bCs/>
                <w:lang w:val="en-GB"/>
              </w:rPr>
              <w:t xml:space="preserve">1.3.2, 6.4, </w:t>
            </w:r>
            <w:r w:rsidRPr="00035454">
              <w:rPr>
                <w:rFonts w:cs="Arial"/>
                <w:b/>
                <w:lang w:val="en-GB"/>
              </w:rPr>
              <w:t>Annex F (Ed. 1.2.0)</w:t>
            </w:r>
            <w:r w:rsidRPr="00035454">
              <w:rPr>
                <w:rFonts w:cs="Arial"/>
                <w:bCs/>
                <w:lang w:val="en-GB"/>
              </w:rPr>
              <w:t>, 7.2, 7.2.4</w:t>
            </w:r>
          </w:p>
        </w:tc>
      </w:tr>
      <w:tr w:rsidR="006F16C8" w:rsidRPr="00B63849" w14:paraId="40CB88E7" w14:textId="77777777" w:rsidTr="00861BBF">
        <w:trPr>
          <w:cantSplit/>
        </w:trPr>
        <w:tc>
          <w:tcPr>
            <w:tcW w:w="7225" w:type="dxa"/>
          </w:tcPr>
          <w:p w14:paraId="2A8263DB" w14:textId="79693617" w:rsidR="006F16C8" w:rsidRPr="00B63849" w:rsidRDefault="00A73DF3" w:rsidP="00861BBF">
            <w:pPr>
              <w:suppressAutoHyphens/>
              <w:spacing w:before="60" w:after="60"/>
              <w:rPr>
                <w:rFonts w:cs="Arial"/>
                <w:lang w:val="en-GB"/>
              </w:rPr>
            </w:pPr>
            <w:r w:rsidRPr="00A73DF3">
              <w:rPr>
                <w:rFonts w:cs="Arial"/>
                <w:lang w:val="en-GB"/>
              </w:rPr>
              <w:t>Updated data quality to add descriptions of quality elements from S-97 Ed. 1.1</w:t>
            </w:r>
          </w:p>
        </w:tc>
        <w:tc>
          <w:tcPr>
            <w:tcW w:w="2131" w:type="dxa"/>
          </w:tcPr>
          <w:p w14:paraId="673D96B5" w14:textId="20C9E3CB" w:rsidR="006F16C8" w:rsidRPr="00035454" w:rsidRDefault="00035454" w:rsidP="00861BBF">
            <w:pPr>
              <w:suppressAutoHyphens/>
              <w:spacing w:before="60" w:after="60"/>
              <w:rPr>
                <w:rFonts w:cs="Arial"/>
                <w:b/>
                <w:lang w:val="en-GB"/>
              </w:rPr>
            </w:pPr>
            <w:r w:rsidRPr="00035454">
              <w:rPr>
                <w:rFonts w:cs="Arial"/>
                <w:b/>
                <w:lang w:val="en-GB"/>
              </w:rPr>
              <w:t>6</w:t>
            </w:r>
          </w:p>
        </w:tc>
      </w:tr>
      <w:tr w:rsidR="006F16C8" w:rsidRPr="00B63849" w14:paraId="3BB9B069" w14:textId="77777777" w:rsidTr="00861BBF">
        <w:trPr>
          <w:cantSplit/>
        </w:trPr>
        <w:tc>
          <w:tcPr>
            <w:tcW w:w="7225" w:type="dxa"/>
          </w:tcPr>
          <w:p w14:paraId="5B4FD604" w14:textId="565859B0" w:rsidR="006F16C8" w:rsidRPr="00B63849" w:rsidRDefault="00A73DF3" w:rsidP="00861BBF">
            <w:pPr>
              <w:suppressAutoHyphens/>
              <w:spacing w:before="60" w:after="60"/>
              <w:rPr>
                <w:rFonts w:cs="Arial"/>
                <w:lang w:val="en-GB"/>
              </w:rPr>
            </w:pPr>
            <w:r w:rsidRPr="00A73DF3">
              <w:rPr>
                <w:rFonts w:cs="Arial"/>
                <w:lang w:val="en-GB"/>
              </w:rPr>
              <w:t>Added UTM zones and newer WGS84 epochs</w:t>
            </w:r>
          </w:p>
        </w:tc>
        <w:tc>
          <w:tcPr>
            <w:tcW w:w="2131" w:type="dxa"/>
          </w:tcPr>
          <w:p w14:paraId="20D237F7" w14:textId="49C6A318" w:rsidR="006F16C8" w:rsidRPr="00571FE7" w:rsidRDefault="00035454" w:rsidP="00861BBF">
            <w:pPr>
              <w:suppressAutoHyphens/>
              <w:spacing w:before="60" w:after="60"/>
              <w:rPr>
                <w:rFonts w:cs="Arial"/>
                <w:bCs/>
                <w:lang w:val="en-GB"/>
              </w:rPr>
            </w:pPr>
            <w:r w:rsidRPr="00035454">
              <w:rPr>
                <w:rFonts w:cs="Arial"/>
                <w:bCs/>
                <w:lang w:val="en-GB"/>
              </w:rPr>
              <w:t xml:space="preserve">1.3, </w:t>
            </w:r>
            <w:r w:rsidRPr="00035454">
              <w:rPr>
                <w:rFonts w:cs="Arial"/>
                <w:b/>
                <w:lang w:val="en-GB"/>
              </w:rPr>
              <w:t>5.1</w:t>
            </w:r>
          </w:p>
        </w:tc>
      </w:tr>
      <w:tr w:rsidR="006F16C8" w:rsidRPr="00B63849" w14:paraId="228E99C5" w14:textId="77777777" w:rsidTr="00861BBF">
        <w:trPr>
          <w:cantSplit/>
        </w:trPr>
        <w:tc>
          <w:tcPr>
            <w:tcW w:w="7225" w:type="dxa"/>
          </w:tcPr>
          <w:p w14:paraId="5DB17007" w14:textId="1710AF37" w:rsidR="006F16C8" w:rsidRPr="00B63849" w:rsidRDefault="00A73DF3" w:rsidP="00861BBF">
            <w:pPr>
              <w:suppressAutoHyphens/>
              <w:spacing w:before="60" w:after="60"/>
              <w:rPr>
                <w:rFonts w:cs="Arial"/>
                <w:lang w:val="en-GB"/>
              </w:rPr>
            </w:pPr>
            <w:r w:rsidRPr="00A73DF3">
              <w:rPr>
                <w:rFonts w:cs="Arial"/>
                <w:lang w:val="en-GB"/>
              </w:rPr>
              <w:t>Added material on identification of features</w:t>
            </w:r>
          </w:p>
        </w:tc>
        <w:tc>
          <w:tcPr>
            <w:tcW w:w="2131" w:type="dxa"/>
          </w:tcPr>
          <w:p w14:paraId="7B23AC1C" w14:textId="31CD9B65" w:rsidR="006F16C8" w:rsidRPr="00571FE7" w:rsidRDefault="00035454" w:rsidP="00861BBF">
            <w:pPr>
              <w:suppressAutoHyphens/>
              <w:spacing w:before="60" w:after="60"/>
              <w:rPr>
                <w:rFonts w:cs="Arial"/>
                <w:bCs/>
                <w:lang w:val="en-GB"/>
              </w:rPr>
            </w:pPr>
            <w:r w:rsidRPr="00035454">
              <w:rPr>
                <w:rFonts w:cs="Arial"/>
                <w:b/>
                <w:lang w:val="en-GB"/>
              </w:rPr>
              <w:t>10.2.2.11</w:t>
            </w:r>
            <w:r w:rsidRPr="00035454">
              <w:rPr>
                <w:rFonts w:cs="Arial"/>
                <w:bCs/>
                <w:lang w:val="en-GB"/>
              </w:rPr>
              <w:t xml:space="preserve"> (new)</w:t>
            </w:r>
          </w:p>
        </w:tc>
      </w:tr>
      <w:tr w:rsidR="006F16C8" w:rsidRPr="00B63849" w14:paraId="29577BB7" w14:textId="77777777" w:rsidTr="00861BBF">
        <w:trPr>
          <w:cantSplit/>
        </w:trPr>
        <w:tc>
          <w:tcPr>
            <w:tcW w:w="7225" w:type="dxa"/>
          </w:tcPr>
          <w:p w14:paraId="53ADEE1C" w14:textId="40AE2567" w:rsidR="006F16C8" w:rsidRPr="00B63849" w:rsidRDefault="00A73DF3" w:rsidP="00861BBF">
            <w:pPr>
              <w:suppressAutoHyphens/>
              <w:spacing w:before="60" w:after="60"/>
              <w:rPr>
                <w:rFonts w:cs="Arial"/>
                <w:lang w:val="en-GB"/>
              </w:rPr>
            </w:pPr>
            <w:r w:rsidRPr="00A73DF3">
              <w:rPr>
                <w:rFonts w:cs="Arial"/>
                <w:lang w:val="en-GB"/>
              </w:rPr>
              <w:t>Added provision for data points in grid cell centres</w:t>
            </w:r>
          </w:p>
        </w:tc>
        <w:tc>
          <w:tcPr>
            <w:tcW w:w="2131" w:type="dxa"/>
          </w:tcPr>
          <w:p w14:paraId="52949651" w14:textId="050D6E03" w:rsidR="006F16C8" w:rsidRPr="00571FE7" w:rsidRDefault="00035454" w:rsidP="00861BBF">
            <w:pPr>
              <w:suppressAutoHyphens/>
              <w:spacing w:before="60" w:after="60"/>
              <w:rPr>
                <w:rFonts w:cs="Arial"/>
                <w:bCs/>
                <w:lang w:val="en-GB"/>
              </w:rPr>
            </w:pPr>
            <w:r w:rsidRPr="00035454">
              <w:rPr>
                <w:rFonts w:cs="Arial"/>
                <w:b/>
                <w:lang w:val="en-GB"/>
              </w:rPr>
              <w:t>7.9</w:t>
            </w:r>
            <w:r w:rsidRPr="00035454">
              <w:rPr>
                <w:rFonts w:cs="Arial"/>
                <w:bCs/>
                <w:lang w:val="en-GB"/>
              </w:rPr>
              <w:t xml:space="preserve"> (new), </w:t>
            </w:r>
            <w:r w:rsidRPr="00035454">
              <w:rPr>
                <w:rFonts w:cs="Arial"/>
                <w:b/>
                <w:lang w:val="en-GB"/>
              </w:rPr>
              <w:t>12.3.2</w:t>
            </w:r>
            <w:r w:rsidRPr="00035454">
              <w:rPr>
                <w:rFonts w:cs="Arial"/>
                <w:bCs/>
                <w:lang w:val="en-GB"/>
              </w:rPr>
              <w:t>, Annex B (Fig. B-7 - C-7 in Ed. 1.2.0)</w:t>
            </w:r>
          </w:p>
        </w:tc>
      </w:tr>
      <w:tr w:rsidR="006F16C8" w:rsidRPr="00B63849" w14:paraId="5A05A525" w14:textId="77777777" w:rsidTr="00861BBF">
        <w:trPr>
          <w:cantSplit/>
        </w:trPr>
        <w:tc>
          <w:tcPr>
            <w:tcW w:w="7225" w:type="dxa"/>
          </w:tcPr>
          <w:p w14:paraId="1C31F09A" w14:textId="25CDA826" w:rsidR="006F16C8" w:rsidRPr="00B63849" w:rsidRDefault="00A73DF3" w:rsidP="00861BBF">
            <w:pPr>
              <w:suppressAutoHyphens/>
              <w:spacing w:before="60" w:after="60"/>
              <w:rPr>
                <w:rFonts w:cs="Arial"/>
                <w:lang w:val="en-GB"/>
              </w:rPr>
            </w:pPr>
            <w:r>
              <w:rPr>
                <w:rFonts w:cs="Arial"/>
                <w:lang w:val="en-GB"/>
              </w:rPr>
              <w:t>Removed ISO metadata files</w:t>
            </w:r>
          </w:p>
        </w:tc>
        <w:tc>
          <w:tcPr>
            <w:tcW w:w="2131" w:type="dxa"/>
          </w:tcPr>
          <w:p w14:paraId="42E8049C" w14:textId="63D5CEFC" w:rsidR="006F16C8" w:rsidRPr="00571FE7" w:rsidRDefault="00035454" w:rsidP="00861BBF">
            <w:pPr>
              <w:suppressAutoHyphens/>
              <w:spacing w:before="60" w:after="60"/>
              <w:rPr>
                <w:rFonts w:cs="Arial"/>
                <w:bCs/>
                <w:lang w:val="en-GB"/>
              </w:rPr>
            </w:pPr>
            <w:r w:rsidRPr="00035454">
              <w:rPr>
                <w:rFonts w:cs="Arial"/>
                <w:bCs/>
                <w:lang w:val="en-GB"/>
              </w:rPr>
              <w:t xml:space="preserve">7.2.1, 8.2.6, 11.2.1, </w:t>
            </w:r>
            <w:r w:rsidRPr="00035454">
              <w:rPr>
                <w:rFonts w:cs="Arial"/>
                <w:b/>
                <w:lang w:val="en-GB"/>
              </w:rPr>
              <w:t>11.2.4</w:t>
            </w:r>
            <w:r w:rsidRPr="00035454">
              <w:rPr>
                <w:rFonts w:cs="Arial"/>
                <w:bCs/>
                <w:lang w:val="en-GB"/>
              </w:rPr>
              <w:t xml:space="preserve">, 11.2.5, </w:t>
            </w:r>
            <w:r w:rsidRPr="00035454">
              <w:rPr>
                <w:rFonts w:cs="Arial"/>
                <w:b/>
                <w:lang w:val="en-GB"/>
              </w:rPr>
              <w:t>12.1</w:t>
            </w:r>
          </w:p>
        </w:tc>
      </w:tr>
      <w:tr w:rsidR="00934F23" w:rsidRPr="00B63849" w14:paraId="79ED86EE" w14:textId="77777777" w:rsidTr="00861BBF">
        <w:trPr>
          <w:cantSplit/>
        </w:trPr>
        <w:tc>
          <w:tcPr>
            <w:tcW w:w="7225" w:type="dxa"/>
          </w:tcPr>
          <w:p w14:paraId="25846FE3" w14:textId="5D1C2D7C" w:rsidR="00934F23" w:rsidRDefault="00934F23" w:rsidP="00861BBF">
            <w:pPr>
              <w:suppressAutoHyphens/>
              <w:spacing w:before="60" w:after="60"/>
              <w:rPr>
                <w:rFonts w:cs="Arial"/>
                <w:lang w:val="en-GB"/>
              </w:rPr>
            </w:pPr>
            <w:r>
              <w:rPr>
                <w:rFonts w:cs="Arial"/>
                <w:lang w:val="en-GB"/>
              </w:rPr>
              <w:t>Guidance on producing series datasets</w:t>
            </w:r>
          </w:p>
        </w:tc>
        <w:tc>
          <w:tcPr>
            <w:tcW w:w="2131" w:type="dxa"/>
          </w:tcPr>
          <w:p w14:paraId="64C52371" w14:textId="74502D65" w:rsidR="00934F23" w:rsidRPr="00571FE7" w:rsidRDefault="00035454" w:rsidP="00861BBF">
            <w:pPr>
              <w:suppressAutoHyphens/>
              <w:spacing w:before="60" w:after="60"/>
              <w:rPr>
                <w:rFonts w:cs="Arial"/>
                <w:bCs/>
                <w:lang w:val="en-GB"/>
              </w:rPr>
            </w:pPr>
            <w:r w:rsidRPr="00035454">
              <w:rPr>
                <w:rFonts w:cs="Arial"/>
                <w:b/>
                <w:lang w:val="en-GB"/>
              </w:rPr>
              <w:t>7.4</w:t>
            </w:r>
            <w:r>
              <w:rPr>
                <w:rFonts w:cs="Arial"/>
                <w:bCs/>
                <w:lang w:val="en-GB"/>
              </w:rPr>
              <w:t xml:space="preserve"> (new)</w:t>
            </w:r>
          </w:p>
        </w:tc>
      </w:tr>
      <w:tr w:rsidR="006F16C8" w:rsidRPr="00B63849" w14:paraId="6655D2D0" w14:textId="77777777" w:rsidTr="00861BBF">
        <w:trPr>
          <w:cantSplit/>
        </w:trPr>
        <w:tc>
          <w:tcPr>
            <w:tcW w:w="7225" w:type="dxa"/>
          </w:tcPr>
          <w:p w14:paraId="259D596E" w14:textId="11BD782D" w:rsidR="006F16C8" w:rsidRPr="00B63849" w:rsidRDefault="00934F23" w:rsidP="00861BBF">
            <w:pPr>
              <w:suppressAutoHyphens/>
              <w:spacing w:before="60" w:after="60"/>
              <w:rPr>
                <w:rFonts w:cs="Arial"/>
                <w:lang w:val="en-GB"/>
              </w:rPr>
            </w:pPr>
            <w:r>
              <w:rPr>
                <w:rFonts w:cs="Arial"/>
                <w:lang w:val="en-GB"/>
              </w:rPr>
              <w:t>C</w:t>
            </w:r>
            <w:r w:rsidRPr="00934F23">
              <w:rPr>
                <w:rFonts w:cs="Arial"/>
                <w:lang w:val="en-GB"/>
              </w:rPr>
              <w:t>larifications for S-98 compliance</w:t>
            </w:r>
          </w:p>
        </w:tc>
        <w:tc>
          <w:tcPr>
            <w:tcW w:w="2131" w:type="dxa"/>
          </w:tcPr>
          <w:p w14:paraId="207C9466" w14:textId="240F869D" w:rsidR="006F16C8" w:rsidRPr="00571FE7" w:rsidRDefault="00035454" w:rsidP="00861BBF">
            <w:pPr>
              <w:suppressAutoHyphens/>
              <w:spacing w:before="60" w:after="60"/>
              <w:rPr>
                <w:rFonts w:cs="Arial"/>
                <w:bCs/>
                <w:lang w:val="en-GB"/>
              </w:rPr>
            </w:pPr>
            <w:r w:rsidRPr="00035454">
              <w:rPr>
                <w:rFonts w:cs="Arial"/>
                <w:bCs/>
                <w:lang w:val="en-GB"/>
              </w:rPr>
              <w:t xml:space="preserve">7.5, 7.6, </w:t>
            </w:r>
            <w:r w:rsidRPr="00035454">
              <w:rPr>
                <w:rFonts w:cs="Arial"/>
                <w:b/>
                <w:lang w:val="en-GB"/>
              </w:rPr>
              <w:t>7.7</w:t>
            </w:r>
            <w:r w:rsidRPr="00035454">
              <w:rPr>
                <w:rFonts w:cs="Arial"/>
                <w:bCs/>
                <w:lang w:val="en-GB"/>
              </w:rPr>
              <w:t>, 9.6</w:t>
            </w:r>
          </w:p>
        </w:tc>
      </w:tr>
      <w:tr w:rsidR="006F16C8" w:rsidRPr="00B63849" w14:paraId="0918AFBC" w14:textId="77777777" w:rsidTr="00861BBF">
        <w:trPr>
          <w:cantSplit/>
        </w:trPr>
        <w:tc>
          <w:tcPr>
            <w:tcW w:w="7225" w:type="dxa"/>
          </w:tcPr>
          <w:p w14:paraId="05855387" w14:textId="7CECB27A" w:rsidR="006F16C8" w:rsidRPr="00B63849" w:rsidRDefault="00934F23" w:rsidP="00861BBF">
            <w:pPr>
              <w:suppressAutoHyphens/>
              <w:spacing w:before="60" w:after="60"/>
              <w:rPr>
                <w:rFonts w:cs="Arial"/>
                <w:lang w:val="en-GB"/>
              </w:rPr>
            </w:pPr>
            <w:r>
              <w:rPr>
                <w:rFonts w:cs="Arial"/>
                <w:lang w:val="en-GB"/>
              </w:rPr>
              <w:t>Portraya</w:t>
            </w:r>
            <w:r w:rsidR="00035454">
              <w:rPr>
                <w:rFonts w:cs="Arial"/>
                <w:lang w:val="en-GB"/>
              </w:rPr>
              <w:t>l</w:t>
            </w:r>
            <w:r>
              <w:rPr>
                <w:rFonts w:cs="Arial"/>
                <w:lang w:val="en-GB"/>
              </w:rPr>
              <w:t xml:space="preserve">: </w:t>
            </w:r>
            <w:r w:rsidR="00035454">
              <w:rPr>
                <w:rFonts w:cs="Arial"/>
                <w:lang w:val="en-GB"/>
              </w:rPr>
              <w:t>change to parameter in arrow</w:t>
            </w:r>
            <w:r w:rsidRPr="00934F23">
              <w:rPr>
                <w:rFonts w:cs="Arial"/>
                <w:lang w:val="en-GB"/>
              </w:rPr>
              <w:t xml:space="preserve"> size formula</w:t>
            </w:r>
          </w:p>
        </w:tc>
        <w:tc>
          <w:tcPr>
            <w:tcW w:w="2131" w:type="dxa"/>
          </w:tcPr>
          <w:p w14:paraId="66E20CFA" w14:textId="5591FA5A" w:rsidR="006F16C8" w:rsidRPr="00710F8D" w:rsidRDefault="00035454" w:rsidP="00861BBF">
            <w:pPr>
              <w:suppressAutoHyphens/>
              <w:spacing w:before="60" w:after="60"/>
              <w:rPr>
                <w:rFonts w:cs="Arial"/>
                <w:b/>
                <w:lang w:val="en-GB"/>
              </w:rPr>
            </w:pPr>
            <w:r w:rsidRPr="00710F8D">
              <w:rPr>
                <w:rFonts w:cs="Arial"/>
                <w:b/>
                <w:lang w:val="en-GB"/>
              </w:rPr>
              <w:t>9.2.4</w:t>
            </w:r>
          </w:p>
        </w:tc>
      </w:tr>
      <w:tr w:rsidR="00035454" w:rsidRPr="00B63849" w14:paraId="1CFE00CD" w14:textId="77777777" w:rsidTr="00861BBF">
        <w:trPr>
          <w:cantSplit/>
        </w:trPr>
        <w:tc>
          <w:tcPr>
            <w:tcW w:w="7225" w:type="dxa"/>
          </w:tcPr>
          <w:p w14:paraId="7FDFD3FD" w14:textId="57F356BF" w:rsidR="00035454" w:rsidRDefault="00035454" w:rsidP="00861BBF">
            <w:pPr>
              <w:suppressAutoHyphens/>
              <w:spacing w:before="60" w:after="60"/>
              <w:rPr>
                <w:rFonts w:cs="Arial"/>
                <w:lang w:val="en-GB"/>
              </w:rPr>
            </w:pPr>
            <w:r w:rsidRPr="00035454">
              <w:rPr>
                <w:rFonts w:cs="Arial"/>
                <w:lang w:val="en-GB"/>
              </w:rPr>
              <w:t>Portrayal:</w:t>
            </w:r>
            <w:r>
              <w:rPr>
                <w:rFonts w:cs="Arial"/>
                <w:lang w:val="en-GB"/>
              </w:rPr>
              <w:t xml:space="preserve"> </w:t>
            </w:r>
            <w:r w:rsidRPr="00035454">
              <w:rPr>
                <w:rFonts w:cs="Arial"/>
                <w:lang w:val="en-GB"/>
              </w:rPr>
              <w:t>guidelines for portrayal of time series point data and ungeorectified grids</w:t>
            </w:r>
          </w:p>
        </w:tc>
        <w:tc>
          <w:tcPr>
            <w:tcW w:w="2131" w:type="dxa"/>
          </w:tcPr>
          <w:p w14:paraId="48D48BA4" w14:textId="5A6EB7AB" w:rsidR="00035454" w:rsidRPr="00571FE7" w:rsidRDefault="00710F8D" w:rsidP="00861BBF">
            <w:pPr>
              <w:suppressAutoHyphens/>
              <w:spacing w:before="60" w:after="60"/>
              <w:rPr>
                <w:rFonts w:cs="Arial"/>
                <w:bCs/>
                <w:lang w:val="en-GB"/>
              </w:rPr>
            </w:pPr>
            <w:r w:rsidRPr="00710F8D">
              <w:rPr>
                <w:rFonts w:cs="Arial"/>
                <w:b/>
                <w:lang w:val="en-GB"/>
              </w:rPr>
              <w:t>9.2.9</w:t>
            </w:r>
            <w:r w:rsidRPr="00710F8D">
              <w:rPr>
                <w:rFonts w:cs="Arial"/>
                <w:bCs/>
                <w:lang w:val="en-GB"/>
              </w:rPr>
              <w:t xml:space="preserve">, </w:t>
            </w:r>
            <w:r w:rsidRPr="00710F8D">
              <w:rPr>
                <w:rFonts w:cs="Arial"/>
                <w:b/>
                <w:lang w:val="en-GB"/>
              </w:rPr>
              <w:t>9.3.3</w:t>
            </w:r>
            <w:r w:rsidRPr="00710F8D">
              <w:rPr>
                <w:rFonts w:cs="Arial"/>
                <w:bCs/>
                <w:lang w:val="en-GB"/>
              </w:rPr>
              <w:t xml:space="preserve">, </w:t>
            </w:r>
            <w:r w:rsidRPr="00710F8D">
              <w:rPr>
                <w:rFonts w:cs="Arial"/>
                <w:b/>
                <w:lang w:val="en-GB"/>
              </w:rPr>
              <w:t>H-7</w:t>
            </w:r>
            <w:r w:rsidRPr="00710F8D">
              <w:rPr>
                <w:rFonts w:cs="Arial"/>
                <w:bCs/>
                <w:lang w:val="en-GB"/>
              </w:rPr>
              <w:t xml:space="preserve"> (new)</w:t>
            </w:r>
          </w:p>
        </w:tc>
      </w:tr>
      <w:tr w:rsidR="006F16C8" w:rsidRPr="00B63849" w14:paraId="0D107B38" w14:textId="77777777" w:rsidTr="00861BBF">
        <w:trPr>
          <w:cantSplit/>
        </w:trPr>
        <w:tc>
          <w:tcPr>
            <w:tcW w:w="7225" w:type="dxa"/>
          </w:tcPr>
          <w:p w14:paraId="131A7BC4" w14:textId="755E4E1D" w:rsidR="006F16C8" w:rsidRPr="00B63849" w:rsidRDefault="00934F23" w:rsidP="00861BBF">
            <w:pPr>
              <w:suppressAutoHyphens/>
              <w:spacing w:before="60" w:after="60"/>
              <w:rPr>
                <w:rFonts w:cs="Arial"/>
                <w:lang w:val="en-GB"/>
              </w:rPr>
            </w:pPr>
            <w:r>
              <w:rPr>
                <w:rFonts w:cs="Arial"/>
                <w:lang w:val="en-GB"/>
              </w:rPr>
              <w:t>New use case</w:t>
            </w:r>
          </w:p>
        </w:tc>
        <w:tc>
          <w:tcPr>
            <w:tcW w:w="2131" w:type="dxa"/>
          </w:tcPr>
          <w:p w14:paraId="7A0AD814" w14:textId="7A48CE1D" w:rsidR="006F16C8" w:rsidRPr="00B63849" w:rsidRDefault="00934F23" w:rsidP="00861BBF">
            <w:pPr>
              <w:suppressAutoHyphens/>
              <w:spacing w:before="60" w:after="60"/>
              <w:rPr>
                <w:rFonts w:cs="Arial"/>
                <w:b/>
                <w:lang w:val="en-GB"/>
              </w:rPr>
            </w:pPr>
            <w:r>
              <w:rPr>
                <w:rFonts w:cs="Arial"/>
                <w:b/>
                <w:lang w:val="en-GB"/>
              </w:rPr>
              <w:t xml:space="preserve">Annex </w:t>
            </w:r>
            <w:r w:rsidR="006765B4">
              <w:rPr>
                <w:rFonts w:cs="Arial"/>
                <w:b/>
                <w:lang w:val="en-GB"/>
              </w:rPr>
              <w:t xml:space="preserve">D </w:t>
            </w:r>
            <w:r w:rsidR="006765B4" w:rsidRPr="006765B4">
              <w:rPr>
                <w:rFonts w:cs="Arial"/>
                <w:bCs/>
                <w:lang w:val="en-GB"/>
              </w:rPr>
              <w:t>(Ann. F in Ed. 1.2.0)</w:t>
            </w:r>
          </w:p>
        </w:tc>
      </w:tr>
      <w:tr w:rsidR="006F16C8" w:rsidRPr="008D0CFF" w14:paraId="4740422F" w14:textId="77777777" w:rsidTr="00861BBF">
        <w:trPr>
          <w:cantSplit/>
        </w:trPr>
        <w:tc>
          <w:tcPr>
            <w:tcW w:w="7225" w:type="dxa"/>
          </w:tcPr>
          <w:p w14:paraId="09A1A0D1" w14:textId="0E1815AE" w:rsidR="006F16C8" w:rsidRDefault="006765B4" w:rsidP="00861BBF">
            <w:pPr>
              <w:suppressAutoHyphens/>
              <w:spacing w:before="60" w:after="60"/>
              <w:rPr>
                <w:rFonts w:cs="Arial"/>
                <w:lang w:val="en-GB"/>
              </w:rPr>
            </w:pPr>
            <w:r>
              <w:rPr>
                <w:rFonts w:cs="Arial"/>
                <w:lang w:val="en-GB"/>
              </w:rPr>
              <w:t>Additional production guidance</w:t>
            </w:r>
          </w:p>
        </w:tc>
        <w:tc>
          <w:tcPr>
            <w:tcW w:w="2131" w:type="dxa"/>
          </w:tcPr>
          <w:p w14:paraId="18A32E9F" w14:textId="16022483" w:rsidR="006F16C8" w:rsidRPr="006765B4" w:rsidRDefault="006765B4" w:rsidP="00861BBF">
            <w:pPr>
              <w:suppressAutoHyphens/>
              <w:spacing w:before="60" w:after="60"/>
              <w:rPr>
                <w:rFonts w:cs="Arial"/>
                <w:b/>
                <w:lang w:val="en-GB"/>
              </w:rPr>
            </w:pPr>
            <w:r w:rsidRPr="006765B4">
              <w:rPr>
                <w:rFonts w:cs="Arial"/>
                <w:b/>
                <w:lang w:val="en-GB"/>
              </w:rPr>
              <w:t>7</w:t>
            </w:r>
          </w:p>
        </w:tc>
      </w:tr>
      <w:tr w:rsidR="00CC5B70" w:rsidRPr="008D0CFF" w14:paraId="47F75668" w14:textId="77777777" w:rsidTr="00861BBF">
        <w:trPr>
          <w:cantSplit/>
        </w:trPr>
        <w:tc>
          <w:tcPr>
            <w:tcW w:w="7225" w:type="dxa"/>
          </w:tcPr>
          <w:p w14:paraId="1D511ED0" w14:textId="254F7238" w:rsidR="00CC5B70" w:rsidRDefault="00CC5B70" w:rsidP="00861BBF">
            <w:pPr>
              <w:suppressAutoHyphens/>
              <w:spacing w:before="60" w:after="60"/>
              <w:rPr>
                <w:rFonts w:cs="Arial"/>
                <w:lang w:val="en-GB"/>
              </w:rPr>
            </w:pPr>
            <w:r>
              <w:rPr>
                <w:rFonts w:cs="Arial"/>
                <w:lang w:val="en-GB"/>
              </w:rPr>
              <w:t>Designate color tables and SVG code as informative to avoid over-constraining portrayal</w:t>
            </w:r>
          </w:p>
        </w:tc>
        <w:tc>
          <w:tcPr>
            <w:tcW w:w="2131" w:type="dxa"/>
          </w:tcPr>
          <w:p w14:paraId="4C17CBEE" w14:textId="7AFD55DE" w:rsidR="00CC5B70" w:rsidRPr="0042286E" w:rsidRDefault="0042286E" w:rsidP="00861BBF">
            <w:pPr>
              <w:suppressAutoHyphens/>
              <w:spacing w:before="60" w:after="60"/>
              <w:rPr>
                <w:rFonts w:cs="Arial"/>
                <w:bCs/>
                <w:lang w:val="en-GB"/>
              </w:rPr>
            </w:pPr>
            <w:r w:rsidRPr="0042286E">
              <w:rPr>
                <w:rFonts w:cs="Arial"/>
                <w:bCs/>
                <w:lang w:val="en-GB"/>
              </w:rPr>
              <w:t>9.2.1, 9</w:t>
            </w:r>
            <w:r>
              <w:rPr>
                <w:rFonts w:cs="Arial"/>
                <w:bCs/>
                <w:lang w:val="en-GB"/>
              </w:rPr>
              <w:t>.</w:t>
            </w:r>
            <w:r w:rsidRPr="0042286E">
              <w:rPr>
                <w:rFonts w:cs="Arial"/>
                <w:bCs/>
                <w:lang w:val="en-GB"/>
              </w:rPr>
              <w:t>2</w:t>
            </w:r>
            <w:r>
              <w:rPr>
                <w:rFonts w:cs="Arial"/>
                <w:bCs/>
                <w:lang w:val="en-GB"/>
              </w:rPr>
              <w:t>.</w:t>
            </w:r>
            <w:r w:rsidRPr="0042286E">
              <w:rPr>
                <w:rFonts w:cs="Arial"/>
                <w:bCs/>
                <w:lang w:val="en-GB"/>
              </w:rPr>
              <w:t>3, 9</w:t>
            </w:r>
            <w:r>
              <w:rPr>
                <w:rFonts w:cs="Arial"/>
                <w:bCs/>
                <w:lang w:val="en-GB"/>
              </w:rPr>
              <w:t>.</w:t>
            </w:r>
            <w:r w:rsidRPr="0042286E">
              <w:rPr>
                <w:rFonts w:cs="Arial"/>
                <w:bCs/>
                <w:lang w:val="en-GB"/>
              </w:rPr>
              <w:t>2</w:t>
            </w:r>
            <w:r>
              <w:rPr>
                <w:rFonts w:cs="Arial"/>
                <w:bCs/>
                <w:lang w:val="en-GB"/>
              </w:rPr>
              <w:t>.</w:t>
            </w:r>
            <w:r w:rsidRPr="0042286E">
              <w:rPr>
                <w:rFonts w:cs="Arial"/>
                <w:bCs/>
                <w:lang w:val="en-GB"/>
              </w:rPr>
              <w:t xml:space="preserve">5, 9.2.7, 9.5, </w:t>
            </w:r>
            <w:r>
              <w:rPr>
                <w:rFonts w:cs="Arial"/>
                <w:bCs/>
                <w:lang w:val="en-GB"/>
              </w:rPr>
              <w:t xml:space="preserve">Annex </w:t>
            </w:r>
            <w:r w:rsidRPr="0042286E">
              <w:rPr>
                <w:rFonts w:cs="Arial"/>
                <w:bCs/>
                <w:lang w:val="en-GB"/>
              </w:rPr>
              <w:t xml:space="preserve">F, </w:t>
            </w:r>
            <w:r w:rsidRPr="0042286E">
              <w:rPr>
                <w:rFonts w:cs="Arial"/>
                <w:b/>
                <w:lang w:val="en-GB"/>
              </w:rPr>
              <w:t>Annex G</w:t>
            </w:r>
            <w:r w:rsidRPr="0042286E">
              <w:rPr>
                <w:rFonts w:cs="Arial"/>
                <w:bCs/>
                <w:lang w:val="en-GB"/>
              </w:rPr>
              <w:t>, H.2</w:t>
            </w:r>
          </w:p>
        </w:tc>
      </w:tr>
      <w:tr w:rsidR="00A44054" w:rsidRPr="008D0CFF" w14:paraId="13DA15B9" w14:textId="77777777" w:rsidTr="00861BBF">
        <w:trPr>
          <w:cantSplit/>
          <w:ins w:id="209" w:author="Raphael Malyankar" w:date="2024-09-03T22:40:00Z"/>
        </w:trPr>
        <w:tc>
          <w:tcPr>
            <w:tcW w:w="7225" w:type="dxa"/>
          </w:tcPr>
          <w:p w14:paraId="4D095F41" w14:textId="50B861AC" w:rsidR="00A44054" w:rsidRDefault="00A44054" w:rsidP="00861BBF">
            <w:pPr>
              <w:suppressAutoHyphens/>
              <w:spacing w:before="60" w:after="60"/>
              <w:rPr>
                <w:ins w:id="210" w:author="Raphael Malyankar" w:date="2024-09-03T22:40:00Z" w16du:dateUtc="2024-09-04T05:40:00Z"/>
                <w:rFonts w:cs="Arial"/>
                <w:lang w:val="en-GB"/>
              </w:rPr>
            </w:pPr>
            <w:ins w:id="211" w:author="Raphael Malyankar" w:date="2024-09-03T22:40:00Z" w16du:dateUtc="2024-09-04T05:40:00Z">
              <w:r>
                <w:rPr>
                  <w:rFonts w:cs="Arial"/>
                  <w:lang w:val="en-GB"/>
                </w:rPr>
                <w:t>Revised threshold for arrow size calculation to 2.00 knots.</w:t>
              </w:r>
            </w:ins>
          </w:p>
        </w:tc>
        <w:tc>
          <w:tcPr>
            <w:tcW w:w="2131" w:type="dxa"/>
          </w:tcPr>
          <w:p w14:paraId="7B98113C" w14:textId="096EA758" w:rsidR="00A44054" w:rsidRPr="0042286E" w:rsidRDefault="00A44054" w:rsidP="00A44054">
            <w:pPr>
              <w:suppressAutoHyphens/>
              <w:spacing w:before="60" w:after="60"/>
              <w:jc w:val="left"/>
              <w:rPr>
                <w:ins w:id="212" w:author="Raphael Malyankar" w:date="2024-09-03T22:40:00Z" w16du:dateUtc="2024-09-04T05:40:00Z"/>
                <w:rFonts w:cs="Arial"/>
                <w:bCs/>
                <w:lang w:val="en-GB"/>
              </w:rPr>
            </w:pPr>
            <w:ins w:id="213" w:author="Raphael Malyankar" w:date="2024-09-03T22:41:00Z" w16du:dateUtc="2024-09-04T05:41:00Z">
              <w:r w:rsidRPr="00A44054">
                <w:rPr>
                  <w:rFonts w:cs="Arial"/>
                  <w:b/>
                  <w:lang w:val="en-GB"/>
                </w:rPr>
                <w:t>9.2.4</w:t>
              </w:r>
              <w:r>
                <w:rPr>
                  <w:rFonts w:cs="Arial"/>
                  <w:bCs/>
                  <w:lang w:val="en-GB"/>
                </w:rPr>
                <w:t xml:space="preserve">, </w:t>
              </w:r>
              <w:r w:rsidRPr="00A44054">
                <w:rPr>
                  <w:rFonts w:cs="Arial"/>
                  <w:b/>
                  <w:lang w:val="en-GB"/>
                </w:rPr>
                <w:t>H-</w:t>
              </w:r>
            </w:ins>
            <w:ins w:id="214" w:author="Raphael Malyankar" w:date="2024-09-03T22:43:00Z" w16du:dateUtc="2024-09-04T05:43:00Z">
              <w:r w:rsidR="00F06433">
                <w:rPr>
                  <w:rFonts w:cs="Arial"/>
                  <w:b/>
                  <w:lang w:val="en-GB"/>
                </w:rPr>
                <w:t>3</w:t>
              </w:r>
            </w:ins>
          </w:p>
        </w:tc>
      </w:tr>
      <w:tr w:rsidR="00F06433" w:rsidRPr="008D0CFF" w14:paraId="6172ED75" w14:textId="77777777" w:rsidTr="00861BBF">
        <w:trPr>
          <w:cantSplit/>
          <w:ins w:id="215" w:author="Raphael Malyankar" w:date="2024-09-03T22:43:00Z"/>
        </w:trPr>
        <w:tc>
          <w:tcPr>
            <w:tcW w:w="7225" w:type="dxa"/>
          </w:tcPr>
          <w:p w14:paraId="67224EB3" w14:textId="2D59FC10" w:rsidR="00F06433" w:rsidRDefault="00484F90" w:rsidP="00861BBF">
            <w:pPr>
              <w:suppressAutoHyphens/>
              <w:spacing w:before="60" w:after="60"/>
              <w:rPr>
                <w:ins w:id="216" w:author="Raphael Malyankar" w:date="2024-09-03T22:43:00Z" w16du:dateUtc="2024-09-04T05:43:00Z"/>
                <w:rFonts w:cs="Arial"/>
                <w:lang w:val="en-GB"/>
              </w:rPr>
            </w:pPr>
            <w:ins w:id="217" w:author="Raphael Malyankar" w:date="2024-09-03T22:51:00Z" w16du:dateUtc="2024-09-04T05:51:00Z">
              <w:r>
                <w:rPr>
                  <w:rFonts w:cs="Arial"/>
                  <w:lang w:val="en-GB"/>
                </w:rPr>
                <w:t>Updated language about omitting unused optional attributes from Group_F</w:t>
              </w:r>
            </w:ins>
          </w:p>
        </w:tc>
        <w:tc>
          <w:tcPr>
            <w:tcW w:w="2131" w:type="dxa"/>
          </w:tcPr>
          <w:p w14:paraId="2A32299B" w14:textId="1D78EE15" w:rsidR="00F06433" w:rsidRPr="00A44054" w:rsidRDefault="00484F90" w:rsidP="00A44054">
            <w:pPr>
              <w:suppressAutoHyphens/>
              <w:spacing w:before="60" w:after="60"/>
              <w:jc w:val="left"/>
              <w:rPr>
                <w:ins w:id="218" w:author="Raphael Malyankar" w:date="2024-09-03T22:43:00Z" w16du:dateUtc="2024-09-04T05:43:00Z"/>
                <w:rFonts w:cs="Arial"/>
                <w:b/>
                <w:lang w:val="en-GB"/>
              </w:rPr>
            </w:pPr>
            <w:ins w:id="219" w:author="Raphael Malyankar" w:date="2024-09-03T22:51:00Z" w16du:dateUtc="2024-09-04T05:51:00Z">
              <w:r>
                <w:rPr>
                  <w:rFonts w:cs="Arial"/>
                  <w:b/>
                  <w:lang w:val="en-GB"/>
                </w:rPr>
                <w:t>10.2.2.2</w:t>
              </w:r>
            </w:ins>
          </w:p>
        </w:tc>
      </w:tr>
      <w:tr w:rsidR="0060656B" w:rsidRPr="008D0CFF" w14:paraId="756003EF" w14:textId="77777777" w:rsidTr="00861BBF">
        <w:trPr>
          <w:cantSplit/>
          <w:ins w:id="220" w:author="Raphael Malyankar" w:date="2024-09-03T23:00:00Z"/>
        </w:trPr>
        <w:tc>
          <w:tcPr>
            <w:tcW w:w="7225" w:type="dxa"/>
          </w:tcPr>
          <w:p w14:paraId="7D95DFC7" w14:textId="59D6CC7E" w:rsidR="0060656B" w:rsidRDefault="0060656B" w:rsidP="00861BBF">
            <w:pPr>
              <w:suppressAutoHyphens/>
              <w:spacing w:before="60" w:after="60"/>
              <w:rPr>
                <w:ins w:id="221" w:author="Raphael Malyankar" w:date="2024-09-03T23:00:00Z" w16du:dateUtc="2024-09-04T06:00:00Z"/>
                <w:rFonts w:cs="Arial"/>
                <w:lang w:val="en-GB"/>
              </w:rPr>
            </w:pPr>
            <w:ins w:id="222" w:author="Raphael Malyankar" w:date="2024-09-03T23:00:00Z" w16du:dateUtc="2024-09-04T06:00:00Z">
              <w:r>
                <w:rPr>
                  <w:rFonts w:cs="Arial"/>
                  <w:lang w:val="en-GB"/>
                </w:rPr>
                <w:t>Added requirement that speed must be populated if direction is populated, a</w:t>
              </w:r>
            </w:ins>
            <w:ins w:id="223" w:author="Raphael Malyankar" w:date="2024-09-03T23:01:00Z" w16du:dateUtc="2024-09-04T06:01:00Z">
              <w:r>
                <w:rPr>
                  <w:rFonts w:cs="Arial"/>
                  <w:lang w:val="en-GB"/>
                </w:rPr>
                <w:t>nd vice versa</w:t>
              </w:r>
            </w:ins>
          </w:p>
        </w:tc>
        <w:tc>
          <w:tcPr>
            <w:tcW w:w="2131" w:type="dxa"/>
          </w:tcPr>
          <w:p w14:paraId="79B6D03F" w14:textId="55689A55" w:rsidR="0060656B" w:rsidRDefault="0060656B" w:rsidP="00A44054">
            <w:pPr>
              <w:suppressAutoHyphens/>
              <w:spacing w:before="60" w:after="60"/>
              <w:jc w:val="left"/>
              <w:rPr>
                <w:ins w:id="224" w:author="Raphael Malyankar" w:date="2024-09-03T23:00:00Z" w16du:dateUtc="2024-09-04T06:00:00Z"/>
                <w:rFonts w:cs="Arial"/>
                <w:b/>
                <w:lang w:val="en-GB"/>
              </w:rPr>
            </w:pPr>
            <w:ins w:id="225" w:author="Raphael Malyankar" w:date="2024-09-03T23:01:00Z" w16du:dateUtc="2024-09-04T06:01:00Z">
              <w:r>
                <w:rPr>
                  <w:rFonts w:cs="Arial"/>
                  <w:b/>
                  <w:lang w:val="en-GB"/>
                </w:rPr>
                <w:t>4.1</w:t>
              </w:r>
            </w:ins>
          </w:p>
        </w:tc>
      </w:tr>
      <w:bookmarkEnd w:id="208"/>
    </w:tbl>
    <w:p w14:paraId="09C4EC10" w14:textId="77777777" w:rsidR="00B90C51" w:rsidRPr="00CF30EA" w:rsidRDefault="00B90C51" w:rsidP="004B2DB3">
      <w:pPr>
        <w:suppressLineNumbers/>
        <w:rPr>
          <w:lang w:val="en-GB"/>
        </w:rPr>
      </w:pPr>
    </w:p>
    <w:p w14:paraId="50AFF7B5" w14:textId="0264FD52" w:rsidR="00172DC8" w:rsidRPr="00CF30EA" w:rsidRDefault="00B90C51" w:rsidP="008C0C5C">
      <w:pPr>
        <w:suppressLineNumbers/>
        <w:spacing w:line="240" w:lineRule="auto"/>
        <w:rPr>
          <w:b/>
          <w:sz w:val="24"/>
          <w:szCs w:val="24"/>
          <w:lang w:val="en-GB"/>
        </w:rPr>
      </w:pPr>
      <w:r w:rsidRPr="00CF30EA">
        <w:rPr>
          <w:b/>
          <w:sz w:val="24"/>
          <w:szCs w:val="24"/>
          <w:lang w:val="en-GB"/>
        </w:rPr>
        <w:br w:type="page"/>
      </w:r>
    </w:p>
    <w:p w14:paraId="22651BC6" w14:textId="77777777" w:rsidR="00965F38" w:rsidRPr="00CF30EA" w:rsidRDefault="00965F38" w:rsidP="00965F38">
      <w:pPr>
        <w:pStyle w:val="zzContents"/>
        <w:tabs>
          <w:tab w:val="right" w:pos="9752"/>
        </w:tabs>
        <w:spacing w:before="0" w:after="0" w:line="240" w:lineRule="auto"/>
        <w:rPr>
          <w:lang w:val="en-GB"/>
        </w:rPr>
      </w:pPr>
      <w:r w:rsidRPr="00CF30EA">
        <w:rPr>
          <w:lang w:val="en-GB"/>
        </w:rPr>
        <w:lastRenderedPageBreak/>
        <w:t>Contents</w:t>
      </w:r>
      <w:r w:rsidRPr="00CF30EA">
        <w:rPr>
          <w:lang w:val="en-GB"/>
        </w:rPr>
        <w:tab/>
      </w:r>
      <w:r w:rsidRPr="00CF30EA">
        <w:rPr>
          <w:b w:val="0"/>
          <w:sz w:val="20"/>
          <w:lang w:val="en-GB"/>
        </w:rPr>
        <w:t>Page</w:t>
      </w:r>
    </w:p>
    <w:p w14:paraId="33E05573" w14:textId="6463156E" w:rsidR="00612FCE" w:rsidRDefault="00E80248">
      <w:pPr>
        <w:pStyle w:val="TOC1"/>
        <w:rPr>
          <w:rFonts w:asciiTheme="minorHAnsi" w:eastAsiaTheme="minorEastAsia" w:hAnsiTheme="minorHAnsi" w:cstheme="minorBidi"/>
          <w:b w:val="0"/>
          <w:kern w:val="2"/>
          <w:sz w:val="24"/>
          <w:szCs w:val="24"/>
          <w:lang w:val="en-US" w:eastAsia="en-US"/>
          <w14:ligatures w14:val="standardContextual"/>
        </w:rPr>
      </w:pPr>
      <w:r w:rsidRPr="00CF30EA">
        <w:rPr>
          <w:rFonts w:eastAsia="Times New Roman" w:cs="Arial"/>
          <w:noProof w:val="0"/>
        </w:rPr>
        <w:fldChar w:fldCharType="begin"/>
      </w:r>
      <w:r w:rsidRPr="00CF30EA">
        <w:rPr>
          <w:rFonts w:cs="Arial"/>
        </w:rPr>
        <w:instrText xml:space="preserve"> TOC \o "1-3" \h \z \u </w:instrText>
      </w:r>
      <w:r w:rsidRPr="00CF30EA">
        <w:rPr>
          <w:rFonts w:eastAsia="Times New Roman" w:cs="Arial"/>
          <w:noProof w:val="0"/>
        </w:rPr>
        <w:fldChar w:fldCharType="separate"/>
      </w:r>
      <w:hyperlink w:anchor="_Toc172126700" w:history="1">
        <w:r w:rsidR="00612FCE" w:rsidRPr="005D23D1">
          <w:rPr>
            <w:rStyle w:val="Hyperlink"/>
          </w:rPr>
          <w:t>1</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Overview</w:t>
        </w:r>
        <w:r w:rsidR="00612FCE">
          <w:rPr>
            <w:webHidden/>
          </w:rPr>
          <w:tab/>
        </w:r>
        <w:r w:rsidR="00612FCE">
          <w:rPr>
            <w:webHidden/>
          </w:rPr>
          <w:fldChar w:fldCharType="begin"/>
        </w:r>
        <w:r w:rsidR="00612FCE">
          <w:rPr>
            <w:webHidden/>
          </w:rPr>
          <w:instrText xml:space="preserve"> PAGEREF _Toc172126700 \h </w:instrText>
        </w:r>
        <w:r w:rsidR="00612FCE">
          <w:rPr>
            <w:webHidden/>
          </w:rPr>
        </w:r>
        <w:r w:rsidR="00612FCE">
          <w:rPr>
            <w:webHidden/>
          </w:rPr>
          <w:fldChar w:fldCharType="separate"/>
        </w:r>
        <w:r w:rsidR="00627800">
          <w:rPr>
            <w:webHidden/>
          </w:rPr>
          <w:t>1</w:t>
        </w:r>
        <w:r w:rsidR="00612FCE">
          <w:rPr>
            <w:webHidden/>
          </w:rPr>
          <w:fldChar w:fldCharType="end"/>
        </w:r>
      </w:hyperlink>
    </w:p>
    <w:p w14:paraId="403AF03F" w14:textId="74B7D161"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01" w:history="1">
        <w:r w:rsidR="00612FCE" w:rsidRPr="005D23D1">
          <w:rPr>
            <w:rStyle w:val="Hyperlink"/>
          </w:rPr>
          <w:t>1.1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Introduction</w:t>
        </w:r>
        <w:r w:rsidR="00612FCE">
          <w:rPr>
            <w:webHidden/>
          </w:rPr>
          <w:tab/>
        </w:r>
        <w:r w:rsidR="00612FCE">
          <w:rPr>
            <w:webHidden/>
          </w:rPr>
          <w:fldChar w:fldCharType="begin"/>
        </w:r>
        <w:r w:rsidR="00612FCE">
          <w:rPr>
            <w:webHidden/>
          </w:rPr>
          <w:instrText xml:space="preserve"> PAGEREF _Toc172126701 \h </w:instrText>
        </w:r>
        <w:r w:rsidR="00612FCE">
          <w:rPr>
            <w:webHidden/>
          </w:rPr>
        </w:r>
        <w:r w:rsidR="00612FCE">
          <w:rPr>
            <w:webHidden/>
          </w:rPr>
          <w:fldChar w:fldCharType="separate"/>
        </w:r>
        <w:r w:rsidR="00627800">
          <w:rPr>
            <w:webHidden/>
          </w:rPr>
          <w:t>1</w:t>
        </w:r>
        <w:r w:rsidR="00612FCE">
          <w:rPr>
            <w:webHidden/>
          </w:rPr>
          <w:fldChar w:fldCharType="end"/>
        </w:r>
      </w:hyperlink>
    </w:p>
    <w:p w14:paraId="301F8810" w14:textId="538D595D"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02" w:history="1">
        <w:r w:rsidR="00612FCE" w:rsidRPr="005D23D1">
          <w:rPr>
            <w:rStyle w:val="Hyperlink"/>
          </w:rPr>
          <w:t>1.1.1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 types</w:t>
        </w:r>
        <w:r w:rsidR="00612FCE">
          <w:rPr>
            <w:webHidden/>
          </w:rPr>
          <w:tab/>
        </w:r>
        <w:r w:rsidR="00612FCE">
          <w:rPr>
            <w:webHidden/>
          </w:rPr>
          <w:fldChar w:fldCharType="begin"/>
        </w:r>
        <w:r w:rsidR="00612FCE">
          <w:rPr>
            <w:webHidden/>
          </w:rPr>
          <w:instrText xml:space="preserve"> PAGEREF _Toc172126702 \h </w:instrText>
        </w:r>
        <w:r w:rsidR="00612FCE">
          <w:rPr>
            <w:webHidden/>
          </w:rPr>
        </w:r>
        <w:r w:rsidR="00612FCE">
          <w:rPr>
            <w:webHidden/>
          </w:rPr>
          <w:fldChar w:fldCharType="separate"/>
        </w:r>
        <w:r w:rsidR="00627800">
          <w:rPr>
            <w:webHidden/>
          </w:rPr>
          <w:t>1</w:t>
        </w:r>
        <w:r w:rsidR="00612FCE">
          <w:rPr>
            <w:webHidden/>
          </w:rPr>
          <w:fldChar w:fldCharType="end"/>
        </w:r>
      </w:hyperlink>
    </w:p>
    <w:p w14:paraId="44B3AC39" w14:textId="4D2E6637"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03" w:history="1">
        <w:r w:rsidR="00612FCE" w:rsidRPr="005D23D1">
          <w:rPr>
            <w:rStyle w:val="Hyperlink"/>
          </w:rPr>
          <w:t>1.1.2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Display</w:t>
        </w:r>
        <w:r w:rsidR="00612FCE">
          <w:rPr>
            <w:webHidden/>
          </w:rPr>
          <w:tab/>
        </w:r>
        <w:r w:rsidR="00612FCE">
          <w:rPr>
            <w:webHidden/>
          </w:rPr>
          <w:fldChar w:fldCharType="begin"/>
        </w:r>
        <w:r w:rsidR="00612FCE">
          <w:rPr>
            <w:webHidden/>
          </w:rPr>
          <w:instrText xml:space="preserve"> PAGEREF _Toc172126703 \h </w:instrText>
        </w:r>
        <w:r w:rsidR="00612FCE">
          <w:rPr>
            <w:webHidden/>
          </w:rPr>
        </w:r>
        <w:r w:rsidR="00612FCE">
          <w:rPr>
            <w:webHidden/>
          </w:rPr>
          <w:fldChar w:fldCharType="separate"/>
        </w:r>
        <w:r w:rsidR="00627800">
          <w:rPr>
            <w:webHidden/>
          </w:rPr>
          <w:t>1</w:t>
        </w:r>
        <w:r w:rsidR="00612FCE">
          <w:rPr>
            <w:webHidden/>
          </w:rPr>
          <w:fldChar w:fldCharType="end"/>
        </w:r>
      </w:hyperlink>
    </w:p>
    <w:p w14:paraId="3BE2DB74" w14:textId="06C548EF"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04" w:history="1">
        <w:r w:rsidR="00612FCE" w:rsidRPr="005D23D1">
          <w:rPr>
            <w:rStyle w:val="Hyperlink"/>
          </w:rPr>
          <w:t>1.1.3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Encoding</w:t>
        </w:r>
        <w:r w:rsidR="00612FCE">
          <w:rPr>
            <w:webHidden/>
          </w:rPr>
          <w:tab/>
        </w:r>
        <w:r w:rsidR="00612FCE">
          <w:rPr>
            <w:webHidden/>
          </w:rPr>
          <w:fldChar w:fldCharType="begin"/>
        </w:r>
        <w:r w:rsidR="00612FCE">
          <w:rPr>
            <w:webHidden/>
          </w:rPr>
          <w:instrText xml:space="preserve"> PAGEREF _Toc172126704 \h </w:instrText>
        </w:r>
        <w:r w:rsidR="00612FCE">
          <w:rPr>
            <w:webHidden/>
          </w:rPr>
        </w:r>
        <w:r w:rsidR="00612FCE">
          <w:rPr>
            <w:webHidden/>
          </w:rPr>
          <w:fldChar w:fldCharType="separate"/>
        </w:r>
        <w:r w:rsidR="00627800">
          <w:rPr>
            <w:webHidden/>
          </w:rPr>
          <w:t>1</w:t>
        </w:r>
        <w:r w:rsidR="00612FCE">
          <w:rPr>
            <w:webHidden/>
          </w:rPr>
          <w:fldChar w:fldCharType="end"/>
        </w:r>
      </w:hyperlink>
    </w:p>
    <w:p w14:paraId="0909B554" w14:textId="5C0232CD"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05" w:history="1">
        <w:r w:rsidR="00612FCE" w:rsidRPr="005D23D1">
          <w:rPr>
            <w:rStyle w:val="Hyperlink"/>
          </w:rPr>
          <w:t>1.2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Scope</w:t>
        </w:r>
        <w:r w:rsidR="00612FCE">
          <w:rPr>
            <w:webHidden/>
          </w:rPr>
          <w:tab/>
        </w:r>
        <w:r w:rsidR="00612FCE">
          <w:rPr>
            <w:webHidden/>
          </w:rPr>
          <w:fldChar w:fldCharType="begin"/>
        </w:r>
        <w:r w:rsidR="00612FCE">
          <w:rPr>
            <w:webHidden/>
          </w:rPr>
          <w:instrText xml:space="preserve"> PAGEREF _Toc172126705 \h </w:instrText>
        </w:r>
        <w:r w:rsidR="00612FCE">
          <w:rPr>
            <w:webHidden/>
          </w:rPr>
        </w:r>
        <w:r w:rsidR="00612FCE">
          <w:rPr>
            <w:webHidden/>
          </w:rPr>
          <w:fldChar w:fldCharType="separate"/>
        </w:r>
        <w:r w:rsidR="00627800">
          <w:rPr>
            <w:webHidden/>
          </w:rPr>
          <w:t>1</w:t>
        </w:r>
        <w:r w:rsidR="00612FCE">
          <w:rPr>
            <w:webHidden/>
          </w:rPr>
          <w:fldChar w:fldCharType="end"/>
        </w:r>
      </w:hyperlink>
    </w:p>
    <w:p w14:paraId="547E163B" w14:textId="1F60F687"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06" w:history="1">
        <w:r w:rsidR="00612FCE" w:rsidRPr="005D23D1">
          <w:rPr>
            <w:rStyle w:val="Hyperlink"/>
          </w:rPr>
          <w:t>1.3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References</w:t>
        </w:r>
        <w:r w:rsidR="00612FCE">
          <w:rPr>
            <w:webHidden/>
          </w:rPr>
          <w:tab/>
        </w:r>
        <w:r w:rsidR="00612FCE">
          <w:rPr>
            <w:webHidden/>
          </w:rPr>
          <w:fldChar w:fldCharType="begin"/>
        </w:r>
        <w:r w:rsidR="00612FCE">
          <w:rPr>
            <w:webHidden/>
          </w:rPr>
          <w:instrText xml:space="preserve"> PAGEREF _Toc172126706 \h </w:instrText>
        </w:r>
        <w:r w:rsidR="00612FCE">
          <w:rPr>
            <w:webHidden/>
          </w:rPr>
        </w:r>
        <w:r w:rsidR="00612FCE">
          <w:rPr>
            <w:webHidden/>
          </w:rPr>
          <w:fldChar w:fldCharType="separate"/>
        </w:r>
        <w:r w:rsidR="00627800">
          <w:rPr>
            <w:webHidden/>
          </w:rPr>
          <w:t>2</w:t>
        </w:r>
        <w:r w:rsidR="00612FCE">
          <w:rPr>
            <w:webHidden/>
          </w:rPr>
          <w:fldChar w:fldCharType="end"/>
        </w:r>
      </w:hyperlink>
    </w:p>
    <w:p w14:paraId="0427B08D" w14:textId="1BA621F1"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07" w:history="1">
        <w:r w:rsidR="00612FCE" w:rsidRPr="005D23D1">
          <w:rPr>
            <w:rStyle w:val="Hyperlink"/>
          </w:rPr>
          <w:t>1.3.1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Normative</w:t>
        </w:r>
        <w:r w:rsidR="00612FCE">
          <w:rPr>
            <w:webHidden/>
          </w:rPr>
          <w:tab/>
        </w:r>
        <w:r w:rsidR="00612FCE">
          <w:rPr>
            <w:webHidden/>
          </w:rPr>
          <w:fldChar w:fldCharType="begin"/>
        </w:r>
        <w:r w:rsidR="00612FCE">
          <w:rPr>
            <w:webHidden/>
          </w:rPr>
          <w:instrText xml:space="preserve"> PAGEREF _Toc172126707 \h </w:instrText>
        </w:r>
        <w:r w:rsidR="00612FCE">
          <w:rPr>
            <w:webHidden/>
          </w:rPr>
        </w:r>
        <w:r w:rsidR="00612FCE">
          <w:rPr>
            <w:webHidden/>
          </w:rPr>
          <w:fldChar w:fldCharType="separate"/>
        </w:r>
        <w:r w:rsidR="00627800">
          <w:rPr>
            <w:webHidden/>
          </w:rPr>
          <w:t>2</w:t>
        </w:r>
        <w:r w:rsidR="00612FCE">
          <w:rPr>
            <w:webHidden/>
          </w:rPr>
          <w:fldChar w:fldCharType="end"/>
        </w:r>
      </w:hyperlink>
    </w:p>
    <w:p w14:paraId="01ACBFE8" w14:textId="353538DF"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08" w:history="1">
        <w:r w:rsidR="00612FCE" w:rsidRPr="005D23D1">
          <w:rPr>
            <w:rStyle w:val="Hyperlink"/>
          </w:rPr>
          <w:t>1.3.2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Informative</w:t>
        </w:r>
        <w:r w:rsidR="00612FCE">
          <w:rPr>
            <w:webHidden/>
          </w:rPr>
          <w:tab/>
        </w:r>
        <w:r w:rsidR="00612FCE">
          <w:rPr>
            <w:webHidden/>
          </w:rPr>
          <w:fldChar w:fldCharType="begin"/>
        </w:r>
        <w:r w:rsidR="00612FCE">
          <w:rPr>
            <w:webHidden/>
          </w:rPr>
          <w:instrText xml:space="preserve"> PAGEREF _Toc172126708 \h </w:instrText>
        </w:r>
        <w:r w:rsidR="00612FCE">
          <w:rPr>
            <w:webHidden/>
          </w:rPr>
        </w:r>
        <w:r w:rsidR="00612FCE">
          <w:rPr>
            <w:webHidden/>
          </w:rPr>
          <w:fldChar w:fldCharType="separate"/>
        </w:r>
        <w:r w:rsidR="00627800">
          <w:rPr>
            <w:webHidden/>
          </w:rPr>
          <w:t>2</w:t>
        </w:r>
        <w:r w:rsidR="00612FCE">
          <w:rPr>
            <w:webHidden/>
          </w:rPr>
          <w:fldChar w:fldCharType="end"/>
        </w:r>
      </w:hyperlink>
    </w:p>
    <w:p w14:paraId="5B4AE0FA" w14:textId="31607270"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09" w:history="1">
        <w:r w:rsidR="00612FCE" w:rsidRPr="005D23D1">
          <w:rPr>
            <w:rStyle w:val="Hyperlink"/>
          </w:rPr>
          <w:t>1.4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Terms, definitions and abbreviations</w:t>
        </w:r>
        <w:r w:rsidR="00612FCE">
          <w:rPr>
            <w:webHidden/>
          </w:rPr>
          <w:tab/>
        </w:r>
        <w:r w:rsidR="00612FCE">
          <w:rPr>
            <w:webHidden/>
          </w:rPr>
          <w:fldChar w:fldCharType="begin"/>
        </w:r>
        <w:r w:rsidR="00612FCE">
          <w:rPr>
            <w:webHidden/>
          </w:rPr>
          <w:instrText xml:space="preserve"> PAGEREF _Toc172126709 \h </w:instrText>
        </w:r>
        <w:r w:rsidR="00612FCE">
          <w:rPr>
            <w:webHidden/>
          </w:rPr>
        </w:r>
        <w:r w:rsidR="00612FCE">
          <w:rPr>
            <w:webHidden/>
          </w:rPr>
          <w:fldChar w:fldCharType="separate"/>
        </w:r>
        <w:r w:rsidR="00627800">
          <w:rPr>
            <w:webHidden/>
          </w:rPr>
          <w:t>4</w:t>
        </w:r>
        <w:r w:rsidR="00612FCE">
          <w:rPr>
            <w:webHidden/>
          </w:rPr>
          <w:fldChar w:fldCharType="end"/>
        </w:r>
      </w:hyperlink>
    </w:p>
    <w:p w14:paraId="62A5AB6A" w14:textId="61786CDA"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10" w:history="1">
        <w:r w:rsidR="00612FCE" w:rsidRPr="005D23D1">
          <w:rPr>
            <w:rStyle w:val="Hyperlink"/>
          </w:rPr>
          <w:t>1.4.1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Terms and definitions</w:t>
        </w:r>
        <w:r w:rsidR="00612FCE">
          <w:rPr>
            <w:webHidden/>
          </w:rPr>
          <w:tab/>
        </w:r>
        <w:r w:rsidR="00612FCE">
          <w:rPr>
            <w:webHidden/>
          </w:rPr>
          <w:fldChar w:fldCharType="begin"/>
        </w:r>
        <w:r w:rsidR="00612FCE">
          <w:rPr>
            <w:webHidden/>
          </w:rPr>
          <w:instrText xml:space="preserve"> PAGEREF _Toc172126710 \h </w:instrText>
        </w:r>
        <w:r w:rsidR="00612FCE">
          <w:rPr>
            <w:webHidden/>
          </w:rPr>
        </w:r>
        <w:r w:rsidR="00612FCE">
          <w:rPr>
            <w:webHidden/>
          </w:rPr>
          <w:fldChar w:fldCharType="separate"/>
        </w:r>
        <w:r w:rsidR="00627800">
          <w:rPr>
            <w:webHidden/>
          </w:rPr>
          <w:t>4</w:t>
        </w:r>
        <w:r w:rsidR="00612FCE">
          <w:rPr>
            <w:webHidden/>
          </w:rPr>
          <w:fldChar w:fldCharType="end"/>
        </w:r>
      </w:hyperlink>
    </w:p>
    <w:p w14:paraId="08ADF520" w14:textId="4210EBC0"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11" w:history="1">
        <w:r w:rsidR="00612FCE" w:rsidRPr="005D23D1">
          <w:rPr>
            <w:rStyle w:val="Hyperlink"/>
          </w:rPr>
          <w:t>1.4.2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Abbreviations</w:t>
        </w:r>
        <w:r w:rsidR="00612FCE">
          <w:rPr>
            <w:webHidden/>
          </w:rPr>
          <w:tab/>
        </w:r>
        <w:r w:rsidR="00612FCE">
          <w:rPr>
            <w:webHidden/>
          </w:rPr>
          <w:fldChar w:fldCharType="begin"/>
        </w:r>
        <w:r w:rsidR="00612FCE">
          <w:rPr>
            <w:webHidden/>
          </w:rPr>
          <w:instrText xml:space="preserve"> PAGEREF _Toc172126711 \h </w:instrText>
        </w:r>
        <w:r w:rsidR="00612FCE">
          <w:rPr>
            <w:webHidden/>
          </w:rPr>
        </w:r>
        <w:r w:rsidR="00612FCE">
          <w:rPr>
            <w:webHidden/>
          </w:rPr>
          <w:fldChar w:fldCharType="separate"/>
        </w:r>
        <w:r w:rsidR="00627800">
          <w:rPr>
            <w:webHidden/>
          </w:rPr>
          <w:t>9</w:t>
        </w:r>
        <w:r w:rsidR="00612FCE">
          <w:rPr>
            <w:webHidden/>
          </w:rPr>
          <w:fldChar w:fldCharType="end"/>
        </w:r>
      </w:hyperlink>
    </w:p>
    <w:p w14:paraId="14A18A85" w14:textId="562B54FA"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12" w:history="1">
        <w:r w:rsidR="00612FCE" w:rsidRPr="005D23D1">
          <w:rPr>
            <w:rStyle w:val="Hyperlink"/>
          </w:rPr>
          <w:t>1.5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Use of language</w:t>
        </w:r>
        <w:r w:rsidR="00612FCE">
          <w:rPr>
            <w:webHidden/>
          </w:rPr>
          <w:tab/>
        </w:r>
        <w:r w:rsidR="00612FCE">
          <w:rPr>
            <w:webHidden/>
          </w:rPr>
          <w:fldChar w:fldCharType="begin"/>
        </w:r>
        <w:r w:rsidR="00612FCE">
          <w:rPr>
            <w:webHidden/>
          </w:rPr>
          <w:instrText xml:space="preserve"> PAGEREF _Toc172126712 \h </w:instrText>
        </w:r>
        <w:r w:rsidR="00612FCE">
          <w:rPr>
            <w:webHidden/>
          </w:rPr>
        </w:r>
        <w:r w:rsidR="00612FCE">
          <w:rPr>
            <w:webHidden/>
          </w:rPr>
          <w:fldChar w:fldCharType="separate"/>
        </w:r>
        <w:r w:rsidR="00627800">
          <w:rPr>
            <w:webHidden/>
          </w:rPr>
          <w:t>9</w:t>
        </w:r>
        <w:r w:rsidR="00612FCE">
          <w:rPr>
            <w:webHidden/>
          </w:rPr>
          <w:fldChar w:fldCharType="end"/>
        </w:r>
      </w:hyperlink>
    </w:p>
    <w:p w14:paraId="144BC525" w14:textId="48E83FF1"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13" w:history="1">
        <w:r w:rsidR="00612FCE" w:rsidRPr="005D23D1">
          <w:rPr>
            <w:rStyle w:val="Hyperlink"/>
          </w:rPr>
          <w:t>1.6</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General data product description</w:t>
        </w:r>
        <w:r w:rsidR="00612FCE">
          <w:rPr>
            <w:webHidden/>
          </w:rPr>
          <w:tab/>
        </w:r>
        <w:r w:rsidR="00612FCE">
          <w:rPr>
            <w:webHidden/>
          </w:rPr>
          <w:fldChar w:fldCharType="begin"/>
        </w:r>
        <w:r w:rsidR="00612FCE">
          <w:rPr>
            <w:webHidden/>
          </w:rPr>
          <w:instrText xml:space="preserve"> PAGEREF _Toc172126713 \h </w:instrText>
        </w:r>
        <w:r w:rsidR="00612FCE">
          <w:rPr>
            <w:webHidden/>
          </w:rPr>
        </w:r>
        <w:r w:rsidR="00612FCE">
          <w:rPr>
            <w:webHidden/>
          </w:rPr>
          <w:fldChar w:fldCharType="separate"/>
        </w:r>
        <w:r w:rsidR="00627800">
          <w:rPr>
            <w:webHidden/>
          </w:rPr>
          <w:t>10</w:t>
        </w:r>
        <w:r w:rsidR="00612FCE">
          <w:rPr>
            <w:webHidden/>
          </w:rPr>
          <w:fldChar w:fldCharType="end"/>
        </w:r>
      </w:hyperlink>
    </w:p>
    <w:p w14:paraId="39D6D217" w14:textId="756F0B61"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14" w:history="1">
        <w:r w:rsidR="00612FCE" w:rsidRPr="005D23D1">
          <w:rPr>
            <w:rStyle w:val="Hyperlink"/>
          </w:rPr>
          <w:t>1.7</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 Product Specification metadata and maintenance</w:t>
        </w:r>
        <w:r w:rsidR="00612FCE">
          <w:rPr>
            <w:webHidden/>
          </w:rPr>
          <w:tab/>
        </w:r>
        <w:r w:rsidR="00612FCE">
          <w:rPr>
            <w:webHidden/>
          </w:rPr>
          <w:fldChar w:fldCharType="begin"/>
        </w:r>
        <w:r w:rsidR="00612FCE">
          <w:rPr>
            <w:webHidden/>
          </w:rPr>
          <w:instrText xml:space="preserve"> PAGEREF _Toc172126714 \h </w:instrText>
        </w:r>
        <w:r w:rsidR="00612FCE">
          <w:rPr>
            <w:webHidden/>
          </w:rPr>
        </w:r>
        <w:r w:rsidR="00612FCE">
          <w:rPr>
            <w:webHidden/>
          </w:rPr>
          <w:fldChar w:fldCharType="separate"/>
        </w:r>
        <w:r w:rsidR="00627800">
          <w:rPr>
            <w:webHidden/>
          </w:rPr>
          <w:t>10</w:t>
        </w:r>
        <w:r w:rsidR="00612FCE">
          <w:rPr>
            <w:webHidden/>
          </w:rPr>
          <w:fldChar w:fldCharType="end"/>
        </w:r>
      </w:hyperlink>
    </w:p>
    <w:p w14:paraId="0146984C" w14:textId="6B8D0DC8"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15" w:history="1">
        <w:r w:rsidR="00612FCE" w:rsidRPr="005D23D1">
          <w:rPr>
            <w:rStyle w:val="Hyperlink"/>
          </w:rPr>
          <w:t>1.7.1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Product Specification metadata</w:t>
        </w:r>
        <w:r w:rsidR="00612FCE">
          <w:rPr>
            <w:webHidden/>
          </w:rPr>
          <w:tab/>
        </w:r>
        <w:r w:rsidR="00612FCE">
          <w:rPr>
            <w:webHidden/>
          </w:rPr>
          <w:fldChar w:fldCharType="begin"/>
        </w:r>
        <w:r w:rsidR="00612FCE">
          <w:rPr>
            <w:webHidden/>
          </w:rPr>
          <w:instrText xml:space="preserve"> PAGEREF _Toc172126715 \h </w:instrText>
        </w:r>
        <w:r w:rsidR="00612FCE">
          <w:rPr>
            <w:webHidden/>
          </w:rPr>
        </w:r>
        <w:r w:rsidR="00612FCE">
          <w:rPr>
            <w:webHidden/>
          </w:rPr>
          <w:fldChar w:fldCharType="separate"/>
        </w:r>
        <w:r w:rsidR="00627800">
          <w:rPr>
            <w:webHidden/>
          </w:rPr>
          <w:t>10</w:t>
        </w:r>
        <w:r w:rsidR="00612FCE">
          <w:rPr>
            <w:webHidden/>
          </w:rPr>
          <w:fldChar w:fldCharType="end"/>
        </w:r>
      </w:hyperlink>
    </w:p>
    <w:p w14:paraId="0C4D4A38" w14:textId="2153FDB5"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16" w:history="1">
        <w:r w:rsidR="00612FCE" w:rsidRPr="005D23D1">
          <w:rPr>
            <w:rStyle w:val="Hyperlink"/>
          </w:rPr>
          <w:t>1.7.2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IHO Product Specification maintenance</w:t>
        </w:r>
        <w:r w:rsidR="00612FCE">
          <w:rPr>
            <w:webHidden/>
          </w:rPr>
          <w:tab/>
        </w:r>
        <w:r w:rsidR="00612FCE">
          <w:rPr>
            <w:webHidden/>
          </w:rPr>
          <w:fldChar w:fldCharType="begin"/>
        </w:r>
        <w:r w:rsidR="00612FCE">
          <w:rPr>
            <w:webHidden/>
          </w:rPr>
          <w:instrText xml:space="preserve"> PAGEREF _Toc172126716 \h </w:instrText>
        </w:r>
        <w:r w:rsidR="00612FCE">
          <w:rPr>
            <w:webHidden/>
          </w:rPr>
        </w:r>
        <w:r w:rsidR="00612FCE">
          <w:rPr>
            <w:webHidden/>
          </w:rPr>
          <w:fldChar w:fldCharType="separate"/>
        </w:r>
        <w:r w:rsidR="00627800">
          <w:rPr>
            <w:webHidden/>
          </w:rPr>
          <w:t>11</w:t>
        </w:r>
        <w:r w:rsidR="00612FCE">
          <w:rPr>
            <w:webHidden/>
          </w:rPr>
          <w:fldChar w:fldCharType="end"/>
        </w:r>
      </w:hyperlink>
    </w:p>
    <w:p w14:paraId="0C24F913" w14:textId="56C159BE"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717" w:history="1">
        <w:r w:rsidR="00612FCE" w:rsidRPr="005D23D1">
          <w:rPr>
            <w:rStyle w:val="Hyperlink"/>
          </w:rPr>
          <w:t>2</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Specification Scopes</w:t>
        </w:r>
        <w:r w:rsidR="00612FCE">
          <w:rPr>
            <w:webHidden/>
          </w:rPr>
          <w:tab/>
        </w:r>
        <w:r w:rsidR="00612FCE">
          <w:rPr>
            <w:webHidden/>
          </w:rPr>
          <w:fldChar w:fldCharType="begin"/>
        </w:r>
        <w:r w:rsidR="00612FCE">
          <w:rPr>
            <w:webHidden/>
          </w:rPr>
          <w:instrText xml:space="preserve"> PAGEREF _Toc172126717 \h </w:instrText>
        </w:r>
        <w:r w:rsidR="00612FCE">
          <w:rPr>
            <w:webHidden/>
          </w:rPr>
        </w:r>
        <w:r w:rsidR="00612FCE">
          <w:rPr>
            <w:webHidden/>
          </w:rPr>
          <w:fldChar w:fldCharType="separate"/>
        </w:r>
        <w:r w:rsidR="00627800">
          <w:rPr>
            <w:webHidden/>
          </w:rPr>
          <w:t>11</w:t>
        </w:r>
        <w:r w:rsidR="00612FCE">
          <w:rPr>
            <w:webHidden/>
          </w:rPr>
          <w:fldChar w:fldCharType="end"/>
        </w:r>
      </w:hyperlink>
    </w:p>
    <w:p w14:paraId="01740BC3" w14:textId="62CBCDD2"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718" w:history="1">
        <w:r w:rsidR="00612FCE" w:rsidRPr="005D23D1">
          <w:rPr>
            <w:rStyle w:val="Hyperlink"/>
          </w:rPr>
          <w:t>3</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Dataset Identification</w:t>
        </w:r>
        <w:r w:rsidR="00612FCE">
          <w:rPr>
            <w:webHidden/>
          </w:rPr>
          <w:tab/>
        </w:r>
        <w:r w:rsidR="00612FCE">
          <w:rPr>
            <w:webHidden/>
          </w:rPr>
          <w:fldChar w:fldCharType="begin"/>
        </w:r>
        <w:r w:rsidR="00612FCE">
          <w:rPr>
            <w:webHidden/>
          </w:rPr>
          <w:instrText xml:space="preserve"> PAGEREF _Toc172126718 \h </w:instrText>
        </w:r>
        <w:r w:rsidR="00612FCE">
          <w:rPr>
            <w:webHidden/>
          </w:rPr>
        </w:r>
        <w:r w:rsidR="00612FCE">
          <w:rPr>
            <w:webHidden/>
          </w:rPr>
          <w:fldChar w:fldCharType="separate"/>
        </w:r>
        <w:r w:rsidR="00627800">
          <w:rPr>
            <w:webHidden/>
          </w:rPr>
          <w:t>11</w:t>
        </w:r>
        <w:r w:rsidR="00612FCE">
          <w:rPr>
            <w:webHidden/>
          </w:rPr>
          <w:fldChar w:fldCharType="end"/>
        </w:r>
      </w:hyperlink>
    </w:p>
    <w:p w14:paraId="5BF3D5FF" w14:textId="0C9181AF"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719" w:history="1">
        <w:r w:rsidR="00612FCE" w:rsidRPr="005D23D1">
          <w:rPr>
            <w:rStyle w:val="Hyperlink"/>
          </w:rPr>
          <w:t>4</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Data Content and Structure</w:t>
        </w:r>
        <w:r w:rsidR="00612FCE">
          <w:rPr>
            <w:webHidden/>
          </w:rPr>
          <w:tab/>
        </w:r>
        <w:r w:rsidR="00612FCE">
          <w:rPr>
            <w:webHidden/>
          </w:rPr>
          <w:fldChar w:fldCharType="begin"/>
        </w:r>
        <w:r w:rsidR="00612FCE">
          <w:rPr>
            <w:webHidden/>
          </w:rPr>
          <w:instrText xml:space="preserve"> PAGEREF _Toc172126719 \h </w:instrText>
        </w:r>
        <w:r w:rsidR="00612FCE">
          <w:rPr>
            <w:webHidden/>
          </w:rPr>
        </w:r>
        <w:r w:rsidR="00612FCE">
          <w:rPr>
            <w:webHidden/>
          </w:rPr>
          <w:fldChar w:fldCharType="separate"/>
        </w:r>
        <w:r w:rsidR="00627800">
          <w:rPr>
            <w:webHidden/>
          </w:rPr>
          <w:t>13</w:t>
        </w:r>
        <w:r w:rsidR="00612FCE">
          <w:rPr>
            <w:webHidden/>
          </w:rPr>
          <w:fldChar w:fldCharType="end"/>
        </w:r>
      </w:hyperlink>
    </w:p>
    <w:p w14:paraId="346588E5" w14:textId="4C48DEF3"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20" w:history="1">
        <w:r w:rsidR="00612FCE" w:rsidRPr="005D23D1">
          <w:rPr>
            <w:rStyle w:val="Hyperlink"/>
          </w:rPr>
          <w:t>4.1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Introduction</w:t>
        </w:r>
        <w:r w:rsidR="00612FCE">
          <w:rPr>
            <w:webHidden/>
          </w:rPr>
          <w:tab/>
        </w:r>
        <w:r w:rsidR="00612FCE">
          <w:rPr>
            <w:webHidden/>
          </w:rPr>
          <w:fldChar w:fldCharType="begin"/>
        </w:r>
        <w:r w:rsidR="00612FCE">
          <w:rPr>
            <w:webHidden/>
          </w:rPr>
          <w:instrText xml:space="preserve"> PAGEREF _Toc172126720 \h </w:instrText>
        </w:r>
        <w:r w:rsidR="00612FCE">
          <w:rPr>
            <w:webHidden/>
          </w:rPr>
        </w:r>
        <w:r w:rsidR="00612FCE">
          <w:rPr>
            <w:webHidden/>
          </w:rPr>
          <w:fldChar w:fldCharType="separate"/>
        </w:r>
        <w:r w:rsidR="00627800">
          <w:rPr>
            <w:webHidden/>
          </w:rPr>
          <w:t>13</w:t>
        </w:r>
        <w:r w:rsidR="00612FCE">
          <w:rPr>
            <w:webHidden/>
          </w:rPr>
          <w:fldChar w:fldCharType="end"/>
        </w:r>
      </w:hyperlink>
    </w:p>
    <w:p w14:paraId="36417A15" w14:textId="2075E3B3"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21" w:history="1">
        <w:r w:rsidR="00612FCE" w:rsidRPr="005D23D1">
          <w:rPr>
            <w:rStyle w:val="Hyperlink"/>
          </w:rPr>
          <w:t>4.2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Application Schema</w:t>
        </w:r>
        <w:r w:rsidR="00612FCE">
          <w:rPr>
            <w:webHidden/>
          </w:rPr>
          <w:tab/>
        </w:r>
        <w:r w:rsidR="00612FCE">
          <w:rPr>
            <w:webHidden/>
          </w:rPr>
          <w:fldChar w:fldCharType="begin"/>
        </w:r>
        <w:r w:rsidR="00612FCE">
          <w:rPr>
            <w:webHidden/>
          </w:rPr>
          <w:instrText xml:space="preserve"> PAGEREF _Toc172126721 \h </w:instrText>
        </w:r>
        <w:r w:rsidR="00612FCE">
          <w:rPr>
            <w:webHidden/>
          </w:rPr>
        </w:r>
        <w:r w:rsidR="00612FCE">
          <w:rPr>
            <w:webHidden/>
          </w:rPr>
          <w:fldChar w:fldCharType="separate"/>
        </w:r>
        <w:r w:rsidR="00627800">
          <w:rPr>
            <w:webHidden/>
          </w:rPr>
          <w:t>13</w:t>
        </w:r>
        <w:r w:rsidR="00612FCE">
          <w:rPr>
            <w:webHidden/>
          </w:rPr>
          <w:fldChar w:fldCharType="end"/>
        </w:r>
      </w:hyperlink>
    </w:p>
    <w:p w14:paraId="08F536A6" w14:textId="3C2C4581"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22" w:history="1">
        <w:r w:rsidR="00612FCE" w:rsidRPr="005D23D1">
          <w:rPr>
            <w:rStyle w:val="Hyperlink"/>
          </w:rPr>
          <w:t>4.3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Feature Catalogue</w:t>
        </w:r>
        <w:r w:rsidR="00612FCE">
          <w:rPr>
            <w:webHidden/>
          </w:rPr>
          <w:tab/>
        </w:r>
        <w:r w:rsidR="00612FCE">
          <w:rPr>
            <w:webHidden/>
          </w:rPr>
          <w:fldChar w:fldCharType="begin"/>
        </w:r>
        <w:r w:rsidR="00612FCE">
          <w:rPr>
            <w:webHidden/>
          </w:rPr>
          <w:instrText xml:space="preserve"> PAGEREF _Toc172126722 \h </w:instrText>
        </w:r>
        <w:r w:rsidR="00612FCE">
          <w:rPr>
            <w:webHidden/>
          </w:rPr>
        </w:r>
        <w:r w:rsidR="00612FCE">
          <w:rPr>
            <w:webHidden/>
          </w:rPr>
          <w:fldChar w:fldCharType="separate"/>
        </w:r>
        <w:r w:rsidR="00627800">
          <w:rPr>
            <w:webHidden/>
          </w:rPr>
          <w:t>13</w:t>
        </w:r>
        <w:r w:rsidR="00612FCE">
          <w:rPr>
            <w:webHidden/>
          </w:rPr>
          <w:fldChar w:fldCharType="end"/>
        </w:r>
      </w:hyperlink>
    </w:p>
    <w:p w14:paraId="423E2890" w14:textId="25CFC905"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23" w:history="1">
        <w:r w:rsidR="00612FCE" w:rsidRPr="005D23D1">
          <w:rPr>
            <w:rStyle w:val="Hyperlink"/>
          </w:rPr>
          <w:t>4.3.1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Introduction</w:t>
        </w:r>
        <w:r w:rsidR="00612FCE">
          <w:rPr>
            <w:webHidden/>
          </w:rPr>
          <w:tab/>
        </w:r>
        <w:r w:rsidR="00612FCE">
          <w:rPr>
            <w:webHidden/>
          </w:rPr>
          <w:fldChar w:fldCharType="begin"/>
        </w:r>
        <w:r w:rsidR="00612FCE">
          <w:rPr>
            <w:webHidden/>
          </w:rPr>
          <w:instrText xml:space="preserve"> PAGEREF _Toc172126723 \h </w:instrText>
        </w:r>
        <w:r w:rsidR="00612FCE">
          <w:rPr>
            <w:webHidden/>
          </w:rPr>
        </w:r>
        <w:r w:rsidR="00612FCE">
          <w:rPr>
            <w:webHidden/>
          </w:rPr>
          <w:fldChar w:fldCharType="separate"/>
        </w:r>
        <w:r w:rsidR="00627800">
          <w:rPr>
            <w:webHidden/>
          </w:rPr>
          <w:t>13</w:t>
        </w:r>
        <w:r w:rsidR="00612FCE">
          <w:rPr>
            <w:webHidden/>
          </w:rPr>
          <w:fldChar w:fldCharType="end"/>
        </w:r>
      </w:hyperlink>
    </w:p>
    <w:p w14:paraId="65A7073C" w14:textId="012E5207"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24" w:history="1">
        <w:r w:rsidR="00612FCE" w:rsidRPr="005D23D1">
          <w:rPr>
            <w:rStyle w:val="Hyperlink"/>
          </w:rPr>
          <w:t>4.3.2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Feature types</w:t>
        </w:r>
        <w:r w:rsidR="00612FCE">
          <w:rPr>
            <w:webHidden/>
          </w:rPr>
          <w:tab/>
        </w:r>
        <w:r w:rsidR="00612FCE">
          <w:rPr>
            <w:webHidden/>
          </w:rPr>
          <w:fldChar w:fldCharType="begin"/>
        </w:r>
        <w:r w:rsidR="00612FCE">
          <w:rPr>
            <w:webHidden/>
          </w:rPr>
          <w:instrText xml:space="preserve"> PAGEREF _Toc172126724 \h </w:instrText>
        </w:r>
        <w:r w:rsidR="00612FCE">
          <w:rPr>
            <w:webHidden/>
          </w:rPr>
        </w:r>
        <w:r w:rsidR="00612FCE">
          <w:rPr>
            <w:webHidden/>
          </w:rPr>
          <w:fldChar w:fldCharType="separate"/>
        </w:r>
        <w:r w:rsidR="00627800">
          <w:rPr>
            <w:webHidden/>
          </w:rPr>
          <w:t>13</w:t>
        </w:r>
        <w:r w:rsidR="00612FCE">
          <w:rPr>
            <w:webHidden/>
          </w:rPr>
          <w:fldChar w:fldCharType="end"/>
        </w:r>
      </w:hyperlink>
    </w:p>
    <w:p w14:paraId="53CD6A5A" w14:textId="47C24FFF"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25" w:history="1">
        <w:r w:rsidR="00612FCE" w:rsidRPr="005D23D1">
          <w:rPr>
            <w:rStyle w:val="Hyperlink"/>
          </w:rPr>
          <w:t>4.3.3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Feature relationship</w:t>
        </w:r>
        <w:r w:rsidR="00612FCE">
          <w:rPr>
            <w:webHidden/>
          </w:rPr>
          <w:tab/>
        </w:r>
        <w:r w:rsidR="00612FCE">
          <w:rPr>
            <w:webHidden/>
          </w:rPr>
          <w:fldChar w:fldCharType="begin"/>
        </w:r>
        <w:r w:rsidR="00612FCE">
          <w:rPr>
            <w:webHidden/>
          </w:rPr>
          <w:instrText xml:space="preserve"> PAGEREF _Toc172126725 \h </w:instrText>
        </w:r>
        <w:r w:rsidR="00612FCE">
          <w:rPr>
            <w:webHidden/>
          </w:rPr>
        </w:r>
        <w:r w:rsidR="00612FCE">
          <w:rPr>
            <w:webHidden/>
          </w:rPr>
          <w:fldChar w:fldCharType="separate"/>
        </w:r>
        <w:r w:rsidR="00627800">
          <w:rPr>
            <w:webHidden/>
          </w:rPr>
          <w:t>14</w:t>
        </w:r>
        <w:r w:rsidR="00612FCE">
          <w:rPr>
            <w:webHidden/>
          </w:rPr>
          <w:fldChar w:fldCharType="end"/>
        </w:r>
      </w:hyperlink>
    </w:p>
    <w:p w14:paraId="0A75EB92" w14:textId="50281763"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26" w:history="1">
        <w:r w:rsidR="00612FCE" w:rsidRPr="005D23D1">
          <w:rPr>
            <w:rStyle w:val="Hyperlink"/>
          </w:rPr>
          <w:t>4.3.4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Attributes</w:t>
        </w:r>
        <w:r w:rsidR="00612FCE">
          <w:rPr>
            <w:webHidden/>
          </w:rPr>
          <w:tab/>
        </w:r>
        <w:r w:rsidR="00612FCE">
          <w:rPr>
            <w:webHidden/>
          </w:rPr>
          <w:fldChar w:fldCharType="begin"/>
        </w:r>
        <w:r w:rsidR="00612FCE">
          <w:rPr>
            <w:webHidden/>
          </w:rPr>
          <w:instrText xml:space="preserve"> PAGEREF _Toc172126726 \h </w:instrText>
        </w:r>
        <w:r w:rsidR="00612FCE">
          <w:rPr>
            <w:webHidden/>
          </w:rPr>
        </w:r>
        <w:r w:rsidR="00612FCE">
          <w:rPr>
            <w:webHidden/>
          </w:rPr>
          <w:fldChar w:fldCharType="separate"/>
        </w:r>
        <w:r w:rsidR="00627800">
          <w:rPr>
            <w:webHidden/>
          </w:rPr>
          <w:t>14</w:t>
        </w:r>
        <w:r w:rsidR="00612FCE">
          <w:rPr>
            <w:webHidden/>
          </w:rPr>
          <w:fldChar w:fldCharType="end"/>
        </w:r>
      </w:hyperlink>
    </w:p>
    <w:p w14:paraId="68DAF097" w14:textId="400B6522"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27" w:history="1">
        <w:r w:rsidR="00612FCE" w:rsidRPr="005D23D1">
          <w:rPr>
            <w:rStyle w:val="Hyperlink"/>
          </w:rPr>
          <w:t>4.3.5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Spatial quality</w:t>
        </w:r>
        <w:r w:rsidR="00612FCE">
          <w:rPr>
            <w:webHidden/>
          </w:rPr>
          <w:tab/>
        </w:r>
        <w:r w:rsidR="00612FCE">
          <w:rPr>
            <w:webHidden/>
          </w:rPr>
          <w:fldChar w:fldCharType="begin"/>
        </w:r>
        <w:r w:rsidR="00612FCE">
          <w:rPr>
            <w:webHidden/>
          </w:rPr>
          <w:instrText xml:space="preserve"> PAGEREF _Toc172126727 \h </w:instrText>
        </w:r>
        <w:r w:rsidR="00612FCE">
          <w:rPr>
            <w:webHidden/>
          </w:rPr>
        </w:r>
        <w:r w:rsidR="00612FCE">
          <w:rPr>
            <w:webHidden/>
          </w:rPr>
          <w:fldChar w:fldCharType="separate"/>
        </w:r>
        <w:r w:rsidR="00627800">
          <w:rPr>
            <w:webHidden/>
          </w:rPr>
          <w:t>14</w:t>
        </w:r>
        <w:r w:rsidR="00612FCE">
          <w:rPr>
            <w:webHidden/>
          </w:rPr>
          <w:fldChar w:fldCharType="end"/>
        </w:r>
      </w:hyperlink>
    </w:p>
    <w:p w14:paraId="324CC5AB" w14:textId="24E9446D"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28" w:history="1">
        <w:r w:rsidR="00612FCE" w:rsidRPr="005D23D1">
          <w:rPr>
            <w:rStyle w:val="Hyperlink"/>
          </w:rPr>
          <w:t>4.4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Dataset types</w:t>
        </w:r>
        <w:r w:rsidR="00612FCE">
          <w:rPr>
            <w:webHidden/>
          </w:rPr>
          <w:tab/>
        </w:r>
        <w:r w:rsidR="00612FCE">
          <w:rPr>
            <w:webHidden/>
          </w:rPr>
          <w:fldChar w:fldCharType="begin"/>
        </w:r>
        <w:r w:rsidR="00612FCE">
          <w:rPr>
            <w:webHidden/>
          </w:rPr>
          <w:instrText xml:space="preserve"> PAGEREF _Toc172126728 \h </w:instrText>
        </w:r>
        <w:r w:rsidR="00612FCE">
          <w:rPr>
            <w:webHidden/>
          </w:rPr>
        </w:r>
        <w:r w:rsidR="00612FCE">
          <w:rPr>
            <w:webHidden/>
          </w:rPr>
          <w:fldChar w:fldCharType="separate"/>
        </w:r>
        <w:r w:rsidR="00627800">
          <w:rPr>
            <w:webHidden/>
          </w:rPr>
          <w:t>15</w:t>
        </w:r>
        <w:r w:rsidR="00612FCE">
          <w:rPr>
            <w:webHidden/>
          </w:rPr>
          <w:fldChar w:fldCharType="end"/>
        </w:r>
      </w:hyperlink>
    </w:p>
    <w:p w14:paraId="464811C7" w14:textId="37319B30"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29" w:history="1">
        <w:r w:rsidR="00612FCE" w:rsidRPr="005D23D1">
          <w:rPr>
            <w:rStyle w:val="Hyperlink"/>
          </w:rPr>
          <w:t>4.5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Spatial Schema</w:t>
        </w:r>
        <w:r w:rsidR="00612FCE">
          <w:rPr>
            <w:webHidden/>
          </w:rPr>
          <w:tab/>
        </w:r>
        <w:r w:rsidR="00612FCE">
          <w:rPr>
            <w:webHidden/>
          </w:rPr>
          <w:fldChar w:fldCharType="begin"/>
        </w:r>
        <w:r w:rsidR="00612FCE">
          <w:rPr>
            <w:webHidden/>
          </w:rPr>
          <w:instrText xml:space="preserve"> PAGEREF _Toc172126729 \h </w:instrText>
        </w:r>
        <w:r w:rsidR="00612FCE">
          <w:rPr>
            <w:webHidden/>
          </w:rPr>
        </w:r>
        <w:r w:rsidR="00612FCE">
          <w:rPr>
            <w:webHidden/>
          </w:rPr>
          <w:fldChar w:fldCharType="separate"/>
        </w:r>
        <w:r w:rsidR="00627800">
          <w:rPr>
            <w:webHidden/>
          </w:rPr>
          <w:t>15</w:t>
        </w:r>
        <w:r w:rsidR="00612FCE">
          <w:rPr>
            <w:webHidden/>
          </w:rPr>
          <w:fldChar w:fldCharType="end"/>
        </w:r>
      </w:hyperlink>
    </w:p>
    <w:p w14:paraId="55DEE545" w14:textId="06435D62"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30" w:history="1">
        <w:r w:rsidR="00612FCE" w:rsidRPr="005D23D1">
          <w:rPr>
            <w:rStyle w:val="Hyperlink"/>
          </w:rPr>
          <w:t>4.5.1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Coverages</w:t>
        </w:r>
        <w:r w:rsidR="00612FCE">
          <w:rPr>
            <w:webHidden/>
          </w:rPr>
          <w:tab/>
        </w:r>
        <w:r w:rsidR="00612FCE">
          <w:rPr>
            <w:webHidden/>
          </w:rPr>
          <w:fldChar w:fldCharType="begin"/>
        </w:r>
        <w:r w:rsidR="00612FCE">
          <w:rPr>
            <w:webHidden/>
          </w:rPr>
          <w:instrText xml:space="preserve"> PAGEREF _Toc172126730 \h </w:instrText>
        </w:r>
        <w:r w:rsidR="00612FCE">
          <w:rPr>
            <w:webHidden/>
          </w:rPr>
        </w:r>
        <w:r w:rsidR="00612FCE">
          <w:rPr>
            <w:webHidden/>
          </w:rPr>
          <w:fldChar w:fldCharType="separate"/>
        </w:r>
        <w:r w:rsidR="00627800">
          <w:rPr>
            <w:webHidden/>
          </w:rPr>
          <w:t>15</w:t>
        </w:r>
        <w:r w:rsidR="00612FCE">
          <w:rPr>
            <w:webHidden/>
          </w:rPr>
          <w:fldChar w:fldCharType="end"/>
        </w:r>
      </w:hyperlink>
    </w:p>
    <w:p w14:paraId="630E6A12" w14:textId="0C02E6CE"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31" w:history="1">
        <w:r w:rsidR="00612FCE" w:rsidRPr="005D23D1">
          <w:rPr>
            <w:rStyle w:val="Hyperlink"/>
          </w:rPr>
          <w:t>4.5.2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Regular grids</w:t>
        </w:r>
        <w:r w:rsidR="00612FCE">
          <w:rPr>
            <w:webHidden/>
          </w:rPr>
          <w:tab/>
        </w:r>
        <w:r w:rsidR="00612FCE">
          <w:rPr>
            <w:webHidden/>
          </w:rPr>
          <w:fldChar w:fldCharType="begin"/>
        </w:r>
        <w:r w:rsidR="00612FCE">
          <w:rPr>
            <w:webHidden/>
          </w:rPr>
          <w:instrText xml:space="preserve"> PAGEREF _Toc172126731 \h </w:instrText>
        </w:r>
        <w:r w:rsidR="00612FCE">
          <w:rPr>
            <w:webHidden/>
          </w:rPr>
        </w:r>
        <w:r w:rsidR="00612FCE">
          <w:rPr>
            <w:webHidden/>
          </w:rPr>
          <w:fldChar w:fldCharType="separate"/>
        </w:r>
        <w:r w:rsidR="00627800">
          <w:rPr>
            <w:webHidden/>
          </w:rPr>
          <w:t>16</w:t>
        </w:r>
        <w:r w:rsidR="00612FCE">
          <w:rPr>
            <w:webHidden/>
          </w:rPr>
          <w:fldChar w:fldCharType="end"/>
        </w:r>
      </w:hyperlink>
    </w:p>
    <w:p w14:paraId="3B0824DB" w14:textId="20650F71"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32" w:history="1">
        <w:r w:rsidR="00612FCE" w:rsidRPr="005D23D1">
          <w:rPr>
            <w:rStyle w:val="Hyperlink"/>
          </w:rPr>
          <w:t>4.5.3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Points</w:t>
        </w:r>
        <w:r w:rsidR="00612FCE">
          <w:rPr>
            <w:webHidden/>
          </w:rPr>
          <w:tab/>
        </w:r>
        <w:r w:rsidR="00612FCE">
          <w:rPr>
            <w:webHidden/>
          </w:rPr>
          <w:fldChar w:fldCharType="begin"/>
        </w:r>
        <w:r w:rsidR="00612FCE">
          <w:rPr>
            <w:webHidden/>
          </w:rPr>
          <w:instrText xml:space="preserve"> PAGEREF _Toc172126732 \h </w:instrText>
        </w:r>
        <w:r w:rsidR="00612FCE">
          <w:rPr>
            <w:webHidden/>
          </w:rPr>
        </w:r>
        <w:r w:rsidR="00612FCE">
          <w:rPr>
            <w:webHidden/>
          </w:rPr>
          <w:fldChar w:fldCharType="separate"/>
        </w:r>
        <w:r w:rsidR="00627800">
          <w:rPr>
            <w:webHidden/>
          </w:rPr>
          <w:t>17</w:t>
        </w:r>
        <w:r w:rsidR="00612FCE">
          <w:rPr>
            <w:webHidden/>
          </w:rPr>
          <w:fldChar w:fldCharType="end"/>
        </w:r>
      </w:hyperlink>
    </w:p>
    <w:p w14:paraId="427ACA1D" w14:textId="17512E3C"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733" w:history="1">
        <w:r w:rsidR="00612FCE" w:rsidRPr="005D23D1">
          <w:rPr>
            <w:rStyle w:val="Hyperlink"/>
          </w:rPr>
          <w:t>5</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Coordinate Reference Systems (CRS)</w:t>
        </w:r>
        <w:r w:rsidR="00612FCE">
          <w:rPr>
            <w:webHidden/>
          </w:rPr>
          <w:tab/>
        </w:r>
        <w:r w:rsidR="00612FCE">
          <w:rPr>
            <w:webHidden/>
          </w:rPr>
          <w:fldChar w:fldCharType="begin"/>
        </w:r>
        <w:r w:rsidR="00612FCE">
          <w:rPr>
            <w:webHidden/>
          </w:rPr>
          <w:instrText xml:space="preserve"> PAGEREF _Toc172126733 \h </w:instrText>
        </w:r>
        <w:r w:rsidR="00612FCE">
          <w:rPr>
            <w:webHidden/>
          </w:rPr>
        </w:r>
        <w:r w:rsidR="00612FCE">
          <w:rPr>
            <w:webHidden/>
          </w:rPr>
          <w:fldChar w:fldCharType="separate"/>
        </w:r>
        <w:r w:rsidR="00627800">
          <w:rPr>
            <w:webHidden/>
          </w:rPr>
          <w:t>18</w:t>
        </w:r>
        <w:r w:rsidR="00612FCE">
          <w:rPr>
            <w:webHidden/>
          </w:rPr>
          <w:fldChar w:fldCharType="end"/>
        </w:r>
      </w:hyperlink>
    </w:p>
    <w:p w14:paraId="7BA88B3B" w14:textId="3C58DE6D"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34" w:history="1">
        <w:r w:rsidR="00612FCE" w:rsidRPr="005D23D1">
          <w:rPr>
            <w:rStyle w:val="Hyperlink"/>
          </w:rPr>
          <w:t>5.1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Horizontal reference system</w:t>
        </w:r>
        <w:r w:rsidR="00612FCE">
          <w:rPr>
            <w:webHidden/>
          </w:rPr>
          <w:tab/>
        </w:r>
        <w:r w:rsidR="00612FCE">
          <w:rPr>
            <w:webHidden/>
          </w:rPr>
          <w:fldChar w:fldCharType="begin"/>
        </w:r>
        <w:r w:rsidR="00612FCE">
          <w:rPr>
            <w:webHidden/>
          </w:rPr>
          <w:instrText xml:space="preserve"> PAGEREF _Toc172126734 \h </w:instrText>
        </w:r>
        <w:r w:rsidR="00612FCE">
          <w:rPr>
            <w:webHidden/>
          </w:rPr>
        </w:r>
        <w:r w:rsidR="00612FCE">
          <w:rPr>
            <w:webHidden/>
          </w:rPr>
          <w:fldChar w:fldCharType="separate"/>
        </w:r>
        <w:r w:rsidR="00627800">
          <w:rPr>
            <w:webHidden/>
          </w:rPr>
          <w:t>18</w:t>
        </w:r>
        <w:r w:rsidR="00612FCE">
          <w:rPr>
            <w:webHidden/>
          </w:rPr>
          <w:fldChar w:fldCharType="end"/>
        </w:r>
      </w:hyperlink>
    </w:p>
    <w:p w14:paraId="0BF24854" w14:textId="695DFB5B"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35" w:history="1">
        <w:r w:rsidR="00612FCE" w:rsidRPr="005D23D1">
          <w:rPr>
            <w:rStyle w:val="Hyperlink"/>
          </w:rPr>
          <w:t>5.2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Vertical reference system</w:t>
        </w:r>
        <w:r w:rsidR="00612FCE">
          <w:rPr>
            <w:webHidden/>
          </w:rPr>
          <w:tab/>
        </w:r>
        <w:r w:rsidR="00612FCE">
          <w:rPr>
            <w:webHidden/>
          </w:rPr>
          <w:fldChar w:fldCharType="begin"/>
        </w:r>
        <w:r w:rsidR="00612FCE">
          <w:rPr>
            <w:webHidden/>
          </w:rPr>
          <w:instrText xml:space="preserve"> PAGEREF _Toc172126735 \h </w:instrText>
        </w:r>
        <w:r w:rsidR="00612FCE">
          <w:rPr>
            <w:webHidden/>
          </w:rPr>
        </w:r>
        <w:r w:rsidR="00612FCE">
          <w:rPr>
            <w:webHidden/>
          </w:rPr>
          <w:fldChar w:fldCharType="separate"/>
        </w:r>
        <w:r w:rsidR="00627800">
          <w:rPr>
            <w:webHidden/>
          </w:rPr>
          <w:t>19</w:t>
        </w:r>
        <w:r w:rsidR="00612FCE">
          <w:rPr>
            <w:webHidden/>
          </w:rPr>
          <w:fldChar w:fldCharType="end"/>
        </w:r>
      </w:hyperlink>
    </w:p>
    <w:p w14:paraId="68CD7596" w14:textId="49FDE6CA"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36" w:history="1">
        <w:r w:rsidR="00612FCE" w:rsidRPr="005D23D1">
          <w:rPr>
            <w:rStyle w:val="Hyperlink"/>
          </w:rPr>
          <w:t>5.3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Temporal reference system</w:t>
        </w:r>
        <w:r w:rsidR="00612FCE">
          <w:rPr>
            <w:webHidden/>
          </w:rPr>
          <w:tab/>
        </w:r>
        <w:r w:rsidR="00612FCE">
          <w:rPr>
            <w:webHidden/>
          </w:rPr>
          <w:fldChar w:fldCharType="begin"/>
        </w:r>
        <w:r w:rsidR="00612FCE">
          <w:rPr>
            <w:webHidden/>
          </w:rPr>
          <w:instrText xml:space="preserve"> PAGEREF _Toc172126736 \h </w:instrText>
        </w:r>
        <w:r w:rsidR="00612FCE">
          <w:rPr>
            <w:webHidden/>
          </w:rPr>
        </w:r>
        <w:r w:rsidR="00612FCE">
          <w:rPr>
            <w:webHidden/>
          </w:rPr>
          <w:fldChar w:fldCharType="separate"/>
        </w:r>
        <w:r w:rsidR="00627800">
          <w:rPr>
            <w:webHidden/>
          </w:rPr>
          <w:t>20</w:t>
        </w:r>
        <w:r w:rsidR="00612FCE">
          <w:rPr>
            <w:webHidden/>
          </w:rPr>
          <w:fldChar w:fldCharType="end"/>
        </w:r>
      </w:hyperlink>
    </w:p>
    <w:p w14:paraId="2D24E8BD" w14:textId="0364CDB2"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737" w:history="1">
        <w:r w:rsidR="00612FCE" w:rsidRPr="005D23D1">
          <w:rPr>
            <w:rStyle w:val="Hyperlink"/>
          </w:rPr>
          <w:t>6</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Data Quality</w:t>
        </w:r>
        <w:r w:rsidR="00612FCE">
          <w:rPr>
            <w:webHidden/>
          </w:rPr>
          <w:tab/>
        </w:r>
        <w:r w:rsidR="00612FCE">
          <w:rPr>
            <w:webHidden/>
          </w:rPr>
          <w:fldChar w:fldCharType="begin"/>
        </w:r>
        <w:r w:rsidR="00612FCE">
          <w:rPr>
            <w:webHidden/>
          </w:rPr>
          <w:instrText xml:space="preserve"> PAGEREF _Toc172126737 \h </w:instrText>
        </w:r>
        <w:r w:rsidR="00612FCE">
          <w:rPr>
            <w:webHidden/>
          </w:rPr>
        </w:r>
        <w:r w:rsidR="00612FCE">
          <w:rPr>
            <w:webHidden/>
          </w:rPr>
          <w:fldChar w:fldCharType="separate"/>
        </w:r>
        <w:r w:rsidR="00627800">
          <w:rPr>
            <w:webHidden/>
          </w:rPr>
          <w:t>20</w:t>
        </w:r>
        <w:r w:rsidR="00612FCE">
          <w:rPr>
            <w:webHidden/>
          </w:rPr>
          <w:fldChar w:fldCharType="end"/>
        </w:r>
      </w:hyperlink>
    </w:p>
    <w:p w14:paraId="7C016E0D" w14:textId="5A2C3F98"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38" w:history="1">
        <w:r w:rsidR="00612FCE" w:rsidRPr="005D23D1">
          <w:rPr>
            <w:rStyle w:val="Hyperlink"/>
          </w:rPr>
          <w:t>6.1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Introduction</w:t>
        </w:r>
        <w:r w:rsidR="00612FCE">
          <w:rPr>
            <w:webHidden/>
          </w:rPr>
          <w:tab/>
        </w:r>
        <w:r w:rsidR="00612FCE">
          <w:rPr>
            <w:webHidden/>
          </w:rPr>
          <w:fldChar w:fldCharType="begin"/>
        </w:r>
        <w:r w:rsidR="00612FCE">
          <w:rPr>
            <w:webHidden/>
          </w:rPr>
          <w:instrText xml:space="preserve"> PAGEREF _Toc172126738 \h </w:instrText>
        </w:r>
        <w:r w:rsidR="00612FCE">
          <w:rPr>
            <w:webHidden/>
          </w:rPr>
        </w:r>
        <w:r w:rsidR="00612FCE">
          <w:rPr>
            <w:webHidden/>
          </w:rPr>
          <w:fldChar w:fldCharType="separate"/>
        </w:r>
        <w:r w:rsidR="00627800">
          <w:rPr>
            <w:webHidden/>
          </w:rPr>
          <w:t>20</w:t>
        </w:r>
        <w:r w:rsidR="00612FCE">
          <w:rPr>
            <w:webHidden/>
          </w:rPr>
          <w:fldChar w:fldCharType="end"/>
        </w:r>
      </w:hyperlink>
    </w:p>
    <w:p w14:paraId="5DE7EF4B" w14:textId="38860C5D"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39" w:history="1">
        <w:r w:rsidR="00612FCE" w:rsidRPr="005D23D1">
          <w:rPr>
            <w:rStyle w:val="Hyperlink"/>
          </w:rPr>
          <w:t>6.1.1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 quality indication within datasets</w:t>
        </w:r>
        <w:r w:rsidR="00612FCE">
          <w:rPr>
            <w:webHidden/>
          </w:rPr>
          <w:tab/>
        </w:r>
        <w:r w:rsidR="00612FCE">
          <w:rPr>
            <w:webHidden/>
          </w:rPr>
          <w:fldChar w:fldCharType="begin"/>
        </w:r>
        <w:r w:rsidR="00612FCE">
          <w:rPr>
            <w:webHidden/>
          </w:rPr>
          <w:instrText xml:space="preserve"> PAGEREF _Toc172126739 \h </w:instrText>
        </w:r>
        <w:r w:rsidR="00612FCE">
          <w:rPr>
            <w:webHidden/>
          </w:rPr>
        </w:r>
        <w:r w:rsidR="00612FCE">
          <w:rPr>
            <w:webHidden/>
          </w:rPr>
          <w:fldChar w:fldCharType="separate"/>
        </w:r>
        <w:r w:rsidR="00627800">
          <w:rPr>
            <w:webHidden/>
          </w:rPr>
          <w:t>20</w:t>
        </w:r>
        <w:r w:rsidR="00612FCE">
          <w:rPr>
            <w:webHidden/>
          </w:rPr>
          <w:fldChar w:fldCharType="end"/>
        </w:r>
      </w:hyperlink>
    </w:p>
    <w:p w14:paraId="25D3F2C7" w14:textId="39DCBC48"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40" w:history="1">
        <w:r w:rsidR="00612FCE" w:rsidRPr="005D23D1">
          <w:rPr>
            <w:rStyle w:val="Hyperlink"/>
          </w:rPr>
          <w:t>6.1.2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 quality elements and data quality measures (informative)</w:t>
        </w:r>
        <w:r w:rsidR="00612FCE">
          <w:rPr>
            <w:webHidden/>
          </w:rPr>
          <w:tab/>
        </w:r>
        <w:r w:rsidR="00612FCE">
          <w:rPr>
            <w:webHidden/>
          </w:rPr>
          <w:fldChar w:fldCharType="begin"/>
        </w:r>
        <w:r w:rsidR="00612FCE">
          <w:rPr>
            <w:webHidden/>
          </w:rPr>
          <w:instrText xml:space="preserve"> PAGEREF _Toc172126740 \h </w:instrText>
        </w:r>
        <w:r w:rsidR="00612FCE">
          <w:rPr>
            <w:webHidden/>
          </w:rPr>
        </w:r>
        <w:r w:rsidR="00612FCE">
          <w:rPr>
            <w:webHidden/>
          </w:rPr>
          <w:fldChar w:fldCharType="separate"/>
        </w:r>
        <w:r w:rsidR="00627800">
          <w:rPr>
            <w:webHidden/>
          </w:rPr>
          <w:t>20</w:t>
        </w:r>
        <w:r w:rsidR="00612FCE">
          <w:rPr>
            <w:webHidden/>
          </w:rPr>
          <w:fldChar w:fldCharType="end"/>
        </w:r>
      </w:hyperlink>
    </w:p>
    <w:p w14:paraId="4F1590A9" w14:textId="1B8D388A"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41" w:history="1">
        <w:r w:rsidR="00612FCE" w:rsidRPr="005D23D1">
          <w:rPr>
            <w:rStyle w:val="Hyperlink"/>
          </w:rPr>
          <w:t>6.1.3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Description of quality elements (informative)</w:t>
        </w:r>
        <w:r w:rsidR="00612FCE">
          <w:rPr>
            <w:webHidden/>
          </w:rPr>
          <w:tab/>
        </w:r>
        <w:r w:rsidR="00612FCE">
          <w:rPr>
            <w:webHidden/>
          </w:rPr>
          <w:fldChar w:fldCharType="begin"/>
        </w:r>
        <w:r w:rsidR="00612FCE">
          <w:rPr>
            <w:webHidden/>
          </w:rPr>
          <w:instrText xml:space="preserve"> PAGEREF _Toc172126741 \h </w:instrText>
        </w:r>
        <w:r w:rsidR="00612FCE">
          <w:rPr>
            <w:webHidden/>
          </w:rPr>
        </w:r>
        <w:r w:rsidR="00612FCE">
          <w:rPr>
            <w:webHidden/>
          </w:rPr>
          <w:fldChar w:fldCharType="separate"/>
        </w:r>
        <w:r w:rsidR="00627800">
          <w:rPr>
            <w:webHidden/>
          </w:rPr>
          <w:t>21</w:t>
        </w:r>
        <w:r w:rsidR="00612FCE">
          <w:rPr>
            <w:webHidden/>
          </w:rPr>
          <w:fldChar w:fldCharType="end"/>
        </w:r>
      </w:hyperlink>
    </w:p>
    <w:p w14:paraId="095B9178" w14:textId="186A55C2"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42" w:history="1">
        <w:r w:rsidR="00612FCE" w:rsidRPr="005D23D1">
          <w:rPr>
            <w:rStyle w:val="Hyperlink"/>
          </w:rPr>
          <w:t>6.1.4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Applicable quality measures</w:t>
        </w:r>
        <w:r w:rsidR="00612FCE">
          <w:rPr>
            <w:webHidden/>
          </w:rPr>
          <w:tab/>
        </w:r>
        <w:r w:rsidR="00612FCE">
          <w:rPr>
            <w:webHidden/>
          </w:rPr>
          <w:fldChar w:fldCharType="begin"/>
        </w:r>
        <w:r w:rsidR="00612FCE">
          <w:rPr>
            <w:webHidden/>
          </w:rPr>
          <w:instrText xml:space="preserve"> PAGEREF _Toc172126742 \h </w:instrText>
        </w:r>
        <w:r w:rsidR="00612FCE">
          <w:rPr>
            <w:webHidden/>
          </w:rPr>
        </w:r>
        <w:r w:rsidR="00612FCE">
          <w:rPr>
            <w:webHidden/>
          </w:rPr>
          <w:fldChar w:fldCharType="separate"/>
        </w:r>
        <w:r w:rsidR="00627800">
          <w:rPr>
            <w:webHidden/>
          </w:rPr>
          <w:t>22</w:t>
        </w:r>
        <w:r w:rsidR="00612FCE">
          <w:rPr>
            <w:webHidden/>
          </w:rPr>
          <w:fldChar w:fldCharType="end"/>
        </w:r>
      </w:hyperlink>
    </w:p>
    <w:p w14:paraId="18E8558E" w14:textId="46075739"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43" w:history="1">
        <w:r w:rsidR="00612FCE" w:rsidRPr="005D23D1">
          <w:rPr>
            <w:rStyle w:val="Hyperlink"/>
          </w:rPr>
          <w:t>6.2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Additional components of data quality</w:t>
        </w:r>
        <w:r w:rsidR="00612FCE">
          <w:rPr>
            <w:webHidden/>
          </w:rPr>
          <w:tab/>
        </w:r>
        <w:r w:rsidR="00612FCE">
          <w:rPr>
            <w:webHidden/>
          </w:rPr>
          <w:fldChar w:fldCharType="begin"/>
        </w:r>
        <w:r w:rsidR="00612FCE">
          <w:rPr>
            <w:webHidden/>
          </w:rPr>
          <w:instrText xml:space="preserve"> PAGEREF _Toc172126743 \h </w:instrText>
        </w:r>
        <w:r w:rsidR="00612FCE">
          <w:rPr>
            <w:webHidden/>
          </w:rPr>
        </w:r>
        <w:r w:rsidR="00612FCE">
          <w:rPr>
            <w:webHidden/>
          </w:rPr>
          <w:fldChar w:fldCharType="separate"/>
        </w:r>
        <w:r w:rsidR="00627800">
          <w:rPr>
            <w:webHidden/>
          </w:rPr>
          <w:t>26</w:t>
        </w:r>
        <w:r w:rsidR="00612FCE">
          <w:rPr>
            <w:webHidden/>
          </w:rPr>
          <w:fldChar w:fldCharType="end"/>
        </w:r>
      </w:hyperlink>
    </w:p>
    <w:p w14:paraId="2426DB77" w14:textId="6F97E5B3"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44" w:history="1">
        <w:r w:rsidR="00612FCE" w:rsidRPr="005D23D1">
          <w:rPr>
            <w:rStyle w:val="Hyperlink"/>
          </w:rPr>
          <w:t>6.3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Assessment of data quality</w:t>
        </w:r>
        <w:r w:rsidR="00612FCE">
          <w:rPr>
            <w:webHidden/>
          </w:rPr>
          <w:tab/>
        </w:r>
        <w:r w:rsidR="00612FCE">
          <w:rPr>
            <w:webHidden/>
          </w:rPr>
          <w:fldChar w:fldCharType="begin"/>
        </w:r>
        <w:r w:rsidR="00612FCE">
          <w:rPr>
            <w:webHidden/>
          </w:rPr>
          <w:instrText xml:space="preserve"> PAGEREF _Toc172126744 \h </w:instrText>
        </w:r>
        <w:r w:rsidR="00612FCE">
          <w:rPr>
            <w:webHidden/>
          </w:rPr>
        </w:r>
        <w:r w:rsidR="00612FCE">
          <w:rPr>
            <w:webHidden/>
          </w:rPr>
          <w:fldChar w:fldCharType="separate"/>
        </w:r>
        <w:r w:rsidR="00627800">
          <w:rPr>
            <w:webHidden/>
          </w:rPr>
          <w:t>26</w:t>
        </w:r>
        <w:r w:rsidR="00612FCE">
          <w:rPr>
            <w:webHidden/>
          </w:rPr>
          <w:fldChar w:fldCharType="end"/>
        </w:r>
      </w:hyperlink>
    </w:p>
    <w:p w14:paraId="01BE2486" w14:textId="7E3068D1"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45" w:history="1">
        <w:r w:rsidR="00612FCE" w:rsidRPr="005D23D1">
          <w:rPr>
            <w:rStyle w:val="Hyperlink"/>
          </w:rPr>
          <w:t>6.4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Validation checks</w:t>
        </w:r>
        <w:r w:rsidR="00612FCE">
          <w:rPr>
            <w:webHidden/>
          </w:rPr>
          <w:tab/>
        </w:r>
        <w:r w:rsidR="00612FCE">
          <w:rPr>
            <w:webHidden/>
          </w:rPr>
          <w:fldChar w:fldCharType="begin"/>
        </w:r>
        <w:r w:rsidR="00612FCE">
          <w:rPr>
            <w:webHidden/>
          </w:rPr>
          <w:instrText xml:space="preserve"> PAGEREF _Toc172126745 \h </w:instrText>
        </w:r>
        <w:r w:rsidR="00612FCE">
          <w:rPr>
            <w:webHidden/>
          </w:rPr>
        </w:r>
        <w:r w:rsidR="00612FCE">
          <w:rPr>
            <w:webHidden/>
          </w:rPr>
          <w:fldChar w:fldCharType="separate"/>
        </w:r>
        <w:r w:rsidR="00627800">
          <w:rPr>
            <w:webHidden/>
          </w:rPr>
          <w:t>27</w:t>
        </w:r>
        <w:r w:rsidR="00612FCE">
          <w:rPr>
            <w:webHidden/>
          </w:rPr>
          <w:fldChar w:fldCharType="end"/>
        </w:r>
      </w:hyperlink>
    </w:p>
    <w:p w14:paraId="768BD64F" w14:textId="7632A064"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746" w:history="1">
        <w:r w:rsidR="00612FCE" w:rsidRPr="005D23D1">
          <w:rPr>
            <w:rStyle w:val="Hyperlink"/>
          </w:rPr>
          <w:t>7</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Data Capture and Classification</w:t>
        </w:r>
        <w:r w:rsidR="00612FCE">
          <w:rPr>
            <w:webHidden/>
          </w:rPr>
          <w:tab/>
        </w:r>
        <w:r w:rsidR="00612FCE">
          <w:rPr>
            <w:webHidden/>
          </w:rPr>
          <w:fldChar w:fldCharType="begin"/>
        </w:r>
        <w:r w:rsidR="00612FCE">
          <w:rPr>
            <w:webHidden/>
          </w:rPr>
          <w:instrText xml:space="preserve"> PAGEREF _Toc172126746 \h </w:instrText>
        </w:r>
        <w:r w:rsidR="00612FCE">
          <w:rPr>
            <w:webHidden/>
          </w:rPr>
        </w:r>
        <w:r w:rsidR="00612FCE">
          <w:rPr>
            <w:webHidden/>
          </w:rPr>
          <w:fldChar w:fldCharType="separate"/>
        </w:r>
        <w:r w:rsidR="00627800">
          <w:rPr>
            <w:webHidden/>
          </w:rPr>
          <w:t>27</w:t>
        </w:r>
        <w:r w:rsidR="00612FCE">
          <w:rPr>
            <w:webHidden/>
          </w:rPr>
          <w:fldChar w:fldCharType="end"/>
        </w:r>
      </w:hyperlink>
    </w:p>
    <w:p w14:paraId="6DA9864A" w14:textId="29068591"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47" w:history="1">
        <w:r w:rsidR="00612FCE" w:rsidRPr="005D23D1">
          <w:rPr>
            <w:rStyle w:val="Hyperlink"/>
          </w:rPr>
          <w:t>7.1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 sources</w:t>
        </w:r>
        <w:r w:rsidR="00612FCE">
          <w:rPr>
            <w:webHidden/>
          </w:rPr>
          <w:tab/>
        </w:r>
        <w:r w:rsidR="00612FCE">
          <w:rPr>
            <w:webHidden/>
          </w:rPr>
          <w:fldChar w:fldCharType="begin"/>
        </w:r>
        <w:r w:rsidR="00612FCE">
          <w:rPr>
            <w:webHidden/>
          </w:rPr>
          <w:instrText xml:space="preserve"> PAGEREF _Toc172126747 \h </w:instrText>
        </w:r>
        <w:r w:rsidR="00612FCE">
          <w:rPr>
            <w:webHidden/>
          </w:rPr>
        </w:r>
        <w:r w:rsidR="00612FCE">
          <w:rPr>
            <w:webHidden/>
          </w:rPr>
          <w:fldChar w:fldCharType="separate"/>
        </w:r>
        <w:r w:rsidR="00627800">
          <w:rPr>
            <w:webHidden/>
          </w:rPr>
          <w:t>27</w:t>
        </w:r>
        <w:r w:rsidR="00612FCE">
          <w:rPr>
            <w:webHidden/>
          </w:rPr>
          <w:fldChar w:fldCharType="end"/>
        </w:r>
      </w:hyperlink>
    </w:p>
    <w:p w14:paraId="1B91C3E4" w14:textId="57C1841A"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48" w:history="1">
        <w:r w:rsidR="00612FCE" w:rsidRPr="005D23D1">
          <w:rPr>
            <w:rStyle w:val="Hyperlink"/>
          </w:rPr>
          <w:t>7.2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The production process</w:t>
        </w:r>
        <w:r w:rsidR="00612FCE">
          <w:rPr>
            <w:webHidden/>
          </w:rPr>
          <w:tab/>
        </w:r>
        <w:r w:rsidR="00612FCE">
          <w:rPr>
            <w:webHidden/>
          </w:rPr>
          <w:fldChar w:fldCharType="begin"/>
        </w:r>
        <w:r w:rsidR="00612FCE">
          <w:rPr>
            <w:webHidden/>
          </w:rPr>
          <w:instrText xml:space="preserve"> PAGEREF _Toc172126748 \h </w:instrText>
        </w:r>
        <w:r w:rsidR="00612FCE">
          <w:rPr>
            <w:webHidden/>
          </w:rPr>
        </w:r>
        <w:r w:rsidR="00612FCE">
          <w:rPr>
            <w:webHidden/>
          </w:rPr>
          <w:fldChar w:fldCharType="separate"/>
        </w:r>
        <w:r w:rsidR="00627800">
          <w:rPr>
            <w:webHidden/>
          </w:rPr>
          <w:t>28</w:t>
        </w:r>
        <w:r w:rsidR="00612FCE">
          <w:rPr>
            <w:webHidden/>
          </w:rPr>
          <w:fldChar w:fldCharType="end"/>
        </w:r>
      </w:hyperlink>
    </w:p>
    <w:p w14:paraId="4214B0CF" w14:textId="2ECBFF1B"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49" w:history="1">
        <w:r w:rsidR="00612FCE" w:rsidRPr="005D23D1">
          <w:rPr>
            <w:rStyle w:val="Hyperlink"/>
          </w:rPr>
          <w:t>7.2.1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Metadata</w:t>
        </w:r>
        <w:r w:rsidR="00612FCE">
          <w:rPr>
            <w:webHidden/>
          </w:rPr>
          <w:tab/>
        </w:r>
        <w:r w:rsidR="00612FCE">
          <w:rPr>
            <w:webHidden/>
          </w:rPr>
          <w:fldChar w:fldCharType="begin"/>
        </w:r>
        <w:r w:rsidR="00612FCE">
          <w:rPr>
            <w:webHidden/>
          </w:rPr>
          <w:instrText xml:space="preserve"> PAGEREF _Toc172126749 \h </w:instrText>
        </w:r>
        <w:r w:rsidR="00612FCE">
          <w:rPr>
            <w:webHidden/>
          </w:rPr>
        </w:r>
        <w:r w:rsidR="00612FCE">
          <w:rPr>
            <w:webHidden/>
          </w:rPr>
          <w:fldChar w:fldCharType="separate"/>
        </w:r>
        <w:r w:rsidR="00627800">
          <w:rPr>
            <w:webHidden/>
          </w:rPr>
          <w:t>28</w:t>
        </w:r>
        <w:r w:rsidR="00612FCE">
          <w:rPr>
            <w:webHidden/>
          </w:rPr>
          <w:fldChar w:fldCharType="end"/>
        </w:r>
      </w:hyperlink>
    </w:p>
    <w:p w14:paraId="2ECFCAC5" w14:textId="0A7633D8"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0" w:history="1">
        <w:r w:rsidR="00612FCE" w:rsidRPr="005D23D1">
          <w:rPr>
            <w:rStyle w:val="Hyperlink"/>
          </w:rPr>
          <w:t>7.2.2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Surface current data</w:t>
        </w:r>
        <w:r w:rsidR="00612FCE">
          <w:rPr>
            <w:webHidden/>
          </w:rPr>
          <w:tab/>
        </w:r>
        <w:r w:rsidR="00612FCE">
          <w:rPr>
            <w:webHidden/>
          </w:rPr>
          <w:fldChar w:fldCharType="begin"/>
        </w:r>
        <w:r w:rsidR="00612FCE">
          <w:rPr>
            <w:webHidden/>
          </w:rPr>
          <w:instrText xml:space="preserve"> PAGEREF _Toc172126750 \h </w:instrText>
        </w:r>
        <w:r w:rsidR="00612FCE">
          <w:rPr>
            <w:webHidden/>
          </w:rPr>
        </w:r>
        <w:r w:rsidR="00612FCE">
          <w:rPr>
            <w:webHidden/>
          </w:rPr>
          <w:fldChar w:fldCharType="separate"/>
        </w:r>
        <w:r w:rsidR="00627800">
          <w:rPr>
            <w:webHidden/>
          </w:rPr>
          <w:t>29</w:t>
        </w:r>
        <w:r w:rsidR="00612FCE">
          <w:rPr>
            <w:webHidden/>
          </w:rPr>
          <w:fldChar w:fldCharType="end"/>
        </w:r>
      </w:hyperlink>
    </w:p>
    <w:p w14:paraId="74A2ABAC" w14:textId="3542EE4A"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1" w:history="1">
        <w:r w:rsidR="00612FCE" w:rsidRPr="005D23D1">
          <w:rPr>
            <w:rStyle w:val="Hyperlink"/>
          </w:rPr>
          <w:t>7.2.3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Digital tidal atlas data</w:t>
        </w:r>
        <w:r w:rsidR="00612FCE">
          <w:rPr>
            <w:webHidden/>
          </w:rPr>
          <w:tab/>
        </w:r>
        <w:r w:rsidR="00612FCE">
          <w:rPr>
            <w:webHidden/>
          </w:rPr>
          <w:fldChar w:fldCharType="begin"/>
        </w:r>
        <w:r w:rsidR="00612FCE">
          <w:rPr>
            <w:webHidden/>
          </w:rPr>
          <w:instrText xml:space="preserve"> PAGEREF _Toc172126751 \h </w:instrText>
        </w:r>
        <w:r w:rsidR="00612FCE">
          <w:rPr>
            <w:webHidden/>
          </w:rPr>
        </w:r>
        <w:r w:rsidR="00612FCE">
          <w:rPr>
            <w:webHidden/>
          </w:rPr>
          <w:fldChar w:fldCharType="separate"/>
        </w:r>
        <w:r w:rsidR="00627800">
          <w:rPr>
            <w:webHidden/>
          </w:rPr>
          <w:t>29</w:t>
        </w:r>
        <w:r w:rsidR="00612FCE">
          <w:rPr>
            <w:webHidden/>
          </w:rPr>
          <w:fldChar w:fldCharType="end"/>
        </w:r>
      </w:hyperlink>
    </w:p>
    <w:p w14:paraId="1FA0E9F6" w14:textId="4DB21965"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2" w:history="1">
        <w:r w:rsidR="00612FCE" w:rsidRPr="005D23D1">
          <w:rPr>
            <w:rStyle w:val="Hyperlink"/>
          </w:rPr>
          <w:t>7.2.4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Validation</w:t>
        </w:r>
        <w:r w:rsidR="00612FCE">
          <w:rPr>
            <w:webHidden/>
          </w:rPr>
          <w:tab/>
        </w:r>
        <w:r w:rsidR="00612FCE">
          <w:rPr>
            <w:webHidden/>
          </w:rPr>
          <w:fldChar w:fldCharType="begin"/>
        </w:r>
        <w:r w:rsidR="00612FCE">
          <w:rPr>
            <w:webHidden/>
          </w:rPr>
          <w:instrText xml:space="preserve"> PAGEREF _Toc172126752 \h </w:instrText>
        </w:r>
        <w:r w:rsidR="00612FCE">
          <w:rPr>
            <w:webHidden/>
          </w:rPr>
        </w:r>
        <w:r w:rsidR="00612FCE">
          <w:rPr>
            <w:webHidden/>
          </w:rPr>
          <w:fldChar w:fldCharType="separate"/>
        </w:r>
        <w:r w:rsidR="00627800">
          <w:rPr>
            <w:webHidden/>
          </w:rPr>
          <w:t>29</w:t>
        </w:r>
        <w:r w:rsidR="00612FCE">
          <w:rPr>
            <w:webHidden/>
          </w:rPr>
          <w:fldChar w:fldCharType="end"/>
        </w:r>
      </w:hyperlink>
    </w:p>
    <w:p w14:paraId="7B3C3B3C" w14:textId="42658467"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3" w:history="1">
        <w:r w:rsidR="00612FCE" w:rsidRPr="005D23D1">
          <w:rPr>
            <w:rStyle w:val="Hyperlink"/>
          </w:rPr>
          <w:t>7.2.5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Digital signatures</w:t>
        </w:r>
        <w:r w:rsidR="00612FCE">
          <w:rPr>
            <w:webHidden/>
          </w:rPr>
          <w:tab/>
        </w:r>
        <w:r w:rsidR="00612FCE">
          <w:rPr>
            <w:webHidden/>
          </w:rPr>
          <w:fldChar w:fldCharType="begin"/>
        </w:r>
        <w:r w:rsidR="00612FCE">
          <w:rPr>
            <w:webHidden/>
          </w:rPr>
          <w:instrText xml:space="preserve"> PAGEREF _Toc172126753 \h </w:instrText>
        </w:r>
        <w:r w:rsidR="00612FCE">
          <w:rPr>
            <w:webHidden/>
          </w:rPr>
        </w:r>
        <w:r w:rsidR="00612FCE">
          <w:rPr>
            <w:webHidden/>
          </w:rPr>
          <w:fldChar w:fldCharType="separate"/>
        </w:r>
        <w:r w:rsidR="00627800">
          <w:rPr>
            <w:webHidden/>
          </w:rPr>
          <w:t>29</w:t>
        </w:r>
        <w:r w:rsidR="00612FCE">
          <w:rPr>
            <w:webHidden/>
          </w:rPr>
          <w:fldChar w:fldCharType="end"/>
        </w:r>
      </w:hyperlink>
    </w:p>
    <w:p w14:paraId="50B967D4" w14:textId="375BDEA6"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54" w:history="1">
        <w:r w:rsidR="00612FCE" w:rsidRPr="005D23D1">
          <w:rPr>
            <w:rStyle w:val="Hyperlink"/>
          </w:rPr>
          <w:t>7.3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Guidance for chunking and compression (informative)</w:t>
        </w:r>
        <w:r w:rsidR="00612FCE">
          <w:rPr>
            <w:webHidden/>
          </w:rPr>
          <w:tab/>
        </w:r>
        <w:r w:rsidR="00612FCE">
          <w:rPr>
            <w:webHidden/>
          </w:rPr>
          <w:fldChar w:fldCharType="begin"/>
        </w:r>
        <w:r w:rsidR="00612FCE">
          <w:rPr>
            <w:webHidden/>
          </w:rPr>
          <w:instrText xml:space="preserve"> PAGEREF _Toc172126754 \h </w:instrText>
        </w:r>
        <w:r w:rsidR="00612FCE">
          <w:rPr>
            <w:webHidden/>
          </w:rPr>
        </w:r>
        <w:r w:rsidR="00612FCE">
          <w:rPr>
            <w:webHidden/>
          </w:rPr>
          <w:fldChar w:fldCharType="separate"/>
        </w:r>
        <w:r w:rsidR="00627800">
          <w:rPr>
            <w:webHidden/>
          </w:rPr>
          <w:t>30</w:t>
        </w:r>
        <w:r w:rsidR="00612FCE">
          <w:rPr>
            <w:webHidden/>
          </w:rPr>
          <w:fldChar w:fldCharType="end"/>
        </w:r>
      </w:hyperlink>
    </w:p>
    <w:p w14:paraId="73D113BE" w14:textId="7D58FDE3"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55" w:history="1">
        <w:r w:rsidR="00612FCE" w:rsidRPr="005D23D1">
          <w:rPr>
            <w:rStyle w:val="Hyperlink"/>
          </w:rPr>
          <w:t>7.4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Datasets in a series</w:t>
        </w:r>
        <w:r w:rsidR="00612FCE">
          <w:rPr>
            <w:webHidden/>
          </w:rPr>
          <w:tab/>
        </w:r>
        <w:r w:rsidR="00612FCE">
          <w:rPr>
            <w:webHidden/>
          </w:rPr>
          <w:fldChar w:fldCharType="begin"/>
        </w:r>
        <w:r w:rsidR="00612FCE">
          <w:rPr>
            <w:webHidden/>
          </w:rPr>
          <w:instrText xml:space="preserve"> PAGEREF _Toc172126755 \h </w:instrText>
        </w:r>
        <w:r w:rsidR="00612FCE">
          <w:rPr>
            <w:webHidden/>
          </w:rPr>
        </w:r>
        <w:r w:rsidR="00612FCE">
          <w:rPr>
            <w:webHidden/>
          </w:rPr>
          <w:fldChar w:fldCharType="separate"/>
        </w:r>
        <w:r w:rsidR="00627800">
          <w:rPr>
            <w:webHidden/>
          </w:rPr>
          <w:t>30</w:t>
        </w:r>
        <w:r w:rsidR="00612FCE">
          <w:rPr>
            <w:webHidden/>
          </w:rPr>
          <w:fldChar w:fldCharType="end"/>
        </w:r>
      </w:hyperlink>
    </w:p>
    <w:p w14:paraId="36EF5729" w14:textId="545E232E"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56" w:history="1">
        <w:r w:rsidR="00612FCE" w:rsidRPr="005D23D1">
          <w:rPr>
            <w:rStyle w:val="Hyperlink"/>
          </w:rPr>
          <w:t>7.5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 use purpose</w:t>
        </w:r>
        <w:r w:rsidR="00612FCE">
          <w:rPr>
            <w:webHidden/>
          </w:rPr>
          <w:tab/>
        </w:r>
        <w:r w:rsidR="00612FCE">
          <w:rPr>
            <w:webHidden/>
          </w:rPr>
          <w:fldChar w:fldCharType="begin"/>
        </w:r>
        <w:r w:rsidR="00612FCE">
          <w:rPr>
            <w:webHidden/>
          </w:rPr>
          <w:instrText xml:space="preserve"> PAGEREF _Toc172126756 \h </w:instrText>
        </w:r>
        <w:r w:rsidR="00612FCE">
          <w:rPr>
            <w:webHidden/>
          </w:rPr>
        </w:r>
        <w:r w:rsidR="00612FCE">
          <w:rPr>
            <w:webHidden/>
          </w:rPr>
          <w:fldChar w:fldCharType="separate"/>
        </w:r>
        <w:r w:rsidR="00627800">
          <w:rPr>
            <w:webHidden/>
          </w:rPr>
          <w:t>31</w:t>
        </w:r>
        <w:r w:rsidR="00612FCE">
          <w:rPr>
            <w:webHidden/>
          </w:rPr>
          <w:fldChar w:fldCharType="end"/>
        </w:r>
      </w:hyperlink>
    </w:p>
    <w:p w14:paraId="16EF928B" w14:textId="3C5BFBB6"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7" w:history="1">
        <w:r w:rsidR="00612FCE" w:rsidRPr="005D23D1">
          <w:rPr>
            <w:rStyle w:val="Hyperlink"/>
          </w:rPr>
          <w:t>7.5.1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Datum requirements</w:t>
        </w:r>
        <w:r w:rsidR="00612FCE">
          <w:rPr>
            <w:webHidden/>
          </w:rPr>
          <w:tab/>
        </w:r>
        <w:r w:rsidR="00612FCE">
          <w:rPr>
            <w:webHidden/>
          </w:rPr>
          <w:fldChar w:fldCharType="begin"/>
        </w:r>
        <w:r w:rsidR="00612FCE">
          <w:rPr>
            <w:webHidden/>
          </w:rPr>
          <w:instrText xml:space="preserve"> PAGEREF _Toc172126757 \h </w:instrText>
        </w:r>
        <w:r w:rsidR="00612FCE">
          <w:rPr>
            <w:webHidden/>
          </w:rPr>
        </w:r>
        <w:r w:rsidR="00612FCE">
          <w:rPr>
            <w:webHidden/>
          </w:rPr>
          <w:fldChar w:fldCharType="separate"/>
        </w:r>
        <w:r w:rsidR="00627800">
          <w:rPr>
            <w:webHidden/>
          </w:rPr>
          <w:t>31</w:t>
        </w:r>
        <w:r w:rsidR="00612FCE">
          <w:rPr>
            <w:webHidden/>
          </w:rPr>
          <w:fldChar w:fldCharType="end"/>
        </w:r>
      </w:hyperlink>
    </w:p>
    <w:p w14:paraId="7FD59F61" w14:textId="7E534545"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8" w:history="1">
        <w:r w:rsidR="00612FCE" w:rsidRPr="005D23D1">
          <w:rPr>
            <w:rStyle w:val="Hyperlink"/>
          </w:rPr>
          <w:t>7.5.2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Spatial type recommendations</w:t>
        </w:r>
        <w:r w:rsidR="00612FCE">
          <w:rPr>
            <w:webHidden/>
          </w:rPr>
          <w:tab/>
        </w:r>
        <w:r w:rsidR="00612FCE">
          <w:rPr>
            <w:webHidden/>
          </w:rPr>
          <w:fldChar w:fldCharType="begin"/>
        </w:r>
        <w:r w:rsidR="00612FCE">
          <w:rPr>
            <w:webHidden/>
          </w:rPr>
          <w:instrText xml:space="preserve"> PAGEREF _Toc172126758 \h </w:instrText>
        </w:r>
        <w:r w:rsidR="00612FCE">
          <w:rPr>
            <w:webHidden/>
          </w:rPr>
        </w:r>
        <w:r w:rsidR="00612FCE">
          <w:rPr>
            <w:webHidden/>
          </w:rPr>
          <w:fldChar w:fldCharType="separate"/>
        </w:r>
        <w:r w:rsidR="00627800">
          <w:rPr>
            <w:webHidden/>
          </w:rPr>
          <w:t>31</w:t>
        </w:r>
        <w:r w:rsidR="00612FCE">
          <w:rPr>
            <w:webHidden/>
          </w:rPr>
          <w:fldChar w:fldCharType="end"/>
        </w:r>
      </w:hyperlink>
    </w:p>
    <w:p w14:paraId="415057FB" w14:textId="0ABD3433"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9" w:history="1">
        <w:r w:rsidR="00612FCE" w:rsidRPr="005D23D1">
          <w:rPr>
            <w:rStyle w:val="Hyperlink"/>
          </w:rPr>
          <w:t>7.5.3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Suitability for navigation</w:t>
        </w:r>
        <w:r w:rsidR="00612FCE">
          <w:rPr>
            <w:webHidden/>
          </w:rPr>
          <w:tab/>
        </w:r>
        <w:r w:rsidR="00612FCE">
          <w:rPr>
            <w:webHidden/>
          </w:rPr>
          <w:fldChar w:fldCharType="begin"/>
        </w:r>
        <w:r w:rsidR="00612FCE">
          <w:rPr>
            <w:webHidden/>
          </w:rPr>
          <w:instrText xml:space="preserve"> PAGEREF _Toc172126759 \h </w:instrText>
        </w:r>
        <w:r w:rsidR="00612FCE">
          <w:rPr>
            <w:webHidden/>
          </w:rPr>
        </w:r>
        <w:r w:rsidR="00612FCE">
          <w:rPr>
            <w:webHidden/>
          </w:rPr>
          <w:fldChar w:fldCharType="separate"/>
        </w:r>
        <w:r w:rsidR="00627800">
          <w:rPr>
            <w:webHidden/>
          </w:rPr>
          <w:t>31</w:t>
        </w:r>
        <w:r w:rsidR="00612FCE">
          <w:rPr>
            <w:webHidden/>
          </w:rPr>
          <w:fldChar w:fldCharType="end"/>
        </w:r>
      </w:hyperlink>
    </w:p>
    <w:p w14:paraId="424C08E2" w14:textId="5E98795F"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60" w:history="1">
        <w:r w:rsidR="00612FCE" w:rsidRPr="005D23D1">
          <w:rPr>
            <w:rStyle w:val="Hyperlink"/>
          </w:rPr>
          <w:t>7.5.4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Use purpose metadata</w:t>
        </w:r>
        <w:r w:rsidR="00612FCE">
          <w:rPr>
            <w:webHidden/>
          </w:rPr>
          <w:tab/>
        </w:r>
        <w:r w:rsidR="00612FCE">
          <w:rPr>
            <w:webHidden/>
          </w:rPr>
          <w:fldChar w:fldCharType="begin"/>
        </w:r>
        <w:r w:rsidR="00612FCE">
          <w:rPr>
            <w:webHidden/>
          </w:rPr>
          <w:instrText xml:space="preserve"> PAGEREF _Toc172126760 \h </w:instrText>
        </w:r>
        <w:r w:rsidR="00612FCE">
          <w:rPr>
            <w:webHidden/>
          </w:rPr>
        </w:r>
        <w:r w:rsidR="00612FCE">
          <w:rPr>
            <w:webHidden/>
          </w:rPr>
          <w:fldChar w:fldCharType="separate"/>
        </w:r>
        <w:r w:rsidR="00627800">
          <w:rPr>
            <w:webHidden/>
          </w:rPr>
          <w:t>31</w:t>
        </w:r>
        <w:r w:rsidR="00612FCE">
          <w:rPr>
            <w:webHidden/>
          </w:rPr>
          <w:fldChar w:fldCharType="end"/>
        </w:r>
      </w:hyperlink>
    </w:p>
    <w:p w14:paraId="79FD91A0" w14:textId="1B5A7E2A"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61" w:history="1">
        <w:r w:rsidR="00612FCE" w:rsidRPr="005D23D1">
          <w:rPr>
            <w:rStyle w:val="Hyperlink"/>
          </w:rPr>
          <w:t>7.6</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Compliance categories</w:t>
        </w:r>
        <w:r w:rsidR="00612FCE">
          <w:rPr>
            <w:webHidden/>
          </w:rPr>
          <w:tab/>
        </w:r>
        <w:r w:rsidR="00612FCE">
          <w:rPr>
            <w:webHidden/>
          </w:rPr>
          <w:fldChar w:fldCharType="begin"/>
        </w:r>
        <w:r w:rsidR="00612FCE">
          <w:rPr>
            <w:webHidden/>
          </w:rPr>
          <w:instrText xml:space="preserve"> PAGEREF _Toc172126761 \h </w:instrText>
        </w:r>
        <w:r w:rsidR="00612FCE">
          <w:rPr>
            <w:webHidden/>
          </w:rPr>
        </w:r>
        <w:r w:rsidR="00612FCE">
          <w:rPr>
            <w:webHidden/>
          </w:rPr>
          <w:fldChar w:fldCharType="separate"/>
        </w:r>
        <w:r w:rsidR="00627800">
          <w:rPr>
            <w:webHidden/>
          </w:rPr>
          <w:t>31</w:t>
        </w:r>
        <w:r w:rsidR="00612FCE">
          <w:rPr>
            <w:webHidden/>
          </w:rPr>
          <w:fldChar w:fldCharType="end"/>
        </w:r>
      </w:hyperlink>
    </w:p>
    <w:p w14:paraId="0FC8AAED" w14:textId="12511E5F"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62" w:history="1">
        <w:r w:rsidR="00612FCE" w:rsidRPr="005D23D1">
          <w:rPr>
            <w:rStyle w:val="Hyperlink"/>
          </w:rPr>
          <w:t>7.7</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Compliance with S-98</w:t>
        </w:r>
        <w:r w:rsidR="00612FCE">
          <w:rPr>
            <w:webHidden/>
          </w:rPr>
          <w:tab/>
        </w:r>
        <w:r w:rsidR="00612FCE">
          <w:rPr>
            <w:webHidden/>
          </w:rPr>
          <w:fldChar w:fldCharType="begin"/>
        </w:r>
        <w:r w:rsidR="00612FCE">
          <w:rPr>
            <w:webHidden/>
          </w:rPr>
          <w:instrText xml:space="preserve"> PAGEREF _Toc172126762 \h </w:instrText>
        </w:r>
        <w:r w:rsidR="00612FCE">
          <w:rPr>
            <w:webHidden/>
          </w:rPr>
        </w:r>
        <w:r w:rsidR="00612FCE">
          <w:rPr>
            <w:webHidden/>
          </w:rPr>
          <w:fldChar w:fldCharType="separate"/>
        </w:r>
        <w:r w:rsidR="00627800">
          <w:rPr>
            <w:webHidden/>
          </w:rPr>
          <w:t>31</w:t>
        </w:r>
        <w:r w:rsidR="00612FCE">
          <w:rPr>
            <w:webHidden/>
          </w:rPr>
          <w:fldChar w:fldCharType="end"/>
        </w:r>
      </w:hyperlink>
    </w:p>
    <w:p w14:paraId="20520D0F" w14:textId="1B09D40D"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63" w:history="1">
        <w:r w:rsidR="00612FCE" w:rsidRPr="005D23D1">
          <w:rPr>
            <w:rStyle w:val="Hyperlink"/>
          </w:rPr>
          <w:t>7.7.1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Requirements for visual interoperability</w:t>
        </w:r>
        <w:r w:rsidR="00612FCE">
          <w:rPr>
            <w:webHidden/>
          </w:rPr>
          <w:tab/>
        </w:r>
        <w:r w:rsidR="00612FCE">
          <w:rPr>
            <w:webHidden/>
          </w:rPr>
          <w:fldChar w:fldCharType="begin"/>
        </w:r>
        <w:r w:rsidR="00612FCE">
          <w:rPr>
            <w:webHidden/>
          </w:rPr>
          <w:instrText xml:space="preserve"> PAGEREF _Toc172126763 \h </w:instrText>
        </w:r>
        <w:r w:rsidR="00612FCE">
          <w:rPr>
            <w:webHidden/>
          </w:rPr>
        </w:r>
        <w:r w:rsidR="00612FCE">
          <w:rPr>
            <w:webHidden/>
          </w:rPr>
          <w:fldChar w:fldCharType="separate"/>
        </w:r>
        <w:r w:rsidR="00627800">
          <w:rPr>
            <w:webHidden/>
          </w:rPr>
          <w:t>31</w:t>
        </w:r>
        <w:r w:rsidR="00612FCE">
          <w:rPr>
            <w:webHidden/>
          </w:rPr>
          <w:fldChar w:fldCharType="end"/>
        </w:r>
      </w:hyperlink>
    </w:p>
    <w:p w14:paraId="06CBAC74" w14:textId="43B0BEED"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64" w:history="1">
        <w:r w:rsidR="00612FCE" w:rsidRPr="005D23D1">
          <w:rPr>
            <w:rStyle w:val="Hyperlink"/>
          </w:rPr>
          <w:t>7.7.2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Requirements for harmonised user experience</w:t>
        </w:r>
        <w:r w:rsidR="00612FCE">
          <w:rPr>
            <w:webHidden/>
          </w:rPr>
          <w:tab/>
        </w:r>
        <w:r w:rsidR="00612FCE">
          <w:rPr>
            <w:webHidden/>
          </w:rPr>
          <w:fldChar w:fldCharType="begin"/>
        </w:r>
        <w:r w:rsidR="00612FCE">
          <w:rPr>
            <w:webHidden/>
          </w:rPr>
          <w:instrText xml:space="preserve"> PAGEREF _Toc172126764 \h </w:instrText>
        </w:r>
        <w:r w:rsidR="00612FCE">
          <w:rPr>
            <w:webHidden/>
          </w:rPr>
        </w:r>
        <w:r w:rsidR="00612FCE">
          <w:rPr>
            <w:webHidden/>
          </w:rPr>
          <w:fldChar w:fldCharType="separate"/>
        </w:r>
        <w:r w:rsidR="00627800">
          <w:rPr>
            <w:webHidden/>
          </w:rPr>
          <w:t>31</w:t>
        </w:r>
        <w:r w:rsidR="00612FCE">
          <w:rPr>
            <w:webHidden/>
          </w:rPr>
          <w:fldChar w:fldCharType="end"/>
        </w:r>
      </w:hyperlink>
    </w:p>
    <w:p w14:paraId="4EA393DD" w14:textId="0B291C0E"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65" w:history="1">
        <w:r w:rsidR="00612FCE" w:rsidRPr="005D23D1">
          <w:rPr>
            <w:rStyle w:val="Hyperlink"/>
          </w:rPr>
          <w:t>7.8</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Vertical datums</w:t>
        </w:r>
        <w:r w:rsidR="00612FCE">
          <w:rPr>
            <w:webHidden/>
          </w:rPr>
          <w:tab/>
        </w:r>
        <w:r w:rsidR="00612FCE">
          <w:rPr>
            <w:webHidden/>
          </w:rPr>
          <w:fldChar w:fldCharType="begin"/>
        </w:r>
        <w:r w:rsidR="00612FCE">
          <w:rPr>
            <w:webHidden/>
          </w:rPr>
          <w:instrText xml:space="preserve"> PAGEREF _Toc172126765 \h </w:instrText>
        </w:r>
        <w:r w:rsidR="00612FCE">
          <w:rPr>
            <w:webHidden/>
          </w:rPr>
        </w:r>
        <w:r w:rsidR="00612FCE">
          <w:rPr>
            <w:webHidden/>
          </w:rPr>
          <w:fldChar w:fldCharType="separate"/>
        </w:r>
        <w:r w:rsidR="00627800">
          <w:rPr>
            <w:webHidden/>
          </w:rPr>
          <w:t>32</w:t>
        </w:r>
        <w:r w:rsidR="00612FCE">
          <w:rPr>
            <w:webHidden/>
          </w:rPr>
          <w:fldChar w:fldCharType="end"/>
        </w:r>
      </w:hyperlink>
    </w:p>
    <w:p w14:paraId="746C6830" w14:textId="25136316"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66" w:history="1">
        <w:r w:rsidR="00612FCE" w:rsidRPr="005D23D1">
          <w:rPr>
            <w:rStyle w:val="Hyperlink"/>
          </w:rPr>
          <w:t>7.9</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Construction of coverages</w:t>
        </w:r>
        <w:r w:rsidR="00612FCE">
          <w:rPr>
            <w:webHidden/>
          </w:rPr>
          <w:tab/>
        </w:r>
        <w:r w:rsidR="00612FCE">
          <w:rPr>
            <w:webHidden/>
          </w:rPr>
          <w:fldChar w:fldCharType="begin"/>
        </w:r>
        <w:r w:rsidR="00612FCE">
          <w:rPr>
            <w:webHidden/>
          </w:rPr>
          <w:instrText xml:space="preserve"> PAGEREF _Toc172126766 \h </w:instrText>
        </w:r>
        <w:r w:rsidR="00612FCE">
          <w:rPr>
            <w:webHidden/>
          </w:rPr>
        </w:r>
        <w:r w:rsidR="00612FCE">
          <w:rPr>
            <w:webHidden/>
          </w:rPr>
          <w:fldChar w:fldCharType="separate"/>
        </w:r>
        <w:r w:rsidR="00627800">
          <w:rPr>
            <w:webHidden/>
          </w:rPr>
          <w:t>32</w:t>
        </w:r>
        <w:r w:rsidR="00612FCE">
          <w:rPr>
            <w:webHidden/>
          </w:rPr>
          <w:fldChar w:fldCharType="end"/>
        </w:r>
      </w:hyperlink>
    </w:p>
    <w:p w14:paraId="7DE5F0A5" w14:textId="1CCCC097"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767" w:history="1">
        <w:r w:rsidR="00612FCE" w:rsidRPr="005D23D1">
          <w:rPr>
            <w:rStyle w:val="Hyperlink"/>
          </w:rPr>
          <w:t>8</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Maintenance</w:t>
        </w:r>
        <w:r w:rsidR="00612FCE">
          <w:rPr>
            <w:webHidden/>
          </w:rPr>
          <w:tab/>
        </w:r>
        <w:r w:rsidR="00612FCE">
          <w:rPr>
            <w:webHidden/>
          </w:rPr>
          <w:fldChar w:fldCharType="begin"/>
        </w:r>
        <w:r w:rsidR="00612FCE">
          <w:rPr>
            <w:webHidden/>
          </w:rPr>
          <w:instrText xml:space="preserve"> PAGEREF _Toc172126767 \h </w:instrText>
        </w:r>
        <w:r w:rsidR="00612FCE">
          <w:rPr>
            <w:webHidden/>
          </w:rPr>
        </w:r>
        <w:r w:rsidR="00612FCE">
          <w:rPr>
            <w:webHidden/>
          </w:rPr>
          <w:fldChar w:fldCharType="separate"/>
        </w:r>
        <w:r w:rsidR="00627800">
          <w:rPr>
            <w:webHidden/>
          </w:rPr>
          <w:t>32</w:t>
        </w:r>
        <w:r w:rsidR="00612FCE">
          <w:rPr>
            <w:webHidden/>
          </w:rPr>
          <w:fldChar w:fldCharType="end"/>
        </w:r>
      </w:hyperlink>
    </w:p>
    <w:p w14:paraId="794DE9D7" w14:textId="3F032EDB"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68" w:history="1">
        <w:r w:rsidR="00612FCE" w:rsidRPr="005D23D1">
          <w:rPr>
            <w:rStyle w:val="Hyperlink"/>
          </w:rPr>
          <w:t>8.1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Maintenance and update frequency</w:t>
        </w:r>
        <w:r w:rsidR="00612FCE">
          <w:rPr>
            <w:webHidden/>
          </w:rPr>
          <w:tab/>
        </w:r>
        <w:r w:rsidR="00612FCE">
          <w:rPr>
            <w:webHidden/>
          </w:rPr>
          <w:fldChar w:fldCharType="begin"/>
        </w:r>
        <w:r w:rsidR="00612FCE">
          <w:rPr>
            <w:webHidden/>
          </w:rPr>
          <w:instrText xml:space="preserve"> PAGEREF _Toc172126768 \h </w:instrText>
        </w:r>
        <w:r w:rsidR="00612FCE">
          <w:rPr>
            <w:webHidden/>
          </w:rPr>
        </w:r>
        <w:r w:rsidR="00612FCE">
          <w:rPr>
            <w:webHidden/>
          </w:rPr>
          <w:fldChar w:fldCharType="separate"/>
        </w:r>
        <w:r w:rsidR="00627800">
          <w:rPr>
            <w:webHidden/>
          </w:rPr>
          <w:t>32</w:t>
        </w:r>
        <w:r w:rsidR="00612FCE">
          <w:rPr>
            <w:webHidden/>
          </w:rPr>
          <w:fldChar w:fldCharType="end"/>
        </w:r>
      </w:hyperlink>
    </w:p>
    <w:p w14:paraId="3D10DFB5" w14:textId="688440F7"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69" w:history="1">
        <w:r w:rsidR="00612FCE" w:rsidRPr="005D23D1">
          <w:rPr>
            <w:rStyle w:val="Hyperlink"/>
            <w:lang w:eastAsia="en-GB"/>
          </w:rPr>
          <w:t>8.1.1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en-GB"/>
          </w:rPr>
          <w:t>Update of tidal atlases and harmonic constants (informative)</w:t>
        </w:r>
        <w:r w:rsidR="00612FCE">
          <w:rPr>
            <w:webHidden/>
          </w:rPr>
          <w:tab/>
        </w:r>
        <w:r w:rsidR="00612FCE">
          <w:rPr>
            <w:webHidden/>
          </w:rPr>
          <w:fldChar w:fldCharType="begin"/>
        </w:r>
        <w:r w:rsidR="00612FCE">
          <w:rPr>
            <w:webHidden/>
          </w:rPr>
          <w:instrText xml:space="preserve"> PAGEREF _Toc172126769 \h </w:instrText>
        </w:r>
        <w:r w:rsidR="00612FCE">
          <w:rPr>
            <w:webHidden/>
          </w:rPr>
        </w:r>
        <w:r w:rsidR="00612FCE">
          <w:rPr>
            <w:webHidden/>
          </w:rPr>
          <w:fldChar w:fldCharType="separate"/>
        </w:r>
        <w:r w:rsidR="00627800">
          <w:rPr>
            <w:webHidden/>
          </w:rPr>
          <w:t>32</w:t>
        </w:r>
        <w:r w:rsidR="00612FCE">
          <w:rPr>
            <w:webHidden/>
          </w:rPr>
          <w:fldChar w:fldCharType="end"/>
        </w:r>
      </w:hyperlink>
    </w:p>
    <w:p w14:paraId="4B62ED4F" w14:textId="56A2B605"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70" w:history="1">
        <w:r w:rsidR="00612FCE" w:rsidRPr="005D23D1">
          <w:rPr>
            <w:rStyle w:val="Hyperlink"/>
          </w:rPr>
          <w:t>8.2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Metadata related to dataset maintenance</w:t>
        </w:r>
        <w:r w:rsidR="00612FCE">
          <w:rPr>
            <w:webHidden/>
          </w:rPr>
          <w:tab/>
        </w:r>
        <w:r w:rsidR="00612FCE">
          <w:rPr>
            <w:webHidden/>
          </w:rPr>
          <w:fldChar w:fldCharType="begin"/>
        </w:r>
        <w:r w:rsidR="00612FCE">
          <w:rPr>
            <w:webHidden/>
          </w:rPr>
          <w:instrText xml:space="preserve"> PAGEREF _Toc172126770 \h </w:instrText>
        </w:r>
        <w:r w:rsidR="00612FCE">
          <w:rPr>
            <w:webHidden/>
          </w:rPr>
        </w:r>
        <w:r w:rsidR="00612FCE">
          <w:rPr>
            <w:webHidden/>
          </w:rPr>
          <w:fldChar w:fldCharType="separate"/>
        </w:r>
        <w:r w:rsidR="00627800">
          <w:rPr>
            <w:webHidden/>
          </w:rPr>
          <w:t>33</w:t>
        </w:r>
        <w:r w:rsidR="00612FCE">
          <w:rPr>
            <w:webHidden/>
          </w:rPr>
          <w:fldChar w:fldCharType="end"/>
        </w:r>
      </w:hyperlink>
    </w:p>
    <w:p w14:paraId="2D36BF46" w14:textId="656CA85F"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1" w:history="1">
        <w:r w:rsidR="00612FCE" w:rsidRPr="005D23D1">
          <w:rPr>
            <w:rStyle w:val="Hyperlink"/>
          </w:rPr>
          <w:t>8.2.1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Elements used in S-111</w:t>
        </w:r>
        <w:r w:rsidR="00612FCE">
          <w:rPr>
            <w:webHidden/>
          </w:rPr>
          <w:tab/>
        </w:r>
        <w:r w:rsidR="00612FCE">
          <w:rPr>
            <w:webHidden/>
          </w:rPr>
          <w:fldChar w:fldCharType="begin"/>
        </w:r>
        <w:r w:rsidR="00612FCE">
          <w:rPr>
            <w:webHidden/>
          </w:rPr>
          <w:instrText xml:space="preserve"> PAGEREF _Toc172126771 \h </w:instrText>
        </w:r>
        <w:r w:rsidR="00612FCE">
          <w:rPr>
            <w:webHidden/>
          </w:rPr>
        </w:r>
        <w:r w:rsidR="00612FCE">
          <w:rPr>
            <w:webHidden/>
          </w:rPr>
          <w:fldChar w:fldCharType="separate"/>
        </w:r>
        <w:r w:rsidR="00627800">
          <w:rPr>
            <w:webHidden/>
          </w:rPr>
          <w:t>33</w:t>
        </w:r>
        <w:r w:rsidR="00612FCE">
          <w:rPr>
            <w:webHidden/>
          </w:rPr>
          <w:fldChar w:fldCharType="end"/>
        </w:r>
      </w:hyperlink>
    </w:p>
    <w:p w14:paraId="2854B686" w14:textId="2EF70D0E"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2" w:history="1">
        <w:r w:rsidR="00612FCE" w:rsidRPr="005D23D1">
          <w:rPr>
            <w:rStyle w:val="Hyperlink"/>
          </w:rPr>
          <w:t>8.2.2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New datasets</w:t>
        </w:r>
        <w:r w:rsidR="00612FCE">
          <w:rPr>
            <w:webHidden/>
          </w:rPr>
          <w:tab/>
        </w:r>
        <w:r w:rsidR="00612FCE">
          <w:rPr>
            <w:webHidden/>
          </w:rPr>
          <w:fldChar w:fldCharType="begin"/>
        </w:r>
        <w:r w:rsidR="00612FCE">
          <w:rPr>
            <w:webHidden/>
          </w:rPr>
          <w:instrText xml:space="preserve"> PAGEREF _Toc172126772 \h </w:instrText>
        </w:r>
        <w:r w:rsidR="00612FCE">
          <w:rPr>
            <w:webHidden/>
          </w:rPr>
        </w:r>
        <w:r w:rsidR="00612FCE">
          <w:rPr>
            <w:webHidden/>
          </w:rPr>
          <w:fldChar w:fldCharType="separate"/>
        </w:r>
        <w:r w:rsidR="00627800">
          <w:rPr>
            <w:webHidden/>
          </w:rPr>
          <w:t>33</w:t>
        </w:r>
        <w:r w:rsidR="00612FCE">
          <w:rPr>
            <w:webHidden/>
          </w:rPr>
          <w:fldChar w:fldCharType="end"/>
        </w:r>
      </w:hyperlink>
    </w:p>
    <w:p w14:paraId="54EB0134" w14:textId="1B456100"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3" w:history="1">
        <w:r w:rsidR="00612FCE" w:rsidRPr="005D23D1">
          <w:rPr>
            <w:rStyle w:val="Hyperlink"/>
          </w:rPr>
          <w:t>8.2.3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New Editions</w:t>
        </w:r>
        <w:r w:rsidR="00612FCE">
          <w:rPr>
            <w:webHidden/>
          </w:rPr>
          <w:tab/>
        </w:r>
        <w:r w:rsidR="00612FCE">
          <w:rPr>
            <w:webHidden/>
          </w:rPr>
          <w:fldChar w:fldCharType="begin"/>
        </w:r>
        <w:r w:rsidR="00612FCE">
          <w:rPr>
            <w:webHidden/>
          </w:rPr>
          <w:instrText xml:space="preserve"> PAGEREF _Toc172126773 \h </w:instrText>
        </w:r>
        <w:r w:rsidR="00612FCE">
          <w:rPr>
            <w:webHidden/>
          </w:rPr>
        </w:r>
        <w:r w:rsidR="00612FCE">
          <w:rPr>
            <w:webHidden/>
          </w:rPr>
          <w:fldChar w:fldCharType="separate"/>
        </w:r>
        <w:r w:rsidR="00627800">
          <w:rPr>
            <w:webHidden/>
          </w:rPr>
          <w:t>34</w:t>
        </w:r>
        <w:r w:rsidR="00612FCE">
          <w:rPr>
            <w:webHidden/>
          </w:rPr>
          <w:fldChar w:fldCharType="end"/>
        </w:r>
      </w:hyperlink>
    </w:p>
    <w:p w14:paraId="569A0F84" w14:textId="569199E2"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4" w:history="1">
        <w:r w:rsidR="00612FCE" w:rsidRPr="005D23D1">
          <w:rPr>
            <w:rStyle w:val="Hyperlink"/>
          </w:rPr>
          <w:t>8.2.4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Cancellations</w:t>
        </w:r>
        <w:r w:rsidR="00612FCE">
          <w:rPr>
            <w:webHidden/>
          </w:rPr>
          <w:tab/>
        </w:r>
        <w:r w:rsidR="00612FCE">
          <w:rPr>
            <w:webHidden/>
          </w:rPr>
          <w:fldChar w:fldCharType="begin"/>
        </w:r>
        <w:r w:rsidR="00612FCE">
          <w:rPr>
            <w:webHidden/>
          </w:rPr>
          <w:instrText xml:space="preserve"> PAGEREF _Toc172126774 \h </w:instrText>
        </w:r>
        <w:r w:rsidR="00612FCE">
          <w:rPr>
            <w:webHidden/>
          </w:rPr>
        </w:r>
        <w:r w:rsidR="00612FCE">
          <w:rPr>
            <w:webHidden/>
          </w:rPr>
          <w:fldChar w:fldCharType="separate"/>
        </w:r>
        <w:r w:rsidR="00627800">
          <w:rPr>
            <w:webHidden/>
          </w:rPr>
          <w:t>34</w:t>
        </w:r>
        <w:r w:rsidR="00612FCE">
          <w:rPr>
            <w:webHidden/>
          </w:rPr>
          <w:fldChar w:fldCharType="end"/>
        </w:r>
      </w:hyperlink>
    </w:p>
    <w:p w14:paraId="6F521CCF" w14:textId="07C1C96A"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5" w:history="1">
        <w:r w:rsidR="00612FCE" w:rsidRPr="005D23D1">
          <w:rPr>
            <w:rStyle w:val="Hyperlink"/>
          </w:rPr>
          <w:t>8.2.5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Other</w:t>
        </w:r>
        <w:r w:rsidR="00612FCE" w:rsidRPr="005D23D1">
          <w:rPr>
            <w:rStyle w:val="Hyperlink"/>
            <w:i/>
            <w:iCs/>
          </w:rPr>
          <w:t xml:space="preserve"> S100_Purpose</w:t>
        </w:r>
        <w:r w:rsidR="00612FCE" w:rsidRPr="005D23D1">
          <w:rPr>
            <w:rStyle w:val="Hyperlink"/>
          </w:rPr>
          <w:t xml:space="preserve"> values (Informative)</w:t>
        </w:r>
        <w:r w:rsidR="00612FCE">
          <w:rPr>
            <w:webHidden/>
          </w:rPr>
          <w:tab/>
        </w:r>
        <w:r w:rsidR="00612FCE">
          <w:rPr>
            <w:webHidden/>
          </w:rPr>
          <w:fldChar w:fldCharType="begin"/>
        </w:r>
        <w:r w:rsidR="00612FCE">
          <w:rPr>
            <w:webHidden/>
          </w:rPr>
          <w:instrText xml:space="preserve"> PAGEREF _Toc172126775 \h </w:instrText>
        </w:r>
        <w:r w:rsidR="00612FCE">
          <w:rPr>
            <w:webHidden/>
          </w:rPr>
        </w:r>
        <w:r w:rsidR="00612FCE">
          <w:rPr>
            <w:webHidden/>
          </w:rPr>
          <w:fldChar w:fldCharType="separate"/>
        </w:r>
        <w:r w:rsidR="00627800">
          <w:rPr>
            <w:webHidden/>
          </w:rPr>
          <w:t>36</w:t>
        </w:r>
        <w:r w:rsidR="00612FCE">
          <w:rPr>
            <w:webHidden/>
          </w:rPr>
          <w:fldChar w:fldCharType="end"/>
        </w:r>
      </w:hyperlink>
    </w:p>
    <w:p w14:paraId="3C281395" w14:textId="55076725"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6" w:history="1">
        <w:r w:rsidR="00612FCE" w:rsidRPr="005D23D1">
          <w:rPr>
            <w:rStyle w:val="Hyperlink"/>
          </w:rPr>
          <w:t>8.2.6</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Maintenance of support files</w:t>
        </w:r>
        <w:r w:rsidR="00612FCE">
          <w:rPr>
            <w:webHidden/>
          </w:rPr>
          <w:tab/>
        </w:r>
        <w:r w:rsidR="00612FCE">
          <w:rPr>
            <w:webHidden/>
          </w:rPr>
          <w:fldChar w:fldCharType="begin"/>
        </w:r>
        <w:r w:rsidR="00612FCE">
          <w:rPr>
            <w:webHidden/>
          </w:rPr>
          <w:instrText xml:space="preserve"> PAGEREF _Toc172126776 \h </w:instrText>
        </w:r>
        <w:r w:rsidR="00612FCE">
          <w:rPr>
            <w:webHidden/>
          </w:rPr>
        </w:r>
        <w:r w:rsidR="00612FCE">
          <w:rPr>
            <w:webHidden/>
          </w:rPr>
          <w:fldChar w:fldCharType="separate"/>
        </w:r>
        <w:r w:rsidR="00627800">
          <w:rPr>
            <w:webHidden/>
          </w:rPr>
          <w:t>36</w:t>
        </w:r>
        <w:r w:rsidR="00612FCE">
          <w:rPr>
            <w:webHidden/>
          </w:rPr>
          <w:fldChar w:fldCharType="end"/>
        </w:r>
      </w:hyperlink>
    </w:p>
    <w:p w14:paraId="688401A2" w14:textId="409ED4CF"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7" w:history="1">
        <w:r w:rsidR="00612FCE" w:rsidRPr="005D23D1">
          <w:rPr>
            <w:rStyle w:val="Hyperlink"/>
          </w:rPr>
          <w:t>8.2.7</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Encoding update frequency</w:t>
        </w:r>
        <w:r w:rsidR="00612FCE">
          <w:rPr>
            <w:webHidden/>
          </w:rPr>
          <w:tab/>
        </w:r>
        <w:r w:rsidR="00612FCE">
          <w:rPr>
            <w:webHidden/>
          </w:rPr>
          <w:fldChar w:fldCharType="begin"/>
        </w:r>
        <w:r w:rsidR="00612FCE">
          <w:rPr>
            <w:webHidden/>
          </w:rPr>
          <w:instrText xml:space="preserve"> PAGEREF _Toc172126777 \h </w:instrText>
        </w:r>
        <w:r w:rsidR="00612FCE">
          <w:rPr>
            <w:webHidden/>
          </w:rPr>
        </w:r>
        <w:r w:rsidR="00612FCE">
          <w:rPr>
            <w:webHidden/>
          </w:rPr>
          <w:fldChar w:fldCharType="separate"/>
        </w:r>
        <w:r w:rsidR="00627800">
          <w:rPr>
            <w:webHidden/>
          </w:rPr>
          <w:t>36</w:t>
        </w:r>
        <w:r w:rsidR="00612FCE">
          <w:rPr>
            <w:webHidden/>
          </w:rPr>
          <w:fldChar w:fldCharType="end"/>
        </w:r>
      </w:hyperlink>
    </w:p>
    <w:p w14:paraId="2B3FA122" w14:textId="278D511A"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778" w:history="1">
        <w:r w:rsidR="00612FCE" w:rsidRPr="005D23D1">
          <w:rPr>
            <w:rStyle w:val="Hyperlink"/>
          </w:rPr>
          <w:t>9</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Portrayal</w:t>
        </w:r>
        <w:r w:rsidR="00612FCE">
          <w:rPr>
            <w:webHidden/>
          </w:rPr>
          <w:tab/>
        </w:r>
        <w:r w:rsidR="00612FCE">
          <w:rPr>
            <w:webHidden/>
          </w:rPr>
          <w:fldChar w:fldCharType="begin"/>
        </w:r>
        <w:r w:rsidR="00612FCE">
          <w:rPr>
            <w:webHidden/>
          </w:rPr>
          <w:instrText xml:space="preserve"> PAGEREF _Toc172126778 \h </w:instrText>
        </w:r>
        <w:r w:rsidR="00612FCE">
          <w:rPr>
            <w:webHidden/>
          </w:rPr>
        </w:r>
        <w:r w:rsidR="00612FCE">
          <w:rPr>
            <w:webHidden/>
          </w:rPr>
          <w:fldChar w:fldCharType="separate"/>
        </w:r>
        <w:r w:rsidR="00627800">
          <w:rPr>
            <w:webHidden/>
          </w:rPr>
          <w:t>37</w:t>
        </w:r>
        <w:r w:rsidR="00612FCE">
          <w:rPr>
            <w:webHidden/>
          </w:rPr>
          <w:fldChar w:fldCharType="end"/>
        </w:r>
      </w:hyperlink>
    </w:p>
    <w:p w14:paraId="431563CD" w14:textId="3A382D02"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79" w:history="1">
        <w:r w:rsidR="00612FCE" w:rsidRPr="005D23D1">
          <w:rPr>
            <w:rStyle w:val="Hyperlink"/>
          </w:rPr>
          <w:t>9.1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Introduction</w:t>
        </w:r>
        <w:r w:rsidR="00612FCE">
          <w:rPr>
            <w:webHidden/>
          </w:rPr>
          <w:tab/>
        </w:r>
        <w:r w:rsidR="00612FCE">
          <w:rPr>
            <w:webHidden/>
          </w:rPr>
          <w:fldChar w:fldCharType="begin"/>
        </w:r>
        <w:r w:rsidR="00612FCE">
          <w:rPr>
            <w:webHidden/>
          </w:rPr>
          <w:instrText xml:space="preserve"> PAGEREF _Toc172126779 \h </w:instrText>
        </w:r>
        <w:r w:rsidR="00612FCE">
          <w:rPr>
            <w:webHidden/>
          </w:rPr>
        </w:r>
        <w:r w:rsidR="00612FCE">
          <w:rPr>
            <w:webHidden/>
          </w:rPr>
          <w:fldChar w:fldCharType="separate"/>
        </w:r>
        <w:r w:rsidR="00627800">
          <w:rPr>
            <w:webHidden/>
          </w:rPr>
          <w:t>37</w:t>
        </w:r>
        <w:r w:rsidR="00612FCE">
          <w:rPr>
            <w:webHidden/>
          </w:rPr>
          <w:fldChar w:fldCharType="end"/>
        </w:r>
      </w:hyperlink>
    </w:p>
    <w:p w14:paraId="26A29022" w14:textId="2429B7A0"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80" w:history="1">
        <w:r w:rsidR="00612FCE" w:rsidRPr="005D23D1">
          <w:rPr>
            <w:rStyle w:val="Hyperlink"/>
          </w:rPr>
          <w:t>9.2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Display of current at a single point</w:t>
        </w:r>
        <w:r w:rsidR="00612FCE">
          <w:rPr>
            <w:webHidden/>
          </w:rPr>
          <w:tab/>
        </w:r>
        <w:r w:rsidR="00612FCE">
          <w:rPr>
            <w:webHidden/>
          </w:rPr>
          <w:fldChar w:fldCharType="begin"/>
        </w:r>
        <w:r w:rsidR="00612FCE">
          <w:rPr>
            <w:webHidden/>
          </w:rPr>
          <w:instrText xml:space="preserve"> PAGEREF _Toc172126780 \h </w:instrText>
        </w:r>
        <w:r w:rsidR="00612FCE">
          <w:rPr>
            <w:webHidden/>
          </w:rPr>
        </w:r>
        <w:r w:rsidR="00612FCE">
          <w:rPr>
            <w:webHidden/>
          </w:rPr>
          <w:fldChar w:fldCharType="separate"/>
        </w:r>
        <w:r w:rsidR="00627800">
          <w:rPr>
            <w:webHidden/>
          </w:rPr>
          <w:t>37</w:t>
        </w:r>
        <w:r w:rsidR="00612FCE">
          <w:rPr>
            <w:webHidden/>
          </w:rPr>
          <w:fldChar w:fldCharType="end"/>
        </w:r>
      </w:hyperlink>
    </w:p>
    <w:p w14:paraId="458027F7" w14:textId="27F6F475"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1" w:history="1">
        <w:r w:rsidR="00612FCE" w:rsidRPr="005D23D1">
          <w:rPr>
            <w:rStyle w:val="Hyperlink"/>
          </w:rPr>
          <w:t>9.2.1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Arrow shape</w:t>
        </w:r>
        <w:r w:rsidR="00612FCE">
          <w:rPr>
            <w:webHidden/>
          </w:rPr>
          <w:tab/>
        </w:r>
        <w:r w:rsidR="00612FCE">
          <w:rPr>
            <w:webHidden/>
          </w:rPr>
          <w:fldChar w:fldCharType="begin"/>
        </w:r>
        <w:r w:rsidR="00612FCE">
          <w:rPr>
            <w:webHidden/>
          </w:rPr>
          <w:instrText xml:space="preserve"> PAGEREF _Toc172126781 \h </w:instrText>
        </w:r>
        <w:r w:rsidR="00612FCE">
          <w:rPr>
            <w:webHidden/>
          </w:rPr>
        </w:r>
        <w:r w:rsidR="00612FCE">
          <w:rPr>
            <w:webHidden/>
          </w:rPr>
          <w:fldChar w:fldCharType="separate"/>
        </w:r>
        <w:r w:rsidR="00627800">
          <w:rPr>
            <w:webHidden/>
          </w:rPr>
          <w:t>37</w:t>
        </w:r>
        <w:r w:rsidR="00612FCE">
          <w:rPr>
            <w:webHidden/>
          </w:rPr>
          <w:fldChar w:fldCharType="end"/>
        </w:r>
      </w:hyperlink>
    </w:p>
    <w:p w14:paraId="608A10BC" w14:textId="33E4D03B"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2" w:history="1">
        <w:r w:rsidR="00612FCE" w:rsidRPr="005D23D1">
          <w:rPr>
            <w:rStyle w:val="Hyperlink"/>
          </w:rPr>
          <w:t>9.2.2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Arrow direction</w:t>
        </w:r>
        <w:r w:rsidR="00612FCE">
          <w:rPr>
            <w:webHidden/>
          </w:rPr>
          <w:tab/>
        </w:r>
        <w:r w:rsidR="00612FCE">
          <w:rPr>
            <w:webHidden/>
          </w:rPr>
          <w:fldChar w:fldCharType="begin"/>
        </w:r>
        <w:r w:rsidR="00612FCE">
          <w:rPr>
            <w:webHidden/>
          </w:rPr>
          <w:instrText xml:space="preserve"> PAGEREF _Toc172126782 \h </w:instrText>
        </w:r>
        <w:r w:rsidR="00612FCE">
          <w:rPr>
            <w:webHidden/>
          </w:rPr>
        </w:r>
        <w:r w:rsidR="00612FCE">
          <w:rPr>
            <w:webHidden/>
          </w:rPr>
          <w:fldChar w:fldCharType="separate"/>
        </w:r>
        <w:r w:rsidR="00627800">
          <w:rPr>
            <w:webHidden/>
          </w:rPr>
          <w:t>38</w:t>
        </w:r>
        <w:r w:rsidR="00612FCE">
          <w:rPr>
            <w:webHidden/>
          </w:rPr>
          <w:fldChar w:fldCharType="end"/>
        </w:r>
      </w:hyperlink>
    </w:p>
    <w:p w14:paraId="2BB0EC9E" w14:textId="06CC283A"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3" w:history="1">
        <w:r w:rsidR="00612FCE" w:rsidRPr="005D23D1">
          <w:rPr>
            <w:rStyle w:val="Hyperlink"/>
          </w:rPr>
          <w:t>9.2.3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Arrow colour and speed bands</w:t>
        </w:r>
        <w:r w:rsidR="00612FCE">
          <w:rPr>
            <w:webHidden/>
          </w:rPr>
          <w:tab/>
        </w:r>
        <w:r w:rsidR="00612FCE">
          <w:rPr>
            <w:webHidden/>
          </w:rPr>
          <w:fldChar w:fldCharType="begin"/>
        </w:r>
        <w:r w:rsidR="00612FCE">
          <w:rPr>
            <w:webHidden/>
          </w:rPr>
          <w:instrText xml:space="preserve"> PAGEREF _Toc172126783 \h </w:instrText>
        </w:r>
        <w:r w:rsidR="00612FCE">
          <w:rPr>
            <w:webHidden/>
          </w:rPr>
        </w:r>
        <w:r w:rsidR="00612FCE">
          <w:rPr>
            <w:webHidden/>
          </w:rPr>
          <w:fldChar w:fldCharType="separate"/>
        </w:r>
        <w:r w:rsidR="00627800">
          <w:rPr>
            <w:webHidden/>
          </w:rPr>
          <w:t>38</w:t>
        </w:r>
        <w:r w:rsidR="00612FCE">
          <w:rPr>
            <w:webHidden/>
          </w:rPr>
          <w:fldChar w:fldCharType="end"/>
        </w:r>
      </w:hyperlink>
    </w:p>
    <w:p w14:paraId="3D722797" w14:textId="0539980E"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4" w:history="1">
        <w:r w:rsidR="00612FCE" w:rsidRPr="005D23D1">
          <w:rPr>
            <w:rStyle w:val="Hyperlink"/>
          </w:rPr>
          <w:t>9.2.4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Arrow size</w:t>
        </w:r>
        <w:r w:rsidR="00612FCE">
          <w:rPr>
            <w:webHidden/>
          </w:rPr>
          <w:tab/>
        </w:r>
        <w:r w:rsidR="00612FCE">
          <w:rPr>
            <w:webHidden/>
          </w:rPr>
          <w:fldChar w:fldCharType="begin"/>
        </w:r>
        <w:r w:rsidR="00612FCE">
          <w:rPr>
            <w:webHidden/>
          </w:rPr>
          <w:instrText xml:space="preserve"> PAGEREF _Toc172126784 \h </w:instrText>
        </w:r>
        <w:r w:rsidR="00612FCE">
          <w:rPr>
            <w:webHidden/>
          </w:rPr>
        </w:r>
        <w:r w:rsidR="00612FCE">
          <w:rPr>
            <w:webHidden/>
          </w:rPr>
          <w:fldChar w:fldCharType="separate"/>
        </w:r>
        <w:r w:rsidR="00627800">
          <w:rPr>
            <w:webHidden/>
          </w:rPr>
          <w:t>39</w:t>
        </w:r>
        <w:r w:rsidR="00612FCE">
          <w:rPr>
            <w:webHidden/>
          </w:rPr>
          <w:fldChar w:fldCharType="end"/>
        </w:r>
      </w:hyperlink>
    </w:p>
    <w:p w14:paraId="5F659C8D" w14:textId="2888A201"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5" w:history="1">
        <w:r w:rsidR="00612FCE" w:rsidRPr="005D23D1">
          <w:rPr>
            <w:rStyle w:val="Hyperlink"/>
          </w:rPr>
          <w:t>9.2.5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Numerical values</w:t>
        </w:r>
        <w:r w:rsidR="00612FCE">
          <w:rPr>
            <w:webHidden/>
          </w:rPr>
          <w:tab/>
        </w:r>
        <w:r w:rsidR="00612FCE">
          <w:rPr>
            <w:webHidden/>
          </w:rPr>
          <w:fldChar w:fldCharType="begin"/>
        </w:r>
        <w:r w:rsidR="00612FCE">
          <w:rPr>
            <w:webHidden/>
          </w:rPr>
          <w:instrText xml:space="preserve"> PAGEREF _Toc172126785 \h </w:instrText>
        </w:r>
        <w:r w:rsidR="00612FCE">
          <w:rPr>
            <w:webHidden/>
          </w:rPr>
        </w:r>
        <w:r w:rsidR="00612FCE">
          <w:rPr>
            <w:webHidden/>
          </w:rPr>
          <w:fldChar w:fldCharType="separate"/>
        </w:r>
        <w:r w:rsidR="00627800">
          <w:rPr>
            <w:webHidden/>
          </w:rPr>
          <w:t>40</w:t>
        </w:r>
        <w:r w:rsidR="00612FCE">
          <w:rPr>
            <w:webHidden/>
          </w:rPr>
          <w:fldChar w:fldCharType="end"/>
        </w:r>
      </w:hyperlink>
    </w:p>
    <w:p w14:paraId="5833BF1D" w14:textId="6BA965D7"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6" w:history="1">
        <w:r w:rsidR="00612FCE" w:rsidRPr="005D23D1">
          <w:rPr>
            <w:rStyle w:val="Hyperlink"/>
          </w:rPr>
          <w:t>9.2.6</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Transparency</w:t>
        </w:r>
        <w:r w:rsidR="00612FCE">
          <w:rPr>
            <w:webHidden/>
          </w:rPr>
          <w:tab/>
        </w:r>
        <w:r w:rsidR="00612FCE">
          <w:rPr>
            <w:webHidden/>
          </w:rPr>
          <w:fldChar w:fldCharType="begin"/>
        </w:r>
        <w:r w:rsidR="00612FCE">
          <w:rPr>
            <w:webHidden/>
          </w:rPr>
          <w:instrText xml:space="preserve"> PAGEREF _Toc172126786 \h </w:instrText>
        </w:r>
        <w:r w:rsidR="00612FCE">
          <w:rPr>
            <w:webHidden/>
          </w:rPr>
        </w:r>
        <w:r w:rsidR="00612FCE">
          <w:rPr>
            <w:webHidden/>
          </w:rPr>
          <w:fldChar w:fldCharType="separate"/>
        </w:r>
        <w:r w:rsidR="00627800">
          <w:rPr>
            <w:webHidden/>
          </w:rPr>
          <w:t>41</w:t>
        </w:r>
        <w:r w:rsidR="00612FCE">
          <w:rPr>
            <w:webHidden/>
          </w:rPr>
          <w:fldChar w:fldCharType="end"/>
        </w:r>
      </w:hyperlink>
    </w:p>
    <w:p w14:paraId="543798F8" w14:textId="1F84BA32"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7" w:history="1">
        <w:r w:rsidR="00612FCE" w:rsidRPr="005D23D1">
          <w:rPr>
            <w:rStyle w:val="Hyperlink"/>
          </w:rPr>
          <w:t>9.2.7</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Scalable Vector Graphics</w:t>
        </w:r>
        <w:r w:rsidR="00612FCE">
          <w:rPr>
            <w:webHidden/>
          </w:rPr>
          <w:tab/>
        </w:r>
        <w:r w:rsidR="00612FCE">
          <w:rPr>
            <w:webHidden/>
          </w:rPr>
          <w:fldChar w:fldCharType="begin"/>
        </w:r>
        <w:r w:rsidR="00612FCE">
          <w:rPr>
            <w:webHidden/>
          </w:rPr>
          <w:instrText xml:space="preserve"> PAGEREF _Toc172126787 \h </w:instrText>
        </w:r>
        <w:r w:rsidR="00612FCE">
          <w:rPr>
            <w:webHidden/>
          </w:rPr>
        </w:r>
        <w:r w:rsidR="00612FCE">
          <w:rPr>
            <w:webHidden/>
          </w:rPr>
          <w:fldChar w:fldCharType="separate"/>
        </w:r>
        <w:r w:rsidR="00627800">
          <w:rPr>
            <w:webHidden/>
          </w:rPr>
          <w:t>41</w:t>
        </w:r>
        <w:r w:rsidR="00612FCE">
          <w:rPr>
            <w:webHidden/>
          </w:rPr>
          <w:fldChar w:fldCharType="end"/>
        </w:r>
      </w:hyperlink>
    </w:p>
    <w:p w14:paraId="73F44F56" w14:textId="753A85E0"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8" w:history="1">
        <w:r w:rsidR="00612FCE" w:rsidRPr="005D23D1">
          <w:rPr>
            <w:rStyle w:val="Hyperlink"/>
          </w:rPr>
          <w:t>9.2.8</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Symbol placement</w:t>
        </w:r>
        <w:r w:rsidR="00612FCE">
          <w:rPr>
            <w:webHidden/>
          </w:rPr>
          <w:tab/>
        </w:r>
        <w:r w:rsidR="00612FCE">
          <w:rPr>
            <w:webHidden/>
          </w:rPr>
          <w:fldChar w:fldCharType="begin"/>
        </w:r>
        <w:r w:rsidR="00612FCE">
          <w:rPr>
            <w:webHidden/>
          </w:rPr>
          <w:instrText xml:space="preserve"> PAGEREF _Toc172126788 \h </w:instrText>
        </w:r>
        <w:r w:rsidR="00612FCE">
          <w:rPr>
            <w:webHidden/>
          </w:rPr>
        </w:r>
        <w:r w:rsidR="00612FCE">
          <w:rPr>
            <w:webHidden/>
          </w:rPr>
          <w:fldChar w:fldCharType="separate"/>
        </w:r>
        <w:r w:rsidR="00627800">
          <w:rPr>
            <w:webHidden/>
          </w:rPr>
          <w:t>41</w:t>
        </w:r>
        <w:r w:rsidR="00612FCE">
          <w:rPr>
            <w:webHidden/>
          </w:rPr>
          <w:fldChar w:fldCharType="end"/>
        </w:r>
      </w:hyperlink>
    </w:p>
    <w:p w14:paraId="7E948FFF" w14:textId="5B4A6108"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9" w:history="1">
        <w:r w:rsidR="00612FCE" w:rsidRPr="005D23D1">
          <w:rPr>
            <w:rStyle w:val="Hyperlink"/>
          </w:rPr>
          <w:t>9.2.9</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Application to time series and moving platform data</w:t>
        </w:r>
        <w:r w:rsidR="00612FCE">
          <w:rPr>
            <w:webHidden/>
          </w:rPr>
          <w:tab/>
        </w:r>
        <w:r w:rsidR="00612FCE">
          <w:rPr>
            <w:webHidden/>
          </w:rPr>
          <w:fldChar w:fldCharType="begin"/>
        </w:r>
        <w:r w:rsidR="00612FCE">
          <w:rPr>
            <w:webHidden/>
          </w:rPr>
          <w:instrText xml:space="preserve"> PAGEREF _Toc172126789 \h </w:instrText>
        </w:r>
        <w:r w:rsidR="00612FCE">
          <w:rPr>
            <w:webHidden/>
          </w:rPr>
        </w:r>
        <w:r w:rsidR="00612FCE">
          <w:rPr>
            <w:webHidden/>
          </w:rPr>
          <w:fldChar w:fldCharType="separate"/>
        </w:r>
        <w:r w:rsidR="00627800">
          <w:rPr>
            <w:webHidden/>
          </w:rPr>
          <w:t>42</w:t>
        </w:r>
        <w:r w:rsidR="00612FCE">
          <w:rPr>
            <w:webHidden/>
          </w:rPr>
          <w:fldChar w:fldCharType="end"/>
        </w:r>
      </w:hyperlink>
    </w:p>
    <w:p w14:paraId="24653049" w14:textId="7BB88E6D"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90" w:history="1">
        <w:r w:rsidR="00612FCE" w:rsidRPr="005D23D1">
          <w:rPr>
            <w:rStyle w:val="Hyperlink"/>
          </w:rPr>
          <w:t>9.3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Display of regularly gridded data</w:t>
        </w:r>
        <w:r w:rsidR="00612FCE">
          <w:rPr>
            <w:webHidden/>
          </w:rPr>
          <w:tab/>
        </w:r>
        <w:r w:rsidR="00612FCE">
          <w:rPr>
            <w:webHidden/>
          </w:rPr>
          <w:fldChar w:fldCharType="begin"/>
        </w:r>
        <w:r w:rsidR="00612FCE">
          <w:rPr>
            <w:webHidden/>
          </w:rPr>
          <w:instrText xml:space="preserve"> PAGEREF _Toc172126790 \h </w:instrText>
        </w:r>
        <w:r w:rsidR="00612FCE">
          <w:rPr>
            <w:webHidden/>
          </w:rPr>
        </w:r>
        <w:r w:rsidR="00612FCE">
          <w:rPr>
            <w:webHidden/>
          </w:rPr>
          <w:fldChar w:fldCharType="separate"/>
        </w:r>
        <w:r w:rsidR="00627800">
          <w:rPr>
            <w:webHidden/>
          </w:rPr>
          <w:t>42</w:t>
        </w:r>
        <w:r w:rsidR="00612FCE">
          <w:rPr>
            <w:webHidden/>
          </w:rPr>
          <w:fldChar w:fldCharType="end"/>
        </w:r>
      </w:hyperlink>
    </w:p>
    <w:p w14:paraId="58FA23BB" w14:textId="242C604C"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91" w:history="1">
        <w:r w:rsidR="00612FCE" w:rsidRPr="005D23D1">
          <w:rPr>
            <w:rStyle w:val="Hyperlink"/>
          </w:rPr>
          <w:t>9.3.1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High resolution</w:t>
        </w:r>
        <w:r w:rsidR="00612FCE">
          <w:rPr>
            <w:webHidden/>
          </w:rPr>
          <w:tab/>
        </w:r>
        <w:r w:rsidR="00612FCE">
          <w:rPr>
            <w:webHidden/>
          </w:rPr>
          <w:fldChar w:fldCharType="begin"/>
        </w:r>
        <w:r w:rsidR="00612FCE">
          <w:rPr>
            <w:webHidden/>
          </w:rPr>
          <w:instrText xml:space="preserve"> PAGEREF _Toc172126791 \h </w:instrText>
        </w:r>
        <w:r w:rsidR="00612FCE">
          <w:rPr>
            <w:webHidden/>
          </w:rPr>
        </w:r>
        <w:r w:rsidR="00612FCE">
          <w:rPr>
            <w:webHidden/>
          </w:rPr>
          <w:fldChar w:fldCharType="separate"/>
        </w:r>
        <w:r w:rsidR="00627800">
          <w:rPr>
            <w:webHidden/>
          </w:rPr>
          <w:t>42</w:t>
        </w:r>
        <w:r w:rsidR="00612FCE">
          <w:rPr>
            <w:webHidden/>
          </w:rPr>
          <w:fldChar w:fldCharType="end"/>
        </w:r>
      </w:hyperlink>
    </w:p>
    <w:p w14:paraId="0F399427" w14:textId="5133CA2E"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92" w:history="1">
        <w:r w:rsidR="00612FCE" w:rsidRPr="005D23D1">
          <w:rPr>
            <w:rStyle w:val="Hyperlink"/>
          </w:rPr>
          <w:t>9.3.2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Low resolution</w:t>
        </w:r>
        <w:r w:rsidR="00612FCE">
          <w:rPr>
            <w:webHidden/>
          </w:rPr>
          <w:tab/>
        </w:r>
        <w:r w:rsidR="00612FCE">
          <w:rPr>
            <w:webHidden/>
          </w:rPr>
          <w:fldChar w:fldCharType="begin"/>
        </w:r>
        <w:r w:rsidR="00612FCE">
          <w:rPr>
            <w:webHidden/>
          </w:rPr>
          <w:instrText xml:space="preserve"> PAGEREF _Toc172126792 \h </w:instrText>
        </w:r>
        <w:r w:rsidR="00612FCE">
          <w:rPr>
            <w:webHidden/>
          </w:rPr>
        </w:r>
        <w:r w:rsidR="00612FCE">
          <w:rPr>
            <w:webHidden/>
          </w:rPr>
          <w:fldChar w:fldCharType="separate"/>
        </w:r>
        <w:r w:rsidR="00627800">
          <w:rPr>
            <w:webHidden/>
          </w:rPr>
          <w:t>44</w:t>
        </w:r>
        <w:r w:rsidR="00612FCE">
          <w:rPr>
            <w:webHidden/>
          </w:rPr>
          <w:fldChar w:fldCharType="end"/>
        </w:r>
      </w:hyperlink>
    </w:p>
    <w:p w14:paraId="2EF56021" w14:textId="130E55BE"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93" w:history="1">
        <w:r w:rsidR="00612FCE" w:rsidRPr="005D23D1">
          <w:rPr>
            <w:rStyle w:val="Hyperlink"/>
            <w:lang w:eastAsia="en-GB"/>
          </w:rPr>
          <w:t>9.3.3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en-GB"/>
          </w:rPr>
          <w:t>Application to ungeorectified grid data</w:t>
        </w:r>
        <w:r w:rsidR="00612FCE">
          <w:rPr>
            <w:webHidden/>
          </w:rPr>
          <w:tab/>
        </w:r>
        <w:r w:rsidR="00612FCE">
          <w:rPr>
            <w:webHidden/>
          </w:rPr>
          <w:fldChar w:fldCharType="begin"/>
        </w:r>
        <w:r w:rsidR="00612FCE">
          <w:rPr>
            <w:webHidden/>
          </w:rPr>
          <w:instrText xml:space="preserve"> PAGEREF _Toc172126793 \h </w:instrText>
        </w:r>
        <w:r w:rsidR="00612FCE">
          <w:rPr>
            <w:webHidden/>
          </w:rPr>
        </w:r>
        <w:r w:rsidR="00612FCE">
          <w:rPr>
            <w:webHidden/>
          </w:rPr>
          <w:fldChar w:fldCharType="separate"/>
        </w:r>
        <w:r w:rsidR="00627800">
          <w:rPr>
            <w:webHidden/>
          </w:rPr>
          <w:t>46</w:t>
        </w:r>
        <w:r w:rsidR="00612FCE">
          <w:rPr>
            <w:webHidden/>
          </w:rPr>
          <w:fldChar w:fldCharType="end"/>
        </w:r>
      </w:hyperlink>
    </w:p>
    <w:p w14:paraId="1675A22A" w14:textId="0DA421E6"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94" w:history="1">
        <w:r w:rsidR="00612FCE" w:rsidRPr="005D23D1">
          <w:rPr>
            <w:rStyle w:val="Hyperlink"/>
          </w:rPr>
          <w:t>9.4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Temporal rules</w:t>
        </w:r>
        <w:r w:rsidR="00612FCE">
          <w:rPr>
            <w:webHidden/>
          </w:rPr>
          <w:tab/>
        </w:r>
        <w:r w:rsidR="00612FCE">
          <w:rPr>
            <w:webHidden/>
          </w:rPr>
          <w:fldChar w:fldCharType="begin"/>
        </w:r>
        <w:r w:rsidR="00612FCE">
          <w:rPr>
            <w:webHidden/>
          </w:rPr>
          <w:instrText xml:space="preserve"> PAGEREF _Toc172126794 \h </w:instrText>
        </w:r>
        <w:r w:rsidR="00612FCE">
          <w:rPr>
            <w:webHidden/>
          </w:rPr>
        </w:r>
        <w:r w:rsidR="00612FCE">
          <w:rPr>
            <w:webHidden/>
          </w:rPr>
          <w:fldChar w:fldCharType="separate"/>
        </w:r>
        <w:r w:rsidR="00627800">
          <w:rPr>
            <w:webHidden/>
          </w:rPr>
          <w:t>46</w:t>
        </w:r>
        <w:r w:rsidR="00612FCE">
          <w:rPr>
            <w:webHidden/>
          </w:rPr>
          <w:fldChar w:fldCharType="end"/>
        </w:r>
      </w:hyperlink>
    </w:p>
    <w:p w14:paraId="39DAE65F" w14:textId="7ACDE398"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95" w:history="1">
        <w:r w:rsidR="00612FCE" w:rsidRPr="005D23D1">
          <w:rPr>
            <w:rStyle w:val="Hyperlink"/>
          </w:rPr>
          <w:t>9.5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Placement of legend</w:t>
        </w:r>
        <w:r w:rsidR="00612FCE">
          <w:rPr>
            <w:webHidden/>
          </w:rPr>
          <w:tab/>
        </w:r>
        <w:r w:rsidR="00612FCE">
          <w:rPr>
            <w:webHidden/>
          </w:rPr>
          <w:fldChar w:fldCharType="begin"/>
        </w:r>
        <w:r w:rsidR="00612FCE">
          <w:rPr>
            <w:webHidden/>
          </w:rPr>
          <w:instrText xml:space="preserve"> PAGEREF _Toc172126795 \h </w:instrText>
        </w:r>
        <w:r w:rsidR="00612FCE">
          <w:rPr>
            <w:webHidden/>
          </w:rPr>
        </w:r>
        <w:r w:rsidR="00612FCE">
          <w:rPr>
            <w:webHidden/>
          </w:rPr>
          <w:fldChar w:fldCharType="separate"/>
        </w:r>
        <w:r w:rsidR="00627800">
          <w:rPr>
            <w:webHidden/>
          </w:rPr>
          <w:t>46</w:t>
        </w:r>
        <w:r w:rsidR="00612FCE">
          <w:rPr>
            <w:webHidden/>
          </w:rPr>
          <w:fldChar w:fldCharType="end"/>
        </w:r>
      </w:hyperlink>
    </w:p>
    <w:p w14:paraId="1DC49E6F" w14:textId="10857FBE"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96" w:history="1">
        <w:r w:rsidR="00612FCE" w:rsidRPr="005D23D1">
          <w:rPr>
            <w:rStyle w:val="Hyperlink"/>
          </w:rPr>
          <w:t>9.6</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Interoperability</w:t>
        </w:r>
        <w:r w:rsidR="00612FCE">
          <w:rPr>
            <w:webHidden/>
          </w:rPr>
          <w:tab/>
        </w:r>
        <w:r w:rsidR="00612FCE">
          <w:rPr>
            <w:webHidden/>
          </w:rPr>
          <w:fldChar w:fldCharType="begin"/>
        </w:r>
        <w:r w:rsidR="00612FCE">
          <w:rPr>
            <w:webHidden/>
          </w:rPr>
          <w:instrText xml:space="preserve"> PAGEREF _Toc172126796 \h </w:instrText>
        </w:r>
        <w:r w:rsidR="00612FCE">
          <w:rPr>
            <w:webHidden/>
          </w:rPr>
        </w:r>
        <w:r w:rsidR="00612FCE">
          <w:rPr>
            <w:webHidden/>
          </w:rPr>
          <w:fldChar w:fldCharType="separate"/>
        </w:r>
        <w:r w:rsidR="00627800">
          <w:rPr>
            <w:webHidden/>
          </w:rPr>
          <w:t>47</w:t>
        </w:r>
        <w:r w:rsidR="00612FCE">
          <w:rPr>
            <w:webHidden/>
          </w:rPr>
          <w:fldChar w:fldCharType="end"/>
        </w:r>
      </w:hyperlink>
    </w:p>
    <w:p w14:paraId="1AFECC96" w14:textId="5F13C8F4"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97" w:history="1">
        <w:r w:rsidR="00612FCE" w:rsidRPr="005D23D1">
          <w:rPr>
            <w:rStyle w:val="Hyperlink"/>
          </w:rPr>
          <w:t>9.6.1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Symbol priority</w:t>
        </w:r>
        <w:r w:rsidR="00612FCE">
          <w:rPr>
            <w:webHidden/>
          </w:rPr>
          <w:tab/>
        </w:r>
        <w:r w:rsidR="00612FCE">
          <w:rPr>
            <w:webHidden/>
          </w:rPr>
          <w:fldChar w:fldCharType="begin"/>
        </w:r>
        <w:r w:rsidR="00612FCE">
          <w:rPr>
            <w:webHidden/>
          </w:rPr>
          <w:instrText xml:space="preserve"> PAGEREF _Toc172126797 \h </w:instrText>
        </w:r>
        <w:r w:rsidR="00612FCE">
          <w:rPr>
            <w:webHidden/>
          </w:rPr>
        </w:r>
        <w:r w:rsidR="00612FCE">
          <w:rPr>
            <w:webHidden/>
          </w:rPr>
          <w:fldChar w:fldCharType="separate"/>
        </w:r>
        <w:r w:rsidR="00627800">
          <w:rPr>
            <w:webHidden/>
          </w:rPr>
          <w:t>47</w:t>
        </w:r>
        <w:r w:rsidR="00612FCE">
          <w:rPr>
            <w:webHidden/>
          </w:rPr>
          <w:fldChar w:fldCharType="end"/>
        </w:r>
      </w:hyperlink>
    </w:p>
    <w:p w14:paraId="3BFB5C2D" w14:textId="4DE468FD"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98" w:history="1">
        <w:r w:rsidR="00612FCE" w:rsidRPr="005D23D1">
          <w:rPr>
            <w:rStyle w:val="Hyperlink"/>
          </w:rPr>
          <w:t>9.6.2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Colour discrimination</w:t>
        </w:r>
        <w:r w:rsidR="00612FCE">
          <w:rPr>
            <w:webHidden/>
          </w:rPr>
          <w:tab/>
        </w:r>
        <w:r w:rsidR="00612FCE">
          <w:rPr>
            <w:webHidden/>
          </w:rPr>
          <w:fldChar w:fldCharType="begin"/>
        </w:r>
        <w:r w:rsidR="00612FCE">
          <w:rPr>
            <w:webHidden/>
          </w:rPr>
          <w:instrText xml:space="preserve"> PAGEREF _Toc172126798 \h </w:instrText>
        </w:r>
        <w:r w:rsidR="00612FCE">
          <w:rPr>
            <w:webHidden/>
          </w:rPr>
        </w:r>
        <w:r w:rsidR="00612FCE">
          <w:rPr>
            <w:webHidden/>
          </w:rPr>
          <w:fldChar w:fldCharType="separate"/>
        </w:r>
        <w:r w:rsidR="00627800">
          <w:rPr>
            <w:webHidden/>
          </w:rPr>
          <w:t>47</w:t>
        </w:r>
        <w:r w:rsidR="00612FCE">
          <w:rPr>
            <w:webHidden/>
          </w:rPr>
          <w:fldChar w:fldCharType="end"/>
        </w:r>
      </w:hyperlink>
    </w:p>
    <w:p w14:paraId="350C0157" w14:textId="683C8450"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99" w:history="1">
        <w:r w:rsidR="00612FCE" w:rsidRPr="005D23D1">
          <w:rPr>
            <w:rStyle w:val="Hyperlink"/>
          </w:rPr>
          <w:t>9.7</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Sample representation</w:t>
        </w:r>
        <w:r w:rsidR="00612FCE">
          <w:rPr>
            <w:webHidden/>
          </w:rPr>
          <w:tab/>
        </w:r>
        <w:r w:rsidR="00612FCE">
          <w:rPr>
            <w:webHidden/>
          </w:rPr>
          <w:fldChar w:fldCharType="begin"/>
        </w:r>
        <w:r w:rsidR="00612FCE">
          <w:rPr>
            <w:webHidden/>
          </w:rPr>
          <w:instrText xml:space="preserve"> PAGEREF _Toc172126799 \h </w:instrText>
        </w:r>
        <w:r w:rsidR="00612FCE">
          <w:rPr>
            <w:webHidden/>
          </w:rPr>
        </w:r>
        <w:r w:rsidR="00612FCE">
          <w:rPr>
            <w:webHidden/>
          </w:rPr>
          <w:fldChar w:fldCharType="separate"/>
        </w:r>
        <w:r w:rsidR="00627800">
          <w:rPr>
            <w:webHidden/>
          </w:rPr>
          <w:t>48</w:t>
        </w:r>
        <w:r w:rsidR="00612FCE">
          <w:rPr>
            <w:webHidden/>
          </w:rPr>
          <w:fldChar w:fldCharType="end"/>
        </w:r>
      </w:hyperlink>
    </w:p>
    <w:p w14:paraId="289C3C07" w14:textId="2965D2BD"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800" w:history="1">
        <w:r w:rsidR="00612FCE" w:rsidRPr="005D23D1">
          <w:rPr>
            <w:rStyle w:val="Hyperlink"/>
          </w:rPr>
          <w:t>9.8</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Portrayal rules</w:t>
        </w:r>
        <w:r w:rsidR="00612FCE">
          <w:rPr>
            <w:webHidden/>
          </w:rPr>
          <w:tab/>
        </w:r>
        <w:r w:rsidR="00612FCE">
          <w:rPr>
            <w:webHidden/>
          </w:rPr>
          <w:fldChar w:fldCharType="begin"/>
        </w:r>
        <w:r w:rsidR="00612FCE">
          <w:rPr>
            <w:webHidden/>
          </w:rPr>
          <w:instrText xml:space="preserve"> PAGEREF _Toc172126800 \h </w:instrText>
        </w:r>
        <w:r w:rsidR="00612FCE">
          <w:rPr>
            <w:webHidden/>
          </w:rPr>
        </w:r>
        <w:r w:rsidR="00612FCE">
          <w:rPr>
            <w:webHidden/>
          </w:rPr>
          <w:fldChar w:fldCharType="separate"/>
        </w:r>
        <w:r w:rsidR="00627800">
          <w:rPr>
            <w:webHidden/>
          </w:rPr>
          <w:t>49</w:t>
        </w:r>
        <w:r w:rsidR="00612FCE">
          <w:rPr>
            <w:webHidden/>
          </w:rPr>
          <w:fldChar w:fldCharType="end"/>
        </w:r>
      </w:hyperlink>
    </w:p>
    <w:p w14:paraId="0CB78EB8" w14:textId="6F56ECA7"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801" w:history="1">
        <w:r w:rsidR="00612FCE" w:rsidRPr="005D23D1">
          <w:rPr>
            <w:rStyle w:val="Hyperlink"/>
          </w:rPr>
          <w:t>9.9</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Construction and packaging of Portrayal Catalogues</w:t>
        </w:r>
        <w:r w:rsidR="00612FCE">
          <w:rPr>
            <w:webHidden/>
          </w:rPr>
          <w:tab/>
        </w:r>
        <w:r w:rsidR="00612FCE">
          <w:rPr>
            <w:webHidden/>
          </w:rPr>
          <w:fldChar w:fldCharType="begin"/>
        </w:r>
        <w:r w:rsidR="00612FCE">
          <w:rPr>
            <w:webHidden/>
          </w:rPr>
          <w:instrText xml:space="preserve"> PAGEREF _Toc172126801 \h </w:instrText>
        </w:r>
        <w:r w:rsidR="00612FCE">
          <w:rPr>
            <w:webHidden/>
          </w:rPr>
        </w:r>
        <w:r w:rsidR="00612FCE">
          <w:rPr>
            <w:webHidden/>
          </w:rPr>
          <w:fldChar w:fldCharType="separate"/>
        </w:r>
        <w:r w:rsidR="00627800">
          <w:rPr>
            <w:webHidden/>
          </w:rPr>
          <w:t>49</w:t>
        </w:r>
        <w:r w:rsidR="00612FCE">
          <w:rPr>
            <w:webHidden/>
          </w:rPr>
          <w:fldChar w:fldCharType="end"/>
        </w:r>
      </w:hyperlink>
    </w:p>
    <w:p w14:paraId="78EAE8D4" w14:textId="487A7577"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02" w:history="1">
        <w:r w:rsidR="00612FCE" w:rsidRPr="005D23D1">
          <w:rPr>
            <w:rStyle w:val="Hyperlink"/>
          </w:rPr>
          <w:t>9.10</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Portrayal Catalogue citation information</w:t>
        </w:r>
        <w:r w:rsidR="00612FCE">
          <w:rPr>
            <w:webHidden/>
          </w:rPr>
          <w:tab/>
        </w:r>
        <w:r w:rsidR="00612FCE">
          <w:rPr>
            <w:webHidden/>
          </w:rPr>
          <w:fldChar w:fldCharType="begin"/>
        </w:r>
        <w:r w:rsidR="00612FCE">
          <w:rPr>
            <w:webHidden/>
          </w:rPr>
          <w:instrText xml:space="preserve"> PAGEREF _Toc172126802 \h </w:instrText>
        </w:r>
        <w:r w:rsidR="00612FCE">
          <w:rPr>
            <w:webHidden/>
          </w:rPr>
        </w:r>
        <w:r w:rsidR="00612FCE">
          <w:rPr>
            <w:webHidden/>
          </w:rPr>
          <w:fldChar w:fldCharType="separate"/>
        </w:r>
        <w:r w:rsidR="00627800">
          <w:rPr>
            <w:webHidden/>
          </w:rPr>
          <w:t>50</w:t>
        </w:r>
        <w:r w:rsidR="00612FCE">
          <w:rPr>
            <w:webHidden/>
          </w:rPr>
          <w:fldChar w:fldCharType="end"/>
        </w:r>
      </w:hyperlink>
    </w:p>
    <w:p w14:paraId="66F311DD" w14:textId="1F45ADBF"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803" w:history="1">
        <w:r w:rsidR="00612FCE" w:rsidRPr="005D23D1">
          <w:rPr>
            <w:rStyle w:val="Hyperlink"/>
          </w:rPr>
          <w:t>10</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Data Product Format (Encoding)</w:t>
        </w:r>
        <w:r w:rsidR="00612FCE">
          <w:rPr>
            <w:webHidden/>
          </w:rPr>
          <w:tab/>
        </w:r>
        <w:r w:rsidR="00612FCE">
          <w:rPr>
            <w:webHidden/>
          </w:rPr>
          <w:fldChar w:fldCharType="begin"/>
        </w:r>
        <w:r w:rsidR="00612FCE">
          <w:rPr>
            <w:webHidden/>
          </w:rPr>
          <w:instrText xml:space="preserve"> PAGEREF _Toc172126803 \h </w:instrText>
        </w:r>
        <w:r w:rsidR="00612FCE">
          <w:rPr>
            <w:webHidden/>
          </w:rPr>
        </w:r>
        <w:r w:rsidR="00612FCE">
          <w:rPr>
            <w:webHidden/>
          </w:rPr>
          <w:fldChar w:fldCharType="separate"/>
        </w:r>
        <w:r w:rsidR="00627800">
          <w:rPr>
            <w:webHidden/>
          </w:rPr>
          <w:t>51</w:t>
        </w:r>
        <w:r w:rsidR="00612FCE">
          <w:rPr>
            <w:webHidden/>
          </w:rPr>
          <w:fldChar w:fldCharType="end"/>
        </w:r>
      </w:hyperlink>
    </w:p>
    <w:p w14:paraId="16012713" w14:textId="3056E617"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04" w:history="1">
        <w:r w:rsidR="00612FCE" w:rsidRPr="005D23D1">
          <w:rPr>
            <w:rStyle w:val="Hyperlink"/>
          </w:rPr>
          <w:t>10.1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Introduction</w:t>
        </w:r>
        <w:r w:rsidR="00612FCE">
          <w:rPr>
            <w:webHidden/>
          </w:rPr>
          <w:tab/>
        </w:r>
        <w:r w:rsidR="00612FCE">
          <w:rPr>
            <w:webHidden/>
          </w:rPr>
          <w:fldChar w:fldCharType="begin"/>
        </w:r>
        <w:r w:rsidR="00612FCE">
          <w:rPr>
            <w:webHidden/>
          </w:rPr>
          <w:instrText xml:space="preserve"> PAGEREF _Toc172126804 \h </w:instrText>
        </w:r>
        <w:r w:rsidR="00612FCE">
          <w:rPr>
            <w:webHidden/>
          </w:rPr>
        </w:r>
        <w:r w:rsidR="00612FCE">
          <w:rPr>
            <w:webHidden/>
          </w:rPr>
          <w:fldChar w:fldCharType="separate"/>
        </w:r>
        <w:r w:rsidR="00627800">
          <w:rPr>
            <w:webHidden/>
          </w:rPr>
          <w:t>51</w:t>
        </w:r>
        <w:r w:rsidR="00612FCE">
          <w:rPr>
            <w:webHidden/>
          </w:rPr>
          <w:fldChar w:fldCharType="end"/>
        </w:r>
      </w:hyperlink>
    </w:p>
    <w:p w14:paraId="4544CAEF" w14:textId="118FBEFE"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05" w:history="1">
        <w:r w:rsidR="00612FCE" w:rsidRPr="005D23D1">
          <w:rPr>
            <w:rStyle w:val="Hyperlink"/>
          </w:rPr>
          <w:t>10.2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HDF5 product structure</w:t>
        </w:r>
        <w:r w:rsidR="00612FCE">
          <w:rPr>
            <w:webHidden/>
          </w:rPr>
          <w:tab/>
        </w:r>
        <w:r w:rsidR="00612FCE">
          <w:rPr>
            <w:webHidden/>
          </w:rPr>
          <w:fldChar w:fldCharType="begin"/>
        </w:r>
        <w:r w:rsidR="00612FCE">
          <w:rPr>
            <w:webHidden/>
          </w:rPr>
          <w:instrText xml:space="preserve"> PAGEREF _Toc172126805 \h </w:instrText>
        </w:r>
        <w:r w:rsidR="00612FCE">
          <w:rPr>
            <w:webHidden/>
          </w:rPr>
        </w:r>
        <w:r w:rsidR="00612FCE">
          <w:rPr>
            <w:webHidden/>
          </w:rPr>
          <w:fldChar w:fldCharType="separate"/>
        </w:r>
        <w:r w:rsidR="00627800">
          <w:rPr>
            <w:webHidden/>
          </w:rPr>
          <w:t>51</w:t>
        </w:r>
        <w:r w:rsidR="00612FCE">
          <w:rPr>
            <w:webHidden/>
          </w:rPr>
          <w:fldChar w:fldCharType="end"/>
        </w:r>
      </w:hyperlink>
    </w:p>
    <w:p w14:paraId="7B2A1427" w14:textId="3446730A"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06" w:history="1">
        <w:r w:rsidR="00612FCE" w:rsidRPr="005D23D1">
          <w:rPr>
            <w:rStyle w:val="Hyperlink"/>
          </w:rPr>
          <w:t>10.2.1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 type definition</w:t>
        </w:r>
        <w:r w:rsidR="00612FCE">
          <w:rPr>
            <w:webHidden/>
          </w:rPr>
          <w:tab/>
        </w:r>
        <w:r w:rsidR="00612FCE">
          <w:rPr>
            <w:webHidden/>
          </w:rPr>
          <w:fldChar w:fldCharType="begin"/>
        </w:r>
        <w:r w:rsidR="00612FCE">
          <w:rPr>
            <w:webHidden/>
          </w:rPr>
          <w:instrText xml:space="preserve"> PAGEREF _Toc172126806 \h </w:instrText>
        </w:r>
        <w:r w:rsidR="00612FCE">
          <w:rPr>
            <w:webHidden/>
          </w:rPr>
        </w:r>
        <w:r w:rsidR="00612FCE">
          <w:rPr>
            <w:webHidden/>
          </w:rPr>
          <w:fldChar w:fldCharType="separate"/>
        </w:r>
        <w:r w:rsidR="00627800">
          <w:rPr>
            <w:webHidden/>
          </w:rPr>
          <w:t>51</w:t>
        </w:r>
        <w:r w:rsidR="00612FCE">
          <w:rPr>
            <w:webHidden/>
          </w:rPr>
          <w:fldChar w:fldCharType="end"/>
        </w:r>
      </w:hyperlink>
    </w:p>
    <w:p w14:paraId="18541A80" w14:textId="69896D3C"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07" w:history="1">
        <w:r w:rsidR="00612FCE" w:rsidRPr="005D23D1">
          <w:rPr>
            <w:rStyle w:val="Hyperlink"/>
          </w:rPr>
          <w:t>10.2.2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Product structure</w:t>
        </w:r>
        <w:r w:rsidR="00612FCE">
          <w:rPr>
            <w:webHidden/>
          </w:rPr>
          <w:tab/>
        </w:r>
        <w:r w:rsidR="00612FCE">
          <w:rPr>
            <w:webHidden/>
          </w:rPr>
          <w:fldChar w:fldCharType="begin"/>
        </w:r>
        <w:r w:rsidR="00612FCE">
          <w:rPr>
            <w:webHidden/>
          </w:rPr>
          <w:instrText xml:space="preserve"> PAGEREF _Toc172126807 \h </w:instrText>
        </w:r>
        <w:r w:rsidR="00612FCE">
          <w:rPr>
            <w:webHidden/>
          </w:rPr>
        </w:r>
        <w:r w:rsidR="00612FCE">
          <w:rPr>
            <w:webHidden/>
          </w:rPr>
          <w:fldChar w:fldCharType="separate"/>
        </w:r>
        <w:r w:rsidR="00627800">
          <w:rPr>
            <w:webHidden/>
          </w:rPr>
          <w:t>52</w:t>
        </w:r>
        <w:r w:rsidR="00612FCE">
          <w:rPr>
            <w:webHidden/>
          </w:rPr>
          <w:fldChar w:fldCharType="end"/>
        </w:r>
      </w:hyperlink>
    </w:p>
    <w:p w14:paraId="6D895D90" w14:textId="56D95DD1"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808" w:history="1">
        <w:r w:rsidR="00612FCE" w:rsidRPr="005D23D1">
          <w:rPr>
            <w:rStyle w:val="Hyperlink"/>
          </w:rPr>
          <w:t>11</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Data Product Delivery</w:t>
        </w:r>
        <w:r w:rsidR="00612FCE">
          <w:rPr>
            <w:webHidden/>
          </w:rPr>
          <w:tab/>
        </w:r>
        <w:r w:rsidR="00612FCE">
          <w:rPr>
            <w:webHidden/>
          </w:rPr>
          <w:fldChar w:fldCharType="begin"/>
        </w:r>
        <w:r w:rsidR="00612FCE">
          <w:rPr>
            <w:webHidden/>
          </w:rPr>
          <w:instrText xml:space="preserve"> PAGEREF _Toc172126808 \h </w:instrText>
        </w:r>
        <w:r w:rsidR="00612FCE">
          <w:rPr>
            <w:webHidden/>
          </w:rPr>
        </w:r>
        <w:r w:rsidR="00612FCE">
          <w:rPr>
            <w:webHidden/>
          </w:rPr>
          <w:fldChar w:fldCharType="separate"/>
        </w:r>
        <w:r w:rsidR="00627800">
          <w:rPr>
            <w:webHidden/>
          </w:rPr>
          <w:t>5</w:t>
        </w:r>
        <w:r w:rsidR="00612FCE">
          <w:rPr>
            <w:webHidden/>
          </w:rPr>
          <w:fldChar w:fldCharType="end"/>
        </w:r>
      </w:hyperlink>
    </w:p>
    <w:p w14:paraId="49D75EF0" w14:textId="14D1218D"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09" w:history="1">
        <w:r w:rsidR="00612FCE" w:rsidRPr="005D23D1">
          <w:rPr>
            <w:rStyle w:val="Hyperlink"/>
          </w:rPr>
          <w:t>11.1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Introduction</w:t>
        </w:r>
        <w:r w:rsidR="00612FCE">
          <w:rPr>
            <w:webHidden/>
          </w:rPr>
          <w:tab/>
        </w:r>
        <w:r w:rsidR="00612FCE">
          <w:rPr>
            <w:webHidden/>
          </w:rPr>
          <w:fldChar w:fldCharType="begin"/>
        </w:r>
        <w:r w:rsidR="00612FCE">
          <w:rPr>
            <w:webHidden/>
          </w:rPr>
          <w:instrText xml:space="preserve"> PAGEREF _Toc172126809 \h </w:instrText>
        </w:r>
        <w:r w:rsidR="00612FCE">
          <w:rPr>
            <w:webHidden/>
          </w:rPr>
        </w:r>
        <w:r w:rsidR="00612FCE">
          <w:rPr>
            <w:webHidden/>
          </w:rPr>
          <w:fldChar w:fldCharType="separate"/>
        </w:r>
        <w:r w:rsidR="00627800">
          <w:rPr>
            <w:webHidden/>
          </w:rPr>
          <w:t>5</w:t>
        </w:r>
        <w:r w:rsidR="00612FCE">
          <w:rPr>
            <w:webHidden/>
          </w:rPr>
          <w:fldChar w:fldCharType="end"/>
        </w:r>
      </w:hyperlink>
    </w:p>
    <w:p w14:paraId="66620051" w14:textId="5B706F8E"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10" w:history="1">
        <w:r w:rsidR="00612FCE" w:rsidRPr="005D23D1">
          <w:rPr>
            <w:rStyle w:val="Hyperlink"/>
          </w:rPr>
          <w:t>11.2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HDF5 Dataset Packaging</w:t>
        </w:r>
        <w:r w:rsidR="00612FCE">
          <w:rPr>
            <w:webHidden/>
          </w:rPr>
          <w:tab/>
        </w:r>
        <w:r w:rsidR="00612FCE">
          <w:rPr>
            <w:webHidden/>
          </w:rPr>
          <w:fldChar w:fldCharType="begin"/>
        </w:r>
        <w:r w:rsidR="00612FCE">
          <w:rPr>
            <w:webHidden/>
          </w:rPr>
          <w:instrText xml:space="preserve"> PAGEREF _Toc172126810 \h </w:instrText>
        </w:r>
        <w:r w:rsidR="00612FCE">
          <w:rPr>
            <w:webHidden/>
          </w:rPr>
        </w:r>
        <w:r w:rsidR="00612FCE">
          <w:rPr>
            <w:webHidden/>
          </w:rPr>
          <w:fldChar w:fldCharType="separate"/>
        </w:r>
        <w:r w:rsidR="00627800">
          <w:rPr>
            <w:webHidden/>
          </w:rPr>
          <w:t>5</w:t>
        </w:r>
        <w:r w:rsidR="00612FCE">
          <w:rPr>
            <w:webHidden/>
          </w:rPr>
          <w:fldChar w:fldCharType="end"/>
        </w:r>
      </w:hyperlink>
    </w:p>
    <w:p w14:paraId="58B3092D" w14:textId="2940E1A1"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1" w:history="1">
        <w:r w:rsidR="00612FCE" w:rsidRPr="005D23D1">
          <w:rPr>
            <w:rStyle w:val="Hyperlink"/>
          </w:rPr>
          <w:t>11.2.1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Exchange Sets</w:t>
        </w:r>
        <w:r w:rsidR="00612FCE">
          <w:rPr>
            <w:webHidden/>
          </w:rPr>
          <w:tab/>
        </w:r>
        <w:r w:rsidR="00612FCE">
          <w:rPr>
            <w:webHidden/>
          </w:rPr>
          <w:fldChar w:fldCharType="begin"/>
        </w:r>
        <w:r w:rsidR="00612FCE">
          <w:rPr>
            <w:webHidden/>
          </w:rPr>
          <w:instrText xml:space="preserve"> PAGEREF _Toc172126811 \h </w:instrText>
        </w:r>
        <w:r w:rsidR="00612FCE">
          <w:rPr>
            <w:webHidden/>
          </w:rPr>
        </w:r>
        <w:r w:rsidR="00612FCE">
          <w:rPr>
            <w:webHidden/>
          </w:rPr>
          <w:fldChar w:fldCharType="separate"/>
        </w:r>
        <w:r w:rsidR="00627800">
          <w:rPr>
            <w:webHidden/>
          </w:rPr>
          <w:t>5</w:t>
        </w:r>
        <w:r w:rsidR="00612FCE">
          <w:rPr>
            <w:webHidden/>
          </w:rPr>
          <w:fldChar w:fldCharType="end"/>
        </w:r>
      </w:hyperlink>
    </w:p>
    <w:p w14:paraId="6773F6CF" w14:textId="1A3C8B06"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2" w:history="1">
        <w:r w:rsidR="00612FCE" w:rsidRPr="005D23D1">
          <w:rPr>
            <w:rStyle w:val="Hyperlink"/>
          </w:rPr>
          <w:t>11.2.2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Exchange Catalogue</w:t>
        </w:r>
        <w:r w:rsidR="00612FCE">
          <w:rPr>
            <w:webHidden/>
          </w:rPr>
          <w:tab/>
        </w:r>
        <w:r w:rsidR="00612FCE">
          <w:rPr>
            <w:webHidden/>
          </w:rPr>
          <w:fldChar w:fldCharType="begin"/>
        </w:r>
        <w:r w:rsidR="00612FCE">
          <w:rPr>
            <w:webHidden/>
          </w:rPr>
          <w:instrText xml:space="preserve"> PAGEREF _Toc172126812 \h </w:instrText>
        </w:r>
        <w:r w:rsidR="00612FCE">
          <w:rPr>
            <w:webHidden/>
          </w:rPr>
        </w:r>
        <w:r w:rsidR="00612FCE">
          <w:rPr>
            <w:webHidden/>
          </w:rPr>
          <w:fldChar w:fldCharType="separate"/>
        </w:r>
        <w:r w:rsidR="00627800">
          <w:rPr>
            <w:webHidden/>
          </w:rPr>
          <w:t>8</w:t>
        </w:r>
        <w:r w:rsidR="00612FCE">
          <w:rPr>
            <w:webHidden/>
          </w:rPr>
          <w:fldChar w:fldCharType="end"/>
        </w:r>
      </w:hyperlink>
    </w:p>
    <w:p w14:paraId="66D05FE1" w14:textId="7561F1C9"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3" w:history="1">
        <w:r w:rsidR="00612FCE" w:rsidRPr="005D23D1">
          <w:rPr>
            <w:rStyle w:val="Hyperlink"/>
          </w:rPr>
          <w:t>11.2.3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Dataset file naming</w:t>
        </w:r>
        <w:r w:rsidR="00612FCE">
          <w:rPr>
            <w:webHidden/>
          </w:rPr>
          <w:tab/>
        </w:r>
        <w:r w:rsidR="00612FCE">
          <w:rPr>
            <w:webHidden/>
          </w:rPr>
          <w:fldChar w:fldCharType="begin"/>
        </w:r>
        <w:r w:rsidR="00612FCE">
          <w:rPr>
            <w:webHidden/>
          </w:rPr>
          <w:instrText xml:space="preserve"> PAGEREF _Toc172126813 \h </w:instrText>
        </w:r>
        <w:r w:rsidR="00612FCE">
          <w:rPr>
            <w:webHidden/>
          </w:rPr>
        </w:r>
        <w:r w:rsidR="00612FCE">
          <w:rPr>
            <w:webHidden/>
          </w:rPr>
          <w:fldChar w:fldCharType="separate"/>
        </w:r>
        <w:r w:rsidR="00627800">
          <w:rPr>
            <w:webHidden/>
          </w:rPr>
          <w:t>8</w:t>
        </w:r>
        <w:r w:rsidR="00612FCE">
          <w:rPr>
            <w:webHidden/>
          </w:rPr>
          <w:fldChar w:fldCharType="end"/>
        </w:r>
      </w:hyperlink>
    </w:p>
    <w:p w14:paraId="62FB1E2B" w14:textId="27A2DEAA"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4" w:history="1">
        <w:r w:rsidR="00612FCE" w:rsidRPr="005D23D1">
          <w:rPr>
            <w:rStyle w:val="Hyperlink"/>
          </w:rPr>
          <w:t>11.2.4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Support Files</w:t>
        </w:r>
        <w:r w:rsidR="00612FCE">
          <w:rPr>
            <w:webHidden/>
          </w:rPr>
          <w:tab/>
        </w:r>
        <w:r w:rsidR="00612FCE">
          <w:rPr>
            <w:webHidden/>
          </w:rPr>
          <w:fldChar w:fldCharType="begin"/>
        </w:r>
        <w:r w:rsidR="00612FCE">
          <w:rPr>
            <w:webHidden/>
          </w:rPr>
          <w:instrText xml:space="preserve"> PAGEREF _Toc172126814 \h </w:instrText>
        </w:r>
        <w:r w:rsidR="00612FCE">
          <w:rPr>
            <w:webHidden/>
          </w:rPr>
        </w:r>
        <w:r w:rsidR="00612FCE">
          <w:rPr>
            <w:webHidden/>
          </w:rPr>
          <w:fldChar w:fldCharType="separate"/>
        </w:r>
        <w:r w:rsidR="00627800">
          <w:rPr>
            <w:webHidden/>
          </w:rPr>
          <w:t>9</w:t>
        </w:r>
        <w:r w:rsidR="00612FCE">
          <w:rPr>
            <w:webHidden/>
          </w:rPr>
          <w:fldChar w:fldCharType="end"/>
        </w:r>
      </w:hyperlink>
    </w:p>
    <w:p w14:paraId="56C132E2" w14:textId="234880E0"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5" w:history="1">
        <w:r w:rsidR="00612FCE" w:rsidRPr="005D23D1">
          <w:rPr>
            <w:rStyle w:val="Hyperlink"/>
          </w:rPr>
          <w:t>11.2.5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Support File Naming</w:t>
        </w:r>
        <w:r w:rsidR="00612FCE">
          <w:rPr>
            <w:webHidden/>
          </w:rPr>
          <w:tab/>
        </w:r>
        <w:r w:rsidR="00612FCE">
          <w:rPr>
            <w:webHidden/>
          </w:rPr>
          <w:fldChar w:fldCharType="begin"/>
        </w:r>
        <w:r w:rsidR="00612FCE">
          <w:rPr>
            <w:webHidden/>
          </w:rPr>
          <w:instrText xml:space="preserve"> PAGEREF _Toc172126815 \h </w:instrText>
        </w:r>
        <w:r w:rsidR="00612FCE">
          <w:rPr>
            <w:webHidden/>
          </w:rPr>
        </w:r>
        <w:r w:rsidR="00612FCE">
          <w:rPr>
            <w:webHidden/>
          </w:rPr>
          <w:fldChar w:fldCharType="separate"/>
        </w:r>
        <w:r w:rsidR="00627800">
          <w:rPr>
            <w:webHidden/>
          </w:rPr>
          <w:t>10</w:t>
        </w:r>
        <w:r w:rsidR="00612FCE">
          <w:rPr>
            <w:webHidden/>
          </w:rPr>
          <w:fldChar w:fldCharType="end"/>
        </w:r>
      </w:hyperlink>
    </w:p>
    <w:p w14:paraId="4CC9EB15" w14:textId="13C88DA3"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816" w:history="1">
        <w:r w:rsidR="00612FCE" w:rsidRPr="005D23D1">
          <w:rPr>
            <w:rStyle w:val="Hyperlink"/>
          </w:rPr>
          <w:t>12</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Metadata</w:t>
        </w:r>
        <w:r w:rsidR="00612FCE">
          <w:rPr>
            <w:webHidden/>
          </w:rPr>
          <w:tab/>
        </w:r>
        <w:r w:rsidR="00612FCE">
          <w:rPr>
            <w:webHidden/>
          </w:rPr>
          <w:fldChar w:fldCharType="begin"/>
        </w:r>
        <w:r w:rsidR="00612FCE">
          <w:rPr>
            <w:webHidden/>
          </w:rPr>
          <w:instrText xml:space="preserve"> PAGEREF _Toc172126816 \h </w:instrText>
        </w:r>
        <w:r w:rsidR="00612FCE">
          <w:rPr>
            <w:webHidden/>
          </w:rPr>
        </w:r>
        <w:r w:rsidR="00612FCE">
          <w:rPr>
            <w:webHidden/>
          </w:rPr>
          <w:fldChar w:fldCharType="separate"/>
        </w:r>
        <w:r w:rsidR="00627800">
          <w:rPr>
            <w:webHidden/>
          </w:rPr>
          <w:t>10</w:t>
        </w:r>
        <w:r w:rsidR="00612FCE">
          <w:rPr>
            <w:webHidden/>
          </w:rPr>
          <w:fldChar w:fldCharType="end"/>
        </w:r>
      </w:hyperlink>
    </w:p>
    <w:p w14:paraId="794C5C71" w14:textId="47B138ED"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17" w:history="1">
        <w:r w:rsidR="00612FCE" w:rsidRPr="005D23D1">
          <w:rPr>
            <w:rStyle w:val="Hyperlink"/>
          </w:rPr>
          <w:t>12.1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Introduction</w:t>
        </w:r>
        <w:r w:rsidR="00612FCE">
          <w:rPr>
            <w:webHidden/>
          </w:rPr>
          <w:tab/>
        </w:r>
        <w:r w:rsidR="00612FCE">
          <w:rPr>
            <w:webHidden/>
          </w:rPr>
          <w:fldChar w:fldCharType="begin"/>
        </w:r>
        <w:r w:rsidR="00612FCE">
          <w:rPr>
            <w:webHidden/>
          </w:rPr>
          <w:instrText xml:space="preserve"> PAGEREF _Toc172126817 \h </w:instrText>
        </w:r>
        <w:r w:rsidR="00612FCE">
          <w:rPr>
            <w:webHidden/>
          </w:rPr>
        </w:r>
        <w:r w:rsidR="00612FCE">
          <w:rPr>
            <w:webHidden/>
          </w:rPr>
          <w:fldChar w:fldCharType="separate"/>
        </w:r>
        <w:r w:rsidR="00627800">
          <w:rPr>
            <w:webHidden/>
          </w:rPr>
          <w:t>10</w:t>
        </w:r>
        <w:r w:rsidR="00612FCE">
          <w:rPr>
            <w:webHidden/>
          </w:rPr>
          <w:fldChar w:fldCharType="end"/>
        </w:r>
      </w:hyperlink>
    </w:p>
    <w:p w14:paraId="018356C3" w14:textId="13FED37D"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8" w:history="1">
        <w:r w:rsidR="00612FCE" w:rsidRPr="005D23D1">
          <w:rPr>
            <w:rStyle w:val="Hyperlink"/>
          </w:rPr>
          <w:t>12.1.1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Realisation of Exchange Set components and metadata classes (informative)</w:t>
        </w:r>
        <w:r w:rsidR="00612FCE">
          <w:rPr>
            <w:webHidden/>
          </w:rPr>
          <w:tab/>
        </w:r>
        <w:r w:rsidR="00612FCE">
          <w:rPr>
            <w:webHidden/>
          </w:rPr>
          <w:fldChar w:fldCharType="begin"/>
        </w:r>
        <w:r w:rsidR="00612FCE">
          <w:rPr>
            <w:webHidden/>
          </w:rPr>
          <w:instrText xml:space="preserve"> PAGEREF _Toc172126818 \h </w:instrText>
        </w:r>
        <w:r w:rsidR="00612FCE">
          <w:rPr>
            <w:webHidden/>
          </w:rPr>
        </w:r>
        <w:r w:rsidR="00612FCE">
          <w:rPr>
            <w:webHidden/>
          </w:rPr>
          <w:fldChar w:fldCharType="separate"/>
        </w:r>
        <w:r w:rsidR="00627800">
          <w:rPr>
            <w:webHidden/>
          </w:rPr>
          <w:t>11</w:t>
        </w:r>
        <w:r w:rsidR="00612FCE">
          <w:rPr>
            <w:webHidden/>
          </w:rPr>
          <w:fldChar w:fldCharType="end"/>
        </w:r>
      </w:hyperlink>
    </w:p>
    <w:p w14:paraId="26A4261F" w14:textId="641E5C3C"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9" w:history="1">
        <w:r w:rsidR="00612FCE" w:rsidRPr="005D23D1">
          <w:rPr>
            <w:rStyle w:val="Hyperlink"/>
          </w:rPr>
          <w:t>12.1.2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Exchange Set components and related metadata</w:t>
        </w:r>
        <w:r w:rsidR="00612FCE">
          <w:rPr>
            <w:webHidden/>
          </w:rPr>
          <w:tab/>
        </w:r>
        <w:r w:rsidR="00612FCE">
          <w:rPr>
            <w:webHidden/>
          </w:rPr>
          <w:fldChar w:fldCharType="begin"/>
        </w:r>
        <w:r w:rsidR="00612FCE">
          <w:rPr>
            <w:webHidden/>
          </w:rPr>
          <w:instrText xml:space="preserve"> PAGEREF _Toc172126819 \h </w:instrText>
        </w:r>
        <w:r w:rsidR="00612FCE">
          <w:rPr>
            <w:webHidden/>
          </w:rPr>
        </w:r>
        <w:r w:rsidR="00612FCE">
          <w:rPr>
            <w:webHidden/>
          </w:rPr>
          <w:fldChar w:fldCharType="separate"/>
        </w:r>
        <w:r w:rsidR="00627800">
          <w:rPr>
            <w:webHidden/>
          </w:rPr>
          <w:t>11</w:t>
        </w:r>
        <w:r w:rsidR="00612FCE">
          <w:rPr>
            <w:webHidden/>
          </w:rPr>
          <w:fldChar w:fldCharType="end"/>
        </w:r>
      </w:hyperlink>
    </w:p>
    <w:p w14:paraId="02573E58" w14:textId="5D752B35"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20" w:history="1">
        <w:r w:rsidR="00612FCE" w:rsidRPr="005D23D1">
          <w:rPr>
            <w:rStyle w:val="Hyperlink"/>
          </w:rPr>
          <w:t>12.2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Discovery metadata</w:t>
        </w:r>
        <w:r w:rsidR="00612FCE">
          <w:rPr>
            <w:webHidden/>
          </w:rPr>
          <w:tab/>
        </w:r>
        <w:r w:rsidR="00612FCE">
          <w:rPr>
            <w:webHidden/>
          </w:rPr>
          <w:fldChar w:fldCharType="begin"/>
        </w:r>
        <w:r w:rsidR="00612FCE">
          <w:rPr>
            <w:webHidden/>
          </w:rPr>
          <w:instrText xml:space="preserve"> PAGEREF _Toc172126820 \h </w:instrText>
        </w:r>
        <w:r w:rsidR="00612FCE">
          <w:rPr>
            <w:webHidden/>
          </w:rPr>
        </w:r>
        <w:r w:rsidR="00612FCE">
          <w:rPr>
            <w:webHidden/>
          </w:rPr>
          <w:fldChar w:fldCharType="separate"/>
        </w:r>
        <w:r w:rsidR="00627800">
          <w:rPr>
            <w:webHidden/>
          </w:rPr>
          <w:t>13</w:t>
        </w:r>
        <w:r w:rsidR="00612FCE">
          <w:rPr>
            <w:webHidden/>
          </w:rPr>
          <w:fldChar w:fldCharType="end"/>
        </w:r>
      </w:hyperlink>
    </w:p>
    <w:p w14:paraId="67FF7518" w14:textId="019748B3"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1" w:history="1">
        <w:r w:rsidR="00612FCE" w:rsidRPr="005D23D1">
          <w:rPr>
            <w:rStyle w:val="Hyperlink"/>
          </w:rPr>
          <w:t>12.2.1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S100_ExchangeCatalogue</w:t>
        </w:r>
        <w:r w:rsidR="00612FCE">
          <w:rPr>
            <w:webHidden/>
          </w:rPr>
          <w:tab/>
        </w:r>
        <w:r w:rsidR="00612FCE">
          <w:rPr>
            <w:webHidden/>
          </w:rPr>
          <w:fldChar w:fldCharType="begin"/>
        </w:r>
        <w:r w:rsidR="00612FCE">
          <w:rPr>
            <w:webHidden/>
          </w:rPr>
          <w:instrText xml:space="preserve"> PAGEREF _Toc172126821 \h </w:instrText>
        </w:r>
        <w:r w:rsidR="00612FCE">
          <w:rPr>
            <w:webHidden/>
          </w:rPr>
        </w:r>
        <w:r w:rsidR="00612FCE">
          <w:rPr>
            <w:webHidden/>
          </w:rPr>
          <w:fldChar w:fldCharType="separate"/>
        </w:r>
        <w:r w:rsidR="00627800">
          <w:rPr>
            <w:webHidden/>
          </w:rPr>
          <w:t>16</w:t>
        </w:r>
        <w:r w:rsidR="00612FCE">
          <w:rPr>
            <w:webHidden/>
          </w:rPr>
          <w:fldChar w:fldCharType="end"/>
        </w:r>
      </w:hyperlink>
    </w:p>
    <w:p w14:paraId="4E3C07FA" w14:textId="004945C7"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2" w:history="1">
        <w:r w:rsidR="00612FCE" w:rsidRPr="005D23D1">
          <w:rPr>
            <w:rStyle w:val="Hyperlink"/>
          </w:rPr>
          <w:t>12.2.2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S100_ExchangeCatalogueIdentifier</w:t>
        </w:r>
        <w:r w:rsidR="00612FCE">
          <w:rPr>
            <w:webHidden/>
          </w:rPr>
          <w:tab/>
        </w:r>
        <w:r w:rsidR="00612FCE">
          <w:rPr>
            <w:webHidden/>
          </w:rPr>
          <w:fldChar w:fldCharType="begin"/>
        </w:r>
        <w:r w:rsidR="00612FCE">
          <w:rPr>
            <w:webHidden/>
          </w:rPr>
          <w:instrText xml:space="preserve"> PAGEREF _Toc172126822 \h </w:instrText>
        </w:r>
        <w:r w:rsidR="00612FCE">
          <w:rPr>
            <w:webHidden/>
          </w:rPr>
        </w:r>
        <w:r w:rsidR="00612FCE">
          <w:rPr>
            <w:webHidden/>
          </w:rPr>
          <w:fldChar w:fldCharType="separate"/>
        </w:r>
        <w:r w:rsidR="00627800">
          <w:rPr>
            <w:webHidden/>
          </w:rPr>
          <w:t>17</w:t>
        </w:r>
        <w:r w:rsidR="00612FCE">
          <w:rPr>
            <w:webHidden/>
          </w:rPr>
          <w:fldChar w:fldCharType="end"/>
        </w:r>
      </w:hyperlink>
    </w:p>
    <w:p w14:paraId="700AEA58" w14:textId="1804CBF6"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3" w:history="1">
        <w:r w:rsidR="00612FCE" w:rsidRPr="005D23D1">
          <w:rPr>
            <w:rStyle w:val="Hyperlink"/>
            <w:lang w:eastAsia="ar-SA"/>
          </w:rPr>
          <w:t>12.2.3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S100_CataloguePointofContact</w:t>
        </w:r>
        <w:r w:rsidR="00612FCE">
          <w:rPr>
            <w:webHidden/>
          </w:rPr>
          <w:tab/>
        </w:r>
        <w:r w:rsidR="00612FCE">
          <w:rPr>
            <w:webHidden/>
          </w:rPr>
          <w:fldChar w:fldCharType="begin"/>
        </w:r>
        <w:r w:rsidR="00612FCE">
          <w:rPr>
            <w:webHidden/>
          </w:rPr>
          <w:instrText xml:space="preserve"> PAGEREF _Toc172126823 \h </w:instrText>
        </w:r>
        <w:r w:rsidR="00612FCE">
          <w:rPr>
            <w:webHidden/>
          </w:rPr>
        </w:r>
        <w:r w:rsidR="00612FCE">
          <w:rPr>
            <w:webHidden/>
          </w:rPr>
          <w:fldChar w:fldCharType="separate"/>
        </w:r>
        <w:r w:rsidR="00627800">
          <w:rPr>
            <w:webHidden/>
          </w:rPr>
          <w:t>17</w:t>
        </w:r>
        <w:r w:rsidR="00612FCE">
          <w:rPr>
            <w:webHidden/>
          </w:rPr>
          <w:fldChar w:fldCharType="end"/>
        </w:r>
      </w:hyperlink>
    </w:p>
    <w:p w14:paraId="6DCD1AB7" w14:textId="3165844B"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4" w:history="1">
        <w:r w:rsidR="00612FCE" w:rsidRPr="005D23D1">
          <w:rPr>
            <w:rStyle w:val="Hyperlink"/>
          </w:rPr>
          <w:t>12.2.4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S100_DatasetDiscoveryMetadata</w:t>
        </w:r>
        <w:r w:rsidR="00612FCE">
          <w:rPr>
            <w:webHidden/>
          </w:rPr>
          <w:tab/>
        </w:r>
        <w:r w:rsidR="00612FCE">
          <w:rPr>
            <w:webHidden/>
          </w:rPr>
          <w:fldChar w:fldCharType="begin"/>
        </w:r>
        <w:r w:rsidR="00612FCE">
          <w:rPr>
            <w:webHidden/>
          </w:rPr>
          <w:instrText xml:space="preserve"> PAGEREF _Toc172126824 \h </w:instrText>
        </w:r>
        <w:r w:rsidR="00612FCE">
          <w:rPr>
            <w:webHidden/>
          </w:rPr>
        </w:r>
        <w:r w:rsidR="00612FCE">
          <w:rPr>
            <w:webHidden/>
          </w:rPr>
          <w:fldChar w:fldCharType="separate"/>
        </w:r>
        <w:r w:rsidR="00627800">
          <w:rPr>
            <w:webHidden/>
          </w:rPr>
          <w:t>18</w:t>
        </w:r>
        <w:r w:rsidR="00612FCE">
          <w:rPr>
            <w:webHidden/>
          </w:rPr>
          <w:fldChar w:fldCharType="end"/>
        </w:r>
      </w:hyperlink>
    </w:p>
    <w:p w14:paraId="7086DC48" w14:textId="39956075"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5" w:history="1">
        <w:r w:rsidR="00612FCE" w:rsidRPr="005D23D1">
          <w:rPr>
            <w:rStyle w:val="Hyperlink"/>
            <w:lang w:eastAsia="ar-SA"/>
          </w:rPr>
          <w:t>12.2.5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S100_NavigationPurpose</w:t>
        </w:r>
        <w:r w:rsidR="00612FCE">
          <w:rPr>
            <w:webHidden/>
          </w:rPr>
          <w:tab/>
        </w:r>
        <w:r w:rsidR="00612FCE">
          <w:rPr>
            <w:webHidden/>
          </w:rPr>
          <w:fldChar w:fldCharType="begin"/>
        </w:r>
        <w:r w:rsidR="00612FCE">
          <w:rPr>
            <w:webHidden/>
          </w:rPr>
          <w:instrText xml:space="preserve"> PAGEREF _Toc172126825 \h </w:instrText>
        </w:r>
        <w:r w:rsidR="00612FCE">
          <w:rPr>
            <w:webHidden/>
          </w:rPr>
        </w:r>
        <w:r w:rsidR="00612FCE">
          <w:rPr>
            <w:webHidden/>
          </w:rPr>
          <w:fldChar w:fldCharType="separate"/>
        </w:r>
        <w:r w:rsidR="00627800">
          <w:rPr>
            <w:webHidden/>
          </w:rPr>
          <w:t>21</w:t>
        </w:r>
        <w:r w:rsidR="00612FCE">
          <w:rPr>
            <w:webHidden/>
          </w:rPr>
          <w:fldChar w:fldCharType="end"/>
        </w:r>
      </w:hyperlink>
    </w:p>
    <w:p w14:paraId="00BDB577" w14:textId="1200E7E0"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6" w:history="1">
        <w:r w:rsidR="00612FCE" w:rsidRPr="005D23D1">
          <w:rPr>
            <w:rStyle w:val="Hyperlink"/>
          </w:rPr>
          <w:t>12.2.6</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S100_DataCoverage</w:t>
        </w:r>
        <w:r w:rsidR="00612FCE">
          <w:rPr>
            <w:webHidden/>
          </w:rPr>
          <w:tab/>
        </w:r>
        <w:r w:rsidR="00612FCE">
          <w:rPr>
            <w:webHidden/>
          </w:rPr>
          <w:fldChar w:fldCharType="begin"/>
        </w:r>
        <w:r w:rsidR="00612FCE">
          <w:rPr>
            <w:webHidden/>
          </w:rPr>
          <w:instrText xml:space="preserve"> PAGEREF _Toc172126826 \h </w:instrText>
        </w:r>
        <w:r w:rsidR="00612FCE">
          <w:rPr>
            <w:webHidden/>
          </w:rPr>
        </w:r>
        <w:r w:rsidR="00612FCE">
          <w:rPr>
            <w:webHidden/>
          </w:rPr>
          <w:fldChar w:fldCharType="separate"/>
        </w:r>
        <w:r w:rsidR="00627800">
          <w:rPr>
            <w:webHidden/>
          </w:rPr>
          <w:t>21</w:t>
        </w:r>
        <w:r w:rsidR="00612FCE">
          <w:rPr>
            <w:webHidden/>
          </w:rPr>
          <w:fldChar w:fldCharType="end"/>
        </w:r>
      </w:hyperlink>
    </w:p>
    <w:p w14:paraId="08E73AB9" w14:textId="7DC221F8"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7" w:history="1">
        <w:r w:rsidR="00612FCE" w:rsidRPr="005D23D1">
          <w:rPr>
            <w:rStyle w:val="Hyperlink"/>
            <w:lang w:eastAsia="ar-SA"/>
          </w:rPr>
          <w:t>12.2.7</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S100_Purpose</w:t>
        </w:r>
        <w:r w:rsidR="00612FCE">
          <w:rPr>
            <w:webHidden/>
          </w:rPr>
          <w:tab/>
        </w:r>
        <w:r w:rsidR="00612FCE">
          <w:rPr>
            <w:webHidden/>
          </w:rPr>
          <w:fldChar w:fldCharType="begin"/>
        </w:r>
        <w:r w:rsidR="00612FCE">
          <w:rPr>
            <w:webHidden/>
          </w:rPr>
          <w:instrText xml:space="preserve"> PAGEREF _Toc172126827 \h </w:instrText>
        </w:r>
        <w:r w:rsidR="00612FCE">
          <w:rPr>
            <w:webHidden/>
          </w:rPr>
        </w:r>
        <w:r w:rsidR="00612FCE">
          <w:rPr>
            <w:webHidden/>
          </w:rPr>
          <w:fldChar w:fldCharType="separate"/>
        </w:r>
        <w:r w:rsidR="00627800">
          <w:rPr>
            <w:webHidden/>
          </w:rPr>
          <w:t>22</w:t>
        </w:r>
        <w:r w:rsidR="00612FCE">
          <w:rPr>
            <w:webHidden/>
          </w:rPr>
          <w:fldChar w:fldCharType="end"/>
        </w:r>
      </w:hyperlink>
    </w:p>
    <w:p w14:paraId="29C4904B" w14:textId="1D7E9E8C"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8" w:history="1">
        <w:r w:rsidR="00612FCE" w:rsidRPr="005D23D1">
          <w:rPr>
            <w:rStyle w:val="Hyperlink"/>
            <w:lang w:eastAsia="ar-SA"/>
          </w:rPr>
          <w:t>12.2.8</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S100_TemporalExtent</w:t>
        </w:r>
        <w:r w:rsidR="00612FCE">
          <w:rPr>
            <w:webHidden/>
          </w:rPr>
          <w:tab/>
        </w:r>
        <w:r w:rsidR="00612FCE">
          <w:rPr>
            <w:webHidden/>
          </w:rPr>
          <w:fldChar w:fldCharType="begin"/>
        </w:r>
        <w:r w:rsidR="00612FCE">
          <w:rPr>
            <w:webHidden/>
          </w:rPr>
          <w:instrText xml:space="preserve"> PAGEREF _Toc172126828 \h </w:instrText>
        </w:r>
        <w:r w:rsidR="00612FCE">
          <w:rPr>
            <w:webHidden/>
          </w:rPr>
        </w:r>
        <w:r w:rsidR="00612FCE">
          <w:rPr>
            <w:webHidden/>
          </w:rPr>
          <w:fldChar w:fldCharType="separate"/>
        </w:r>
        <w:r w:rsidR="00627800">
          <w:rPr>
            <w:webHidden/>
          </w:rPr>
          <w:t>23</w:t>
        </w:r>
        <w:r w:rsidR="00612FCE">
          <w:rPr>
            <w:webHidden/>
          </w:rPr>
          <w:fldChar w:fldCharType="end"/>
        </w:r>
      </w:hyperlink>
    </w:p>
    <w:p w14:paraId="74E05E5A" w14:textId="7F0E2CCF"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9" w:history="1">
        <w:r w:rsidR="00612FCE" w:rsidRPr="005D23D1">
          <w:rPr>
            <w:rStyle w:val="Hyperlink"/>
            <w:lang w:eastAsia="ar-SA"/>
          </w:rPr>
          <w:t>12.2.9</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S100_EncodingFormat</w:t>
        </w:r>
        <w:r w:rsidR="00612FCE">
          <w:rPr>
            <w:webHidden/>
          </w:rPr>
          <w:tab/>
        </w:r>
        <w:r w:rsidR="00612FCE">
          <w:rPr>
            <w:webHidden/>
          </w:rPr>
          <w:fldChar w:fldCharType="begin"/>
        </w:r>
        <w:r w:rsidR="00612FCE">
          <w:rPr>
            <w:webHidden/>
          </w:rPr>
          <w:instrText xml:space="preserve"> PAGEREF _Toc172126829 \h </w:instrText>
        </w:r>
        <w:r w:rsidR="00612FCE">
          <w:rPr>
            <w:webHidden/>
          </w:rPr>
        </w:r>
        <w:r w:rsidR="00612FCE">
          <w:rPr>
            <w:webHidden/>
          </w:rPr>
          <w:fldChar w:fldCharType="separate"/>
        </w:r>
        <w:r w:rsidR="00627800">
          <w:rPr>
            <w:webHidden/>
          </w:rPr>
          <w:t>23</w:t>
        </w:r>
        <w:r w:rsidR="00612FCE">
          <w:rPr>
            <w:webHidden/>
          </w:rPr>
          <w:fldChar w:fldCharType="end"/>
        </w:r>
      </w:hyperlink>
    </w:p>
    <w:p w14:paraId="5E90A7BB" w14:textId="1182A694"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0" w:history="1">
        <w:r w:rsidR="00612FCE" w:rsidRPr="005D23D1">
          <w:rPr>
            <w:rStyle w:val="Hyperlink"/>
            <w:lang w:eastAsia="ar-SA"/>
          </w:rPr>
          <w:t>12.2.10</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S100_ProductSpecification</w:t>
        </w:r>
        <w:r w:rsidR="00612FCE">
          <w:rPr>
            <w:webHidden/>
          </w:rPr>
          <w:tab/>
        </w:r>
        <w:r w:rsidR="00612FCE">
          <w:rPr>
            <w:webHidden/>
          </w:rPr>
          <w:fldChar w:fldCharType="begin"/>
        </w:r>
        <w:r w:rsidR="00612FCE">
          <w:rPr>
            <w:webHidden/>
          </w:rPr>
          <w:instrText xml:space="preserve"> PAGEREF _Toc172126830 \h </w:instrText>
        </w:r>
        <w:r w:rsidR="00612FCE">
          <w:rPr>
            <w:webHidden/>
          </w:rPr>
        </w:r>
        <w:r w:rsidR="00612FCE">
          <w:rPr>
            <w:webHidden/>
          </w:rPr>
          <w:fldChar w:fldCharType="separate"/>
        </w:r>
        <w:r w:rsidR="00627800">
          <w:rPr>
            <w:webHidden/>
          </w:rPr>
          <w:t>23</w:t>
        </w:r>
        <w:r w:rsidR="00612FCE">
          <w:rPr>
            <w:webHidden/>
          </w:rPr>
          <w:fldChar w:fldCharType="end"/>
        </w:r>
      </w:hyperlink>
    </w:p>
    <w:p w14:paraId="6E7F8AEC" w14:textId="3086E380"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1" w:history="1">
        <w:r w:rsidR="00612FCE" w:rsidRPr="005D23D1">
          <w:rPr>
            <w:rStyle w:val="Hyperlink"/>
            <w:lang w:eastAsia="ar-SA"/>
          </w:rPr>
          <w:t>12.2.11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S100_CompliancyCategory</w:t>
        </w:r>
        <w:r w:rsidR="00612FCE">
          <w:rPr>
            <w:webHidden/>
          </w:rPr>
          <w:tab/>
        </w:r>
        <w:r w:rsidR="00612FCE">
          <w:rPr>
            <w:webHidden/>
          </w:rPr>
          <w:fldChar w:fldCharType="begin"/>
        </w:r>
        <w:r w:rsidR="00612FCE">
          <w:rPr>
            <w:webHidden/>
          </w:rPr>
          <w:instrText xml:space="preserve"> PAGEREF _Toc172126831 \h </w:instrText>
        </w:r>
        <w:r w:rsidR="00612FCE">
          <w:rPr>
            <w:webHidden/>
          </w:rPr>
        </w:r>
        <w:r w:rsidR="00612FCE">
          <w:rPr>
            <w:webHidden/>
          </w:rPr>
          <w:fldChar w:fldCharType="separate"/>
        </w:r>
        <w:r w:rsidR="00627800">
          <w:rPr>
            <w:webHidden/>
          </w:rPr>
          <w:t>24</w:t>
        </w:r>
        <w:r w:rsidR="00612FCE">
          <w:rPr>
            <w:webHidden/>
          </w:rPr>
          <w:fldChar w:fldCharType="end"/>
        </w:r>
      </w:hyperlink>
    </w:p>
    <w:p w14:paraId="2E015F58" w14:textId="429467FA"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2" w:history="1">
        <w:r w:rsidR="00612FCE" w:rsidRPr="005D23D1">
          <w:rPr>
            <w:rStyle w:val="Hyperlink"/>
            <w:lang w:eastAsia="ar-SA"/>
          </w:rPr>
          <w:t>12.2.12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S100_ProtectionScheme</w:t>
        </w:r>
        <w:r w:rsidR="00612FCE">
          <w:rPr>
            <w:webHidden/>
          </w:rPr>
          <w:tab/>
        </w:r>
        <w:r w:rsidR="00612FCE">
          <w:rPr>
            <w:webHidden/>
          </w:rPr>
          <w:fldChar w:fldCharType="begin"/>
        </w:r>
        <w:r w:rsidR="00612FCE">
          <w:rPr>
            <w:webHidden/>
          </w:rPr>
          <w:instrText xml:space="preserve"> PAGEREF _Toc172126832 \h </w:instrText>
        </w:r>
        <w:r w:rsidR="00612FCE">
          <w:rPr>
            <w:webHidden/>
          </w:rPr>
        </w:r>
        <w:r w:rsidR="00612FCE">
          <w:rPr>
            <w:webHidden/>
          </w:rPr>
          <w:fldChar w:fldCharType="separate"/>
        </w:r>
        <w:r w:rsidR="00627800">
          <w:rPr>
            <w:webHidden/>
          </w:rPr>
          <w:t>24</w:t>
        </w:r>
        <w:r w:rsidR="00612FCE">
          <w:rPr>
            <w:webHidden/>
          </w:rPr>
          <w:fldChar w:fldCharType="end"/>
        </w:r>
      </w:hyperlink>
    </w:p>
    <w:p w14:paraId="05B3841F" w14:textId="241F3118"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3" w:history="1">
        <w:r w:rsidR="00612FCE" w:rsidRPr="005D23D1">
          <w:rPr>
            <w:rStyle w:val="Hyperlink"/>
            <w:lang w:eastAsia="ar-SA"/>
          </w:rPr>
          <w:t>12.2.13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S100_SupportFileDiscoveryMetadata</w:t>
        </w:r>
        <w:r w:rsidR="00612FCE">
          <w:rPr>
            <w:webHidden/>
          </w:rPr>
          <w:tab/>
        </w:r>
        <w:r w:rsidR="00612FCE">
          <w:rPr>
            <w:webHidden/>
          </w:rPr>
          <w:fldChar w:fldCharType="begin"/>
        </w:r>
        <w:r w:rsidR="00612FCE">
          <w:rPr>
            <w:webHidden/>
          </w:rPr>
          <w:instrText xml:space="preserve"> PAGEREF _Toc172126833 \h </w:instrText>
        </w:r>
        <w:r w:rsidR="00612FCE">
          <w:rPr>
            <w:webHidden/>
          </w:rPr>
        </w:r>
        <w:r w:rsidR="00612FCE">
          <w:rPr>
            <w:webHidden/>
          </w:rPr>
          <w:fldChar w:fldCharType="separate"/>
        </w:r>
        <w:r w:rsidR="00627800">
          <w:rPr>
            <w:webHidden/>
          </w:rPr>
          <w:t>25</w:t>
        </w:r>
        <w:r w:rsidR="00612FCE">
          <w:rPr>
            <w:webHidden/>
          </w:rPr>
          <w:fldChar w:fldCharType="end"/>
        </w:r>
      </w:hyperlink>
    </w:p>
    <w:p w14:paraId="52E041DF" w14:textId="50EC2290"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4" w:history="1">
        <w:r w:rsidR="00612FCE" w:rsidRPr="005D23D1">
          <w:rPr>
            <w:rStyle w:val="Hyperlink"/>
            <w:lang w:eastAsia="ar-SA"/>
          </w:rPr>
          <w:t>12.2.14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S100_SupportFileFormat</w:t>
        </w:r>
        <w:r w:rsidR="00612FCE">
          <w:rPr>
            <w:webHidden/>
          </w:rPr>
          <w:tab/>
        </w:r>
        <w:r w:rsidR="00612FCE">
          <w:rPr>
            <w:webHidden/>
          </w:rPr>
          <w:fldChar w:fldCharType="begin"/>
        </w:r>
        <w:r w:rsidR="00612FCE">
          <w:rPr>
            <w:webHidden/>
          </w:rPr>
          <w:instrText xml:space="preserve"> PAGEREF _Toc172126834 \h </w:instrText>
        </w:r>
        <w:r w:rsidR="00612FCE">
          <w:rPr>
            <w:webHidden/>
          </w:rPr>
        </w:r>
        <w:r w:rsidR="00612FCE">
          <w:rPr>
            <w:webHidden/>
          </w:rPr>
          <w:fldChar w:fldCharType="separate"/>
        </w:r>
        <w:r w:rsidR="00627800">
          <w:rPr>
            <w:webHidden/>
          </w:rPr>
          <w:t>26</w:t>
        </w:r>
        <w:r w:rsidR="00612FCE">
          <w:rPr>
            <w:webHidden/>
          </w:rPr>
          <w:fldChar w:fldCharType="end"/>
        </w:r>
      </w:hyperlink>
    </w:p>
    <w:p w14:paraId="004BF317" w14:textId="5268CF4F"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5" w:history="1">
        <w:r w:rsidR="00612FCE" w:rsidRPr="005D23D1">
          <w:rPr>
            <w:rStyle w:val="Hyperlink"/>
            <w:lang w:eastAsia="ar-SA"/>
          </w:rPr>
          <w:t>12.2.15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S100_SupportFileRevisionStatus</w:t>
        </w:r>
        <w:r w:rsidR="00612FCE">
          <w:rPr>
            <w:webHidden/>
          </w:rPr>
          <w:tab/>
        </w:r>
        <w:r w:rsidR="00612FCE">
          <w:rPr>
            <w:webHidden/>
          </w:rPr>
          <w:fldChar w:fldCharType="begin"/>
        </w:r>
        <w:r w:rsidR="00612FCE">
          <w:rPr>
            <w:webHidden/>
          </w:rPr>
          <w:instrText xml:space="preserve"> PAGEREF _Toc172126835 \h </w:instrText>
        </w:r>
        <w:r w:rsidR="00612FCE">
          <w:rPr>
            <w:webHidden/>
          </w:rPr>
        </w:r>
        <w:r w:rsidR="00612FCE">
          <w:rPr>
            <w:webHidden/>
          </w:rPr>
          <w:fldChar w:fldCharType="separate"/>
        </w:r>
        <w:r w:rsidR="00627800">
          <w:rPr>
            <w:webHidden/>
          </w:rPr>
          <w:t>26</w:t>
        </w:r>
        <w:r w:rsidR="00612FCE">
          <w:rPr>
            <w:webHidden/>
          </w:rPr>
          <w:fldChar w:fldCharType="end"/>
        </w:r>
      </w:hyperlink>
    </w:p>
    <w:p w14:paraId="7CB95C1E" w14:textId="251A4281"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6" w:history="1">
        <w:r w:rsidR="00612FCE" w:rsidRPr="005D23D1">
          <w:rPr>
            <w:rStyle w:val="Hyperlink"/>
            <w:lang w:eastAsia="ar-SA"/>
          </w:rPr>
          <w:t>12.2.16</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S100_SupportFileSpecification</w:t>
        </w:r>
        <w:r w:rsidR="00612FCE">
          <w:rPr>
            <w:webHidden/>
          </w:rPr>
          <w:tab/>
        </w:r>
        <w:r w:rsidR="00612FCE">
          <w:rPr>
            <w:webHidden/>
          </w:rPr>
          <w:fldChar w:fldCharType="begin"/>
        </w:r>
        <w:r w:rsidR="00612FCE">
          <w:rPr>
            <w:webHidden/>
          </w:rPr>
          <w:instrText xml:space="preserve"> PAGEREF _Toc172126836 \h </w:instrText>
        </w:r>
        <w:r w:rsidR="00612FCE">
          <w:rPr>
            <w:webHidden/>
          </w:rPr>
        </w:r>
        <w:r w:rsidR="00612FCE">
          <w:rPr>
            <w:webHidden/>
          </w:rPr>
          <w:fldChar w:fldCharType="separate"/>
        </w:r>
        <w:r w:rsidR="00627800">
          <w:rPr>
            <w:webHidden/>
          </w:rPr>
          <w:t>26</w:t>
        </w:r>
        <w:r w:rsidR="00612FCE">
          <w:rPr>
            <w:webHidden/>
          </w:rPr>
          <w:fldChar w:fldCharType="end"/>
        </w:r>
      </w:hyperlink>
    </w:p>
    <w:p w14:paraId="6E0FF5E4" w14:textId="79F9AD20"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7" w:history="1">
        <w:r w:rsidR="00612FCE" w:rsidRPr="005D23D1">
          <w:rPr>
            <w:rStyle w:val="Hyperlink"/>
            <w:lang w:eastAsia="ar-SA"/>
          </w:rPr>
          <w:t>12.2.17</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S100_ResourcePurpose</w:t>
        </w:r>
        <w:r w:rsidR="00612FCE">
          <w:rPr>
            <w:webHidden/>
          </w:rPr>
          <w:tab/>
        </w:r>
        <w:r w:rsidR="00612FCE">
          <w:rPr>
            <w:webHidden/>
          </w:rPr>
          <w:fldChar w:fldCharType="begin"/>
        </w:r>
        <w:r w:rsidR="00612FCE">
          <w:rPr>
            <w:webHidden/>
          </w:rPr>
          <w:instrText xml:space="preserve"> PAGEREF _Toc172126837 \h </w:instrText>
        </w:r>
        <w:r w:rsidR="00612FCE">
          <w:rPr>
            <w:webHidden/>
          </w:rPr>
        </w:r>
        <w:r w:rsidR="00612FCE">
          <w:rPr>
            <w:webHidden/>
          </w:rPr>
          <w:fldChar w:fldCharType="separate"/>
        </w:r>
        <w:r w:rsidR="00627800">
          <w:rPr>
            <w:webHidden/>
          </w:rPr>
          <w:t>27</w:t>
        </w:r>
        <w:r w:rsidR="00612FCE">
          <w:rPr>
            <w:webHidden/>
          </w:rPr>
          <w:fldChar w:fldCharType="end"/>
        </w:r>
      </w:hyperlink>
    </w:p>
    <w:p w14:paraId="755911F4" w14:textId="42CEDC05"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8" w:history="1">
        <w:r w:rsidR="00612FCE" w:rsidRPr="005D23D1">
          <w:rPr>
            <w:rStyle w:val="Hyperlink"/>
            <w:lang w:eastAsia="ar-SA"/>
          </w:rPr>
          <w:t>12.2.18</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S100_CatalogueDiscoveryMetadata</w:t>
        </w:r>
        <w:r w:rsidR="00612FCE">
          <w:rPr>
            <w:webHidden/>
          </w:rPr>
          <w:tab/>
        </w:r>
        <w:r w:rsidR="00612FCE">
          <w:rPr>
            <w:webHidden/>
          </w:rPr>
          <w:fldChar w:fldCharType="begin"/>
        </w:r>
        <w:r w:rsidR="00612FCE">
          <w:rPr>
            <w:webHidden/>
          </w:rPr>
          <w:instrText xml:space="preserve"> PAGEREF _Toc172126838 \h </w:instrText>
        </w:r>
        <w:r w:rsidR="00612FCE">
          <w:rPr>
            <w:webHidden/>
          </w:rPr>
        </w:r>
        <w:r w:rsidR="00612FCE">
          <w:rPr>
            <w:webHidden/>
          </w:rPr>
          <w:fldChar w:fldCharType="separate"/>
        </w:r>
        <w:r w:rsidR="00627800">
          <w:rPr>
            <w:webHidden/>
          </w:rPr>
          <w:t>27</w:t>
        </w:r>
        <w:r w:rsidR="00612FCE">
          <w:rPr>
            <w:webHidden/>
          </w:rPr>
          <w:fldChar w:fldCharType="end"/>
        </w:r>
      </w:hyperlink>
    </w:p>
    <w:p w14:paraId="7512ADA8" w14:textId="4436149E"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9" w:history="1">
        <w:r w:rsidR="00612FCE" w:rsidRPr="005D23D1">
          <w:rPr>
            <w:rStyle w:val="Hyperlink"/>
            <w:lang w:eastAsia="ar-SA"/>
          </w:rPr>
          <w:t>12.2.19</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S100_CatalogueScope</w:t>
        </w:r>
        <w:r w:rsidR="00612FCE">
          <w:rPr>
            <w:webHidden/>
          </w:rPr>
          <w:tab/>
        </w:r>
        <w:r w:rsidR="00612FCE">
          <w:rPr>
            <w:webHidden/>
          </w:rPr>
          <w:fldChar w:fldCharType="begin"/>
        </w:r>
        <w:r w:rsidR="00612FCE">
          <w:rPr>
            <w:webHidden/>
          </w:rPr>
          <w:instrText xml:space="preserve"> PAGEREF _Toc172126839 \h </w:instrText>
        </w:r>
        <w:r w:rsidR="00612FCE">
          <w:rPr>
            <w:webHidden/>
          </w:rPr>
        </w:r>
        <w:r w:rsidR="00612FCE">
          <w:rPr>
            <w:webHidden/>
          </w:rPr>
          <w:fldChar w:fldCharType="separate"/>
        </w:r>
        <w:r w:rsidR="00627800">
          <w:rPr>
            <w:webHidden/>
          </w:rPr>
          <w:t>28</w:t>
        </w:r>
        <w:r w:rsidR="00612FCE">
          <w:rPr>
            <w:webHidden/>
          </w:rPr>
          <w:fldChar w:fldCharType="end"/>
        </w:r>
      </w:hyperlink>
    </w:p>
    <w:p w14:paraId="689CF526" w14:textId="4B06302D"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0" w:history="1">
        <w:r w:rsidR="00612FCE" w:rsidRPr="005D23D1">
          <w:rPr>
            <w:rStyle w:val="Hyperlink"/>
            <w:lang w:eastAsia="ar-SA"/>
          </w:rPr>
          <w:t>12.2.20</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MD_MaintenanceInformation</w:t>
        </w:r>
        <w:r w:rsidR="00612FCE">
          <w:rPr>
            <w:webHidden/>
          </w:rPr>
          <w:tab/>
        </w:r>
        <w:r w:rsidR="00612FCE">
          <w:rPr>
            <w:webHidden/>
          </w:rPr>
          <w:fldChar w:fldCharType="begin"/>
        </w:r>
        <w:r w:rsidR="00612FCE">
          <w:rPr>
            <w:webHidden/>
          </w:rPr>
          <w:instrText xml:space="preserve"> PAGEREF _Toc172126840 \h </w:instrText>
        </w:r>
        <w:r w:rsidR="00612FCE">
          <w:rPr>
            <w:webHidden/>
          </w:rPr>
        </w:r>
        <w:r w:rsidR="00612FCE">
          <w:rPr>
            <w:webHidden/>
          </w:rPr>
          <w:fldChar w:fldCharType="separate"/>
        </w:r>
        <w:r w:rsidR="00627800">
          <w:rPr>
            <w:webHidden/>
          </w:rPr>
          <w:t>28</w:t>
        </w:r>
        <w:r w:rsidR="00612FCE">
          <w:rPr>
            <w:webHidden/>
          </w:rPr>
          <w:fldChar w:fldCharType="end"/>
        </w:r>
      </w:hyperlink>
    </w:p>
    <w:p w14:paraId="68759B07" w14:textId="23C02318"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1" w:history="1">
        <w:r w:rsidR="00612FCE" w:rsidRPr="005D23D1">
          <w:rPr>
            <w:rStyle w:val="Hyperlink"/>
            <w:lang w:eastAsia="ar-SA"/>
          </w:rPr>
          <w:t>12.2.21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MD_MaintenanceFrequencyCode</w:t>
        </w:r>
        <w:r w:rsidR="00612FCE">
          <w:rPr>
            <w:webHidden/>
          </w:rPr>
          <w:tab/>
        </w:r>
        <w:r w:rsidR="00612FCE">
          <w:rPr>
            <w:webHidden/>
          </w:rPr>
          <w:fldChar w:fldCharType="begin"/>
        </w:r>
        <w:r w:rsidR="00612FCE">
          <w:rPr>
            <w:webHidden/>
          </w:rPr>
          <w:instrText xml:space="preserve"> PAGEREF _Toc172126841 \h </w:instrText>
        </w:r>
        <w:r w:rsidR="00612FCE">
          <w:rPr>
            <w:webHidden/>
          </w:rPr>
        </w:r>
        <w:r w:rsidR="00612FCE">
          <w:rPr>
            <w:webHidden/>
          </w:rPr>
          <w:fldChar w:fldCharType="separate"/>
        </w:r>
        <w:r w:rsidR="00627800">
          <w:rPr>
            <w:webHidden/>
          </w:rPr>
          <w:t>29</w:t>
        </w:r>
        <w:r w:rsidR="00612FCE">
          <w:rPr>
            <w:webHidden/>
          </w:rPr>
          <w:fldChar w:fldCharType="end"/>
        </w:r>
      </w:hyperlink>
    </w:p>
    <w:p w14:paraId="02C94EC9" w14:textId="65DD511B"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2" w:history="1">
        <w:r w:rsidR="00612FCE" w:rsidRPr="005D23D1">
          <w:rPr>
            <w:rStyle w:val="Hyperlink"/>
            <w:lang w:eastAsia="ar-SA"/>
          </w:rPr>
          <w:t>12.2.22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PT_Locale</w:t>
        </w:r>
        <w:r w:rsidR="00612FCE">
          <w:rPr>
            <w:webHidden/>
          </w:rPr>
          <w:tab/>
        </w:r>
        <w:r w:rsidR="00612FCE">
          <w:rPr>
            <w:webHidden/>
          </w:rPr>
          <w:fldChar w:fldCharType="begin"/>
        </w:r>
        <w:r w:rsidR="00612FCE">
          <w:rPr>
            <w:webHidden/>
          </w:rPr>
          <w:instrText xml:space="preserve"> PAGEREF _Toc172126842 \h </w:instrText>
        </w:r>
        <w:r w:rsidR="00612FCE">
          <w:rPr>
            <w:webHidden/>
          </w:rPr>
        </w:r>
        <w:r w:rsidR="00612FCE">
          <w:rPr>
            <w:webHidden/>
          </w:rPr>
          <w:fldChar w:fldCharType="separate"/>
        </w:r>
        <w:r w:rsidR="00627800">
          <w:rPr>
            <w:webHidden/>
          </w:rPr>
          <w:t>29</w:t>
        </w:r>
        <w:r w:rsidR="00612FCE">
          <w:rPr>
            <w:webHidden/>
          </w:rPr>
          <w:fldChar w:fldCharType="end"/>
        </w:r>
      </w:hyperlink>
    </w:p>
    <w:p w14:paraId="7FE0366E" w14:textId="4641FDA4"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3" w:history="1">
        <w:r w:rsidR="00612FCE" w:rsidRPr="005D23D1">
          <w:rPr>
            <w:rStyle w:val="Hyperlink"/>
            <w:lang w:eastAsia="ar-SA"/>
          </w:rPr>
          <w:t>12.2.23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S100_SE_CertificateContainer</w:t>
        </w:r>
        <w:r w:rsidR="00612FCE">
          <w:rPr>
            <w:webHidden/>
          </w:rPr>
          <w:tab/>
        </w:r>
        <w:r w:rsidR="00612FCE">
          <w:rPr>
            <w:webHidden/>
          </w:rPr>
          <w:fldChar w:fldCharType="begin"/>
        </w:r>
        <w:r w:rsidR="00612FCE">
          <w:rPr>
            <w:webHidden/>
          </w:rPr>
          <w:instrText xml:space="preserve"> PAGEREF _Toc172126843 \h </w:instrText>
        </w:r>
        <w:r w:rsidR="00612FCE">
          <w:rPr>
            <w:webHidden/>
          </w:rPr>
        </w:r>
        <w:r w:rsidR="00612FCE">
          <w:rPr>
            <w:webHidden/>
          </w:rPr>
          <w:fldChar w:fldCharType="separate"/>
        </w:r>
        <w:r w:rsidR="00627800">
          <w:rPr>
            <w:webHidden/>
          </w:rPr>
          <w:t>30</w:t>
        </w:r>
        <w:r w:rsidR="00612FCE">
          <w:rPr>
            <w:webHidden/>
          </w:rPr>
          <w:fldChar w:fldCharType="end"/>
        </w:r>
      </w:hyperlink>
    </w:p>
    <w:p w14:paraId="579509C1" w14:textId="2BB28A94"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4" w:history="1">
        <w:r w:rsidR="00612FCE" w:rsidRPr="005D23D1">
          <w:rPr>
            <w:rStyle w:val="Hyperlink"/>
            <w:lang w:eastAsia="ar-SA"/>
          </w:rPr>
          <w:t>12.2.24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S100_SE_DigitalSignatureReference</w:t>
        </w:r>
        <w:r w:rsidR="00612FCE">
          <w:rPr>
            <w:webHidden/>
          </w:rPr>
          <w:tab/>
        </w:r>
        <w:r w:rsidR="00612FCE">
          <w:rPr>
            <w:webHidden/>
          </w:rPr>
          <w:fldChar w:fldCharType="begin"/>
        </w:r>
        <w:r w:rsidR="00612FCE">
          <w:rPr>
            <w:webHidden/>
          </w:rPr>
          <w:instrText xml:space="preserve"> PAGEREF _Toc172126844 \h </w:instrText>
        </w:r>
        <w:r w:rsidR="00612FCE">
          <w:rPr>
            <w:webHidden/>
          </w:rPr>
        </w:r>
        <w:r w:rsidR="00612FCE">
          <w:rPr>
            <w:webHidden/>
          </w:rPr>
          <w:fldChar w:fldCharType="separate"/>
        </w:r>
        <w:r w:rsidR="00627800">
          <w:rPr>
            <w:webHidden/>
          </w:rPr>
          <w:t>30</w:t>
        </w:r>
        <w:r w:rsidR="00612FCE">
          <w:rPr>
            <w:webHidden/>
          </w:rPr>
          <w:fldChar w:fldCharType="end"/>
        </w:r>
      </w:hyperlink>
    </w:p>
    <w:p w14:paraId="0BA42255" w14:textId="3B771955"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5" w:history="1">
        <w:r w:rsidR="00612FCE" w:rsidRPr="005D23D1">
          <w:rPr>
            <w:rStyle w:val="Hyperlink"/>
            <w:lang w:eastAsia="ar-SA"/>
          </w:rPr>
          <w:t>12.2.25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S100_SE_DigitalSignature</w:t>
        </w:r>
        <w:r w:rsidR="00612FCE">
          <w:rPr>
            <w:webHidden/>
          </w:rPr>
          <w:tab/>
        </w:r>
        <w:r w:rsidR="00612FCE">
          <w:rPr>
            <w:webHidden/>
          </w:rPr>
          <w:fldChar w:fldCharType="begin"/>
        </w:r>
        <w:r w:rsidR="00612FCE">
          <w:rPr>
            <w:webHidden/>
          </w:rPr>
          <w:instrText xml:space="preserve"> PAGEREF _Toc172126845 \h </w:instrText>
        </w:r>
        <w:r w:rsidR="00612FCE">
          <w:rPr>
            <w:webHidden/>
          </w:rPr>
        </w:r>
        <w:r w:rsidR="00612FCE">
          <w:rPr>
            <w:webHidden/>
          </w:rPr>
          <w:fldChar w:fldCharType="separate"/>
        </w:r>
        <w:r w:rsidR="00627800">
          <w:rPr>
            <w:webHidden/>
          </w:rPr>
          <w:t>30</w:t>
        </w:r>
        <w:r w:rsidR="00612FCE">
          <w:rPr>
            <w:webHidden/>
          </w:rPr>
          <w:fldChar w:fldCharType="end"/>
        </w:r>
      </w:hyperlink>
    </w:p>
    <w:p w14:paraId="32C5DBF7" w14:textId="01DB241C"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6" w:history="1">
        <w:r w:rsidR="00612FCE" w:rsidRPr="005D23D1">
          <w:rPr>
            <w:rStyle w:val="Hyperlink"/>
            <w:lang w:eastAsia="ar-SA"/>
          </w:rPr>
          <w:t>12.2.26</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S100_SE_SignatureOnData</w:t>
        </w:r>
        <w:r w:rsidR="00612FCE">
          <w:rPr>
            <w:webHidden/>
          </w:rPr>
          <w:tab/>
        </w:r>
        <w:r w:rsidR="00612FCE">
          <w:rPr>
            <w:webHidden/>
          </w:rPr>
          <w:fldChar w:fldCharType="begin"/>
        </w:r>
        <w:r w:rsidR="00612FCE">
          <w:rPr>
            <w:webHidden/>
          </w:rPr>
          <w:instrText xml:space="preserve"> PAGEREF _Toc172126846 \h </w:instrText>
        </w:r>
        <w:r w:rsidR="00612FCE">
          <w:rPr>
            <w:webHidden/>
          </w:rPr>
        </w:r>
        <w:r w:rsidR="00612FCE">
          <w:rPr>
            <w:webHidden/>
          </w:rPr>
          <w:fldChar w:fldCharType="separate"/>
        </w:r>
        <w:r w:rsidR="00627800">
          <w:rPr>
            <w:webHidden/>
          </w:rPr>
          <w:t>31</w:t>
        </w:r>
        <w:r w:rsidR="00612FCE">
          <w:rPr>
            <w:webHidden/>
          </w:rPr>
          <w:fldChar w:fldCharType="end"/>
        </w:r>
      </w:hyperlink>
    </w:p>
    <w:p w14:paraId="6B945856" w14:textId="0D40631A"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7" w:history="1">
        <w:r w:rsidR="00612FCE" w:rsidRPr="005D23D1">
          <w:rPr>
            <w:rStyle w:val="Hyperlink"/>
            <w:lang w:eastAsia="ar-SA"/>
          </w:rPr>
          <w:t>12.2.27</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S100_SE_SignatureOnSignature</w:t>
        </w:r>
        <w:r w:rsidR="00612FCE">
          <w:rPr>
            <w:webHidden/>
          </w:rPr>
          <w:tab/>
        </w:r>
        <w:r w:rsidR="00612FCE">
          <w:rPr>
            <w:webHidden/>
          </w:rPr>
          <w:fldChar w:fldCharType="begin"/>
        </w:r>
        <w:r w:rsidR="00612FCE">
          <w:rPr>
            <w:webHidden/>
          </w:rPr>
          <w:instrText xml:space="preserve"> PAGEREF _Toc172126847 \h </w:instrText>
        </w:r>
        <w:r w:rsidR="00612FCE">
          <w:rPr>
            <w:webHidden/>
          </w:rPr>
        </w:r>
        <w:r w:rsidR="00612FCE">
          <w:rPr>
            <w:webHidden/>
          </w:rPr>
          <w:fldChar w:fldCharType="separate"/>
        </w:r>
        <w:r w:rsidR="00627800">
          <w:rPr>
            <w:webHidden/>
          </w:rPr>
          <w:t>31</w:t>
        </w:r>
        <w:r w:rsidR="00612FCE">
          <w:rPr>
            <w:webHidden/>
          </w:rPr>
          <w:fldChar w:fldCharType="end"/>
        </w:r>
      </w:hyperlink>
    </w:p>
    <w:p w14:paraId="350DD1A1" w14:textId="3685AA39"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8" w:history="1">
        <w:r w:rsidR="00612FCE" w:rsidRPr="005D23D1">
          <w:rPr>
            <w:rStyle w:val="Hyperlink"/>
            <w:lang w:eastAsia="ar-SA"/>
          </w:rPr>
          <w:t>12.2.28</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DataStatus</w:t>
        </w:r>
        <w:r w:rsidR="00612FCE">
          <w:rPr>
            <w:webHidden/>
          </w:rPr>
          <w:tab/>
        </w:r>
        <w:r w:rsidR="00612FCE">
          <w:rPr>
            <w:webHidden/>
          </w:rPr>
          <w:fldChar w:fldCharType="begin"/>
        </w:r>
        <w:r w:rsidR="00612FCE">
          <w:rPr>
            <w:webHidden/>
          </w:rPr>
          <w:instrText xml:space="preserve"> PAGEREF _Toc172126848 \h </w:instrText>
        </w:r>
        <w:r w:rsidR="00612FCE">
          <w:rPr>
            <w:webHidden/>
          </w:rPr>
        </w:r>
        <w:r w:rsidR="00612FCE">
          <w:rPr>
            <w:webHidden/>
          </w:rPr>
          <w:fldChar w:fldCharType="separate"/>
        </w:r>
        <w:r w:rsidR="00627800">
          <w:rPr>
            <w:webHidden/>
          </w:rPr>
          <w:t>32</w:t>
        </w:r>
        <w:r w:rsidR="00612FCE">
          <w:rPr>
            <w:webHidden/>
          </w:rPr>
          <w:fldChar w:fldCharType="end"/>
        </w:r>
      </w:hyperlink>
    </w:p>
    <w:p w14:paraId="6E2FE706" w14:textId="71A3E0FF"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9" w:history="1">
        <w:r w:rsidR="00612FCE" w:rsidRPr="005D23D1">
          <w:rPr>
            <w:rStyle w:val="Hyperlink"/>
          </w:rPr>
          <w:t>12.2.29</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EX_GeographicBoundingBox</w:t>
        </w:r>
        <w:r w:rsidR="00612FCE">
          <w:rPr>
            <w:webHidden/>
          </w:rPr>
          <w:tab/>
        </w:r>
        <w:r w:rsidR="00612FCE">
          <w:rPr>
            <w:webHidden/>
          </w:rPr>
          <w:fldChar w:fldCharType="begin"/>
        </w:r>
        <w:r w:rsidR="00612FCE">
          <w:rPr>
            <w:webHidden/>
          </w:rPr>
          <w:instrText xml:space="preserve"> PAGEREF _Toc172126849 \h </w:instrText>
        </w:r>
        <w:r w:rsidR="00612FCE">
          <w:rPr>
            <w:webHidden/>
          </w:rPr>
        </w:r>
        <w:r w:rsidR="00612FCE">
          <w:rPr>
            <w:webHidden/>
          </w:rPr>
          <w:fldChar w:fldCharType="separate"/>
        </w:r>
        <w:r w:rsidR="00627800">
          <w:rPr>
            <w:webHidden/>
          </w:rPr>
          <w:t>32</w:t>
        </w:r>
        <w:r w:rsidR="00612FCE">
          <w:rPr>
            <w:webHidden/>
          </w:rPr>
          <w:fldChar w:fldCharType="end"/>
        </w:r>
      </w:hyperlink>
    </w:p>
    <w:p w14:paraId="3EBED3B5" w14:textId="6927B245"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50" w:history="1">
        <w:r w:rsidR="00612FCE" w:rsidRPr="005D23D1">
          <w:rPr>
            <w:rStyle w:val="Hyperlink"/>
          </w:rPr>
          <w:t>12.2.30</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EX_BoundingPolygon</w:t>
        </w:r>
        <w:r w:rsidR="00612FCE">
          <w:rPr>
            <w:webHidden/>
          </w:rPr>
          <w:tab/>
        </w:r>
        <w:r w:rsidR="00612FCE">
          <w:rPr>
            <w:webHidden/>
          </w:rPr>
          <w:fldChar w:fldCharType="begin"/>
        </w:r>
        <w:r w:rsidR="00612FCE">
          <w:rPr>
            <w:webHidden/>
          </w:rPr>
          <w:instrText xml:space="preserve"> PAGEREF _Toc172126850 \h </w:instrText>
        </w:r>
        <w:r w:rsidR="00612FCE">
          <w:rPr>
            <w:webHidden/>
          </w:rPr>
        </w:r>
        <w:r w:rsidR="00612FCE">
          <w:rPr>
            <w:webHidden/>
          </w:rPr>
          <w:fldChar w:fldCharType="separate"/>
        </w:r>
        <w:r w:rsidR="00627800">
          <w:rPr>
            <w:webHidden/>
          </w:rPr>
          <w:t>33</w:t>
        </w:r>
        <w:r w:rsidR="00612FCE">
          <w:rPr>
            <w:webHidden/>
          </w:rPr>
          <w:fldChar w:fldCharType="end"/>
        </w:r>
      </w:hyperlink>
    </w:p>
    <w:p w14:paraId="39CC8A6A" w14:textId="12A3CD30"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51" w:history="1">
        <w:r w:rsidR="00612FCE" w:rsidRPr="005D23D1">
          <w:rPr>
            <w:rStyle w:val="Hyperlink"/>
          </w:rPr>
          <w:t>12.3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Carrier metadata</w:t>
        </w:r>
        <w:r w:rsidR="00612FCE">
          <w:rPr>
            <w:webHidden/>
          </w:rPr>
          <w:tab/>
        </w:r>
        <w:r w:rsidR="00612FCE">
          <w:rPr>
            <w:webHidden/>
          </w:rPr>
          <w:fldChar w:fldCharType="begin"/>
        </w:r>
        <w:r w:rsidR="00612FCE">
          <w:rPr>
            <w:webHidden/>
          </w:rPr>
          <w:instrText xml:space="preserve"> PAGEREF _Toc172126851 \h </w:instrText>
        </w:r>
        <w:r w:rsidR="00612FCE">
          <w:rPr>
            <w:webHidden/>
          </w:rPr>
        </w:r>
        <w:r w:rsidR="00612FCE">
          <w:rPr>
            <w:webHidden/>
          </w:rPr>
          <w:fldChar w:fldCharType="separate"/>
        </w:r>
        <w:r w:rsidR="00627800">
          <w:rPr>
            <w:webHidden/>
          </w:rPr>
          <w:t>35</w:t>
        </w:r>
        <w:r w:rsidR="00612FCE">
          <w:rPr>
            <w:webHidden/>
          </w:rPr>
          <w:fldChar w:fldCharType="end"/>
        </w:r>
      </w:hyperlink>
    </w:p>
    <w:p w14:paraId="76E6DF2B" w14:textId="67C99C1A"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52" w:history="1">
        <w:r w:rsidR="00612FCE" w:rsidRPr="005D23D1">
          <w:rPr>
            <w:rStyle w:val="Hyperlink"/>
          </w:rPr>
          <w:t>12.3.1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General metadata - details</w:t>
        </w:r>
        <w:r w:rsidR="00612FCE">
          <w:rPr>
            <w:webHidden/>
          </w:rPr>
          <w:tab/>
        </w:r>
        <w:r w:rsidR="00612FCE">
          <w:rPr>
            <w:webHidden/>
          </w:rPr>
          <w:fldChar w:fldCharType="begin"/>
        </w:r>
        <w:r w:rsidR="00612FCE">
          <w:rPr>
            <w:webHidden/>
          </w:rPr>
          <w:instrText xml:space="preserve"> PAGEREF _Toc172126852 \h </w:instrText>
        </w:r>
        <w:r w:rsidR="00612FCE">
          <w:rPr>
            <w:webHidden/>
          </w:rPr>
        </w:r>
        <w:r w:rsidR="00612FCE">
          <w:rPr>
            <w:webHidden/>
          </w:rPr>
          <w:fldChar w:fldCharType="separate"/>
        </w:r>
        <w:r w:rsidR="00627800">
          <w:rPr>
            <w:webHidden/>
          </w:rPr>
          <w:t>41</w:t>
        </w:r>
        <w:r w:rsidR="00612FCE">
          <w:rPr>
            <w:webHidden/>
          </w:rPr>
          <w:fldChar w:fldCharType="end"/>
        </w:r>
      </w:hyperlink>
    </w:p>
    <w:p w14:paraId="120C6C96" w14:textId="299F176C"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53" w:history="1">
        <w:r w:rsidR="00612FCE" w:rsidRPr="005D23D1">
          <w:rPr>
            <w:rStyle w:val="Hyperlink"/>
          </w:rPr>
          <w:t>12.3.2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Feature Type metadata - details</w:t>
        </w:r>
        <w:r w:rsidR="00612FCE">
          <w:rPr>
            <w:webHidden/>
          </w:rPr>
          <w:tab/>
        </w:r>
        <w:r w:rsidR="00612FCE">
          <w:rPr>
            <w:webHidden/>
          </w:rPr>
          <w:fldChar w:fldCharType="begin"/>
        </w:r>
        <w:r w:rsidR="00612FCE">
          <w:rPr>
            <w:webHidden/>
          </w:rPr>
          <w:instrText xml:space="preserve"> PAGEREF _Toc172126853 \h </w:instrText>
        </w:r>
        <w:r w:rsidR="00612FCE">
          <w:rPr>
            <w:webHidden/>
          </w:rPr>
        </w:r>
        <w:r w:rsidR="00612FCE">
          <w:rPr>
            <w:webHidden/>
          </w:rPr>
          <w:fldChar w:fldCharType="separate"/>
        </w:r>
        <w:r w:rsidR="00627800">
          <w:rPr>
            <w:webHidden/>
          </w:rPr>
          <w:t>44</w:t>
        </w:r>
        <w:r w:rsidR="00612FCE">
          <w:rPr>
            <w:webHidden/>
          </w:rPr>
          <w:fldChar w:fldCharType="end"/>
        </w:r>
      </w:hyperlink>
    </w:p>
    <w:p w14:paraId="01AE62A1" w14:textId="0AC28D86"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54" w:history="1">
        <w:r w:rsidR="00612FCE" w:rsidRPr="005D23D1">
          <w:rPr>
            <w:rStyle w:val="Hyperlink"/>
          </w:rPr>
          <w:t>12.3.3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Feature Instance metadata - details</w:t>
        </w:r>
        <w:r w:rsidR="00612FCE">
          <w:rPr>
            <w:webHidden/>
          </w:rPr>
          <w:tab/>
        </w:r>
        <w:r w:rsidR="00612FCE">
          <w:rPr>
            <w:webHidden/>
          </w:rPr>
          <w:fldChar w:fldCharType="begin"/>
        </w:r>
        <w:r w:rsidR="00612FCE">
          <w:rPr>
            <w:webHidden/>
          </w:rPr>
          <w:instrText xml:space="preserve"> PAGEREF _Toc172126854 \h </w:instrText>
        </w:r>
        <w:r w:rsidR="00612FCE">
          <w:rPr>
            <w:webHidden/>
          </w:rPr>
        </w:r>
        <w:r w:rsidR="00612FCE">
          <w:rPr>
            <w:webHidden/>
          </w:rPr>
          <w:fldChar w:fldCharType="separate"/>
        </w:r>
        <w:r w:rsidR="00627800">
          <w:rPr>
            <w:webHidden/>
          </w:rPr>
          <w:t>46</w:t>
        </w:r>
        <w:r w:rsidR="00612FCE">
          <w:rPr>
            <w:webHidden/>
          </w:rPr>
          <w:fldChar w:fldCharType="end"/>
        </w:r>
      </w:hyperlink>
    </w:p>
    <w:p w14:paraId="1A0A6D71" w14:textId="1B6B4E5F"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55" w:history="1">
        <w:r w:rsidR="00612FCE" w:rsidRPr="005D23D1">
          <w:rPr>
            <w:rStyle w:val="Hyperlink"/>
          </w:rPr>
          <w:t>12.3.4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Values Group attributes - details</w:t>
        </w:r>
        <w:r w:rsidR="00612FCE">
          <w:rPr>
            <w:webHidden/>
          </w:rPr>
          <w:tab/>
        </w:r>
        <w:r w:rsidR="00612FCE">
          <w:rPr>
            <w:webHidden/>
          </w:rPr>
          <w:fldChar w:fldCharType="begin"/>
        </w:r>
        <w:r w:rsidR="00612FCE">
          <w:rPr>
            <w:webHidden/>
          </w:rPr>
          <w:instrText xml:space="preserve"> PAGEREF _Toc172126855 \h </w:instrText>
        </w:r>
        <w:r w:rsidR="00612FCE">
          <w:rPr>
            <w:webHidden/>
          </w:rPr>
        </w:r>
        <w:r w:rsidR="00612FCE">
          <w:rPr>
            <w:webHidden/>
          </w:rPr>
          <w:fldChar w:fldCharType="separate"/>
        </w:r>
        <w:r w:rsidR="00627800">
          <w:rPr>
            <w:webHidden/>
          </w:rPr>
          <w:t>47</w:t>
        </w:r>
        <w:r w:rsidR="00612FCE">
          <w:rPr>
            <w:webHidden/>
          </w:rPr>
          <w:fldChar w:fldCharType="end"/>
        </w:r>
      </w:hyperlink>
    </w:p>
    <w:p w14:paraId="1D154F50" w14:textId="6509AF8E"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56" w:history="1">
        <w:r w:rsidR="00612FCE" w:rsidRPr="005D23D1">
          <w:rPr>
            <w:rStyle w:val="Hyperlink"/>
          </w:rPr>
          <w:t>12.3.5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Additional enumerations used in carrier metadata</w:t>
        </w:r>
        <w:r w:rsidR="00612FCE">
          <w:rPr>
            <w:webHidden/>
          </w:rPr>
          <w:tab/>
        </w:r>
        <w:r w:rsidR="00612FCE">
          <w:rPr>
            <w:webHidden/>
          </w:rPr>
          <w:fldChar w:fldCharType="begin"/>
        </w:r>
        <w:r w:rsidR="00612FCE">
          <w:rPr>
            <w:webHidden/>
          </w:rPr>
          <w:instrText xml:space="preserve"> PAGEREF _Toc172126856 \h </w:instrText>
        </w:r>
        <w:r w:rsidR="00612FCE">
          <w:rPr>
            <w:webHidden/>
          </w:rPr>
        </w:r>
        <w:r w:rsidR="00612FCE">
          <w:rPr>
            <w:webHidden/>
          </w:rPr>
          <w:fldChar w:fldCharType="separate"/>
        </w:r>
        <w:r w:rsidR="00627800">
          <w:rPr>
            <w:webHidden/>
          </w:rPr>
          <w:t>48</w:t>
        </w:r>
        <w:r w:rsidR="00612FCE">
          <w:rPr>
            <w:webHidden/>
          </w:rPr>
          <w:fldChar w:fldCharType="end"/>
        </w:r>
      </w:hyperlink>
    </w:p>
    <w:p w14:paraId="55907093" w14:textId="15DCECC0"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857" w:history="1">
        <w:r w:rsidR="00612FCE" w:rsidRPr="005D23D1">
          <w:rPr>
            <w:rStyle w:val="Hyperlink"/>
          </w:rPr>
          <w:t>13</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Language</w:t>
        </w:r>
        <w:r w:rsidR="00612FCE">
          <w:rPr>
            <w:webHidden/>
          </w:rPr>
          <w:tab/>
        </w:r>
        <w:r w:rsidR="00612FCE">
          <w:rPr>
            <w:webHidden/>
          </w:rPr>
          <w:fldChar w:fldCharType="begin"/>
        </w:r>
        <w:r w:rsidR="00612FCE">
          <w:rPr>
            <w:webHidden/>
          </w:rPr>
          <w:instrText xml:space="preserve"> PAGEREF _Toc172126857 \h </w:instrText>
        </w:r>
        <w:r w:rsidR="00612FCE">
          <w:rPr>
            <w:webHidden/>
          </w:rPr>
        </w:r>
        <w:r w:rsidR="00612FCE">
          <w:rPr>
            <w:webHidden/>
          </w:rPr>
          <w:fldChar w:fldCharType="separate"/>
        </w:r>
        <w:r w:rsidR="00627800">
          <w:rPr>
            <w:webHidden/>
          </w:rPr>
          <w:t>53</w:t>
        </w:r>
        <w:r w:rsidR="00612FCE">
          <w:rPr>
            <w:webHidden/>
          </w:rPr>
          <w:fldChar w:fldCharType="end"/>
        </w:r>
      </w:hyperlink>
    </w:p>
    <w:p w14:paraId="213BA04E" w14:textId="7D76D994" w:rsidR="00612FCE" w:rsidRDefault="00000000">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58" w:history="1">
        <w:r w:rsidR="00612FCE" w:rsidRPr="005D23D1">
          <w:rPr>
            <w:rStyle w:val="Hyperlink"/>
          </w:rPr>
          <w:t>ANNEX A</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Fonts w:hint="eastAsia"/>
          </w:rPr>
          <w:t>–</w:t>
        </w:r>
        <w:r w:rsidR="00612FCE" w:rsidRPr="005D23D1">
          <w:rPr>
            <w:rStyle w:val="Hyperlink"/>
          </w:rPr>
          <w:t xml:space="preserve"> Data Classification and Encoding Guide</w:t>
        </w:r>
        <w:r w:rsidR="00612FCE">
          <w:rPr>
            <w:webHidden/>
          </w:rPr>
          <w:tab/>
        </w:r>
        <w:r w:rsidR="00612FCE">
          <w:rPr>
            <w:webHidden/>
          </w:rPr>
          <w:fldChar w:fldCharType="begin"/>
        </w:r>
        <w:r w:rsidR="00612FCE">
          <w:rPr>
            <w:webHidden/>
          </w:rPr>
          <w:instrText xml:space="preserve"> PAGEREF _Toc172126858 \h </w:instrText>
        </w:r>
        <w:r w:rsidR="00612FCE">
          <w:rPr>
            <w:webHidden/>
          </w:rPr>
        </w:r>
        <w:r w:rsidR="00612FCE">
          <w:rPr>
            <w:webHidden/>
          </w:rPr>
          <w:fldChar w:fldCharType="separate"/>
        </w:r>
        <w:r w:rsidR="00627800">
          <w:rPr>
            <w:webHidden/>
          </w:rPr>
          <w:t>54</w:t>
        </w:r>
        <w:r w:rsidR="00612FCE">
          <w:rPr>
            <w:webHidden/>
          </w:rPr>
          <w:fldChar w:fldCharType="end"/>
        </w:r>
      </w:hyperlink>
    </w:p>
    <w:p w14:paraId="07818F34" w14:textId="56FEB7E9"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59" w:history="1">
        <w:r w:rsidR="00612FCE" w:rsidRPr="005D23D1">
          <w:rPr>
            <w:rStyle w:val="Hyperlink"/>
          </w:rPr>
          <w:t xml:space="preserve">A-1 </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Features</w:t>
        </w:r>
        <w:r w:rsidR="00612FCE">
          <w:rPr>
            <w:webHidden/>
          </w:rPr>
          <w:tab/>
        </w:r>
        <w:r w:rsidR="00612FCE">
          <w:rPr>
            <w:webHidden/>
          </w:rPr>
          <w:fldChar w:fldCharType="begin"/>
        </w:r>
        <w:r w:rsidR="00612FCE">
          <w:rPr>
            <w:webHidden/>
          </w:rPr>
          <w:instrText xml:space="preserve"> PAGEREF _Toc172126859 \h </w:instrText>
        </w:r>
        <w:r w:rsidR="00612FCE">
          <w:rPr>
            <w:webHidden/>
          </w:rPr>
        </w:r>
        <w:r w:rsidR="00612FCE">
          <w:rPr>
            <w:webHidden/>
          </w:rPr>
          <w:fldChar w:fldCharType="separate"/>
        </w:r>
        <w:r w:rsidR="00627800">
          <w:rPr>
            <w:webHidden/>
          </w:rPr>
          <w:t>54</w:t>
        </w:r>
        <w:r w:rsidR="00612FCE">
          <w:rPr>
            <w:webHidden/>
          </w:rPr>
          <w:fldChar w:fldCharType="end"/>
        </w:r>
      </w:hyperlink>
    </w:p>
    <w:p w14:paraId="105F8094" w14:textId="76067116"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0" w:history="1">
        <w:r w:rsidR="00612FCE" w:rsidRPr="005D23D1">
          <w:rPr>
            <w:rStyle w:val="Hyperlink"/>
          </w:rPr>
          <w:t xml:space="preserve">A-2 </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Feature Attributes</w:t>
        </w:r>
        <w:r w:rsidR="00612FCE">
          <w:rPr>
            <w:webHidden/>
          </w:rPr>
          <w:tab/>
        </w:r>
        <w:r w:rsidR="00612FCE">
          <w:rPr>
            <w:webHidden/>
          </w:rPr>
          <w:fldChar w:fldCharType="begin"/>
        </w:r>
        <w:r w:rsidR="00612FCE">
          <w:rPr>
            <w:webHidden/>
          </w:rPr>
          <w:instrText xml:space="preserve"> PAGEREF _Toc172126860 \h </w:instrText>
        </w:r>
        <w:r w:rsidR="00612FCE">
          <w:rPr>
            <w:webHidden/>
          </w:rPr>
        </w:r>
        <w:r w:rsidR="00612FCE">
          <w:rPr>
            <w:webHidden/>
          </w:rPr>
          <w:fldChar w:fldCharType="separate"/>
        </w:r>
        <w:r w:rsidR="00627800">
          <w:rPr>
            <w:webHidden/>
          </w:rPr>
          <w:t>54</w:t>
        </w:r>
        <w:r w:rsidR="00612FCE">
          <w:rPr>
            <w:webHidden/>
          </w:rPr>
          <w:fldChar w:fldCharType="end"/>
        </w:r>
      </w:hyperlink>
    </w:p>
    <w:p w14:paraId="3AD47A91" w14:textId="17677D78" w:rsidR="00612FCE" w:rsidRDefault="00000000">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61" w:history="1">
        <w:r w:rsidR="00612FCE" w:rsidRPr="005D23D1">
          <w:rPr>
            <w:rStyle w:val="Hyperlink"/>
          </w:rPr>
          <w:t>ANNEX B</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Fonts w:hint="eastAsia"/>
          </w:rPr>
          <w:t>–</w:t>
        </w:r>
        <w:r w:rsidR="00612FCE" w:rsidRPr="005D23D1">
          <w:rPr>
            <w:rStyle w:val="Hyperlink"/>
          </w:rPr>
          <w:t xml:space="preserve"> Comprehensive Model Including Application Schema and Carrier Metadata (UML Diagrams)</w:t>
        </w:r>
        <w:r w:rsidR="00612FCE">
          <w:rPr>
            <w:webHidden/>
          </w:rPr>
          <w:tab/>
        </w:r>
        <w:r w:rsidR="00612FCE">
          <w:rPr>
            <w:webHidden/>
          </w:rPr>
          <w:fldChar w:fldCharType="begin"/>
        </w:r>
        <w:r w:rsidR="00612FCE">
          <w:rPr>
            <w:webHidden/>
          </w:rPr>
          <w:instrText xml:space="preserve"> PAGEREF _Toc172126861 \h </w:instrText>
        </w:r>
        <w:r w:rsidR="00612FCE">
          <w:rPr>
            <w:webHidden/>
          </w:rPr>
        </w:r>
        <w:r w:rsidR="00612FCE">
          <w:rPr>
            <w:webHidden/>
          </w:rPr>
          <w:fldChar w:fldCharType="separate"/>
        </w:r>
        <w:r w:rsidR="00627800">
          <w:rPr>
            <w:webHidden/>
          </w:rPr>
          <w:t>57</w:t>
        </w:r>
        <w:r w:rsidR="00612FCE">
          <w:rPr>
            <w:webHidden/>
          </w:rPr>
          <w:fldChar w:fldCharType="end"/>
        </w:r>
      </w:hyperlink>
    </w:p>
    <w:p w14:paraId="046EED7D" w14:textId="0CF5C502" w:rsidR="00612FCE" w:rsidRDefault="00000000">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62" w:history="1">
        <w:r w:rsidR="00612FCE" w:rsidRPr="005D23D1">
          <w:rPr>
            <w:rStyle w:val="Hyperlink"/>
          </w:rPr>
          <w:t>ANNEX C</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Fonts w:hint="eastAsia"/>
          </w:rPr>
          <w:t>–</w:t>
        </w:r>
        <w:r w:rsidR="00612FCE" w:rsidRPr="005D23D1">
          <w:rPr>
            <w:rStyle w:val="Hyperlink"/>
          </w:rPr>
          <w:t xml:space="preserve"> Feature Catalogue</w:t>
        </w:r>
        <w:r w:rsidR="00612FCE">
          <w:rPr>
            <w:webHidden/>
          </w:rPr>
          <w:tab/>
        </w:r>
        <w:r w:rsidR="00612FCE">
          <w:rPr>
            <w:webHidden/>
          </w:rPr>
          <w:fldChar w:fldCharType="begin"/>
        </w:r>
        <w:r w:rsidR="00612FCE">
          <w:rPr>
            <w:webHidden/>
          </w:rPr>
          <w:instrText xml:space="preserve"> PAGEREF _Toc172126862 \h </w:instrText>
        </w:r>
        <w:r w:rsidR="00612FCE">
          <w:rPr>
            <w:webHidden/>
          </w:rPr>
        </w:r>
        <w:r w:rsidR="00612FCE">
          <w:rPr>
            <w:webHidden/>
          </w:rPr>
          <w:fldChar w:fldCharType="separate"/>
        </w:r>
        <w:r w:rsidR="00627800">
          <w:rPr>
            <w:webHidden/>
          </w:rPr>
          <w:t>69</w:t>
        </w:r>
        <w:r w:rsidR="00612FCE">
          <w:rPr>
            <w:webHidden/>
          </w:rPr>
          <w:fldChar w:fldCharType="end"/>
        </w:r>
      </w:hyperlink>
    </w:p>
    <w:p w14:paraId="2E997B99" w14:textId="78EB35E7" w:rsidR="00612FCE" w:rsidRDefault="00000000">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63" w:history="1">
        <w:r w:rsidR="00612FCE" w:rsidRPr="005D23D1">
          <w:rPr>
            <w:rStyle w:val="Hyperlink"/>
          </w:rPr>
          <w:t>ANNEX D</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Fonts w:hint="eastAsia"/>
          </w:rPr>
          <w:t>–</w:t>
        </w:r>
        <w:r w:rsidR="00612FCE" w:rsidRPr="005D23D1">
          <w:rPr>
            <w:rStyle w:val="Hyperlink"/>
          </w:rPr>
          <w:t xml:space="preserve"> Use Cases</w:t>
        </w:r>
        <w:r w:rsidR="00612FCE">
          <w:rPr>
            <w:webHidden/>
          </w:rPr>
          <w:tab/>
        </w:r>
        <w:r w:rsidR="00612FCE">
          <w:rPr>
            <w:webHidden/>
          </w:rPr>
          <w:fldChar w:fldCharType="begin"/>
        </w:r>
        <w:r w:rsidR="00612FCE">
          <w:rPr>
            <w:webHidden/>
          </w:rPr>
          <w:instrText xml:space="preserve"> PAGEREF _Toc172126863 \h </w:instrText>
        </w:r>
        <w:r w:rsidR="00612FCE">
          <w:rPr>
            <w:webHidden/>
          </w:rPr>
        </w:r>
        <w:r w:rsidR="00612FCE">
          <w:rPr>
            <w:webHidden/>
          </w:rPr>
          <w:fldChar w:fldCharType="separate"/>
        </w:r>
        <w:r w:rsidR="00627800">
          <w:rPr>
            <w:webHidden/>
          </w:rPr>
          <w:t>73</w:t>
        </w:r>
        <w:r w:rsidR="00612FCE">
          <w:rPr>
            <w:webHidden/>
          </w:rPr>
          <w:fldChar w:fldCharType="end"/>
        </w:r>
      </w:hyperlink>
    </w:p>
    <w:p w14:paraId="51277658" w14:textId="2CAB5083"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4" w:history="1">
        <w:r w:rsidR="00612FCE" w:rsidRPr="005D23D1">
          <w:rPr>
            <w:rStyle w:val="Hyperlink"/>
          </w:rPr>
          <w:t>D-1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Ferry Sailing Plan Optimization</w:t>
        </w:r>
        <w:r w:rsidR="00612FCE">
          <w:rPr>
            <w:webHidden/>
          </w:rPr>
          <w:tab/>
        </w:r>
        <w:r w:rsidR="00612FCE">
          <w:rPr>
            <w:webHidden/>
          </w:rPr>
          <w:fldChar w:fldCharType="begin"/>
        </w:r>
        <w:r w:rsidR="00612FCE">
          <w:rPr>
            <w:webHidden/>
          </w:rPr>
          <w:instrText xml:space="preserve"> PAGEREF _Toc172126864 \h </w:instrText>
        </w:r>
        <w:r w:rsidR="00612FCE">
          <w:rPr>
            <w:webHidden/>
          </w:rPr>
        </w:r>
        <w:r w:rsidR="00612FCE">
          <w:rPr>
            <w:webHidden/>
          </w:rPr>
          <w:fldChar w:fldCharType="separate"/>
        </w:r>
        <w:r w:rsidR="00627800">
          <w:rPr>
            <w:webHidden/>
          </w:rPr>
          <w:t>73</w:t>
        </w:r>
        <w:r w:rsidR="00612FCE">
          <w:rPr>
            <w:webHidden/>
          </w:rPr>
          <w:fldChar w:fldCharType="end"/>
        </w:r>
      </w:hyperlink>
    </w:p>
    <w:p w14:paraId="71F3FF08" w14:textId="03F495B1"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5" w:history="1">
        <w:r w:rsidR="00612FCE" w:rsidRPr="005D23D1">
          <w:rPr>
            <w:rStyle w:val="Hyperlink"/>
          </w:rPr>
          <w:t>D-1.1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Summary</w:t>
        </w:r>
        <w:r w:rsidR="00612FCE">
          <w:rPr>
            <w:webHidden/>
          </w:rPr>
          <w:tab/>
        </w:r>
        <w:r w:rsidR="00612FCE">
          <w:rPr>
            <w:webHidden/>
          </w:rPr>
          <w:fldChar w:fldCharType="begin"/>
        </w:r>
        <w:r w:rsidR="00612FCE">
          <w:rPr>
            <w:webHidden/>
          </w:rPr>
          <w:instrText xml:space="preserve"> PAGEREF _Toc172126865 \h </w:instrText>
        </w:r>
        <w:r w:rsidR="00612FCE">
          <w:rPr>
            <w:webHidden/>
          </w:rPr>
        </w:r>
        <w:r w:rsidR="00612FCE">
          <w:rPr>
            <w:webHidden/>
          </w:rPr>
          <w:fldChar w:fldCharType="separate"/>
        </w:r>
        <w:r w:rsidR="00627800">
          <w:rPr>
            <w:webHidden/>
          </w:rPr>
          <w:t>73</w:t>
        </w:r>
        <w:r w:rsidR="00612FCE">
          <w:rPr>
            <w:webHidden/>
          </w:rPr>
          <w:fldChar w:fldCharType="end"/>
        </w:r>
      </w:hyperlink>
    </w:p>
    <w:p w14:paraId="388BD9C8" w14:textId="2015F68F"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6" w:history="1">
        <w:r w:rsidR="00612FCE" w:rsidRPr="005D23D1">
          <w:rPr>
            <w:rStyle w:val="Hyperlink"/>
          </w:rPr>
          <w:t>D-1.2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Additional details</w:t>
        </w:r>
        <w:r w:rsidR="00612FCE">
          <w:rPr>
            <w:webHidden/>
          </w:rPr>
          <w:tab/>
        </w:r>
        <w:r w:rsidR="00612FCE">
          <w:rPr>
            <w:webHidden/>
          </w:rPr>
          <w:fldChar w:fldCharType="begin"/>
        </w:r>
        <w:r w:rsidR="00612FCE">
          <w:rPr>
            <w:webHidden/>
          </w:rPr>
          <w:instrText xml:space="preserve"> PAGEREF _Toc172126866 \h </w:instrText>
        </w:r>
        <w:r w:rsidR="00612FCE">
          <w:rPr>
            <w:webHidden/>
          </w:rPr>
        </w:r>
        <w:r w:rsidR="00612FCE">
          <w:rPr>
            <w:webHidden/>
          </w:rPr>
          <w:fldChar w:fldCharType="separate"/>
        </w:r>
        <w:r w:rsidR="00627800">
          <w:rPr>
            <w:webHidden/>
          </w:rPr>
          <w:t>73</w:t>
        </w:r>
        <w:r w:rsidR="00612FCE">
          <w:rPr>
            <w:webHidden/>
          </w:rPr>
          <w:fldChar w:fldCharType="end"/>
        </w:r>
      </w:hyperlink>
    </w:p>
    <w:p w14:paraId="682E9B81" w14:textId="799B8663"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7" w:history="1">
        <w:r w:rsidR="00612FCE" w:rsidRPr="005D23D1">
          <w:rPr>
            <w:rStyle w:val="Hyperlink"/>
          </w:rPr>
          <w:t>D-1.3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Simulation Results</w:t>
        </w:r>
        <w:r w:rsidR="00612FCE">
          <w:rPr>
            <w:webHidden/>
          </w:rPr>
          <w:tab/>
        </w:r>
        <w:r w:rsidR="00612FCE">
          <w:rPr>
            <w:webHidden/>
          </w:rPr>
          <w:fldChar w:fldCharType="begin"/>
        </w:r>
        <w:r w:rsidR="00612FCE">
          <w:rPr>
            <w:webHidden/>
          </w:rPr>
          <w:instrText xml:space="preserve"> PAGEREF _Toc172126867 \h </w:instrText>
        </w:r>
        <w:r w:rsidR="00612FCE">
          <w:rPr>
            <w:webHidden/>
          </w:rPr>
        </w:r>
        <w:r w:rsidR="00612FCE">
          <w:rPr>
            <w:webHidden/>
          </w:rPr>
          <w:fldChar w:fldCharType="separate"/>
        </w:r>
        <w:r w:rsidR="00627800">
          <w:rPr>
            <w:webHidden/>
          </w:rPr>
          <w:t>74</w:t>
        </w:r>
        <w:r w:rsidR="00612FCE">
          <w:rPr>
            <w:webHidden/>
          </w:rPr>
          <w:fldChar w:fldCharType="end"/>
        </w:r>
      </w:hyperlink>
    </w:p>
    <w:p w14:paraId="5F109980" w14:textId="5BA546E3"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8" w:history="1">
        <w:r w:rsidR="00612FCE" w:rsidRPr="005D23D1">
          <w:rPr>
            <w:rStyle w:val="Hyperlink"/>
          </w:rPr>
          <w:t>D-1.4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w:t>
        </w:r>
        <w:r w:rsidR="00612FCE">
          <w:rPr>
            <w:webHidden/>
          </w:rPr>
          <w:tab/>
        </w:r>
        <w:r w:rsidR="00612FCE">
          <w:rPr>
            <w:webHidden/>
          </w:rPr>
          <w:fldChar w:fldCharType="begin"/>
        </w:r>
        <w:r w:rsidR="00612FCE">
          <w:rPr>
            <w:webHidden/>
          </w:rPr>
          <w:instrText xml:space="preserve"> PAGEREF _Toc172126868 \h </w:instrText>
        </w:r>
        <w:r w:rsidR="00612FCE">
          <w:rPr>
            <w:webHidden/>
          </w:rPr>
        </w:r>
        <w:r w:rsidR="00612FCE">
          <w:rPr>
            <w:webHidden/>
          </w:rPr>
          <w:fldChar w:fldCharType="separate"/>
        </w:r>
        <w:r w:rsidR="00627800">
          <w:rPr>
            <w:webHidden/>
          </w:rPr>
          <w:t>74</w:t>
        </w:r>
        <w:r w:rsidR="00612FCE">
          <w:rPr>
            <w:webHidden/>
          </w:rPr>
          <w:fldChar w:fldCharType="end"/>
        </w:r>
      </w:hyperlink>
    </w:p>
    <w:p w14:paraId="1ADDA416" w14:textId="23DE3A00" w:rsidR="00612FCE" w:rsidRDefault="00000000">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69" w:history="1">
        <w:r w:rsidR="00612FCE" w:rsidRPr="005D23D1">
          <w:rPr>
            <w:rStyle w:val="Hyperlink"/>
          </w:rPr>
          <w:t>ANNEX E</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Fonts w:hint="eastAsia"/>
          </w:rPr>
          <w:t>–</w:t>
        </w:r>
        <w:r w:rsidR="00612FCE" w:rsidRPr="005D23D1">
          <w:rPr>
            <w:rStyle w:val="Hyperlink"/>
          </w:rPr>
          <w:t xml:space="preserve"> Surface Current Data</w:t>
        </w:r>
        <w:r w:rsidR="00612FCE">
          <w:rPr>
            <w:webHidden/>
          </w:rPr>
          <w:tab/>
        </w:r>
        <w:r w:rsidR="00612FCE">
          <w:rPr>
            <w:webHidden/>
          </w:rPr>
          <w:fldChar w:fldCharType="begin"/>
        </w:r>
        <w:r w:rsidR="00612FCE">
          <w:rPr>
            <w:webHidden/>
          </w:rPr>
          <w:instrText xml:space="preserve"> PAGEREF _Toc172126869 \h </w:instrText>
        </w:r>
        <w:r w:rsidR="00612FCE">
          <w:rPr>
            <w:webHidden/>
          </w:rPr>
        </w:r>
        <w:r w:rsidR="00612FCE">
          <w:rPr>
            <w:webHidden/>
          </w:rPr>
          <w:fldChar w:fldCharType="separate"/>
        </w:r>
        <w:r w:rsidR="00627800">
          <w:rPr>
            <w:webHidden/>
          </w:rPr>
          <w:t>77</w:t>
        </w:r>
        <w:r w:rsidR="00612FCE">
          <w:rPr>
            <w:webHidden/>
          </w:rPr>
          <w:fldChar w:fldCharType="end"/>
        </w:r>
      </w:hyperlink>
    </w:p>
    <w:p w14:paraId="43EC98A3" w14:textId="55673F47"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0" w:history="1">
        <w:r w:rsidR="00612FCE" w:rsidRPr="005D23D1">
          <w:rPr>
            <w:rStyle w:val="Hyperlink"/>
          </w:rPr>
          <w:t>E-1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 Sources</w:t>
        </w:r>
        <w:r w:rsidR="00612FCE">
          <w:rPr>
            <w:webHidden/>
          </w:rPr>
          <w:tab/>
        </w:r>
        <w:r w:rsidR="00612FCE">
          <w:rPr>
            <w:webHidden/>
          </w:rPr>
          <w:fldChar w:fldCharType="begin"/>
        </w:r>
        <w:r w:rsidR="00612FCE">
          <w:rPr>
            <w:webHidden/>
          </w:rPr>
          <w:instrText xml:space="preserve"> PAGEREF _Toc172126870 \h </w:instrText>
        </w:r>
        <w:r w:rsidR="00612FCE">
          <w:rPr>
            <w:webHidden/>
          </w:rPr>
        </w:r>
        <w:r w:rsidR="00612FCE">
          <w:rPr>
            <w:webHidden/>
          </w:rPr>
          <w:fldChar w:fldCharType="separate"/>
        </w:r>
        <w:r w:rsidR="00627800">
          <w:rPr>
            <w:webHidden/>
          </w:rPr>
          <w:t>77</w:t>
        </w:r>
        <w:r w:rsidR="00612FCE">
          <w:rPr>
            <w:webHidden/>
          </w:rPr>
          <w:fldChar w:fldCharType="end"/>
        </w:r>
      </w:hyperlink>
    </w:p>
    <w:p w14:paraId="66A88B57" w14:textId="3BB74B85"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1" w:history="1">
        <w:r w:rsidR="00612FCE" w:rsidRPr="005D23D1">
          <w:rPr>
            <w:rStyle w:val="Hyperlink"/>
          </w:rPr>
          <w:t xml:space="preserve">E-2 </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 Organization</w:t>
        </w:r>
        <w:r w:rsidR="00612FCE">
          <w:rPr>
            <w:webHidden/>
          </w:rPr>
          <w:tab/>
        </w:r>
        <w:r w:rsidR="00612FCE">
          <w:rPr>
            <w:webHidden/>
          </w:rPr>
          <w:fldChar w:fldCharType="begin"/>
        </w:r>
        <w:r w:rsidR="00612FCE">
          <w:rPr>
            <w:webHidden/>
          </w:rPr>
          <w:instrText xml:space="preserve"> PAGEREF _Toc172126871 \h </w:instrText>
        </w:r>
        <w:r w:rsidR="00612FCE">
          <w:rPr>
            <w:webHidden/>
          </w:rPr>
        </w:r>
        <w:r w:rsidR="00612FCE">
          <w:rPr>
            <w:webHidden/>
          </w:rPr>
          <w:fldChar w:fldCharType="separate"/>
        </w:r>
        <w:r w:rsidR="00627800">
          <w:rPr>
            <w:webHidden/>
          </w:rPr>
          <w:t>77</w:t>
        </w:r>
        <w:r w:rsidR="00612FCE">
          <w:rPr>
            <w:webHidden/>
          </w:rPr>
          <w:fldChar w:fldCharType="end"/>
        </w:r>
      </w:hyperlink>
    </w:p>
    <w:p w14:paraId="6AF6788C" w14:textId="7BB57511"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2" w:history="1">
        <w:r w:rsidR="00612FCE" w:rsidRPr="005D23D1">
          <w:rPr>
            <w:rStyle w:val="Hyperlink"/>
          </w:rPr>
          <w:t>E-2.1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Time series data</w:t>
        </w:r>
        <w:r w:rsidR="00612FCE">
          <w:rPr>
            <w:webHidden/>
          </w:rPr>
          <w:tab/>
        </w:r>
        <w:r w:rsidR="00612FCE">
          <w:rPr>
            <w:webHidden/>
          </w:rPr>
          <w:fldChar w:fldCharType="begin"/>
        </w:r>
        <w:r w:rsidR="00612FCE">
          <w:rPr>
            <w:webHidden/>
          </w:rPr>
          <w:instrText xml:space="preserve"> PAGEREF _Toc172126872 \h </w:instrText>
        </w:r>
        <w:r w:rsidR="00612FCE">
          <w:rPr>
            <w:webHidden/>
          </w:rPr>
        </w:r>
        <w:r w:rsidR="00612FCE">
          <w:rPr>
            <w:webHidden/>
          </w:rPr>
          <w:fldChar w:fldCharType="separate"/>
        </w:r>
        <w:r w:rsidR="00627800">
          <w:rPr>
            <w:webHidden/>
          </w:rPr>
          <w:t>77</w:t>
        </w:r>
        <w:r w:rsidR="00612FCE">
          <w:rPr>
            <w:webHidden/>
          </w:rPr>
          <w:fldChar w:fldCharType="end"/>
        </w:r>
      </w:hyperlink>
    </w:p>
    <w:p w14:paraId="0C7B7AF0" w14:textId="1F5B0DD5"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73" w:history="1">
        <w:r w:rsidR="00612FCE" w:rsidRPr="005D23D1">
          <w:rPr>
            <w:rStyle w:val="Hyperlink"/>
          </w:rPr>
          <w:t xml:space="preserve">E-2.2 </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Gridded data</w:t>
        </w:r>
        <w:r w:rsidR="00612FCE">
          <w:rPr>
            <w:webHidden/>
          </w:rPr>
          <w:tab/>
        </w:r>
        <w:r w:rsidR="00612FCE">
          <w:rPr>
            <w:webHidden/>
          </w:rPr>
          <w:fldChar w:fldCharType="begin"/>
        </w:r>
        <w:r w:rsidR="00612FCE">
          <w:rPr>
            <w:webHidden/>
          </w:rPr>
          <w:instrText xml:space="preserve"> PAGEREF _Toc172126873 \h </w:instrText>
        </w:r>
        <w:r w:rsidR="00612FCE">
          <w:rPr>
            <w:webHidden/>
          </w:rPr>
        </w:r>
        <w:r w:rsidR="00612FCE">
          <w:rPr>
            <w:webHidden/>
          </w:rPr>
          <w:fldChar w:fldCharType="separate"/>
        </w:r>
        <w:r w:rsidR="00627800">
          <w:rPr>
            <w:webHidden/>
          </w:rPr>
          <w:t>79</w:t>
        </w:r>
        <w:r w:rsidR="00612FCE">
          <w:rPr>
            <w:webHidden/>
          </w:rPr>
          <w:fldChar w:fldCharType="end"/>
        </w:r>
      </w:hyperlink>
    </w:p>
    <w:p w14:paraId="78280833" w14:textId="28488C0E"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4" w:history="1">
        <w:r w:rsidR="00612FCE" w:rsidRPr="005D23D1">
          <w:rPr>
            <w:rStyle w:val="Hyperlink"/>
          </w:rPr>
          <w:t xml:space="preserve">E-3 </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Digital Tidal Atlas Data</w:t>
        </w:r>
        <w:r w:rsidR="00612FCE">
          <w:rPr>
            <w:webHidden/>
          </w:rPr>
          <w:tab/>
        </w:r>
        <w:r w:rsidR="00612FCE">
          <w:rPr>
            <w:webHidden/>
          </w:rPr>
          <w:fldChar w:fldCharType="begin"/>
        </w:r>
        <w:r w:rsidR="00612FCE">
          <w:rPr>
            <w:webHidden/>
          </w:rPr>
          <w:instrText xml:space="preserve"> PAGEREF _Toc172126874 \h </w:instrText>
        </w:r>
        <w:r w:rsidR="00612FCE">
          <w:rPr>
            <w:webHidden/>
          </w:rPr>
        </w:r>
        <w:r w:rsidR="00612FCE">
          <w:rPr>
            <w:webHidden/>
          </w:rPr>
          <w:fldChar w:fldCharType="separate"/>
        </w:r>
        <w:r w:rsidR="00627800">
          <w:rPr>
            <w:webHidden/>
          </w:rPr>
          <w:t>80</w:t>
        </w:r>
        <w:r w:rsidR="00612FCE">
          <w:rPr>
            <w:webHidden/>
          </w:rPr>
          <w:fldChar w:fldCharType="end"/>
        </w:r>
      </w:hyperlink>
    </w:p>
    <w:p w14:paraId="32CF8384" w14:textId="47E2B08E"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5" w:history="1">
        <w:r w:rsidR="00612FCE" w:rsidRPr="005D23D1">
          <w:rPr>
            <w:rStyle w:val="Hyperlink"/>
          </w:rPr>
          <w:t>E-4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Moving Platform Data</w:t>
        </w:r>
        <w:r w:rsidR="00612FCE">
          <w:rPr>
            <w:webHidden/>
          </w:rPr>
          <w:tab/>
        </w:r>
        <w:r w:rsidR="00612FCE">
          <w:rPr>
            <w:webHidden/>
          </w:rPr>
          <w:fldChar w:fldCharType="begin"/>
        </w:r>
        <w:r w:rsidR="00612FCE">
          <w:rPr>
            <w:webHidden/>
          </w:rPr>
          <w:instrText xml:space="preserve"> PAGEREF _Toc172126875 \h </w:instrText>
        </w:r>
        <w:r w:rsidR="00612FCE">
          <w:rPr>
            <w:webHidden/>
          </w:rPr>
        </w:r>
        <w:r w:rsidR="00612FCE">
          <w:rPr>
            <w:webHidden/>
          </w:rPr>
          <w:fldChar w:fldCharType="separate"/>
        </w:r>
        <w:r w:rsidR="00627800">
          <w:rPr>
            <w:webHidden/>
          </w:rPr>
          <w:t>81</w:t>
        </w:r>
        <w:r w:rsidR="00612FCE">
          <w:rPr>
            <w:webHidden/>
          </w:rPr>
          <w:fldChar w:fldCharType="end"/>
        </w:r>
      </w:hyperlink>
    </w:p>
    <w:p w14:paraId="5DF52383" w14:textId="231099E3"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6" w:history="1">
        <w:r w:rsidR="00612FCE" w:rsidRPr="005D23D1">
          <w:rPr>
            <w:rStyle w:val="Hyperlink"/>
          </w:rPr>
          <w:t>E-4.1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Drifting platforms</w:t>
        </w:r>
        <w:r w:rsidR="00612FCE">
          <w:rPr>
            <w:webHidden/>
          </w:rPr>
          <w:tab/>
        </w:r>
        <w:r w:rsidR="00612FCE">
          <w:rPr>
            <w:webHidden/>
          </w:rPr>
          <w:fldChar w:fldCharType="begin"/>
        </w:r>
        <w:r w:rsidR="00612FCE">
          <w:rPr>
            <w:webHidden/>
          </w:rPr>
          <w:instrText xml:space="preserve"> PAGEREF _Toc172126876 \h </w:instrText>
        </w:r>
        <w:r w:rsidR="00612FCE">
          <w:rPr>
            <w:webHidden/>
          </w:rPr>
        </w:r>
        <w:r w:rsidR="00612FCE">
          <w:rPr>
            <w:webHidden/>
          </w:rPr>
          <w:fldChar w:fldCharType="separate"/>
        </w:r>
        <w:r w:rsidR="00627800">
          <w:rPr>
            <w:webHidden/>
          </w:rPr>
          <w:t>81</w:t>
        </w:r>
        <w:r w:rsidR="00612FCE">
          <w:rPr>
            <w:webHidden/>
          </w:rPr>
          <w:fldChar w:fldCharType="end"/>
        </w:r>
      </w:hyperlink>
    </w:p>
    <w:p w14:paraId="20603A26" w14:textId="5F6F5040"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7" w:history="1">
        <w:r w:rsidR="00612FCE" w:rsidRPr="005D23D1">
          <w:rPr>
            <w:rStyle w:val="Hyperlink"/>
          </w:rPr>
          <w:t>E-4.2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Propelled platforms</w:t>
        </w:r>
        <w:r w:rsidR="00612FCE">
          <w:rPr>
            <w:webHidden/>
          </w:rPr>
          <w:tab/>
        </w:r>
        <w:r w:rsidR="00612FCE">
          <w:rPr>
            <w:webHidden/>
          </w:rPr>
          <w:fldChar w:fldCharType="begin"/>
        </w:r>
        <w:r w:rsidR="00612FCE">
          <w:rPr>
            <w:webHidden/>
          </w:rPr>
          <w:instrText xml:space="preserve"> PAGEREF _Toc172126877 \h </w:instrText>
        </w:r>
        <w:r w:rsidR="00612FCE">
          <w:rPr>
            <w:webHidden/>
          </w:rPr>
        </w:r>
        <w:r w:rsidR="00612FCE">
          <w:rPr>
            <w:webHidden/>
          </w:rPr>
          <w:fldChar w:fldCharType="separate"/>
        </w:r>
        <w:r w:rsidR="00627800">
          <w:rPr>
            <w:webHidden/>
          </w:rPr>
          <w:t>81</w:t>
        </w:r>
        <w:r w:rsidR="00612FCE">
          <w:rPr>
            <w:webHidden/>
          </w:rPr>
          <w:fldChar w:fldCharType="end"/>
        </w:r>
      </w:hyperlink>
    </w:p>
    <w:p w14:paraId="26A38A50" w14:textId="1378E0C6"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8" w:history="1">
        <w:r w:rsidR="00612FCE" w:rsidRPr="005D23D1">
          <w:rPr>
            <w:rStyle w:val="Hyperlink"/>
          </w:rPr>
          <w:t>E-5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Preliminary Data Product Format</w:t>
        </w:r>
        <w:r w:rsidR="00612FCE">
          <w:rPr>
            <w:webHidden/>
          </w:rPr>
          <w:tab/>
        </w:r>
        <w:r w:rsidR="00612FCE">
          <w:rPr>
            <w:webHidden/>
          </w:rPr>
          <w:fldChar w:fldCharType="begin"/>
        </w:r>
        <w:r w:rsidR="00612FCE">
          <w:rPr>
            <w:webHidden/>
          </w:rPr>
          <w:instrText xml:space="preserve"> PAGEREF _Toc172126878 \h </w:instrText>
        </w:r>
        <w:r w:rsidR="00612FCE">
          <w:rPr>
            <w:webHidden/>
          </w:rPr>
        </w:r>
        <w:r w:rsidR="00612FCE">
          <w:rPr>
            <w:webHidden/>
          </w:rPr>
          <w:fldChar w:fldCharType="separate"/>
        </w:r>
        <w:r w:rsidR="00627800">
          <w:rPr>
            <w:webHidden/>
          </w:rPr>
          <w:t>81</w:t>
        </w:r>
        <w:r w:rsidR="00612FCE">
          <w:rPr>
            <w:webHidden/>
          </w:rPr>
          <w:fldChar w:fldCharType="end"/>
        </w:r>
      </w:hyperlink>
    </w:p>
    <w:p w14:paraId="6AFDF5FA" w14:textId="69955974"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9" w:history="1">
        <w:r w:rsidR="00612FCE" w:rsidRPr="005D23D1">
          <w:rPr>
            <w:rStyle w:val="Hyperlink"/>
          </w:rPr>
          <w:t>E-6</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Additional Features of the Data</w:t>
        </w:r>
        <w:r w:rsidR="00612FCE">
          <w:rPr>
            <w:webHidden/>
          </w:rPr>
          <w:tab/>
        </w:r>
        <w:r w:rsidR="00612FCE">
          <w:rPr>
            <w:webHidden/>
          </w:rPr>
          <w:fldChar w:fldCharType="begin"/>
        </w:r>
        <w:r w:rsidR="00612FCE">
          <w:rPr>
            <w:webHidden/>
          </w:rPr>
          <w:instrText xml:space="preserve"> PAGEREF _Toc172126879 \h </w:instrText>
        </w:r>
        <w:r w:rsidR="00612FCE">
          <w:rPr>
            <w:webHidden/>
          </w:rPr>
        </w:r>
        <w:r w:rsidR="00612FCE">
          <w:rPr>
            <w:webHidden/>
          </w:rPr>
          <w:fldChar w:fldCharType="separate"/>
        </w:r>
        <w:r w:rsidR="00627800">
          <w:rPr>
            <w:webHidden/>
          </w:rPr>
          <w:t>82</w:t>
        </w:r>
        <w:r w:rsidR="00612FCE">
          <w:rPr>
            <w:webHidden/>
          </w:rPr>
          <w:fldChar w:fldCharType="end"/>
        </w:r>
      </w:hyperlink>
    </w:p>
    <w:p w14:paraId="2BD26CA3" w14:textId="047CE11D"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0" w:history="1">
        <w:r w:rsidR="00612FCE" w:rsidRPr="005D23D1">
          <w:rPr>
            <w:rStyle w:val="Hyperlink"/>
          </w:rPr>
          <w:t>E-6.1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Vertical Reference Datums</w:t>
        </w:r>
        <w:r w:rsidR="00612FCE">
          <w:rPr>
            <w:webHidden/>
          </w:rPr>
          <w:tab/>
        </w:r>
        <w:r w:rsidR="00612FCE">
          <w:rPr>
            <w:webHidden/>
          </w:rPr>
          <w:fldChar w:fldCharType="begin"/>
        </w:r>
        <w:r w:rsidR="00612FCE">
          <w:rPr>
            <w:webHidden/>
          </w:rPr>
          <w:instrText xml:space="preserve"> PAGEREF _Toc172126880 \h </w:instrText>
        </w:r>
        <w:r w:rsidR="00612FCE">
          <w:rPr>
            <w:webHidden/>
          </w:rPr>
        </w:r>
        <w:r w:rsidR="00612FCE">
          <w:rPr>
            <w:webHidden/>
          </w:rPr>
          <w:fldChar w:fldCharType="separate"/>
        </w:r>
        <w:r w:rsidR="00627800">
          <w:rPr>
            <w:webHidden/>
          </w:rPr>
          <w:t>82</w:t>
        </w:r>
        <w:r w:rsidR="00612FCE">
          <w:rPr>
            <w:webHidden/>
          </w:rPr>
          <w:fldChar w:fldCharType="end"/>
        </w:r>
      </w:hyperlink>
    </w:p>
    <w:p w14:paraId="429E6396" w14:textId="10CE3724"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1" w:history="1">
        <w:r w:rsidR="00612FCE" w:rsidRPr="005D23D1">
          <w:rPr>
            <w:rStyle w:val="Hyperlink"/>
          </w:rPr>
          <w:t>E-6.2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Uncertainty</w:t>
        </w:r>
        <w:r w:rsidR="00612FCE">
          <w:rPr>
            <w:webHidden/>
          </w:rPr>
          <w:tab/>
        </w:r>
        <w:r w:rsidR="00612FCE">
          <w:rPr>
            <w:webHidden/>
          </w:rPr>
          <w:fldChar w:fldCharType="begin"/>
        </w:r>
        <w:r w:rsidR="00612FCE">
          <w:rPr>
            <w:webHidden/>
          </w:rPr>
          <w:instrText xml:space="preserve"> PAGEREF _Toc172126881 \h </w:instrText>
        </w:r>
        <w:r w:rsidR="00612FCE">
          <w:rPr>
            <w:webHidden/>
          </w:rPr>
        </w:r>
        <w:r w:rsidR="00612FCE">
          <w:rPr>
            <w:webHidden/>
          </w:rPr>
          <w:fldChar w:fldCharType="separate"/>
        </w:r>
        <w:r w:rsidR="00627800">
          <w:rPr>
            <w:webHidden/>
          </w:rPr>
          <w:t>82</w:t>
        </w:r>
        <w:r w:rsidR="00612FCE">
          <w:rPr>
            <w:webHidden/>
          </w:rPr>
          <w:fldChar w:fldCharType="end"/>
        </w:r>
      </w:hyperlink>
    </w:p>
    <w:p w14:paraId="515F3813" w14:textId="1CC59DDC" w:rsidR="00612FCE" w:rsidRDefault="00000000">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82" w:history="1">
        <w:r w:rsidR="00612FCE" w:rsidRPr="005D23D1">
          <w:rPr>
            <w:rStyle w:val="Hyperlink"/>
          </w:rPr>
          <w:t>ANNEX F</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Fonts w:hint="eastAsia"/>
          </w:rPr>
          <w:t>–</w:t>
        </w:r>
        <w:r w:rsidR="00612FCE" w:rsidRPr="005D23D1">
          <w:rPr>
            <w:rStyle w:val="Hyperlink"/>
          </w:rPr>
          <w:t xml:space="preserve"> Colour Tables (Informative)</w:t>
        </w:r>
        <w:r w:rsidR="00612FCE">
          <w:rPr>
            <w:webHidden/>
          </w:rPr>
          <w:tab/>
        </w:r>
        <w:r w:rsidR="00612FCE">
          <w:rPr>
            <w:webHidden/>
          </w:rPr>
          <w:fldChar w:fldCharType="begin"/>
        </w:r>
        <w:r w:rsidR="00612FCE">
          <w:rPr>
            <w:webHidden/>
          </w:rPr>
          <w:instrText xml:space="preserve"> PAGEREF _Toc172126882 \h </w:instrText>
        </w:r>
        <w:r w:rsidR="00612FCE">
          <w:rPr>
            <w:webHidden/>
          </w:rPr>
        </w:r>
        <w:r w:rsidR="00612FCE">
          <w:rPr>
            <w:webHidden/>
          </w:rPr>
          <w:fldChar w:fldCharType="separate"/>
        </w:r>
        <w:r w:rsidR="00627800">
          <w:rPr>
            <w:webHidden/>
          </w:rPr>
          <w:t>85</w:t>
        </w:r>
        <w:r w:rsidR="00612FCE">
          <w:rPr>
            <w:webHidden/>
          </w:rPr>
          <w:fldChar w:fldCharType="end"/>
        </w:r>
      </w:hyperlink>
    </w:p>
    <w:p w14:paraId="4CF70EC9" w14:textId="6387E34F" w:rsidR="00612FCE" w:rsidRDefault="00000000">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83" w:history="1">
        <w:r w:rsidR="00612FCE" w:rsidRPr="005D23D1">
          <w:rPr>
            <w:rStyle w:val="Hyperlink"/>
          </w:rPr>
          <w:t>ANNEX G</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Fonts w:hint="eastAsia"/>
          </w:rPr>
          <w:t>–</w:t>
        </w:r>
        <w:r w:rsidR="00612FCE" w:rsidRPr="005D23D1">
          <w:rPr>
            <w:rStyle w:val="Hyperlink"/>
          </w:rPr>
          <w:t xml:space="preserve"> Scalable Vector Graphics (SVG) Coding (Informative)</w:t>
        </w:r>
        <w:r w:rsidR="00612FCE">
          <w:rPr>
            <w:webHidden/>
          </w:rPr>
          <w:tab/>
        </w:r>
        <w:r w:rsidR="00612FCE">
          <w:rPr>
            <w:webHidden/>
          </w:rPr>
          <w:fldChar w:fldCharType="begin"/>
        </w:r>
        <w:r w:rsidR="00612FCE">
          <w:rPr>
            <w:webHidden/>
          </w:rPr>
          <w:instrText xml:space="preserve"> PAGEREF _Toc172126883 \h </w:instrText>
        </w:r>
        <w:r w:rsidR="00612FCE">
          <w:rPr>
            <w:webHidden/>
          </w:rPr>
        </w:r>
        <w:r w:rsidR="00612FCE">
          <w:rPr>
            <w:webHidden/>
          </w:rPr>
          <w:fldChar w:fldCharType="separate"/>
        </w:r>
        <w:r w:rsidR="00627800">
          <w:rPr>
            <w:webHidden/>
          </w:rPr>
          <w:t>87</w:t>
        </w:r>
        <w:r w:rsidR="00612FCE">
          <w:rPr>
            <w:webHidden/>
          </w:rPr>
          <w:fldChar w:fldCharType="end"/>
        </w:r>
      </w:hyperlink>
    </w:p>
    <w:p w14:paraId="3CFF25B6" w14:textId="73BDDC93"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4" w:history="1">
        <w:r w:rsidR="00612FCE" w:rsidRPr="005D23D1">
          <w:rPr>
            <w:rStyle w:val="Hyperlink"/>
          </w:rPr>
          <w:t>G-1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Sample SVG Images</w:t>
        </w:r>
        <w:r w:rsidR="00612FCE">
          <w:rPr>
            <w:webHidden/>
          </w:rPr>
          <w:tab/>
        </w:r>
        <w:r w:rsidR="00612FCE">
          <w:rPr>
            <w:webHidden/>
          </w:rPr>
          <w:fldChar w:fldCharType="begin"/>
        </w:r>
        <w:r w:rsidR="00612FCE">
          <w:rPr>
            <w:webHidden/>
          </w:rPr>
          <w:instrText xml:space="preserve"> PAGEREF _Toc172126884 \h </w:instrText>
        </w:r>
        <w:r w:rsidR="00612FCE">
          <w:rPr>
            <w:webHidden/>
          </w:rPr>
        </w:r>
        <w:r w:rsidR="00612FCE">
          <w:rPr>
            <w:webHidden/>
          </w:rPr>
          <w:fldChar w:fldCharType="separate"/>
        </w:r>
        <w:r w:rsidR="00627800">
          <w:rPr>
            <w:webHidden/>
          </w:rPr>
          <w:t>87</w:t>
        </w:r>
        <w:r w:rsidR="00612FCE">
          <w:rPr>
            <w:webHidden/>
          </w:rPr>
          <w:fldChar w:fldCharType="end"/>
        </w:r>
      </w:hyperlink>
    </w:p>
    <w:p w14:paraId="23569827" w14:textId="5A6247AC"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5" w:history="1">
        <w:r w:rsidR="00612FCE" w:rsidRPr="005D23D1">
          <w:rPr>
            <w:rStyle w:val="Hyperlink"/>
          </w:rPr>
          <w:t>G-2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Sample SVG File to Display Arrows</w:t>
        </w:r>
        <w:r w:rsidR="00612FCE">
          <w:rPr>
            <w:webHidden/>
          </w:rPr>
          <w:tab/>
        </w:r>
        <w:r w:rsidR="00612FCE">
          <w:rPr>
            <w:webHidden/>
          </w:rPr>
          <w:fldChar w:fldCharType="begin"/>
        </w:r>
        <w:r w:rsidR="00612FCE">
          <w:rPr>
            <w:webHidden/>
          </w:rPr>
          <w:instrText xml:space="preserve"> PAGEREF _Toc172126885 \h </w:instrText>
        </w:r>
        <w:r w:rsidR="00612FCE">
          <w:rPr>
            <w:webHidden/>
          </w:rPr>
        </w:r>
        <w:r w:rsidR="00612FCE">
          <w:rPr>
            <w:webHidden/>
          </w:rPr>
          <w:fldChar w:fldCharType="separate"/>
        </w:r>
        <w:r w:rsidR="00627800">
          <w:rPr>
            <w:webHidden/>
          </w:rPr>
          <w:t>87</w:t>
        </w:r>
        <w:r w:rsidR="00612FCE">
          <w:rPr>
            <w:webHidden/>
          </w:rPr>
          <w:fldChar w:fldCharType="end"/>
        </w:r>
      </w:hyperlink>
    </w:p>
    <w:p w14:paraId="4C17CC43" w14:textId="3695115D"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6" w:history="1">
        <w:r w:rsidR="00612FCE" w:rsidRPr="005D23D1">
          <w:rPr>
            <w:rStyle w:val="Hyperlink"/>
          </w:rPr>
          <w:t>G-3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Sample CSS File</w:t>
        </w:r>
        <w:r w:rsidR="00612FCE">
          <w:rPr>
            <w:webHidden/>
          </w:rPr>
          <w:tab/>
        </w:r>
        <w:r w:rsidR="00612FCE">
          <w:rPr>
            <w:webHidden/>
          </w:rPr>
          <w:fldChar w:fldCharType="begin"/>
        </w:r>
        <w:r w:rsidR="00612FCE">
          <w:rPr>
            <w:webHidden/>
          </w:rPr>
          <w:instrText xml:space="preserve"> PAGEREF _Toc172126886 \h </w:instrText>
        </w:r>
        <w:r w:rsidR="00612FCE">
          <w:rPr>
            <w:webHidden/>
          </w:rPr>
        </w:r>
        <w:r w:rsidR="00612FCE">
          <w:rPr>
            <w:webHidden/>
          </w:rPr>
          <w:fldChar w:fldCharType="separate"/>
        </w:r>
        <w:r w:rsidR="00627800">
          <w:rPr>
            <w:webHidden/>
          </w:rPr>
          <w:t>88</w:t>
        </w:r>
        <w:r w:rsidR="00612FCE">
          <w:rPr>
            <w:webHidden/>
          </w:rPr>
          <w:fldChar w:fldCharType="end"/>
        </w:r>
      </w:hyperlink>
    </w:p>
    <w:p w14:paraId="4803F3BE" w14:textId="02CC26A4" w:rsidR="00612FCE" w:rsidRDefault="00000000">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87" w:history="1">
        <w:r w:rsidR="00612FCE" w:rsidRPr="005D23D1">
          <w:rPr>
            <w:rStyle w:val="Hyperlink"/>
          </w:rPr>
          <w:t>ANNEX H</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Fonts w:hint="eastAsia"/>
          </w:rPr>
          <w:t>–</w:t>
        </w:r>
        <w:r w:rsidR="00612FCE" w:rsidRPr="005D23D1">
          <w:rPr>
            <w:rStyle w:val="Hyperlink"/>
          </w:rPr>
          <w:t xml:space="preserve"> Surface Current Portrayal Rules</w:t>
        </w:r>
        <w:r w:rsidR="00612FCE">
          <w:rPr>
            <w:webHidden/>
          </w:rPr>
          <w:tab/>
        </w:r>
        <w:r w:rsidR="00612FCE">
          <w:rPr>
            <w:webHidden/>
          </w:rPr>
          <w:fldChar w:fldCharType="begin"/>
        </w:r>
        <w:r w:rsidR="00612FCE">
          <w:rPr>
            <w:webHidden/>
          </w:rPr>
          <w:instrText xml:space="preserve"> PAGEREF _Toc172126887 \h </w:instrText>
        </w:r>
        <w:r w:rsidR="00612FCE">
          <w:rPr>
            <w:webHidden/>
          </w:rPr>
        </w:r>
        <w:r w:rsidR="00612FCE">
          <w:rPr>
            <w:webHidden/>
          </w:rPr>
          <w:fldChar w:fldCharType="separate"/>
        </w:r>
        <w:r w:rsidR="00627800">
          <w:rPr>
            <w:webHidden/>
          </w:rPr>
          <w:t>90</w:t>
        </w:r>
        <w:r w:rsidR="00612FCE">
          <w:rPr>
            <w:webHidden/>
          </w:rPr>
          <w:fldChar w:fldCharType="end"/>
        </w:r>
      </w:hyperlink>
    </w:p>
    <w:p w14:paraId="5AAA8BD9" w14:textId="44282F83"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8" w:history="1">
        <w:r w:rsidR="00612FCE" w:rsidRPr="005D23D1">
          <w:rPr>
            <w:rStyle w:val="Hyperlink"/>
          </w:rPr>
          <w:t>H-1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Introduction</w:t>
        </w:r>
        <w:r w:rsidR="00612FCE">
          <w:rPr>
            <w:webHidden/>
          </w:rPr>
          <w:tab/>
        </w:r>
        <w:r w:rsidR="00612FCE">
          <w:rPr>
            <w:webHidden/>
          </w:rPr>
          <w:fldChar w:fldCharType="begin"/>
        </w:r>
        <w:r w:rsidR="00612FCE">
          <w:rPr>
            <w:webHidden/>
          </w:rPr>
          <w:instrText xml:space="preserve"> PAGEREF _Toc172126888 \h </w:instrText>
        </w:r>
        <w:r w:rsidR="00612FCE">
          <w:rPr>
            <w:webHidden/>
          </w:rPr>
        </w:r>
        <w:r w:rsidR="00612FCE">
          <w:rPr>
            <w:webHidden/>
          </w:rPr>
          <w:fldChar w:fldCharType="separate"/>
        </w:r>
        <w:r w:rsidR="00627800">
          <w:rPr>
            <w:webHidden/>
          </w:rPr>
          <w:t>90</w:t>
        </w:r>
        <w:r w:rsidR="00612FCE">
          <w:rPr>
            <w:webHidden/>
          </w:rPr>
          <w:fldChar w:fldCharType="end"/>
        </w:r>
      </w:hyperlink>
    </w:p>
    <w:p w14:paraId="5BC3FD24" w14:textId="05B6F74B"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9" w:history="1">
        <w:r w:rsidR="00612FCE" w:rsidRPr="005D23D1">
          <w:rPr>
            <w:rStyle w:val="Hyperlink"/>
          </w:rPr>
          <w:t>H-2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The Surface Current Symbol</w:t>
        </w:r>
        <w:r w:rsidR="00612FCE">
          <w:rPr>
            <w:webHidden/>
          </w:rPr>
          <w:tab/>
        </w:r>
        <w:r w:rsidR="00612FCE">
          <w:rPr>
            <w:webHidden/>
          </w:rPr>
          <w:fldChar w:fldCharType="begin"/>
        </w:r>
        <w:r w:rsidR="00612FCE">
          <w:rPr>
            <w:webHidden/>
          </w:rPr>
          <w:instrText xml:space="preserve"> PAGEREF _Toc172126889 \h </w:instrText>
        </w:r>
        <w:r w:rsidR="00612FCE">
          <w:rPr>
            <w:webHidden/>
          </w:rPr>
        </w:r>
        <w:r w:rsidR="00612FCE">
          <w:rPr>
            <w:webHidden/>
          </w:rPr>
          <w:fldChar w:fldCharType="separate"/>
        </w:r>
        <w:r w:rsidR="00627800">
          <w:rPr>
            <w:webHidden/>
          </w:rPr>
          <w:t>90</w:t>
        </w:r>
        <w:r w:rsidR="00612FCE">
          <w:rPr>
            <w:webHidden/>
          </w:rPr>
          <w:fldChar w:fldCharType="end"/>
        </w:r>
      </w:hyperlink>
    </w:p>
    <w:p w14:paraId="08D32AD8" w14:textId="5C4F54ED"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90" w:history="1">
        <w:r w:rsidR="00612FCE" w:rsidRPr="005D23D1">
          <w:rPr>
            <w:rStyle w:val="Hyperlink"/>
          </w:rPr>
          <w:t>H-3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Symbol Size and Orientation</w:t>
        </w:r>
        <w:r w:rsidR="00612FCE">
          <w:rPr>
            <w:webHidden/>
          </w:rPr>
          <w:tab/>
        </w:r>
        <w:r w:rsidR="00612FCE">
          <w:rPr>
            <w:webHidden/>
          </w:rPr>
          <w:fldChar w:fldCharType="begin"/>
        </w:r>
        <w:r w:rsidR="00612FCE">
          <w:rPr>
            <w:webHidden/>
          </w:rPr>
          <w:instrText xml:space="preserve"> PAGEREF _Toc172126890 \h </w:instrText>
        </w:r>
        <w:r w:rsidR="00612FCE">
          <w:rPr>
            <w:webHidden/>
          </w:rPr>
        </w:r>
        <w:r w:rsidR="00612FCE">
          <w:rPr>
            <w:webHidden/>
          </w:rPr>
          <w:fldChar w:fldCharType="separate"/>
        </w:r>
        <w:r w:rsidR="00627800">
          <w:rPr>
            <w:webHidden/>
          </w:rPr>
          <w:t>91</w:t>
        </w:r>
        <w:r w:rsidR="00612FCE">
          <w:rPr>
            <w:webHidden/>
          </w:rPr>
          <w:fldChar w:fldCharType="end"/>
        </w:r>
      </w:hyperlink>
    </w:p>
    <w:p w14:paraId="281F4F00" w14:textId="643BDF0F"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91" w:history="1">
        <w:r w:rsidR="00612FCE" w:rsidRPr="005D23D1">
          <w:rPr>
            <w:rStyle w:val="Hyperlink"/>
          </w:rPr>
          <w:t>H-4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Placement of the Symbol</w:t>
        </w:r>
        <w:r w:rsidR="00612FCE">
          <w:rPr>
            <w:webHidden/>
          </w:rPr>
          <w:tab/>
        </w:r>
        <w:r w:rsidR="00612FCE">
          <w:rPr>
            <w:webHidden/>
          </w:rPr>
          <w:fldChar w:fldCharType="begin"/>
        </w:r>
        <w:r w:rsidR="00612FCE">
          <w:rPr>
            <w:webHidden/>
          </w:rPr>
          <w:instrText xml:space="preserve"> PAGEREF _Toc172126891 \h </w:instrText>
        </w:r>
        <w:r w:rsidR="00612FCE">
          <w:rPr>
            <w:webHidden/>
          </w:rPr>
        </w:r>
        <w:r w:rsidR="00612FCE">
          <w:rPr>
            <w:webHidden/>
          </w:rPr>
          <w:fldChar w:fldCharType="separate"/>
        </w:r>
        <w:r w:rsidR="00627800">
          <w:rPr>
            <w:webHidden/>
          </w:rPr>
          <w:t>92</w:t>
        </w:r>
        <w:r w:rsidR="00612FCE">
          <w:rPr>
            <w:webHidden/>
          </w:rPr>
          <w:fldChar w:fldCharType="end"/>
        </w:r>
      </w:hyperlink>
    </w:p>
    <w:p w14:paraId="5426851F" w14:textId="7950221D"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92" w:history="1">
        <w:r w:rsidR="00612FCE" w:rsidRPr="005D23D1">
          <w:rPr>
            <w:rStyle w:val="Hyperlink"/>
          </w:rPr>
          <w:t>H-5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Thinning of a Field of Arrows</w:t>
        </w:r>
        <w:r w:rsidR="00612FCE">
          <w:rPr>
            <w:webHidden/>
          </w:rPr>
          <w:tab/>
        </w:r>
        <w:r w:rsidR="00612FCE">
          <w:rPr>
            <w:webHidden/>
          </w:rPr>
          <w:fldChar w:fldCharType="begin"/>
        </w:r>
        <w:r w:rsidR="00612FCE">
          <w:rPr>
            <w:webHidden/>
          </w:rPr>
          <w:instrText xml:space="preserve"> PAGEREF _Toc172126892 \h </w:instrText>
        </w:r>
        <w:r w:rsidR="00612FCE">
          <w:rPr>
            <w:webHidden/>
          </w:rPr>
        </w:r>
        <w:r w:rsidR="00612FCE">
          <w:rPr>
            <w:webHidden/>
          </w:rPr>
          <w:fldChar w:fldCharType="separate"/>
        </w:r>
        <w:r w:rsidR="00627800">
          <w:rPr>
            <w:webHidden/>
          </w:rPr>
          <w:t>92</w:t>
        </w:r>
        <w:r w:rsidR="00612FCE">
          <w:rPr>
            <w:webHidden/>
          </w:rPr>
          <w:fldChar w:fldCharType="end"/>
        </w:r>
      </w:hyperlink>
    </w:p>
    <w:p w14:paraId="64CDD319" w14:textId="4B14C833"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93" w:history="1">
        <w:r w:rsidR="00612FCE" w:rsidRPr="005D23D1">
          <w:rPr>
            <w:rStyle w:val="Hyperlink"/>
            <w:lang w:eastAsia="en-GB"/>
          </w:rPr>
          <w:t>H-6</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en-GB"/>
          </w:rPr>
          <w:t>Temporal Rules</w:t>
        </w:r>
        <w:r w:rsidR="00612FCE">
          <w:rPr>
            <w:webHidden/>
          </w:rPr>
          <w:tab/>
        </w:r>
        <w:r w:rsidR="00612FCE">
          <w:rPr>
            <w:webHidden/>
          </w:rPr>
          <w:fldChar w:fldCharType="begin"/>
        </w:r>
        <w:r w:rsidR="00612FCE">
          <w:rPr>
            <w:webHidden/>
          </w:rPr>
          <w:instrText xml:space="preserve"> PAGEREF _Toc172126893 \h </w:instrText>
        </w:r>
        <w:r w:rsidR="00612FCE">
          <w:rPr>
            <w:webHidden/>
          </w:rPr>
        </w:r>
        <w:r w:rsidR="00612FCE">
          <w:rPr>
            <w:webHidden/>
          </w:rPr>
          <w:fldChar w:fldCharType="separate"/>
        </w:r>
        <w:r w:rsidR="00627800">
          <w:rPr>
            <w:webHidden/>
          </w:rPr>
          <w:t>93</w:t>
        </w:r>
        <w:r w:rsidR="00612FCE">
          <w:rPr>
            <w:webHidden/>
          </w:rPr>
          <w:fldChar w:fldCharType="end"/>
        </w:r>
      </w:hyperlink>
    </w:p>
    <w:p w14:paraId="472841F2" w14:textId="7F4DD4E9"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94" w:history="1">
        <w:r w:rsidR="00612FCE" w:rsidRPr="005D23D1">
          <w:rPr>
            <w:rStyle w:val="Hyperlink"/>
            <w:lang w:eastAsia="en-GB"/>
          </w:rPr>
          <w:t>H-7</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en-GB"/>
          </w:rPr>
          <w:t>Pick Report for Time Series Data (informative)</w:t>
        </w:r>
        <w:r w:rsidR="00612FCE">
          <w:rPr>
            <w:webHidden/>
          </w:rPr>
          <w:tab/>
        </w:r>
        <w:r w:rsidR="00612FCE">
          <w:rPr>
            <w:webHidden/>
          </w:rPr>
          <w:fldChar w:fldCharType="begin"/>
        </w:r>
        <w:r w:rsidR="00612FCE">
          <w:rPr>
            <w:webHidden/>
          </w:rPr>
          <w:instrText xml:space="preserve"> PAGEREF _Toc172126894 \h </w:instrText>
        </w:r>
        <w:r w:rsidR="00612FCE">
          <w:rPr>
            <w:webHidden/>
          </w:rPr>
        </w:r>
        <w:r w:rsidR="00612FCE">
          <w:rPr>
            <w:webHidden/>
          </w:rPr>
          <w:fldChar w:fldCharType="separate"/>
        </w:r>
        <w:r w:rsidR="00627800">
          <w:rPr>
            <w:webHidden/>
          </w:rPr>
          <w:t>93</w:t>
        </w:r>
        <w:r w:rsidR="00612FCE">
          <w:rPr>
            <w:webHidden/>
          </w:rPr>
          <w:fldChar w:fldCharType="end"/>
        </w:r>
      </w:hyperlink>
    </w:p>
    <w:p w14:paraId="5CFB76EA" w14:textId="6E76AEE9" w:rsidR="00DF33D4" w:rsidRPr="00CF30EA" w:rsidRDefault="00E80248" w:rsidP="004B2DB3">
      <w:pPr>
        <w:suppressLineNumbers/>
        <w:spacing w:line="240" w:lineRule="auto"/>
        <w:rPr>
          <w:rFonts w:cs="Arial"/>
          <w:bCs/>
          <w:noProof/>
          <w:lang w:val="en-GB"/>
        </w:rPr>
      </w:pPr>
      <w:r w:rsidRPr="00CF30EA">
        <w:rPr>
          <w:rFonts w:cs="Arial"/>
          <w:bCs/>
          <w:noProof/>
          <w:lang w:val="en-GB"/>
        </w:rPr>
        <w:fldChar w:fldCharType="end"/>
      </w:r>
    </w:p>
    <w:p w14:paraId="3DE9A092" w14:textId="17836991" w:rsidR="005712B5" w:rsidRPr="00CF30EA" w:rsidRDefault="005712B5" w:rsidP="004B2DB3">
      <w:pPr>
        <w:suppressLineNumbers/>
        <w:spacing w:line="240" w:lineRule="auto"/>
        <w:rPr>
          <w:rFonts w:cs="Arial"/>
          <w:bCs/>
          <w:noProof/>
          <w:lang w:val="en-GB"/>
        </w:rPr>
      </w:pPr>
      <w:r w:rsidRPr="00CF30EA">
        <w:rPr>
          <w:rFonts w:cs="Arial"/>
          <w:bCs/>
          <w:noProof/>
          <w:lang w:val="en-GB"/>
        </w:rPr>
        <w:br w:type="page"/>
      </w:r>
    </w:p>
    <w:p w14:paraId="27759973" w14:textId="77777777" w:rsidR="005712B5" w:rsidRPr="00CF30EA" w:rsidRDefault="005712B5" w:rsidP="004B2DB3">
      <w:pPr>
        <w:suppressLineNumbers/>
        <w:spacing w:line="240" w:lineRule="auto"/>
        <w:rPr>
          <w:rFonts w:cs="Arial"/>
          <w:bCs/>
          <w:noProof/>
          <w:sz w:val="22"/>
          <w:lang w:val="en-GB"/>
        </w:rPr>
      </w:pPr>
    </w:p>
    <w:p w14:paraId="3DA49D46" w14:textId="77777777" w:rsidR="005712B5" w:rsidRPr="00CF30EA" w:rsidRDefault="005712B5" w:rsidP="004B2DB3">
      <w:pPr>
        <w:suppressLineNumbers/>
        <w:spacing w:after="0" w:line="360" w:lineRule="auto"/>
        <w:jc w:val="center"/>
        <w:rPr>
          <w:b/>
          <w:bCs/>
          <w:sz w:val="24"/>
          <w:szCs w:val="24"/>
          <w:lang w:val="en-GB"/>
        </w:rPr>
      </w:pPr>
      <w:r w:rsidRPr="00CF30EA">
        <w:rPr>
          <w:b/>
          <w:bCs/>
          <w:sz w:val="24"/>
          <w:szCs w:val="24"/>
          <w:lang w:val="en-GB"/>
        </w:rPr>
        <w:t>FOREWORD</w:t>
      </w:r>
    </w:p>
    <w:p w14:paraId="6F3264FD" w14:textId="77777777" w:rsidR="005712B5" w:rsidRPr="00CF30EA" w:rsidRDefault="005712B5" w:rsidP="00965F38">
      <w:pPr>
        <w:suppressLineNumbers/>
        <w:spacing w:line="240" w:lineRule="auto"/>
        <w:rPr>
          <w:lang w:val="en-GB"/>
        </w:rPr>
      </w:pPr>
    </w:p>
    <w:p w14:paraId="65967D41" w14:textId="1F5CF334" w:rsidR="00DF33D4" w:rsidRPr="00CF30EA" w:rsidRDefault="005712B5" w:rsidP="004B2DB3">
      <w:pPr>
        <w:suppressLineNumbers/>
        <w:rPr>
          <w:b/>
          <w:bCs/>
          <w:noProof/>
          <w:lang w:val="en-GB"/>
        </w:rPr>
        <w:sectPr w:rsidR="00DF33D4" w:rsidRPr="00CF30EA" w:rsidSect="00A07674">
          <w:headerReference w:type="even" r:id="rId15"/>
          <w:headerReference w:type="default" r:id="rId16"/>
          <w:footerReference w:type="even" r:id="rId17"/>
          <w:footerReference w:type="default" r:id="rId18"/>
          <w:pgSz w:w="11906" w:h="16838" w:code="9"/>
          <w:pgMar w:top="1440" w:right="1440" w:bottom="1440" w:left="1440" w:header="709" w:footer="709" w:gutter="0"/>
          <w:pgNumType w:fmt="lowerRoman" w:start="1"/>
          <w:cols w:space="720"/>
          <w:titlePg/>
          <w:docGrid w:linePitch="360"/>
        </w:sectPr>
      </w:pPr>
      <w:r w:rsidRPr="00CF30EA">
        <w:rPr>
          <w:lang w:val="en-GB"/>
        </w:rPr>
        <w:t>The International Hydrographic Organization Tides, Water Level and Currents Working Group (TWCWG) remembers Kurt Hess, and acknowledges his invaluable and significant contributions in developing this Product Specification within the TWCWG</w:t>
      </w:r>
      <w:r w:rsidR="001D0722" w:rsidRPr="00CF30EA">
        <w:rPr>
          <w:lang w:val="en-GB"/>
        </w:rPr>
        <w:t>.</w:t>
      </w:r>
    </w:p>
    <w:p w14:paraId="0E9F986E" w14:textId="14B26715" w:rsidR="003B4998" w:rsidRPr="00CF30EA" w:rsidRDefault="003B4998" w:rsidP="00CF30EA">
      <w:pPr>
        <w:pStyle w:val="Heading1"/>
        <w:tabs>
          <w:tab w:val="clear" w:pos="400"/>
          <w:tab w:val="clear" w:pos="560"/>
          <w:tab w:val="left" w:pos="567"/>
        </w:tabs>
        <w:spacing w:before="120" w:after="200" w:line="240" w:lineRule="auto"/>
        <w:ind w:left="567" w:hanging="567"/>
        <w:rPr>
          <w:lang w:val="en-GB"/>
        </w:rPr>
      </w:pPr>
      <w:bookmarkStart w:id="226" w:name="_Toc439685218"/>
      <w:bookmarkStart w:id="227" w:name="_Toc529974480"/>
      <w:bookmarkStart w:id="228" w:name="_Toc172126700"/>
      <w:r w:rsidRPr="00CF30EA">
        <w:rPr>
          <w:lang w:val="en-GB"/>
        </w:rPr>
        <w:lastRenderedPageBreak/>
        <w:t>Overview</w:t>
      </w:r>
      <w:bookmarkEnd w:id="226"/>
      <w:bookmarkEnd w:id="227"/>
      <w:bookmarkEnd w:id="228"/>
    </w:p>
    <w:p w14:paraId="56B72C7C" w14:textId="77777777" w:rsidR="008027D1" w:rsidRPr="00CF30EA" w:rsidRDefault="008027D1" w:rsidP="00CF30EA">
      <w:pPr>
        <w:spacing w:after="120" w:line="240" w:lineRule="auto"/>
        <w:rPr>
          <w:lang w:val="en-GB"/>
        </w:rPr>
      </w:pPr>
      <w:r w:rsidRPr="00CF30EA">
        <w:rPr>
          <w:lang w:val="en-GB"/>
        </w:rPr>
        <w:t>From ancient times of exploration to modern day shipping, surface currents have played an important role in navigation. With the advent of electronic navigation, surface current data and updates are more accessible and easier to integrate into navigation displays. This integration of the chart with other supplemental data improves decision making and results in more efficient navigation.</w:t>
      </w:r>
    </w:p>
    <w:p w14:paraId="6B4BE938" w14:textId="77777777" w:rsidR="00CF30EA" w:rsidRPr="00CF30EA" w:rsidRDefault="00CF30EA" w:rsidP="00CF30EA">
      <w:pPr>
        <w:spacing w:after="120" w:line="240" w:lineRule="auto"/>
        <w:rPr>
          <w:lang w:val="en-GB"/>
        </w:rPr>
      </w:pPr>
    </w:p>
    <w:p w14:paraId="57C51158" w14:textId="2DABFF0B" w:rsidR="00242D65" w:rsidRPr="00CF30EA" w:rsidRDefault="002E6A5C" w:rsidP="00CF30EA">
      <w:pPr>
        <w:pStyle w:val="Heading2"/>
        <w:tabs>
          <w:tab w:val="clear" w:pos="540"/>
          <w:tab w:val="clear" w:pos="700"/>
          <w:tab w:val="left" w:pos="709"/>
        </w:tabs>
        <w:spacing w:before="120" w:after="200" w:line="240" w:lineRule="auto"/>
        <w:ind w:left="709" w:hanging="709"/>
        <w:rPr>
          <w:lang w:val="en-GB"/>
        </w:rPr>
      </w:pPr>
      <w:bookmarkStart w:id="229" w:name="_Toc172126701"/>
      <w:r w:rsidRPr="00CF30EA">
        <w:rPr>
          <w:lang w:val="en-GB"/>
        </w:rPr>
        <w:t>Introduction</w:t>
      </w:r>
      <w:bookmarkEnd w:id="229"/>
    </w:p>
    <w:p w14:paraId="2CDC78DA" w14:textId="2732E22A" w:rsidR="00E27A11" w:rsidRPr="00CF30EA" w:rsidRDefault="00A51009" w:rsidP="00CF30EA">
      <w:pPr>
        <w:spacing w:after="120" w:line="240" w:lineRule="auto"/>
        <w:rPr>
          <w:lang w:val="en-GB"/>
        </w:rPr>
      </w:pPr>
      <w:r w:rsidRPr="00CF30EA">
        <w:rPr>
          <w:lang w:val="en-GB"/>
        </w:rPr>
        <w:t xml:space="preserve">The </w:t>
      </w:r>
      <w:r w:rsidR="0055319C" w:rsidRPr="00CF30EA">
        <w:rPr>
          <w:lang w:val="en-GB"/>
        </w:rPr>
        <w:t xml:space="preserve">S-111 </w:t>
      </w:r>
      <w:r w:rsidR="00FA7416" w:rsidRPr="00CF30EA">
        <w:rPr>
          <w:lang w:val="en-GB"/>
        </w:rPr>
        <w:t xml:space="preserve">Product Specification </w:t>
      </w:r>
      <w:r w:rsidR="0055319C" w:rsidRPr="00CF30EA">
        <w:rPr>
          <w:lang w:val="en-GB"/>
        </w:rPr>
        <w:t xml:space="preserve">describes the </w:t>
      </w:r>
      <w:r w:rsidR="000B7F2A" w:rsidRPr="00CF30EA">
        <w:rPr>
          <w:lang w:val="en-GB"/>
        </w:rPr>
        <w:t xml:space="preserve">feature </w:t>
      </w:r>
      <w:r w:rsidR="000B7F2A" w:rsidRPr="00CF30EA">
        <w:rPr>
          <w:i/>
          <w:lang w:val="en-GB"/>
        </w:rPr>
        <w:t>S</w:t>
      </w:r>
      <w:r w:rsidR="004B31BB" w:rsidRPr="00CF30EA">
        <w:rPr>
          <w:i/>
          <w:lang w:val="en-GB"/>
        </w:rPr>
        <w:t xml:space="preserve">urface </w:t>
      </w:r>
      <w:r w:rsidR="000B7F2A" w:rsidRPr="00CF30EA">
        <w:rPr>
          <w:i/>
          <w:lang w:val="en-GB"/>
        </w:rPr>
        <w:t>Current</w:t>
      </w:r>
      <w:r w:rsidR="00043511" w:rsidRPr="00CF30EA">
        <w:rPr>
          <w:lang w:val="en-GB"/>
        </w:rPr>
        <w:t xml:space="preserve"> and its </w:t>
      </w:r>
      <w:r w:rsidR="00446C44" w:rsidRPr="00CF30EA">
        <w:rPr>
          <w:lang w:val="en-GB"/>
        </w:rPr>
        <w:t xml:space="preserve">two </w:t>
      </w:r>
      <w:r w:rsidR="00043511" w:rsidRPr="00CF30EA">
        <w:rPr>
          <w:lang w:val="en-GB"/>
        </w:rPr>
        <w:t>attributes</w:t>
      </w:r>
      <w:r w:rsidR="000B7F2A" w:rsidRPr="00CF30EA">
        <w:rPr>
          <w:lang w:val="en-GB"/>
        </w:rPr>
        <w:t xml:space="preserve"> </w:t>
      </w:r>
      <w:r w:rsidR="000B7F2A" w:rsidRPr="00CF30EA">
        <w:rPr>
          <w:i/>
          <w:lang w:val="en-GB"/>
        </w:rPr>
        <w:t>Surface Current Speed</w:t>
      </w:r>
      <w:r w:rsidR="000B7F2A" w:rsidRPr="00CF30EA">
        <w:rPr>
          <w:lang w:val="en-GB"/>
        </w:rPr>
        <w:t xml:space="preserve"> and </w:t>
      </w:r>
      <w:r w:rsidR="000B7F2A" w:rsidRPr="00CF30EA">
        <w:rPr>
          <w:i/>
          <w:lang w:val="en-GB"/>
        </w:rPr>
        <w:t>Surface Current Direction</w:t>
      </w:r>
      <w:r w:rsidR="00043511" w:rsidRPr="00CF30EA">
        <w:rPr>
          <w:lang w:val="en-GB"/>
        </w:rPr>
        <w:t xml:space="preserve"> (</w:t>
      </w:r>
      <w:r w:rsidR="00242632" w:rsidRPr="00CF30EA">
        <w:rPr>
          <w:lang w:val="en-GB"/>
        </w:rPr>
        <w:t xml:space="preserve">see </w:t>
      </w:r>
      <w:r w:rsidR="00043511" w:rsidRPr="00CF30EA">
        <w:rPr>
          <w:lang w:val="en-GB"/>
        </w:rPr>
        <w:t>A</w:t>
      </w:r>
      <w:r w:rsidR="00242632" w:rsidRPr="00CF30EA">
        <w:rPr>
          <w:lang w:val="en-GB"/>
        </w:rPr>
        <w:t>nnex</w:t>
      </w:r>
      <w:r w:rsidR="00043511" w:rsidRPr="00CF30EA">
        <w:rPr>
          <w:lang w:val="en-GB"/>
        </w:rPr>
        <w:t xml:space="preserve"> A - </w:t>
      </w:r>
      <w:r w:rsidR="0055579B" w:rsidRPr="00CF30EA">
        <w:rPr>
          <w:lang w:val="en-GB"/>
        </w:rPr>
        <w:t>D</w:t>
      </w:r>
      <w:r w:rsidR="00242632" w:rsidRPr="00CF30EA">
        <w:rPr>
          <w:lang w:val="en-GB"/>
        </w:rPr>
        <w:t>ata</w:t>
      </w:r>
      <w:r w:rsidR="0055579B" w:rsidRPr="00CF30EA">
        <w:rPr>
          <w:lang w:val="en-GB"/>
        </w:rPr>
        <w:t xml:space="preserve"> </w:t>
      </w:r>
      <w:r w:rsidR="00242632" w:rsidRPr="00CF30EA">
        <w:rPr>
          <w:lang w:val="en-GB"/>
        </w:rPr>
        <w:t>Classification</w:t>
      </w:r>
      <w:r w:rsidR="00F9107D" w:rsidRPr="00CF30EA">
        <w:rPr>
          <w:lang w:val="en-GB"/>
        </w:rPr>
        <w:t xml:space="preserve"> and Encoding Guide</w:t>
      </w:r>
      <w:r w:rsidR="004B31BB" w:rsidRPr="00CF30EA">
        <w:rPr>
          <w:lang w:val="en-GB"/>
        </w:rPr>
        <w:t>)</w:t>
      </w:r>
      <w:r w:rsidR="00043511" w:rsidRPr="00CF30EA">
        <w:rPr>
          <w:lang w:val="en-GB"/>
        </w:rPr>
        <w:t xml:space="preserve">, </w:t>
      </w:r>
      <w:r w:rsidR="0055319C" w:rsidRPr="00CF30EA">
        <w:rPr>
          <w:lang w:val="en-GB"/>
        </w:rPr>
        <w:t xml:space="preserve">and </w:t>
      </w:r>
      <w:r w:rsidR="00043511" w:rsidRPr="00CF30EA">
        <w:rPr>
          <w:lang w:val="en-GB"/>
        </w:rPr>
        <w:t xml:space="preserve">the </w:t>
      </w:r>
      <w:r w:rsidR="0055319C" w:rsidRPr="00CF30EA">
        <w:rPr>
          <w:lang w:val="en-GB"/>
        </w:rPr>
        <w:t xml:space="preserve">relationships of surface currents and their mapping to a dataset. </w:t>
      </w:r>
      <w:r w:rsidR="00446C44" w:rsidRPr="00CF30EA">
        <w:rPr>
          <w:lang w:val="en-GB"/>
        </w:rPr>
        <w:t>The Surface Current repre</w:t>
      </w:r>
      <w:r w:rsidR="00900673" w:rsidRPr="00CF30EA">
        <w:rPr>
          <w:lang w:val="en-GB"/>
        </w:rPr>
        <w:t xml:space="preserve">sents the water velocity </w:t>
      </w:r>
      <w:r w:rsidR="001B69B0" w:rsidRPr="00CF30EA">
        <w:rPr>
          <w:lang w:val="en-GB"/>
        </w:rPr>
        <w:t>at</w:t>
      </w:r>
      <w:r w:rsidR="00C42960" w:rsidRPr="00CF30EA">
        <w:rPr>
          <w:lang w:val="en-GB"/>
        </w:rPr>
        <w:t xml:space="preserve"> </w:t>
      </w:r>
      <w:r w:rsidR="001B69B0" w:rsidRPr="00CF30EA">
        <w:rPr>
          <w:lang w:val="en-GB"/>
        </w:rPr>
        <w:t xml:space="preserve">one or more geographic locations </w:t>
      </w:r>
      <w:r w:rsidR="00900673" w:rsidRPr="00CF30EA">
        <w:rPr>
          <w:lang w:val="en-GB"/>
        </w:rPr>
        <w:t>at either (a) a given depth relative to a named</w:t>
      </w:r>
      <w:r w:rsidR="00446C44" w:rsidRPr="00CF30EA">
        <w:rPr>
          <w:lang w:val="en-GB"/>
        </w:rPr>
        <w:t xml:space="preserve"> vertical datum, or (b) a</w:t>
      </w:r>
      <w:r w:rsidR="00900673" w:rsidRPr="00CF30EA">
        <w:rPr>
          <w:lang w:val="en-GB"/>
        </w:rPr>
        <w:t xml:space="preserve">n average </w:t>
      </w:r>
      <w:r w:rsidRPr="00CF30EA">
        <w:rPr>
          <w:lang w:val="en-GB"/>
        </w:rPr>
        <w:t xml:space="preserve">from the </w:t>
      </w:r>
      <w:r w:rsidR="00203BA4" w:rsidRPr="00CF30EA">
        <w:rPr>
          <w:lang w:val="en-GB"/>
        </w:rPr>
        <w:t xml:space="preserve">sea </w:t>
      </w:r>
      <w:r w:rsidRPr="00CF30EA">
        <w:rPr>
          <w:lang w:val="en-GB"/>
        </w:rPr>
        <w:t xml:space="preserve">surface </w:t>
      </w:r>
      <w:r w:rsidR="00203BA4" w:rsidRPr="00CF30EA">
        <w:rPr>
          <w:lang w:val="en-GB"/>
        </w:rPr>
        <w:t>(</w:t>
      </w:r>
      <w:r w:rsidR="00CF30EA" w:rsidRPr="00CF30EA">
        <w:rPr>
          <w:lang w:val="en-GB"/>
        </w:rPr>
        <w:t>that is</w:t>
      </w:r>
      <w:r w:rsidR="00203BA4" w:rsidRPr="00CF30EA">
        <w:rPr>
          <w:lang w:val="en-GB"/>
        </w:rPr>
        <w:t xml:space="preserve">, air-sea interface) </w:t>
      </w:r>
      <w:r w:rsidRPr="00CF30EA">
        <w:rPr>
          <w:lang w:val="en-GB"/>
        </w:rPr>
        <w:t>down to a given depth</w:t>
      </w:r>
      <w:r w:rsidR="00900673" w:rsidRPr="00CF30EA">
        <w:rPr>
          <w:lang w:val="en-GB"/>
        </w:rPr>
        <w:t xml:space="preserve">. </w:t>
      </w:r>
      <w:r w:rsidR="006077C9" w:rsidRPr="00CF30EA">
        <w:rPr>
          <w:lang w:val="en-GB"/>
        </w:rPr>
        <w:t xml:space="preserve">The </w:t>
      </w:r>
      <w:r w:rsidR="00203BA4" w:rsidRPr="00CF30EA">
        <w:rPr>
          <w:lang w:val="en-GB"/>
        </w:rPr>
        <w:t>‘</w:t>
      </w:r>
      <w:r w:rsidR="006077C9" w:rsidRPr="00CF30EA">
        <w:rPr>
          <w:lang w:val="en-GB"/>
        </w:rPr>
        <w:t>surface</w:t>
      </w:r>
      <w:r w:rsidR="00203BA4" w:rsidRPr="00CF30EA">
        <w:rPr>
          <w:lang w:val="en-GB"/>
        </w:rPr>
        <w:t>’ (in the definition of Surface Current)</w:t>
      </w:r>
      <w:r w:rsidR="006077C9" w:rsidRPr="00CF30EA">
        <w:rPr>
          <w:lang w:val="en-GB"/>
        </w:rPr>
        <w:t xml:space="preserve"> is defined here as roughly the top 25 metres. </w:t>
      </w:r>
      <w:r w:rsidRPr="00CF30EA">
        <w:rPr>
          <w:lang w:val="en-GB"/>
        </w:rPr>
        <w:t xml:space="preserve">The current values are obtained through in situ or remote measurement or by analytic methods or hydrodynamic </w:t>
      </w:r>
      <w:r w:rsidR="00CF30EA" w:rsidRPr="00CF30EA">
        <w:rPr>
          <w:lang w:val="en-GB"/>
        </w:rPr>
        <w:t>modelling</w:t>
      </w:r>
      <w:r w:rsidRPr="00CF30EA">
        <w:rPr>
          <w:lang w:val="en-GB"/>
        </w:rPr>
        <w:t xml:space="preserve">. The </w:t>
      </w:r>
      <w:r w:rsidR="00CF30EA">
        <w:rPr>
          <w:lang w:val="en-GB"/>
        </w:rPr>
        <w:t>Product Specification</w:t>
      </w:r>
      <w:r w:rsidR="0055319C" w:rsidRPr="00CF30EA">
        <w:rPr>
          <w:lang w:val="en-GB"/>
        </w:rPr>
        <w:t xml:space="preserve"> includes general information for </w:t>
      </w:r>
      <w:r w:rsidR="00693639" w:rsidRPr="00CF30EA">
        <w:rPr>
          <w:lang w:val="en-GB"/>
        </w:rPr>
        <w:t xml:space="preserve">data identification as well as </w:t>
      </w:r>
      <w:r w:rsidR="0055319C" w:rsidRPr="00CF30EA">
        <w:rPr>
          <w:lang w:val="en-GB"/>
        </w:rPr>
        <w:t>for data content and structure, reference system, data quality aspects, data capture, maintenance, encoding, delivery, metadata and portrayal.</w:t>
      </w:r>
    </w:p>
    <w:p w14:paraId="641ADB0C" w14:textId="4BDD7CA5" w:rsidR="00FA7416" w:rsidRPr="00CF30EA" w:rsidRDefault="00FA7416" w:rsidP="00CF30EA">
      <w:pPr>
        <w:pStyle w:val="Heading3"/>
        <w:tabs>
          <w:tab w:val="clear" w:pos="660"/>
          <w:tab w:val="clear" w:pos="880"/>
          <w:tab w:val="left" w:pos="851"/>
        </w:tabs>
        <w:spacing w:before="120" w:after="120" w:line="240" w:lineRule="auto"/>
        <w:ind w:left="851" w:hanging="851"/>
      </w:pPr>
      <w:bookmarkStart w:id="230" w:name="_Toc172126702"/>
      <w:r w:rsidRPr="00CF30EA">
        <w:t>Data types</w:t>
      </w:r>
      <w:bookmarkEnd w:id="230"/>
    </w:p>
    <w:p w14:paraId="3F10D615" w14:textId="29B6EF9C" w:rsidR="006E643C" w:rsidRPr="00CF30EA" w:rsidRDefault="006E643C" w:rsidP="002E6A5C">
      <w:pPr>
        <w:autoSpaceDE w:val="0"/>
        <w:autoSpaceDN w:val="0"/>
        <w:adjustRightInd w:val="0"/>
        <w:spacing w:after="60" w:line="240" w:lineRule="auto"/>
        <w:rPr>
          <w:lang w:val="en-GB"/>
        </w:rPr>
      </w:pPr>
      <w:r w:rsidRPr="00CF30EA">
        <w:rPr>
          <w:lang w:val="en-GB"/>
        </w:rPr>
        <w:t xml:space="preserve">A </w:t>
      </w:r>
      <w:r w:rsidR="008027D1" w:rsidRPr="00CF30EA">
        <w:rPr>
          <w:lang w:val="en-GB"/>
        </w:rPr>
        <w:t xml:space="preserve">dataset </w:t>
      </w:r>
      <w:r w:rsidR="000B7F2A" w:rsidRPr="00CF30EA">
        <w:rPr>
          <w:lang w:val="en-GB"/>
        </w:rPr>
        <w:t>containing</w:t>
      </w:r>
      <w:r w:rsidRPr="00CF30EA">
        <w:rPr>
          <w:lang w:val="en-GB"/>
        </w:rPr>
        <w:t xml:space="preserve"> Surface Current data</w:t>
      </w:r>
      <w:r w:rsidR="000B7F2A" w:rsidRPr="00CF30EA">
        <w:rPr>
          <w:lang w:val="en-GB"/>
        </w:rPr>
        <w:t xml:space="preserve"> </w:t>
      </w:r>
      <w:r w:rsidR="008027D1" w:rsidRPr="00CF30EA">
        <w:rPr>
          <w:lang w:val="en-GB"/>
        </w:rPr>
        <w:t>describes a set of</w:t>
      </w:r>
      <w:r w:rsidR="000B7F2A" w:rsidRPr="00CF30EA">
        <w:rPr>
          <w:lang w:val="en-GB"/>
        </w:rPr>
        <w:t xml:space="preserve"> </w:t>
      </w:r>
      <w:r w:rsidR="008027D1" w:rsidRPr="00CF30EA">
        <w:rPr>
          <w:lang w:val="en-GB"/>
        </w:rPr>
        <w:t>values distributed over an area</w:t>
      </w:r>
      <w:r w:rsidR="000B7F2A" w:rsidRPr="00CF30EA">
        <w:rPr>
          <w:lang w:val="en-GB"/>
        </w:rPr>
        <w:t>. The structure containing the values is either</w:t>
      </w:r>
      <w:r w:rsidR="008027D1" w:rsidRPr="00CF30EA">
        <w:rPr>
          <w:lang w:val="en-GB"/>
        </w:rPr>
        <w:t xml:space="preserve"> a </w:t>
      </w:r>
      <w:r w:rsidR="000B7F2A" w:rsidRPr="00CF30EA">
        <w:rPr>
          <w:lang w:val="en-GB"/>
        </w:rPr>
        <w:t>Grid C</w:t>
      </w:r>
      <w:r w:rsidR="008027D1" w:rsidRPr="00CF30EA">
        <w:rPr>
          <w:lang w:val="en-GB"/>
        </w:rPr>
        <w:t>overage</w:t>
      </w:r>
      <w:r w:rsidR="000B7F2A" w:rsidRPr="00CF30EA">
        <w:rPr>
          <w:lang w:val="en-GB"/>
        </w:rPr>
        <w:t xml:space="preserve"> or a Point </w:t>
      </w:r>
      <w:r w:rsidR="00432C27" w:rsidRPr="00CF30EA">
        <w:rPr>
          <w:lang w:val="en-GB"/>
        </w:rPr>
        <w:t>Coverage.</w:t>
      </w:r>
    </w:p>
    <w:p w14:paraId="6DFE1F3E" w14:textId="16FC0562" w:rsidR="006E643C" w:rsidRPr="00CF30EA" w:rsidRDefault="008027D1" w:rsidP="00A51312">
      <w:pPr>
        <w:numPr>
          <w:ilvl w:val="0"/>
          <w:numId w:val="16"/>
        </w:numPr>
        <w:autoSpaceDE w:val="0"/>
        <w:autoSpaceDN w:val="0"/>
        <w:adjustRightInd w:val="0"/>
        <w:spacing w:after="60" w:line="240" w:lineRule="auto"/>
        <w:ind w:left="567" w:hanging="283"/>
        <w:rPr>
          <w:lang w:val="en-GB"/>
        </w:rPr>
      </w:pPr>
      <w:r w:rsidRPr="00CF30EA">
        <w:rPr>
          <w:iCs/>
          <w:lang w:val="en-GB"/>
        </w:rPr>
        <w:t>Gridded data consists of a set of attribute values organized in a grid together with metadata to describe the meaning of the attribute values and spatial referencing information to position the data.</w:t>
      </w:r>
      <w:r w:rsidR="00875608" w:rsidRPr="00CF30EA">
        <w:rPr>
          <w:iCs/>
          <w:lang w:val="en-GB"/>
        </w:rPr>
        <w:t xml:space="preserve"> </w:t>
      </w:r>
      <w:r w:rsidR="006E643C" w:rsidRPr="00CF30EA">
        <w:rPr>
          <w:iCs/>
          <w:lang w:val="en-GB"/>
        </w:rPr>
        <w:t>An essential characteristic of a regular grid is that the geographic position of any node can be computed from the values of the origin and point spacing.</w:t>
      </w:r>
      <w:r w:rsidR="006A722F" w:rsidRPr="00CF30EA">
        <w:rPr>
          <w:iCs/>
          <w:lang w:val="en-GB"/>
        </w:rPr>
        <w:t xml:space="preserve"> </w:t>
      </w:r>
      <w:r w:rsidR="00072B43" w:rsidRPr="00CF30EA">
        <w:rPr>
          <w:iCs/>
          <w:lang w:val="en-GB"/>
        </w:rPr>
        <w:t xml:space="preserve">Therefore, a Grid Coverage is appropriate for this type of data. </w:t>
      </w:r>
      <w:r w:rsidR="006A722F" w:rsidRPr="00CF30EA">
        <w:rPr>
          <w:iCs/>
          <w:lang w:val="en-GB"/>
        </w:rPr>
        <w:t xml:space="preserve">A </w:t>
      </w:r>
      <w:r w:rsidR="00A51312">
        <w:rPr>
          <w:iCs/>
          <w:lang w:val="en-GB"/>
        </w:rPr>
        <w:t>C</w:t>
      </w:r>
      <w:r w:rsidR="006A722F" w:rsidRPr="00CF30EA">
        <w:rPr>
          <w:iCs/>
          <w:lang w:val="en-GB"/>
        </w:rPr>
        <w:t>overage incl</w:t>
      </w:r>
      <w:r w:rsidR="000B054A" w:rsidRPr="00CF30EA">
        <w:rPr>
          <w:iCs/>
          <w:lang w:val="en-GB"/>
        </w:rPr>
        <w:t>udes a function which provides values at</w:t>
      </w:r>
      <w:r w:rsidR="006A722F" w:rsidRPr="00CF30EA">
        <w:rPr>
          <w:iCs/>
          <w:lang w:val="en-GB"/>
        </w:rPr>
        <w:t xml:space="preserve"> geographic locations within the extent of the grid.</w:t>
      </w:r>
      <w:r w:rsidR="000B054A" w:rsidRPr="00CF30EA">
        <w:rPr>
          <w:iCs/>
          <w:lang w:val="en-GB"/>
        </w:rPr>
        <w:t xml:space="preserve"> A continuous function provides values at all locations, </w:t>
      </w:r>
      <w:r w:rsidR="0053611F" w:rsidRPr="00CF30EA">
        <w:rPr>
          <w:iCs/>
          <w:lang w:val="en-GB"/>
        </w:rPr>
        <w:t>while</w:t>
      </w:r>
      <w:r w:rsidR="000B054A" w:rsidRPr="00CF30EA">
        <w:rPr>
          <w:iCs/>
          <w:lang w:val="en-GB"/>
        </w:rPr>
        <w:t xml:space="preserve"> a discrete function</w:t>
      </w:r>
      <w:r w:rsidR="0053611F" w:rsidRPr="00CF30EA">
        <w:rPr>
          <w:iCs/>
          <w:lang w:val="en-GB"/>
        </w:rPr>
        <w:t>, which is used for Surface Currents,</w:t>
      </w:r>
      <w:r w:rsidR="000B054A" w:rsidRPr="00CF30EA">
        <w:rPr>
          <w:iCs/>
          <w:lang w:val="en-GB"/>
        </w:rPr>
        <w:t xml:space="preserve"> provides values at only specific points (</w:t>
      </w:r>
      <w:r w:rsidR="00F9107D" w:rsidRPr="00CF30EA">
        <w:rPr>
          <w:iCs/>
          <w:lang w:val="en-GB"/>
        </w:rPr>
        <w:t>for example</w:t>
      </w:r>
      <w:r w:rsidR="000B054A" w:rsidRPr="00CF30EA">
        <w:rPr>
          <w:iCs/>
          <w:lang w:val="en-GB"/>
        </w:rPr>
        <w:t xml:space="preserve"> grid nodes).</w:t>
      </w:r>
    </w:p>
    <w:p w14:paraId="5AE3731C" w14:textId="547C2A6F" w:rsidR="008027D1" w:rsidRPr="00CF30EA" w:rsidRDefault="00875608" w:rsidP="00A51312">
      <w:pPr>
        <w:numPr>
          <w:ilvl w:val="0"/>
          <w:numId w:val="16"/>
        </w:numPr>
        <w:autoSpaceDE w:val="0"/>
        <w:autoSpaceDN w:val="0"/>
        <w:adjustRightInd w:val="0"/>
        <w:spacing w:after="120" w:line="240" w:lineRule="auto"/>
        <w:ind w:left="567" w:hanging="283"/>
        <w:rPr>
          <w:lang w:val="en-GB"/>
        </w:rPr>
      </w:pPr>
      <w:r w:rsidRPr="00CF30EA">
        <w:rPr>
          <w:iCs/>
          <w:lang w:val="en-GB"/>
        </w:rPr>
        <w:t xml:space="preserve">Another </w:t>
      </w:r>
      <w:r w:rsidR="00163699" w:rsidRPr="00CF30EA">
        <w:rPr>
          <w:iCs/>
          <w:lang w:val="en-GB"/>
        </w:rPr>
        <w:t xml:space="preserve">type of </w:t>
      </w:r>
      <w:r w:rsidR="006E643C" w:rsidRPr="00CF30EA">
        <w:rPr>
          <w:iCs/>
          <w:lang w:val="en-GB"/>
        </w:rPr>
        <w:t xml:space="preserve">structure </w:t>
      </w:r>
      <w:r w:rsidRPr="00CF30EA">
        <w:rPr>
          <w:iCs/>
          <w:lang w:val="en-GB"/>
        </w:rPr>
        <w:t xml:space="preserve">is a </w:t>
      </w:r>
      <w:r w:rsidR="006E643C" w:rsidRPr="00CF30EA">
        <w:rPr>
          <w:iCs/>
          <w:lang w:val="en-GB"/>
        </w:rPr>
        <w:t>P</w:t>
      </w:r>
      <w:r w:rsidRPr="00CF30EA">
        <w:rPr>
          <w:iCs/>
          <w:lang w:val="en-GB"/>
        </w:rPr>
        <w:t xml:space="preserve">oint </w:t>
      </w:r>
      <w:r w:rsidR="00432C27" w:rsidRPr="00CF30EA">
        <w:rPr>
          <w:iCs/>
          <w:lang w:val="en-GB"/>
        </w:rPr>
        <w:t>Coverage</w:t>
      </w:r>
      <w:r w:rsidRPr="00CF30EA">
        <w:rPr>
          <w:iCs/>
          <w:lang w:val="en-GB"/>
        </w:rPr>
        <w:t xml:space="preserve">, which also contains metadata and attribute values, although </w:t>
      </w:r>
      <w:r w:rsidR="00424200" w:rsidRPr="00CF30EA">
        <w:rPr>
          <w:iCs/>
          <w:lang w:val="en-GB"/>
        </w:rPr>
        <w:t xml:space="preserve">the locations </w:t>
      </w:r>
      <w:r w:rsidR="000B054A" w:rsidRPr="00CF30EA">
        <w:rPr>
          <w:iCs/>
          <w:lang w:val="en-GB"/>
        </w:rPr>
        <w:t xml:space="preserve">of the points </w:t>
      </w:r>
      <w:r w:rsidR="00424200" w:rsidRPr="00CF30EA">
        <w:rPr>
          <w:iCs/>
          <w:lang w:val="en-GB"/>
        </w:rPr>
        <w:t xml:space="preserve">are </w:t>
      </w:r>
      <w:r w:rsidRPr="00CF30EA">
        <w:rPr>
          <w:iCs/>
          <w:lang w:val="en-GB"/>
        </w:rPr>
        <w:t>not organized into a</w:t>
      </w:r>
      <w:r w:rsidR="00424200" w:rsidRPr="00CF30EA">
        <w:rPr>
          <w:iCs/>
          <w:lang w:val="en-GB"/>
        </w:rPr>
        <w:t xml:space="preserve"> regular</w:t>
      </w:r>
      <w:r w:rsidRPr="00CF30EA">
        <w:rPr>
          <w:iCs/>
          <w:lang w:val="en-GB"/>
        </w:rPr>
        <w:t xml:space="preserve"> grid.</w:t>
      </w:r>
      <w:r w:rsidR="006E643C" w:rsidRPr="00CF30EA">
        <w:rPr>
          <w:iCs/>
          <w:lang w:val="en-GB"/>
        </w:rPr>
        <w:t xml:space="preserve"> The location of all</w:t>
      </w:r>
      <w:r w:rsidR="000B054A" w:rsidRPr="00CF30EA">
        <w:rPr>
          <w:iCs/>
          <w:lang w:val="en-GB"/>
        </w:rPr>
        <w:t xml:space="preserve"> points</w:t>
      </w:r>
      <w:r w:rsidR="006E643C" w:rsidRPr="00CF30EA">
        <w:rPr>
          <w:iCs/>
          <w:lang w:val="en-GB"/>
        </w:rPr>
        <w:t xml:space="preserve"> must be explicitly specified.</w:t>
      </w:r>
      <w:r w:rsidR="000B054A" w:rsidRPr="00CF30EA">
        <w:rPr>
          <w:iCs/>
          <w:lang w:val="en-GB"/>
        </w:rPr>
        <w:t xml:space="preserve"> There is no coverage function.</w:t>
      </w:r>
    </w:p>
    <w:p w14:paraId="3A74CE0C" w14:textId="644C8561" w:rsidR="00A203F1" w:rsidRPr="00CF30EA" w:rsidRDefault="001A774B" w:rsidP="0098512D">
      <w:pPr>
        <w:pStyle w:val="Heading3"/>
        <w:tabs>
          <w:tab w:val="clear" w:pos="660"/>
          <w:tab w:val="clear" w:pos="880"/>
          <w:tab w:val="left" w:pos="851"/>
        </w:tabs>
        <w:spacing w:before="120" w:after="120"/>
        <w:ind w:left="851" w:hanging="851"/>
      </w:pPr>
      <w:bookmarkStart w:id="231" w:name="_Toc172126703"/>
      <w:r w:rsidRPr="00CF30EA">
        <w:t>Display</w:t>
      </w:r>
      <w:bookmarkEnd w:id="231"/>
    </w:p>
    <w:p w14:paraId="7F31F22A" w14:textId="111DF251" w:rsidR="001A774B" w:rsidRPr="00CF30EA" w:rsidRDefault="001A774B" w:rsidP="00A51312">
      <w:pPr>
        <w:spacing w:after="120" w:line="240" w:lineRule="auto"/>
        <w:rPr>
          <w:lang w:val="en-GB"/>
        </w:rPr>
      </w:pPr>
      <w:r w:rsidRPr="00CF30EA">
        <w:rPr>
          <w:lang w:val="en-GB"/>
        </w:rPr>
        <w:t>This Product Specification describes one way of displaying surface current information</w:t>
      </w:r>
      <w:r w:rsidR="00A948F7" w:rsidRPr="00CF30EA">
        <w:rPr>
          <w:lang w:val="en-GB"/>
        </w:rPr>
        <w:t>, as an arrow shape</w:t>
      </w:r>
      <w:r w:rsidR="00136EDE" w:rsidRPr="00CF30EA">
        <w:rPr>
          <w:lang w:val="en-GB"/>
        </w:rPr>
        <w:t xml:space="preserve"> pointing in the direction of current flow</w:t>
      </w:r>
      <w:r w:rsidR="00A948F7" w:rsidRPr="00CF30EA">
        <w:rPr>
          <w:lang w:val="en-GB"/>
        </w:rPr>
        <w:t xml:space="preserve"> whose colour</w:t>
      </w:r>
      <w:r w:rsidR="00136EDE" w:rsidRPr="00CF30EA">
        <w:rPr>
          <w:lang w:val="en-GB"/>
        </w:rPr>
        <w:t xml:space="preserve"> and size are determined by the velocity of the current. This arrow shape is used by both gridded and point data types. For gridded data, the symbol is placed at the points constituting the grid and represents the speed and direction of currents at the grid point.</w:t>
      </w:r>
    </w:p>
    <w:p w14:paraId="25016E3C" w14:textId="34C87E70" w:rsidR="00FA7416" w:rsidRPr="00CF30EA" w:rsidRDefault="00FA7416" w:rsidP="0098512D">
      <w:pPr>
        <w:pStyle w:val="Heading3"/>
        <w:tabs>
          <w:tab w:val="clear" w:pos="660"/>
          <w:tab w:val="clear" w:pos="880"/>
          <w:tab w:val="left" w:pos="851"/>
        </w:tabs>
        <w:spacing w:before="120" w:after="120" w:line="240" w:lineRule="auto"/>
        <w:ind w:left="851" w:hanging="851"/>
      </w:pPr>
      <w:bookmarkStart w:id="232" w:name="_Toc126186777"/>
      <w:bookmarkStart w:id="233" w:name="_Toc126241790"/>
      <w:bookmarkStart w:id="234" w:name="_Toc127967165"/>
      <w:bookmarkStart w:id="235" w:name="_Toc127967680"/>
      <w:bookmarkStart w:id="236" w:name="_Toc126186778"/>
      <w:bookmarkStart w:id="237" w:name="_Toc126241791"/>
      <w:bookmarkStart w:id="238" w:name="_Toc127967166"/>
      <w:bookmarkStart w:id="239" w:name="_Toc127967681"/>
      <w:bookmarkStart w:id="240" w:name="_Toc172126704"/>
      <w:bookmarkEnd w:id="232"/>
      <w:bookmarkEnd w:id="233"/>
      <w:bookmarkEnd w:id="234"/>
      <w:bookmarkEnd w:id="235"/>
      <w:bookmarkEnd w:id="236"/>
      <w:bookmarkEnd w:id="237"/>
      <w:bookmarkEnd w:id="238"/>
      <w:bookmarkEnd w:id="239"/>
      <w:r w:rsidRPr="00CF30EA">
        <w:t>Encoding</w:t>
      </w:r>
      <w:bookmarkEnd w:id="240"/>
    </w:p>
    <w:p w14:paraId="00A637D1" w14:textId="0B039F42" w:rsidR="003F4970" w:rsidRDefault="00F35236" w:rsidP="0098512D">
      <w:pPr>
        <w:spacing w:after="120" w:line="240" w:lineRule="auto"/>
        <w:rPr>
          <w:lang w:val="en-GB"/>
        </w:rPr>
      </w:pPr>
      <w:r w:rsidRPr="00CF30EA">
        <w:rPr>
          <w:lang w:val="en-GB"/>
        </w:rPr>
        <w:t xml:space="preserve">The Hierarchical Data Format version 5 (HDF5) </w:t>
      </w:r>
      <w:r w:rsidR="008A38AF" w:rsidRPr="00CF30EA">
        <w:rPr>
          <w:lang w:val="en-GB"/>
        </w:rPr>
        <w:t>promote</w:t>
      </w:r>
      <w:r w:rsidRPr="00CF30EA">
        <w:rPr>
          <w:lang w:val="en-GB"/>
        </w:rPr>
        <w:t>s</w:t>
      </w:r>
      <w:r w:rsidR="008A38AF" w:rsidRPr="00CF30EA">
        <w:rPr>
          <w:lang w:val="en-GB"/>
        </w:rPr>
        <w:t xml:space="preserve"> compatible data exchange </w:t>
      </w:r>
      <w:r w:rsidRPr="00CF30EA">
        <w:rPr>
          <w:lang w:val="en-GB"/>
        </w:rPr>
        <w:t>due to its</w:t>
      </w:r>
      <w:r w:rsidR="008A38AF" w:rsidRPr="00CF30EA">
        <w:rPr>
          <w:lang w:val="en-GB"/>
        </w:rPr>
        <w:t xml:space="preserve"> common neutral encoding format</w:t>
      </w:r>
      <w:r w:rsidR="00920628" w:rsidRPr="00CF30EA">
        <w:rPr>
          <w:lang w:val="en-GB"/>
        </w:rPr>
        <w:t xml:space="preserve">, </w:t>
      </w:r>
      <w:r w:rsidR="00C6114F" w:rsidRPr="00CF30EA">
        <w:rPr>
          <w:lang w:val="en-GB"/>
        </w:rPr>
        <w:t xml:space="preserve">and </w:t>
      </w:r>
      <w:r w:rsidRPr="00CF30EA">
        <w:rPr>
          <w:lang w:val="en-GB"/>
        </w:rPr>
        <w:t>is the format used for this data product.</w:t>
      </w:r>
      <w:r w:rsidR="008A38AF" w:rsidRPr="00CF30EA">
        <w:rPr>
          <w:lang w:val="en-GB"/>
        </w:rPr>
        <w:t xml:space="preserve"> HDF5 is object oriented and suitable for </w:t>
      </w:r>
      <w:r w:rsidR="006A722F" w:rsidRPr="00CF30EA">
        <w:rPr>
          <w:lang w:val="en-GB"/>
        </w:rPr>
        <w:t xml:space="preserve">many </w:t>
      </w:r>
      <w:r w:rsidR="008A38AF" w:rsidRPr="00CF30EA">
        <w:rPr>
          <w:lang w:val="en-GB"/>
        </w:rPr>
        <w:t>types of data</w:t>
      </w:r>
      <w:r w:rsidR="00966284" w:rsidRPr="00CF30EA">
        <w:rPr>
          <w:lang w:val="en-GB"/>
        </w:rPr>
        <w:t xml:space="preserve"> </w:t>
      </w:r>
      <w:r w:rsidR="008A38AF" w:rsidRPr="00CF30EA">
        <w:rPr>
          <w:lang w:val="en-GB"/>
        </w:rPr>
        <w:t xml:space="preserve">and forms the basis of </w:t>
      </w:r>
      <w:r w:rsidR="00E76971" w:rsidRPr="00CF30EA">
        <w:rPr>
          <w:lang w:val="en-GB"/>
        </w:rPr>
        <w:t xml:space="preserve">the Network Common Data Form (NetCDF), </w:t>
      </w:r>
      <w:r w:rsidR="008A38AF" w:rsidRPr="00CF30EA">
        <w:rPr>
          <w:lang w:val="en-GB"/>
        </w:rPr>
        <w:t xml:space="preserve">a popular format used for scientific data. </w:t>
      </w:r>
    </w:p>
    <w:p w14:paraId="5B4B72E1" w14:textId="77777777" w:rsidR="0098512D" w:rsidRPr="00CF30EA" w:rsidRDefault="0098512D" w:rsidP="0098512D">
      <w:pPr>
        <w:spacing w:after="120" w:line="240" w:lineRule="auto"/>
        <w:rPr>
          <w:lang w:val="en-GB"/>
        </w:rPr>
      </w:pPr>
    </w:p>
    <w:p w14:paraId="2AE66429" w14:textId="24C98FFD" w:rsidR="00F9107D" w:rsidRPr="00CF30EA" w:rsidRDefault="00F9107D" w:rsidP="0098512D">
      <w:pPr>
        <w:pStyle w:val="Heading2"/>
        <w:tabs>
          <w:tab w:val="clear" w:pos="540"/>
          <w:tab w:val="clear" w:pos="700"/>
          <w:tab w:val="left" w:pos="709"/>
        </w:tabs>
        <w:spacing w:before="120" w:after="200" w:line="240" w:lineRule="auto"/>
        <w:ind w:left="709" w:hanging="709"/>
        <w:rPr>
          <w:lang w:val="en-GB"/>
        </w:rPr>
      </w:pPr>
      <w:bookmarkStart w:id="241" w:name="_Toc172126705"/>
      <w:r w:rsidRPr="00CF30EA">
        <w:rPr>
          <w:lang w:val="en-GB"/>
        </w:rPr>
        <w:t>Scope</w:t>
      </w:r>
      <w:bookmarkEnd w:id="241"/>
    </w:p>
    <w:p w14:paraId="45AC38D0" w14:textId="5417082E" w:rsidR="00FA5D70" w:rsidRDefault="008027D1" w:rsidP="0098512D">
      <w:pPr>
        <w:spacing w:after="120" w:line="240" w:lineRule="auto"/>
        <w:rPr>
          <w:lang w:val="en-GB"/>
        </w:rPr>
      </w:pPr>
      <w:r w:rsidRPr="00CF30EA">
        <w:rPr>
          <w:lang w:val="en-GB"/>
        </w:rPr>
        <w:t xml:space="preserve">This document describes an S-100 compliant </w:t>
      </w:r>
      <w:r w:rsidR="0098512D">
        <w:rPr>
          <w:lang w:val="en-GB"/>
        </w:rPr>
        <w:t>P</w:t>
      </w:r>
      <w:r w:rsidRPr="00CF30EA">
        <w:rPr>
          <w:lang w:val="en-GB"/>
        </w:rPr>
        <w:t xml:space="preserve">roduct </w:t>
      </w:r>
      <w:r w:rsidR="0098512D">
        <w:rPr>
          <w:lang w:val="en-GB"/>
        </w:rPr>
        <w:t>S</w:t>
      </w:r>
      <w:r w:rsidRPr="00CF30EA">
        <w:rPr>
          <w:lang w:val="en-GB"/>
        </w:rPr>
        <w:t xml:space="preserve">pecification </w:t>
      </w:r>
      <w:r w:rsidR="00693639" w:rsidRPr="00CF30EA">
        <w:rPr>
          <w:lang w:val="en-GB"/>
        </w:rPr>
        <w:t>for surface currents and it</w:t>
      </w:r>
      <w:r w:rsidRPr="00CF30EA">
        <w:rPr>
          <w:lang w:val="en-GB"/>
        </w:rPr>
        <w:t xml:space="preserve"> specifies the content, structure, and metadata needed for creating a fully compliant S-111 </w:t>
      </w:r>
      <w:r w:rsidR="00E76971" w:rsidRPr="00CF30EA">
        <w:rPr>
          <w:lang w:val="en-GB"/>
        </w:rPr>
        <w:t xml:space="preserve">product </w:t>
      </w:r>
      <w:r w:rsidRPr="00CF30EA">
        <w:rPr>
          <w:lang w:val="en-GB"/>
        </w:rPr>
        <w:t xml:space="preserve">and for its portrayal within an S-100 </w:t>
      </w:r>
      <w:r w:rsidR="00900027" w:rsidRPr="00CF30EA">
        <w:rPr>
          <w:lang w:val="en-GB"/>
        </w:rPr>
        <w:t>electronic charting environment</w:t>
      </w:r>
      <w:r w:rsidR="0098512D">
        <w:rPr>
          <w:lang w:val="en-GB"/>
        </w:rPr>
        <w:t xml:space="preserve">. </w:t>
      </w:r>
      <w:r w:rsidRPr="00CF30EA">
        <w:rPr>
          <w:lang w:val="en-GB"/>
        </w:rPr>
        <w:t xml:space="preserve">This </w:t>
      </w:r>
      <w:r w:rsidR="0098512D">
        <w:rPr>
          <w:lang w:val="en-GB"/>
        </w:rPr>
        <w:t>P</w:t>
      </w:r>
      <w:r w:rsidRPr="00CF30EA">
        <w:rPr>
          <w:lang w:val="en-GB"/>
        </w:rPr>
        <w:t xml:space="preserve">roduct </w:t>
      </w:r>
      <w:r w:rsidR="0098512D">
        <w:rPr>
          <w:lang w:val="en-GB"/>
        </w:rPr>
        <w:t>S</w:t>
      </w:r>
      <w:r w:rsidRPr="00CF30EA">
        <w:rPr>
          <w:lang w:val="en-GB"/>
        </w:rPr>
        <w:t xml:space="preserve">pecification includes the content model, the encoding, the </w:t>
      </w:r>
      <w:r w:rsidR="0098512D">
        <w:rPr>
          <w:lang w:val="en-GB"/>
        </w:rPr>
        <w:t>F</w:t>
      </w:r>
      <w:r w:rsidRPr="00CF30EA">
        <w:rPr>
          <w:lang w:val="en-GB"/>
        </w:rPr>
        <w:t xml:space="preserve">eature </w:t>
      </w:r>
      <w:r w:rsidR="0098512D">
        <w:rPr>
          <w:lang w:val="en-GB"/>
        </w:rPr>
        <w:t>C</w:t>
      </w:r>
      <w:r w:rsidRPr="00CF30EA">
        <w:rPr>
          <w:lang w:val="en-GB"/>
        </w:rPr>
        <w:t xml:space="preserve">atalogue and metadata. </w:t>
      </w:r>
      <w:r w:rsidR="00FA5D70" w:rsidRPr="00CF30EA">
        <w:rPr>
          <w:lang w:val="en-GB"/>
        </w:rPr>
        <w:t>T</w:t>
      </w:r>
      <w:r w:rsidR="009319F0" w:rsidRPr="00CF30EA">
        <w:rPr>
          <w:lang w:val="en-GB"/>
        </w:rPr>
        <w:t xml:space="preserve">he surface </w:t>
      </w:r>
      <w:r w:rsidR="007E3256" w:rsidRPr="00CF30EA">
        <w:rPr>
          <w:lang w:val="en-GB"/>
        </w:rPr>
        <w:t>c</w:t>
      </w:r>
      <w:r w:rsidR="00FA5D70" w:rsidRPr="00CF30EA">
        <w:rPr>
          <w:lang w:val="en-GB"/>
        </w:rPr>
        <w:t>urr</w:t>
      </w:r>
      <w:r w:rsidR="007E3256" w:rsidRPr="00CF30EA">
        <w:rPr>
          <w:lang w:val="en-GB"/>
        </w:rPr>
        <w:t>ent p</w:t>
      </w:r>
      <w:r w:rsidR="00FA5D70" w:rsidRPr="00CF30EA">
        <w:rPr>
          <w:lang w:val="en-GB"/>
        </w:rPr>
        <w:t xml:space="preserve">roduct may be used </w:t>
      </w:r>
      <w:r w:rsidR="00900027" w:rsidRPr="00CF30EA">
        <w:rPr>
          <w:lang w:val="en-GB"/>
        </w:rPr>
        <w:t xml:space="preserve">either </w:t>
      </w:r>
      <w:r w:rsidR="00FA5D70" w:rsidRPr="00CF30EA">
        <w:rPr>
          <w:lang w:val="en-GB"/>
        </w:rPr>
        <w:t>alone or combined with other S</w:t>
      </w:r>
      <w:r w:rsidR="00D46176" w:rsidRPr="00CF30EA">
        <w:rPr>
          <w:lang w:val="en-GB"/>
        </w:rPr>
        <w:noBreakHyphen/>
      </w:r>
      <w:r w:rsidR="00FA5D70" w:rsidRPr="00CF30EA">
        <w:rPr>
          <w:lang w:val="en-GB"/>
        </w:rPr>
        <w:t xml:space="preserve">100 compatible data. </w:t>
      </w:r>
    </w:p>
    <w:p w14:paraId="55B43FA2" w14:textId="77777777" w:rsidR="0098512D" w:rsidRPr="00CF30EA" w:rsidRDefault="0098512D" w:rsidP="0098512D">
      <w:pPr>
        <w:spacing w:after="120" w:line="240" w:lineRule="auto"/>
        <w:rPr>
          <w:lang w:val="en-GB"/>
        </w:rPr>
      </w:pPr>
    </w:p>
    <w:p w14:paraId="1B692EC7" w14:textId="4A5B49EA" w:rsidR="00E57893" w:rsidRPr="00CF30EA" w:rsidRDefault="00E57893" w:rsidP="0098512D">
      <w:pPr>
        <w:pStyle w:val="Heading2"/>
        <w:tabs>
          <w:tab w:val="clear" w:pos="540"/>
          <w:tab w:val="clear" w:pos="700"/>
          <w:tab w:val="left" w:pos="709"/>
        </w:tabs>
        <w:spacing w:before="120" w:after="200" w:line="240" w:lineRule="auto"/>
        <w:ind w:left="709" w:hanging="709"/>
        <w:rPr>
          <w:lang w:val="en-GB"/>
        </w:rPr>
      </w:pPr>
      <w:bookmarkStart w:id="242" w:name="_Toc172126706"/>
      <w:bookmarkStart w:id="243" w:name="_Toc412810740"/>
      <w:r w:rsidRPr="00CF30EA">
        <w:rPr>
          <w:lang w:val="en-GB"/>
        </w:rPr>
        <w:lastRenderedPageBreak/>
        <w:t>References</w:t>
      </w:r>
      <w:bookmarkEnd w:id="242"/>
    </w:p>
    <w:p w14:paraId="40D02C9D" w14:textId="51910B15" w:rsidR="00E57893" w:rsidRPr="00CF30EA" w:rsidRDefault="00E57893" w:rsidP="0098512D">
      <w:pPr>
        <w:pStyle w:val="Heading3"/>
        <w:tabs>
          <w:tab w:val="clear" w:pos="660"/>
          <w:tab w:val="clear" w:pos="880"/>
          <w:tab w:val="left" w:pos="851"/>
        </w:tabs>
        <w:spacing w:before="120" w:after="120" w:line="240" w:lineRule="auto"/>
        <w:ind w:left="851" w:hanging="851"/>
      </w:pPr>
      <w:bookmarkStart w:id="244" w:name="_Toc172126707"/>
      <w:bookmarkEnd w:id="243"/>
      <w:r w:rsidRPr="00CF30EA">
        <w:t>Normative</w:t>
      </w:r>
      <w:bookmarkEnd w:id="244"/>
    </w:p>
    <w:p w14:paraId="5DB843B8" w14:textId="2B528A86" w:rsidR="00A2052E" w:rsidRPr="00CF30EA" w:rsidRDefault="00A2052E" w:rsidP="00180511">
      <w:pPr>
        <w:autoSpaceDE w:val="0"/>
        <w:autoSpaceDN w:val="0"/>
        <w:adjustRightInd w:val="0"/>
        <w:spacing w:after="120" w:line="240" w:lineRule="auto"/>
        <w:ind w:left="1843" w:hanging="1843"/>
        <w:rPr>
          <w:i/>
          <w:lang w:val="en-GB"/>
        </w:rPr>
      </w:pPr>
      <w:r w:rsidRPr="00CF30EA">
        <w:rPr>
          <w:bCs/>
          <w:iCs/>
          <w:lang w:val="en-GB"/>
        </w:rPr>
        <w:t>HDF5</w:t>
      </w:r>
      <w:r w:rsidRPr="00CF30EA">
        <w:rPr>
          <w:b/>
          <w:i/>
          <w:lang w:val="en-GB"/>
        </w:rPr>
        <w:tab/>
      </w:r>
      <w:r w:rsidRPr="00CF30EA">
        <w:rPr>
          <w:i/>
          <w:lang w:val="en-GB"/>
        </w:rPr>
        <w:t xml:space="preserve">Hierarchical Data Format version 5 – </w:t>
      </w:r>
      <w:hyperlink r:id="rId19" w:history="1">
        <w:r w:rsidR="0098512D" w:rsidRPr="00185FCB">
          <w:rPr>
            <w:rStyle w:val="Hyperlink"/>
            <w:i/>
            <w:lang w:val="en-GB"/>
          </w:rPr>
          <w:t>www.hdfgroup.org</w:t>
        </w:r>
      </w:hyperlink>
      <w:r w:rsidR="0098512D">
        <w:rPr>
          <w:i/>
          <w:lang w:val="en-GB"/>
        </w:rPr>
        <w:t xml:space="preserve"> </w:t>
      </w:r>
    </w:p>
    <w:p w14:paraId="010AD811" w14:textId="5FC6CFE8"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M-3</w:t>
      </w:r>
      <w:r w:rsidRPr="00CF30EA">
        <w:rPr>
          <w:lang w:val="en-GB"/>
        </w:rPr>
        <w:tab/>
      </w:r>
      <w:r w:rsidRPr="00CF30EA">
        <w:rPr>
          <w:i/>
          <w:iCs/>
          <w:lang w:val="en-GB"/>
        </w:rPr>
        <w:t xml:space="preserve">Resolutions of the International Hydrographic Organization, IHO Publication M-3, </w:t>
      </w:r>
      <w:r w:rsidRPr="00CF30EA">
        <w:rPr>
          <w:lang w:val="en-GB"/>
        </w:rPr>
        <w:t>2</w:t>
      </w:r>
      <w:r w:rsidRPr="00CF30EA">
        <w:rPr>
          <w:vertAlign w:val="superscript"/>
          <w:lang w:val="en-GB"/>
        </w:rPr>
        <w:t>nd</w:t>
      </w:r>
      <w:r w:rsidRPr="00CF30EA">
        <w:rPr>
          <w:lang w:val="en-GB"/>
        </w:rPr>
        <w:t xml:space="preserve"> Edition, 2010 (</w:t>
      </w:r>
      <w:r w:rsidRPr="005D6AC5">
        <w:rPr>
          <w:lang w:val="en-GB"/>
        </w:rPr>
        <w:t xml:space="preserve">updated </w:t>
      </w:r>
      <w:r w:rsidR="005D6AC5">
        <w:rPr>
          <w:lang w:val="en-GB"/>
        </w:rPr>
        <w:t>July 2023</w:t>
      </w:r>
      <w:r w:rsidRPr="00CF30EA">
        <w:rPr>
          <w:lang w:val="en-GB"/>
        </w:rPr>
        <w:t>)</w:t>
      </w:r>
    </w:p>
    <w:p w14:paraId="3DF18A8C" w14:textId="18720F73" w:rsidR="00F6670F" w:rsidRPr="00CF30EA" w:rsidRDefault="00F6670F" w:rsidP="00180511">
      <w:pPr>
        <w:autoSpaceDE w:val="0"/>
        <w:autoSpaceDN w:val="0"/>
        <w:adjustRightInd w:val="0"/>
        <w:spacing w:after="120" w:line="240" w:lineRule="auto"/>
        <w:ind w:left="1843" w:hanging="1843"/>
        <w:rPr>
          <w:lang w:val="en-GB"/>
        </w:rPr>
      </w:pPr>
      <w:r w:rsidRPr="00CF30EA">
        <w:rPr>
          <w:lang w:val="en-GB"/>
        </w:rPr>
        <w:t>Res. 3/1919</w:t>
      </w:r>
      <w:r w:rsidRPr="00CF30EA">
        <w:rPr>
          <w:lang w:val="en-GB"/>
        </w:rPr>
        <w:tab/>
        <w:t>IHO Resolution 3/1919 (a</w:t>
      </w:r>
      <w:r w:rsidR="00B24DA3">
        <w:rPr>
          <w:lang w:val="en-GB"/>
        </w:rPr>
        <w:t>s amended), IHO Publication M-3</w:t>
      </w:r>
    </w:p>
    <w:p w14:paraId="180FBF12" w14:textId="77777777" w:rsidR="00A2052E" w:rsidRPr="00CF30EA" w:rsidRDefault="00A2052E" w:rsidP="00180511">
      <w:pPr>
        <w:autoSpaceDE w:val="0"/>
        <w:autoSpaceDN w:val="0"/>
        <w:adjustRightInd w:val="0"/>
        <w:spacing w:after="120" w:line="240" w:lineRule="auto"/>
        <w:ind w:left="1843" w:hanging="1843"/>
        <w:rPr>
          <w:i/>
          <w:lang w:val="en-GB"/>
        </w:rPr>
      </w:pPr>
      <w:r w:rsidRPr="00CF30EA">
        <w:rPr>
          <w:lang w:val="en-GB"/>
        </w:rPr>
        <w:t>S-44</w:t>
      </w:r>
      <w:r w:rsidRPr="00CF30EA">
        <w:rPr>
          <w:lang w:val="en-GB"/>
        </w:rPr>
        <w:tab/>
      </w:r>
      <w:r w:rsidRPr="00CF30EA">
        <w:rPr>
          <w:i/>
          <w:lang w:val="en-GB"/>
        </w:rPr>
        <w:t xml:space="preserve">IHO Standards for Hydrographic Surveys, </w:t>
      </w:r>
      <w:r w:rsidRPr="00CF30EA">
        <w:rPr>
          <w:lang w:val="en-GB"/>
        </w:rPr>
        <w:t>6</w:t>
      </w:r>
      <w:r w:rsidRPr="00CF30EA">
        <w:rPr>
          <w:vertAlign w:val="superscript"/>
          <w:lang w:val="en-GB"/>
        </w:rPr>
        <w:t>th</w:t>
      </w:r>
      <w:r w:rsidRPr="00CF30EA">
        <w:rPr>
          <w:lang w:val="en-GB"/>
        </w:rPr>
        <w:t xml:space="preserve"> Edition, September 2020</w:t>
      </w:r>
    </w:p>
    <w:p w14:paraId="2F21E68A" w14:textId="792A8A82" w:rsidR="00A2052E" w:rsidRPr="00CF30EA" w:rsidRDefault="00A2052E" w:rsidP="00180511">
      <w:pPr>
        <w:autoSpaceDE w:val="0"/>
        <w:autoSpaceDN w:val="0"/>
        <w:adjustRightInd w:val="0"/>
        <w:spacing w:after="120" w:line="240" w:lineRule="auto"/>
        <w:ind w:left="1843" w:hanging="1843"/>
        <w:jc w:val="left"/>
        <w:rPr>
          <w:lang w:val="en-GB"/>
        </w:rPr>
      </w:pPr>
      <w:r w:rsidRPr="00CF30EA">
        <w:rPr>
          <w:lang w:val="en-GB"/>
        </w:rPr>
        <w:t>S-62</w:t>
      </w:r>
      <w:r w:rsidRPr="00CF30EA">
        <w:rPr>
          <w:lang w:val="en-GB"/>
        </w:rPr>
        <w:tab/>
        <w:t xml:space="preserve">List of Data Producer Codes (online), </w:t>
      </w:r>
      <w:r w:rsidR="00DB6C5B" w:rsidRPr="00DB6C5B">
        <w:rPr>
          <w:lang w:val="en-GB"/>
        </w:rPr>
        <w:t>IHO GI registry, URL: https://registry.iho.int</w:t>
      </w:r>
      <w:r w:rsidR="00B24DA3">
        <w:rPr>
          <w:lang w:val="en-GB"/>
        </w:rPr>
        <w:t xml:space="preserve"> </w:t>
      </w:r>
    </w:p>
    <w:p w14:paraId="429608AC" w14:textId="77777777"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S-97</w:t>
      </w:r>
      <w:r w:rsidRPr="00CF30EA">
        <w:rPr>
          <w:lang w:val="en-GB"/>
        </w:rPr>
        <w:tab/>
      </w:r>
      <w:r w:rsidRPr="00CF30EA">
        <w:rPr>
          <w:i/>
          <w:iCs/>
          <w:lang w:val="en-GB"/>
        </w:rPr>
        <w:t>IHO Guidelines for Creating S-100 Product Specifications</w:t>
      </w:r>
      <w:r w:rsidRPr="00CF30EA">
        <w:rPr>
          <w:lang w:val="en-GB"/>
        </w:rPr>
        <w:t xml:space="preserve">, </w:t>
      </w:r>
      <w:r w:rsidRPr="005D6AC5">
        <w:rPr>
          <w:lang w:val="en-GB"/>
        </w:rPr>
        <w:t>Edition 1.1.0, June 2020</w:t>
      </w:r>
    </w:p>
    <w:p w14:paraId="10D78A16" w14:textId="49154F77"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S-98</w:t>
      </w:r>
      <w:r w:rsidRPr="00CF30EA">
        <w:rPr>
          <w:lang w:val="en-GB"/>
        </w:rPr>
        <w:tab/>
      </w:r>
      <w:r w:rsidRPr="00B24DA3">
        <w:rPr>
          <w:i/>
          <w:lang w:val="en-GB"/>
        </w:rPr>
        <w:t>Data Product Interoperability in S-100 Navigation Systems</w:t>
      </w:r>
      <w:r w:rsidRPr="00CF30EA">
        <w:rPr>
          <w:lang w:val="en-GB"/>
        </w:rPr>
        <w:t xml:space="preserve">, </w:t>
      </w:r>
      <w:r w:rsidRPr="005D6AC5">
        <w:rPr>
          <w:lang w:val="en-GB"/>
        </w:rPr>
        <w:t>Edition 1.</w:t>
      </w:r>
      <w:r w:rsidR="005B1C03">
        <w:rPr>
          <w:lang w:val="en-GB"/>
        </w:rPr>
        <w:t>1</w:t>
      </w:r>
      <w:r w:rsidRPr="005D6AC5">
        <w:rPr>
          <w:lang w:val="en-GB"/>
        </w:rPr>
        <w:t xml:space="preserve">.0, </w:t>
      </w:r>
      <w:r w:rsidR="005B1C03">
        <w:rPr>
          <w:lang w:val="en-GB"/>
        </w:rPr>
        <w:t>September 2024 (in preparation)</w:t>
      </w:r>
    </w:p>
    <w:p w14:paraId="659111CE" w14:textId="51966810" w:rsidR="00354ED8" w:rsidRDefault="00A2052E" w:rsidP="00180511">
      <w:pPr>
        <w:autoSpaceDE w:val="0"/>
        <w:autoSpaceDN w:val="0"/>
        <w:adjustRightInd w:val="0"/>
        <w:spacing w:after="120" w:line="240" w:lineRule="auto"/>
        <w:ind w:left="1843" w:hanging="1843"/>
        <w:rPr>
          <w:lang w:val="en-GB"/>
        </w:rPr>
      </w:pPr>
      <w:r w:rsidRPr="00CF30EA">
        <w:rPr>
          <w:lang w:val="en-GB"/>
        </w:rPr>
        <w:t>S-100</w:t>
      </w:r>
      <w:r w:rsidRPr="00CF30EA">
        <w:rPr>
          <w:lang w:val="en-GB"/>
        </w:rPr>
        <w:tab/>
      </w:r>
      <w:r w:rsidRPr="00CF30EA">
        <w:rPr>
          <w:i/>
          <w:lang w:val="en-GB"/>
        </w:rPr>
        <w:t>IHO Universal Hydrographic Data Model</w:t>
      </w:r>
      <w:r w:rsidRPr="00CF30EA">
        <w:rPr>
          <w:lang w:val="en-GB"/>
        </w:rPr>
        <w:t>, Edition 5.</w:t>
      </w:r>
      <w:r w:rsidR="008939EF">
        <w:rPr>
          <w:lang w:val="en-GB"/>
        </w:rPr>
        <w:t>2</w:t>
      </w:r>
      <w:r w:rsidRPr="00CF30EA">
        <w:rPr>
          <w:lang w:val="en-GB"/>
        </w:rPr>
        <w:t xml:space="preserve">.0, </w:t>
      </w:r>
      <w:r w:rsidR="008939EF">
        <w:rPr>
          <w:lang w:val="en-GB"/>
        </w:rPr>
        <w:t>June 2024</w:t>
      </w:r>
    </w:p>
    <w:p w14:paraId="0BA2FD73" w14:textId="289217DA" w:rsidR="005B1C03" w:rsidRDefault="005B1C03" w:rsidP="005B1C03">
      <w:pPr>
        <w:autoSpaceDE w:val="0"/>
        <w:autoSpaceDN w:val="0"/>
        <w:adjustRightInd w:val="0"/>
        <w:spacing w:after="120" w:line="240" w:lineRule="auto"/>
        <w:ind w:left="1843" w:hanging="1843"/>
        <w:rPr>
          <w:lang w:val="en-GB"/>
        </w:rPr>
      </w:pPr>
      <w:r>
        <w:rPr>
          <w:lang w:val="en-GB"/>
        </w:rPr>
        <w:t>S-158</w:t>
      </w:r>
      <w:r>
        <w:rPr>
          <w:lang w:val="en-GB"/>
        </w:rPr>
        <w:tab/>
        <w:t>Validation Checks</w:t>
      </w:r>
      <w:r w:rsidR="00DE3910" w:rsidRPr="00DE3910">
        <w:rPr>
          <w:lang w:val="en-GB"/>
        </w:rPr>
        <w:t>. In preparation</w:t>
      </w:r>
    </w:p>
    <w:p w14:paraId="6B065B48" w14:textId="515CE778" w:rsidR="00DE3910" w:rsidRDefault="00DE3910" w:rsidP="005B1C03">
      <w:pPr>
        <w:autoSpaceDE w:val="0"/>
        <w:autoSpaceDN w:val="0"/>
        <w:adjustRightInd w:val="0"/>
        <w:spacing w:after="120" w:line="240" w:lineRule="auto"/>
        <w:ind w:left="1843" w:hanging="1843"/>
        <w:rPr>
          <w:lang w:val="en-GB"/>
        </w:rPr>
      </w:pPr>
      <w:r>
        <w:rPr>
          <w:lang w:val="en-GB"/>
        </w:rPr>
        <w:t>S-158:100</w:t>
      </w:r>
      <w:r>
        <w:rPr>
          <w:lang w:val="en-GB"/>
        </w:rPr>
        <w:tab/>
        <w:t>Validation Checks (Universal Hydrographic Data Model). In preparation</w:t>
      </w:r>
    </w:p>
    <w:p w14:paraId="6133F2E0" w14:textId="2B42A869" w:rsidR="00E126C2" w:rsidRDefault="00E126C2" w:rsidP="00E126C2">
      <w:pPr>
        <w:autoSpaceDE w:val="0"/>
        <w:autoSpaceDN w:val="0"/>
        <w:adjustRightInd w:val="0"/>
        <w:spacing w:after="120" w:line="240" w:lineRule="auto"/>
        <w:ind w:left="1843" w:hanging="1843"/>
        <w:rPr>
          <w:lang w:val="en-GB"/>
        </w:rPr>
      </w:pPr>
      <w:r w:rsidRPr="00E126C2">
        <w:rPr>
          <w:lang w:val="en-GB"/>
        </w:rPr>
        <w:t>S-158:1</w:t>
      </w:r>
      <w:r>
        <w:rPr>
          <w:lang w:val="en-GB"/>
        </w:rPr>
        <w:t>11</w:t>
      </w:r>
      <w:r w:rsidRPr="00E126C2">
        <w:rPr>
          <w:lang w:val="en-GB"/>
        </w:rPr>
        <w:tab/>
        <w:t xml:space="preserve">Validation Checks – </w:t>
      </w:r>
      <w:r>
        <w:rPr>
          <w:lang w:val="en-GB"/>
        </w:rPr>
        <w:t>Surface Currents</w:t>
      </w:r>
      <w:r w:rsidRPr="00E126C2">
        <w:rPr>
          <w:lang w:val="en-GB"/>
        </w:rPr>
        <w:t xml:space="preserve"> (in preparation)</w:t>
      </w:r>
    </w:p>
    <w:p w14:paraId="721C2B47" w14:textId="77777777" w:rsidR="00DE3910" w:rsidRPr="00DE3910" w:rsidRDefault="00DE3910" w:rsidP="00DE3910">
      <w:pPr>
        <w:autoSpaceDE w:val="0"/>
        <w:autoSpaceDN w:val="0"/>
        <w:adjustRightInd w:val="0"/>
        <w:spacing w:after="120" w:line="240" w:lineRule="auto"/>
        <w:ind w:left="1843" w:hanging="1843"/>
        <w:rPr>
          <w:lang w:val="en-GB"/>
        </w:rPr>
      </w:pPr>
      <w:r w:rsidRPr="00DE3910">
        <w:rPr>
          <w:lang w:val="en-GB"/>
        </w:rPr>
        <w:t>S-158:98</w:t>
      </w:r>
      <w:r w:rsidRPr="00DE3910">
        <w:rPr>
          <w:lang w:val="en-GB"/>
        </w:rPr>
        <w:tab/>
        <w:t>Validation Checks (Interoperability). In preparation</w:t>
      </w:r>
    </w:p>
    <w:p w14:paraId="38136E1D" w14:textId="0E8DB42A" w:rsidR="00DE3910" w:rsidRPr="003A655F" w:rsidRDefault="00DE3910" w:rsidP="00DE3910">
      <w:pPr>
        <w:rPr>
          <w:lang w:val="en-GB"/>
        </w:rPr>
      </w:pPr>
      <w:r w:rsidRPr="00DE3910">
        <w:rPr>
          <w:lang w:val="en-GB"/>
        </w:rPr>
        <w:t>NOTE: Titles and numbers for publications in preparation are provisional pending publication by the IHO.</w:t>
      </w:r>
    </w:p>
    <w:p w14:paraId="2A6ECB1A" w14:textId="77777777" w:rsidR="005B1C03" w:rsidRPr="00CF30EA" w:rsidRDefault="005B1C03" w:rsidP="00180511">
      <w:pPr>
        <w:autoSpaceDE w:val="0"/>
        <w:autoSpaceDN w:val="0"/>
        <w:adjustRightInd w:val="0"/>
        <w:spacing w:after="120" w:line="240" w:lineRule="auto"/>
        <w:ind w:left="1843" w:hanging="1843"/>
        <w:rPr>
          <w:noProof/>
          <w:lang w:val="en-GB"/>
        </w:rPr>
      </w:pPr>
    </w:p>
    <w:p w14:paraId="54A8BAB0" w14:textId="6345302E" w:rsidR="00CB76B7" w:rsidRPr="00CF30EA" w:rsidRDefault="00CB76B7" w:rsidP="00B24DA3">
      <w:pPr>
        <w:pStyle w:val="Heading3"/>
        <w:tabs>
          <w:tab w:val="clear" w:pos="660"/>
          <w:tab w:val="clear" w:pos="880"/>
          <w:tab w:val="left" w:pos="851"/>
        </w:tabs>
        <w:spacing w:before="120" w:after="120" w:line="240" w:lineRule="auto"/>
        <w:ind w:left="851" w:hanging="851"/>
      </w:pPr>
      <w:bookmarkStart w:id="245" w:name="_Toc172126708"/>
      <w:r w:rsidRPr="00CF30EA">
        <w:t>Informative</w:t>
      </w:r>
      <w:bookmarkEnd w:id="245"/>
    </w:p>
    <w:p w14:paraId="4551D3C8" w14:textId="0D39909D" w:rsidR="00290712" w:rsidRPr="00CF30EA" w:rsidRDefault="00290712" w:rsidP="00304A92">
      <w:pPr>
        <w:spacing w:after="120" w:line="240" w:lineRule="auto"/>
        <w:ind w:left="1843" w:hanging="1843"/>
        <w:rPr>
          <w:bCs/>
          <w:noProof/>
          <w:lang w:val="en-GB"/>
        </w:rPr>
      </w:pPr>
      <w:r w:rsidRPr="00CF30EA">
        <w:rPr>
          <w:bCs/>
          <w:noProof/>
          <w:lang w:val="en-GB"/>
        </w:rPr>
        <w:t>CO-OPS</w:t>
      </w:r>
      <w:r w:rsidRPr="00CF30EA">
        <w:rPr>
          <w:bCs/>
          <w:noProof/>
          <w:lang w:val="en-GB"/>
        </w:rPr>
        <w:tab/>
      </w:r>
      <w:r w:rsidRPr="00304A92">
        <w:rPr>
          <w:bCs/>
          <w:i/>
          <w:noProof/>
          <w:lang w:val="en-GB"/>
        </w:rPr>
        <w:t>Tide and Current Glossary 2000</w:t>
      </w:r>
    </w:p>
    <w:p w14:paraId="53CAF79D" w14:textId="746D9D17" w:rsidR="00A2052E" w:rsidRPr="00CF30EA" w:rsidRDefault="00A2052E" w:rsidP="00304A92">
      <w:pPr>
        <w:autoSpaceDE w:val="0"/>
        <w:autoSpaceDN w:val="0"/>
        <w:adjustRightInd w:val="0"/>
        <w:spacing w:after="120" w:line="240" w:lineRule="auto"/>
        <w:ind w:left="1843" w:hanging="1843"/>
        <w:rPr>
          <w:lang w:val="en-GB"/>
        </w:rPr>
      </w:pPr>
      <w:r w:rsidRPr="00CF30EA">
        <w:rPr>
          <w:lang w:val="en-GB"/>
        </w:rPr>
        <w:t xml:space="preserve">IALA G1143 </w:t>
      </w:r>
      <w:r w:rsidR="00304A92">
        <w:rPr>
          <w:lang w:val="en-GB"/>
        </w:rPr>
        <w:tab/>
      </w:r>
      <w:r w:rsidRPr="00CF30EA">
        <w:rPr>
          <w:i/>
          <w:iCs/>
          <w:lang w:val="en-GB"/>
        </w:rPr>
        <w:t xml:space="preserve">Unique Identifiers for Maritime Resources, Edition 3.0. </w:t>
      </w:r>
      <w:r w:rsidRPr="00304A92">
        <w:rPr>
          <w:iCs/>
          <w:lang w:val="en-GB"/>
        </w:rPr>
        <w:t>International Association of Marine Aids to Navigation and Lighthouse Authorities, June 2021.</w:t>
      </w:r>
    </w:p>
    <w:p w14:paraId="2C8A264A" w14:textId="262EE95B"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IOC 14-</w:t>
      </w:r>
      <w:r w:rsidR="00DE0ABD" w:rsidRPr="00CF30EA">
        <w:rPr>
          <w:lang w:val="en-GB"/>
        </w:rPr>
        <w:t>4</w:t>
      </w:r>
      <w:r w:rsidR="00DE0ABD" w:rsidRPr="00CF30EA">
        <w:rPr>
          <w:lang w:val="en-GB"/>
        </w:rPr>
        <w:tab/>
      </w:r>
      <w:r w:rsidRPr="00CF30EA">
        <w:rPr>
          <w:i/>
          <w:iCs/>
          <w:lang w:val="en-GB"/>
        </w:rPr>
        <w:t xml:space="preserve">Manual on Sea-level Measurements and Interpretation, Volume IV : An update to 2006. </w:t>
      </w:r>
      <w:r w:rsidRPr="00304A92">
        <w:rPr>
          <w:iCs/>
          <w:lang w:val="en-GB"/>
        </w:rPr>
        <w:t>Paris, Intergovernmental Oceanographic Commission of UNESCO. (IOC Manuals and Guides No.14, vol. IV; JCOMM Technical Report No.31; WMO/TD. No. 1339).</w:t>
      </w:r>
    </w:p>
    <w:p w14:paraId="65C90DB6" w14:textId="70BB19A7" w:rsidR="00A52791" w:rsidRPr="00CF30EA" w:rsidRDefault="00A52791" w:rsidP="00180511">
      <w:pPr>
        <w:autoSpaceDE w:val="0"/>
        <w:autoSpaceDN w:val="0"/>
        <w:adjustRightInd w:val="0"/>
        <w:spacing w:after="120" w:line="240" w:lineRule="auto"/>
        <w:ind w:left="1843" w:hanging="1843"/>
        <w:rPr>
          <w:i/>
          <w:lang w:val="en-GB"/>
        </w:rPr>
      </w:pPr>
      <w:r w:rsidRPr="00CF30EA">
        <w:rPr>
          <w:iCs/>
          <w:lang w:val="en-GB"/>
        </w:rPr>
        <w:t>ISO 3166-1:1997</w:t>
      </w:r>
      <w:r w:rsidR="00DE0ABD" w:rsidRPr="00CF30EA">
        <w:rPr>
          <w:iCs/>
          <w:lang w:val="en-GB"/>
        </w:rPr>
        <w:tab/>
      </w:r>
      <w:r w:rsidRPr="00CF30EA">
        <w:rPr>
          <w:i/>
          <w:lang w:val="en-GB"/>
        </w:rPr>
        <w:t>Country Codes</w:t>
      </w:r>
    </w:p>
    <w:p w14:paraId="7A0496EA" w14:textId="6721787C" w:rsidR="00F66DEB" w:rsidRPr="00CF30EA" w:rsidRDefault="00F66DEB" w:rsidP="00180511">
      <w:pPr>
        <w:spacing w:after="120" w:line="240" w:lineRule="auto"/>
        <w:ind w:left="1843" w:hanging="1843"/>
        <w:rPr>
          <w:lang w:val="en-GB" w:eastAsia="en-GB"/>
        </w:rPr>
      </w:pPr>
      <w:r w:rsidRPr="00CF30EA">
        <w:rPr>
          <w:bCs/>
          <w:noProof/>
          <w:lang w:val="en-GB"/>
        </w:rPr>
        <w:t>ISO 8601:2004</w:t>
      </w:r>
      <w:r w:rsidR="00DE0ABD" w:rsidRPr="00CF30EA">
        <w:rPr>
          <w:noProof/>
          <w:lang w:val="en-GB"/>
        </w:rPr>
        <w:tab/>
      </w:r>
      <w:r w:rsidRPr="00CF30EA">
        <w:rPr>
          <w:i/>
          <w:iCs/>
          <w:noProof/>
          <w:lang w:val="en-GB"/>
        </w:rPr>
        <w:t xml:space="preserve">Data elements and interchange formates - Information interchange - Representation of dates and times. </w:t>
      </w:r>
      <w:r w:rsidRPr="00CF30EA">
        <w:rPr>
          <w:noProof/>
          <w:lang w:val="en-GB"/>
        </w:rPr>
        <w:t>2004</w:t>
      </w:r>
    </w:p>
    <w:p w14:paraId="4F618AE7" w14:textId="77777777" w:rsidR="00290712" w:rsidRPr="00CF30EA" w:rsidRDefault="00290712" w:rsidP="00180511">
      <w:pPr>
        <w:spacing w:after="120" w:line="240" w:lineRule="auto"/>
        <w:ind w:left="1843" w:hanging="1843"/>
        <w:rPr>
          <w:noProof/>
          <w:lang w:val="en-GB"/>
        </w:rPr>
      </w:pPr>
      <w:r w:rsidRPr="00CF30EA">
        <w:rPr>
          <w:bCs/>
          <w:noProof/>
          <w:lang w:val="en-GB"/>
        </w:rPr>
        <w:t>ISO 19101:2002</w:t>
      </w:r>
      <w:r w:rsidRPr="00CF30EA">
        <w:rPr>
          <w:noProof/>
          <w:lang w:val="en-GB"/>
        </w:rPr>
        <w:t xml:space="preserve"> </w:t>
      </w:r>
      <w:r w:rsidRPr="00CF30EA">
        <w:rPr>
          <w:noProof/>
          <w:lang w:val="en-GB"/>
        </w:rPr>
        <w:tab/>
      </w:r>
      <w:r w:rsidRPr="00CF30EA">
        <w:rPr>
          <w:i/>
          <w:iCs/>
          <w:noProof/>
          <w:lang w:val="en-GB"/>
        </w:rPr>
        <w:t xml:space="preserve">Geographic information - Reference model. </w:t>
      </w:r>
      <w:r w:rsidRPr="00CF30EA">
        <w:rPr>
          <w:noProof/>
          <w:lang w:val="en-GB"/>
        </w:rPr>
        <w:t>2002</w:t>
      </w:r>
    </w:p>
    <w:p w14:paraId="5EB65328" w14:textId="77777777"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 xml:space="preserve">ISO/TS 19103:2005 </w:t>
      </w:r>
      <w:r w:rsidRPr="00CF30EA">
        <w:rPr>
          <w:i/>
          <w:lang w:val="en-GB"/>
        </w:rPr>
        <w:t>Geographic information – Conceptual schema language</w:t>
      </w:r>
    </w:p>
    <w:p w14:paraId="594183F8" w14:textId="77777777" w:rsidR="0076003B" w:rsidRPr="00CF30EA" w:rsidRDefault="0076003B" w:rsidP="00180511">
      <w:pPr>
        <w:spacing w:after="120" w:line="240" w:lineRule="auto"/>
        <w:ind w:left="1843" w:hanging="1843"/>
        <w:rPr>
          <w:noProof/>
          <w:lang w:val="en-GB"/>
        </w:rPr>
      </w:pPr>
      <w:r w:rsidRPr="00CF30EA">
        <w:rPr>
          <w:bCs/>
          <w:noProof/>
          <w:lang w:val="en-GB"/>
        </w:rPr>
        <w:t>ISO 19105:2000</w:t>
      </w:r>
      <w:r w:rsidRPr="00CF30EA">
        <w:rPr>
          <w:bCs/>
          <w:noProof/>
          <w:lang w:val="en-GB"/>
        </w:rPr>
        <w:tab/>
      </w:r>
      <w:r w:rsidRPr="00CF30EA">
        <w:rPr>
          <w:i/>
          <w:iCs/>
          <w:noProof/>
          <w:lang w:val="en-GB"/>
        </w:rPr>
        <w:t xml:space="preserve">Geographic information - Conformance and testing. </w:t>
      </w:r>
      <w:r w:rsidRPr="00CF30EA">
        <w:rPr>
          <w:noProof/>
          <w:lang w:val="en-GB"/>
        </w:rPr>
        <w:t>2000</w:t>
      </w:r>
    </w:p>
    <w:p w14:paraId="4170A5F3" w14:textId="77777777" w:rsidR="0076003B" w:rsidRPr="00CF30EA" w:rsidRDefault="0076003B" w:rsidP="00180511">
      <w:pPr>
        <w:spacing w:after="120" w:line="240" w:lineRule="auto"/>
        <w:ind w:left="1843" w:hanging="1843"/>
        <w:rPr>
          <w:noProof/>
          <w:lang w:val="en-GB"/>
        </w:rPr>
      </w:pPr>
      <w:r w:rsidRPr="00CF30EA">
        <w:rPr>
          <w:bCs/>
          <w:noProof/>
          <w:lang w:val="en-GB"/>
        </w:rPr>
        <w:t>ISO 19107:2003</w:t>
      </w:r>
      <w:r w:rsidRPr="00CF30EA">
        <w:rPr>
          <w:noProof/>
          <w:lang w:val="en-GB"/>
        </w:rPr>
        <w:t xml:space="preserve"> </w:t>
      </w:r>
      <w:r w:rsidRPr="00CF30EA">
        <w:rPr>
          <w:noProof/>
          <w:lang w:val="en-GB"/>
        </w:rPr>
        <w:tab/>
      </w:r>
      <w:r w:rsidRPr="00CF30EA">
        <w:rPr>
          <w:i/>
          <w:iCs/>
          <w:noProof/>
          <w:lang w:val="en-GB"/>
        </w:rPr>
        <w:t xml:space="preserve">Geographic information - Spatial schema. </w:t>
      </w:r>
      <w:r w:rsidRPr="00CF30EA">
        <w:rPr>
          <w:noProof/>
          <w:lang w:val="en-GB"/>
        </w:rPr>
        <w:t>2003</w:t>
      </w:r>
    </w:p>
    <w:p w14:paraId="199B217D" w14:textId="77777777" w:rsidR="0076003B" w:rsidRPr="00CF30EA" w:rsidRDefault="0076003B" w:rsidP="00180511">
      <w:pPr>
        <w:spacing w:after="120" w:line="240" w:lineRule="auto"/>
        <w:ind w:left="1843" w:hanging="1843"/>
        <w:rPr>
          <w:noProof/>
          <w:lang w:val="en-GB"/>
        </w:rPr>
      </w:pPr>
      <w:r w:rsidRPr="00CF30EA">
        <w:rPr>
          <w:bCs/>
          <w:noProof/>
          <w:lang w:val="en-GB"/>
        </w:rPr>
        <w:t>ISO 19108:2002</w:t>
      </w:r>
      <w:r w:rsidRPr="00CF30EA">
        <w:rPr>
          <w:noProof/>
          <w:lang w:val="en-GB"/>
        </w:rPr>
        <w:t xml:space="preserve"> </w:t>
      </w:r>
      <w:r w:rsidRPr="00CF30EA">
        <w:rPr>
          <w:noProof/>
          <w:lang w:val="en-GB"/>
        </w:rPr>
        <w:tab/>
      </w:r>
      <w:r w:rsidRPr="00CF30EA">
        <w:rPr>
          <w:i/>
          <w:iCs/>
          <w:noProof/>
          <w:lang w:val="en-GB"/>
        </w:rPr>
        <w:t xml:space="preserve">Geographic information - Temporal schema. </w:t>
      </w:r>
      <w:r w:rsidRPr="00CF30EA">
        <w:rPr>
          <w:noProof/>
          <w:lang w:val="en-GB"/>
        </w:rPr>
        <w:t>2002</w:t>
      </w:r>
    </w:p>
    <w:p w14:paraId="6F607373" w14:textId="77777777" w:rsidR="0076003B" w:rsidRPr="00CF30EA" w:rsidRDefault="0076003B" w:rsidP="00180511">
      <w:pPr>
        <w:spacing w:after="120" w:line="240" w:lineRule="auto"/>
        <w:ind w:left="1843" w:hanging="1843"/>
        <w:rPr>
          <w:noProof/>
          <w:lang w:val="en-GB"/>
        </w:rPr>
      </w:pPr>
      <w:r w:rsidRPr="00CF30EA">
        <w:rPr>
          <w:bCs/>
          <w:noProof/>
          <w:lang w:val="en-GB"/>
        </w:rPr>
        <w:t>ISO 19109:2005</w:t>
      </w:r>
      <w:r w:rsidRPr="00CF30EA">
        <w:rPr>
          <w:noProof/>
          <w:lang w:val="en-GB"/>
        </w:rPr>
        <w:t xml:space="preserve"> </w:t>
      </w:r>
      <w:r w:rsidRPr="00CF30EA">
        <w:rPr>
          <w:noProof/>
          <w:lang w:val="en-GB"/>
        </w:rPr>
        <w:tab/>
      </w:r>
      <w:r w:rsidRPr="00CF30EA">
        <w:rPr>
          <w:i/>
          <w:iCs/>
          <w:noProof/>
          <w:lang w:val="en-GB"/>
        </w:rPr>
        <w:t xml:space="preserve">Geographic information - Rules for application schema. </w:t>
      </w:r>
      <w:r w:rsidRPr="00CF30EA">
        <w:rPr>
          <w:noProof/>
          <w:lang w:val="en-GB"/>
        </w:rPr>
        <w:t>2005</w:t>
      </w:r>
    </w:p>
    <w:p w14:paraId="623A0813" w14:textId="77777777" w:rsidR="0076003B" w:rsidRPr="00CF30EA" w:rsidRDefault="0076003B" w:rsidP="00180511">
      <w:pPr>
        <w:spacing w:after="120" w:line="240" w:lineRule="auto"/>
        <w:ind w:left="1843" w:hanging="1843"/>
        <w:rPr>
          <w:noProof/>
          <w:lang w:val="en-GB"/>
        </w:rPr>
      </w:pPr>
      <w:r w:rsidRPr="00CF30EA">
        <w:rPr>
          <w:bCs/>
          <w:noProof/>
          <w:lang w:val="en-GB"/>
        </w:rPr>
        <w:t>ISO 19110:2005</w:t>
      </w:r>
      <w:r w:rsidRPr="00CF30EA">
        <w:rPr>
          <w:noProof/>
          <w:lang w:val="en-GB"/>
        </w:rPr>
        <w:t xml:space="preserve"> </w:t>
      </w:r>
      <w:r w:rsidRPr="00CF30EA">
        <w:rPr>
          <w:noProof/>
          <w:lang w:val="en-GB"/>
        </w:rPr>
        <w:tab/>
      </w:r>
      <w:r w:rsidRPr="00CF30EA">
        <w:rPr>
          <w:i/>
          <w:iCs/>
          <w:noProof/>
          <w:lang w:val="en-GB"/>
        </w:rPr>
        <w:t xml:space="preserve">Geographic information - Methodology for feature cataloguing. </w:t>
      </w:r>
      <w:r w:rsidRPr="00CF30EA">
        <w:rPr>
          <w:noProof/>
          <w:lang w:val="en-GB"/>
        </w:rPr>
        <w:t>2005</w:t>
      </w:r>
    </w:p>
    <w:p w14:paraId="13A120DE" w14:textId="0A181ECB"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ISO 19111:2003</w:t>
      </w:r>
      <w:r w:rsidR="00DE0ABD" w:rsidRPr="00CF30EA">
        <w:rPr>
          <w:lang w:val="en-GB"/>
        </w:rPr>
        <w:tab/>
      </w:r>
      <w:r w:rsidRPr="00CF30EA">
        <w:rPr>
          <w:i/>
          <w:lang w:val="en-GB"/>
        </w:rPr>
        <w:t>Geographic information – Spatial referencing by coordinates</w:t>
      </w:r>
      <w:r w:rsidRPr="00CF30EA">
        <w:rPr>
          <w:lang w:val="en-GB"/>
        </w:rPr>
        <w:t xml:space="preserve"> </w:t>
      </w:r>
    </w:p>
    <w:p w14:paraId="1C981770" w14:textId="77777777" w:rsidR="0076003B" w:rsidRPr="00CF30EA" w:rsidRDefault="0076003B" w:rsidP="00180511">
      <w:pPr>
        <w:spacing w:after="120" w:line="240" w:lineRule="auto"/>
        <w:ind w:left="1843" w:hanging="1843"/>
        <w:rPr>
          <w:noProof/>
          <w:lang w:val="en-GB"/>
        </w:rPr>
      </w:pPr>
      <w:r w:rsidRPr="00CF30EA">
        <w:rPr>
          <w:bCs/>
          <w:noProof/>
          <w:lang w:val="en-GB"/>
        </w:rPr>
        <w:t>ISO 19113:2002</w:t>
      </w:r>
      <w:r w:rsidRPr="00CF30EA">
        <w:rPr>
          <w:noProof/>
          <w:lang w:val="en-GB"/>
        </w:rPr>
        <w:t xml:space="preserve"> </w:t>
      </w:r>
      <w:r w:rsidRPr="00CF30EA">
        <w:rPr>
          <w:noProof/>
          <w:lang w:val="en-GB"/>
        </w:rPr>
        <w:tab/>
      </w:r>
      <w:r w:rsidRPr="00CF30EA">
        <w:rPr>
          <w:i/>
          <w:iCs/>
          <w:noProof/>
          <w:lang w:val="en-GB"/>
        </w:rPr>
        <w:t xml:space="preserve">Geographic information - Quality principles. </w:t>
      </w:r>
      <w:r w:rsidRPr="00CF30EA">
        <w:rPr>
          <w:noProof/>
          <w:lang w:val="en-GB"/>
        </w:rPr>
        <w:t>2002</w:t>
      </w:r>
    </w:p>
    <w:p w14:paraId="27769760" w14:textId="33A6922B"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ISO 19115-1</w:t>
      </w:r>
      <w:r w:rsidR="00DE0ABD" w:rsidRPr="00CF30EA">
        <w:rPr>
          <w:lang w:val="en-GB"/>
        </w:rPr>
        <w:tab/>
      </w:r>
      <w:r w:rsidRPr="00CF30EA">
        <w:rPr>
          <w:i/>
          <w:iCs/>
          <w:lang w:val="en-GB"/>
        </w:rPr>
        <w:t>Geographic information – Metadata – Part 1 – Fundamentals</w:t>
      </w:r>
      <w:r w:rsidRPr="00CF30EA">
        <w:rPr>
          <w:lang w:val="en-GB"/>
        </w:rPr>
        <w:t xml:space="preserve">. As amended by </w:t>
      </w:r>
      <w:r w:rsidR="00180511">
        <w:rPr>
          <w:lang w:val="en-GB"/>
        </w:rPr>
        <w:t>Amendment 1, 2018</w:t>
      </w:r>
    </w:p>
    <w:p w14:paraId="0B9A1698" w14:textId="18425C5B"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 xml:space="preserve">ISO 19115-2:2009 </w:t>
      </w:r>
      <w:r w:rsidR="00180511">
        <w:rPr>
          <w:lang w:val="en-GB"/>
        </w:rPr>
        <w:tab/>
      </w:r>
      <w:r w:rsidRPr="00CF30EA">
        <w:rPr>
          <w:i/>
          <w:lang w:val="en-GB"/>
        </w:rPr>
        <w:t xml:space="preserve">Geographic information – Metadata: Extensions for imagery and gridded data </w:t>
      </w:r>
    </w:p>
    <w:p w14:paraId="31617B18" w14:textId="0D59D277"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lastRenderedPageBreak/>
        <w:t>ISO 19115-3</w:t>
      </w:r>
      <w:r w:rsidR="00DE0ABD" w:rsidRPr="00CF30EA">
        <w:rPr>
          <w:lang w:val="en-GB"/>
        </w:rPr>
        <w:tab/>
      </w:r>
      <w:r w:rsidRPr="00CF30EA">
        <w:rPr>
          <w:i/>
          <w:iCs/>
          <w:lang w:val="en-GB"/>
        </w:rPr>
        <w:t>Geographic information – Metadata - XML schema implementation for fundamental concepts</w:t>
      </w:r>
      <w:r w:rsidR="00180511">
        <w:rPr>
          <w:lang w:val="en-GB"/>
        </w:rPr>
        <w:t>. 2016</w:t>
      </w:r>
    </w:p>
    <w:p w14:paraId="46C98AB9" w14:textId="77777777" w:rsidR="0076003B" w:rsidRPr="00CF30EA" w:rsidRDefault="0076003B" w:rsidP="00180511">
      <w:pPr>
        <w:spacing w:after="120" w:line="240" w:lineRule="auto"/>
        <w:ind w:left="1843" w:hanging="1843"/>
        <w:rPr>
          <w:noProof/>
          <w:lang w:val="en-GB"/>
        </w:rPr>
      </w:pPr>
      <w:r w:rsidRPr="00CF30EA">
        <w:rPr>
          <w:bCs/>
          <w:noProof/>
          <w:lang w:val="en-GB"/>
        </w:rPr>
        <w:t>ISO 19116:2004</w:t>
      </w:r>
      <w:r w:rsidRPr="00CF30EA">
        <w:rPr>
          <w:noProof/>
          <w:lang w:val="en-GB"/>
        </w:rPr>
        <w:t xml:space="preserve"> </w:t>
      </w:r>
      <w:r w:rsidRPr="00CF30EA">
        <w:rPr>
          <w:noProof/>
          <w:lang w:val="en-GB"/>
        </w:rPr>
        <w:tab/>
      </w:r>
      <w:r w:rsidRPr="00CF30EA">
        <w:rPr>
          <w:i/>
          <w:iCs/>
          <w:noProof/>
          <w:lang w:val="en-GB"/>
        </w:rPr>
        <w:t xml:space="preserve">Geographic information - Positioning services. </w:t>
      </w:r>
      <w:r w:rsidRPr="00CF30EA">
        <w:rPr>
          <w:noProof/>
          <w:lang w:val="en-GB"/>
        </w:rPr>
        <w:t>2004</w:t>
      </w:r>
    </w:p>
    <w:p w14:paraId="3CDBC54E" w14:textId="77777777" w:rsidR="0076003B" w:rsidRPr="00CF30EA" w:rsidRDefault="0076003B" w:rsidP="00180511">
      <w:pPr>
        <w:spacing w:after="120" w:line="240" w:lineRule="auto"/>
        <w:ind w:left="1843" w:hanging="1843"/>
        <w:rPr>
          <w:noProof/>
          <w:lang w:val="en-GB"/>
        </w:rPr>
      </w:pPr>
      <w:r w:rsidRPr="00CF30EA">
        <w:rPr>
          <w:bCs/>
          <w:noProof/>
          <w:lang w:val="en-GB"/>
        </w:rPr>
        <w:t>ISO 19117:2005</w:t>
      </w:r>
      <w:r w:rsidRPr="00CF30EA">
        <w:rPr>
          <w:noProof/>
          <w:lang w:val="en-GB"/>
        </w:rPr>
        <w:t xml:space="preserve"> </w:t>
      </w:r>
      <w:r w:rsidRPr="00CF30EA">
        <w:rPr>
          <w:noProof/>
          <w:lang w:val="en-GB"/>
        </w:rPr>
        <w:tab/>
      </w:r>
      <w:r w:rsidRPr="00CF30EA">
        <w:rPr>
          <w:i/>
          <w:iCs/>
          <w:noProof/>
          <w:lang w:val="en-GB"/>
        </w:rPr>
        <w:t xml:space="preserve">Geographic information - Portrayal. </w:t>
      </w:r>
      <w:r w:rsidRPr="00CF30EA">
        <w:rPr>
          <w:noProof/>
          <w:lang w:val="en-GB"/>
        </w:rPr>
        <w:t>2005</w:t>
      </w:r>
    </w:p>
    <w:p w14:paraId="562D22F7" w14:textId="77777777" w:rsidR="0076003B" w:rsidRPr="00CF30EA" w:rsidRDefault="0076003B" w:rsidP="00180511">
      <w:pPr>
        <w:spacing w:after="120" w:line="240" w:lineRule="auto"/>
        <w:ind w:left="1843" w:hanging="1843"/>
        <w:rPr>
          <w:noProof/>
          <w:lang w:val="en-GB"/>
        </w:rPr>
      </w:pPr>
      <w:r w:rsidRPr="00CF30EA">
        <w:rPr>
          <w:bCs/>
          <w:noProof/>
          <w:lang w:val="en-GB"/>
        </w:rPr>
        <w:t>ISO 19118:2005</w:t>
      </w:r>
      <w:r w:rsidRPr="00CF30EA">
        <w:rPr>
          <w:noProof/>
          <w:lang w:val="en-GB"/>
        </w:rPr>
        <w:t xml:space="preserve"> </w:t>
      </w:r>
      <w:r w:rsidRPr="00CF30EA">
        <w:rPr>
          <w:noProof/>
          <w:lang w:val="en-GB"/>
        </w:rPr>
        <w:tab/>
      </w:r>
      <w:r w:rsidRPr="00CF30EA">
        <w:rPr>
          <w:i/>
          <w:iCs/>
          <w:noProof/>
          <w:lang w:val="en-GB"/>
        </w:rPr>
        <w:t xml:space="preserve">Geographic information - Encoding. </w:t>
      </w:r>
      <w:r w:rsidRPr="00CF30EA">
        <w:rPr>
          <w:noProof/>
          <w:lang w:val="en-GB"/>
        </w:rPr>
        <w:t>2005</w:t>
      </w:r>
    </w:p>
    <w:p w14:paraId="03BC1234" w14:textId="3B37A6B8"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ISO 19123:2005</w:t>
      </w:r>
      <w:r w:rsidR="00DE0ABD" w:rsidRPr="00CF30EA">
        <w:rPr>
          <w:lang w:val="en-GB"/>
        </w:rPr>
        <w:tab/>
      </w:r>
      <w:r w:rsidRPr="00CF30EA">
        <w:rPr>
          <w:i/>
          <w:lang w:val="en-GB"/>
        </w:rPr>
        <w:t xml:space="preserve">Geographic information – Schema for coverage geometry and functions </w:t>
      </w:r>
    </w:p>
    <w:p w14:paraId="2FF94D5B" w14:textId="77777777" w:rsidR="0076003B" w:rsidRPr="00CF30EA" w:rsidRDefault="0076003B" w:rsidP="00180511">
      <w:pPr>
        <w:tabs>
          <w:tab w:val="left" w:pos="1134"/>
        </w:tabs>
        <w:spacing w:after="120" w:line="240" w:lineRule="auto"/>
        <w:ind w:left="1843" w:hanging="1843"/>
        <w:rPr>
          <w:noProof/>
          <w:lang w:val="en-GB"/>
        </w:rPr>
      </w:pPr>
      <w:r w:rsidRPr="00CF30EA">
        <w:rPr>
          <w:bCs/>
          <w:noProof/>
          <w:lang w:val="en-GB"/>
        </w:rPr>
        <w:t>ISO 19128:2005</w:t>
      </w:r>
      <w:r w:rsidRPr="00CF30EA">
        <w:rPr>
          <w:noProof/>
          <w:lang w:val="en-GB"/>
        </w:rPr>
        <w:t xml:space="preserve"> </w:t>
      </w:r>
      <w:r w:rsidRPr="00CF30EA">
        <w:rPr>
          <w:noProof/>
          <w:lang w:val="en-GB"/>
        </w:rPr>
        <w:tab/>
      </w:r>
      <w:r w:rsidRPr="00CF30EA">
        <w:rPr>
          <w:i/>
          <w:iCs/>
          <w:noProof/>
          <w:lang w:val="en-GB"/>
        </w:rPr>
        <w:t xml:space="preserve">Geographic information - Web Map Server interface. </w:t>
      </w:r>
      <w:r w:rsidRPr="00CF30EA">
        <w:rPr>
          <w:noProof/>
          <w:lang w:val="en-GB"/>
        </w:rPr>
        <w:t>2005</w:t>
      </w:r>
    </w:p>
    <w:p w14:paraId="6112F722" w14:textId="6103A1CE" w:rsidR="00A2052E" w:rsidRPr="00CF30EA" w:rsidRDefault="00A2052E" w:rsidP="00180511">
      <w:pPr>
        <w:autoSpaceDE w:val="0"/>
        <w:autoSpaceDN w:val="0"/>
        <w:adjustRightInd w:val="0"/>
        <w:spacing w:after="120" w:line="240" w:lineRule="auto"/>
        <w:ind w:left="1843" w:hanging="1843"/>
        <w:rPr>
          <w:i/>
          <w:lang w:val="en-GB"/>
        </w:rPr>
      </w:pPr>
      <w:r w:rsidRPr="00CF30EA">
        <w:rPr>
          <w:lang w:val="en-GB"/>
        </w:rPr>
        <w:t>ISO 19129:2009</w:t>
      </w:r>
      <w:r w:rsidR="00DE0ABD" w:rsidRPr="00CF30EA">
        <w:rPr>
          <w:i/>
          <w:lang w:val="en-GB"/>
        </w:rPr>
        <w:tab/>
      </w:r>
      <w:r w:rsidRPr="00CF30EA">
        <w:rPr>
          <w:i/>
          <w:lang w:val="en-GB"/>
        </w:rPr>
        <w:t xml:space="preserve">Geographic information – Imagery gridded and coverage data framework </w:t>
      </w:r>
    </w:p>
    <w:p w14:paraId="3FB5BBDF" w14:textId="77777777" w:rsidR="0076003B" w:rsidRPr="00CF30EA" w:rsidRDefault="0076003B" w:rsidP="00180511">
      <w:pPr>
        <w:spacing w:after="120" w:line="240" w:lineRule="auto"/>
        <w:ind w:left="1843" w:hanging="1843"/>
        <w:rPr>
          <w:noProof/>
          <w:lang w:val="en-GB"/>
        </w:rPr>
      </w:pPr>
      <w:r w:rsidRPr="00CF30EA">
        <w:rPr>
          <w:bCs/>
          <w:noProof/>
          <w:lang w:val="en-GB"/>
        </w:rPr>
        <w:t>ISO/TS 19130:2010</w:t>
      </w:r>
      <w:r w:rsidRPr="00CF30EA">
        <w:rPr>
          <w:noProof/>
          <w:lang w:val="en-GB"/>
        </w:rPr>
        <w:t xml:space="preserve"> </w:t>
      </w:r>
      <w:r w:rsidRPr="00CF30EA">
        <w:rPr>
          <w:i/>
          <w:iCs/>
          <w:noProof/>
          <w:lang w:val="en-GB"/>
        </w:rPr>
        <w:t xml:space="preserve">Geographic information - Imagery sensor models for geopositioning. </w:t>
      </w:r>
      <w:r w:rsidRPr="00CF30EA">
        <w:rPr>
          <w:noProof/>
          <w:lang w:val="en-GB"/>
        </w:rPr>
        <w:t>2010</w:t>
      </w:r>
    </w:p>
    <w:p w14:paraId="300E9A17" w14:textId="77777777" w:rsidR="008D4223" w:rsidRPr="00CF30EA" w:rsidRDefault="008D4223" w:rsidP="00180511">
      <w:pPr>
        <w:tabs>
          <w:tab w:val="left" w:pos="1134"/>
          <w:tab w:val="left" w:pos="1701"/>
        </w:tabs>
        <w:spacing w:after="120" w:line="240" w:lineRule="auto"/>
        <w:ind w:left="1843" w:hanging="1843"/>
        <w:rPr>
          <w:noProof/>
          <w:lang w:val="en-GB"/>
        </w:rPr>
      </w:pPr>
      <w:r w:rsidRPr="00CF30EA">
        <w:rPr>
          <w:bCs/>
          <w:noProof/>
          <w:lang w:val="en-GB"/>
        </w:rPr>
        <w:t>ISO/TS 19130-2:2010</w:t>
      </w:r>
      <w:r w:rsidRPr="00CF30EA">
        <w:rPr>
          <w:noProof/>
          <w:lang w:val="en-GB"/>
        </w:rPr>
        <w:t xml:space="preserve"> </w:t>
      </w:r>
      <w:r w:rsidRPr="00CF30EA">
        <w:rPr>
          <w:i/>
          <w:iCs/>
          <w:noProof/>
          <w:lang w:val="en-GB"/>
        </w:rPr>
        <w:t xml:space="preserve">Geographic information - Imagery sensor models for geopositioning - Part 2. </w:t>
      </w:r>
      <w:r w:rsidRPr="00CF30EA">
        <w:rPr>
          <w:noProof/>
          <w:lang w:val="en-GB"/>
        </w:rPr>
        <w:t>2010</w:t>
      </w:r>
    </w:p>
    <w:p w14:paraId="2F9FAD91" w14:textId="6363482E"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ISO 19131:2007</w:t>
      </w:r>
      <w:r w:rsidR="00DE0ABD" w:rsidRPr="00CF30EA">
        <w:rPr>
          <w:lang w:val="en-GB"/>
        </w:rPr>
        <w:tab/>
      </w:r>
      <w:r w:rsidRPr="00CF30EA">
        <w:rPr>
          <w:i/>
          <w:lang w:val="en-GB"/>
        </w:rPr>
        <w:t xml:space="preserve">Geographic information – Data product specifications </w:t>
      </w:r>
    </w:p>
    <w:p w14:paraId="304C09FA" w14:textId="77777777" w:rsidR="008D4223" w:rsidRPr="00CF30EA" w:rsidRDefault="008D4223" w:rsidP="00180511">
      <w:pPr>
        <w:spacing w:after="120" w:line="240" w:lineRule="auto"/>
        <w:ind w:left="1843" w:hanging="1843"/>
        <w:rPr>
          <w:noProof/>
          <w:lang w:val="en-GB"/>
        </w:rPr>
      </w:pPr>
      <w:r w:rsidRPr="00CF30EA">
        <w:rPr>
          <w:bCs/>
          <w:noProof/>
          <w:lang w:val="en-GB"/>
        </w:rPr>
        <w:t>ISO 19132:2007</w:t>
      </w:r>
      <w:r w:rsidRPr="00CF30EA">
        <w:rPr>
          <w:noProof/>
          <w:lang w:val="en-GB"/>
        </w:rPr>
        <w:t xml:space="preserve"> </w:t>
      </w:r>
      <w:r w:rsidRPr="00CF30EA">
        <w:rPr>
          <w:noProof/>
          <w:lang w:val="en-GB"/>
        </w:rPr>
        <w:tab/>
      </w:r>
      <w:r w:rsidRPr="00CF30EA">
        <w:rPr>
          <w:i/>
          <w:iCs/>
          <w:noProof/>
          <w:lang w:val="en-GB"/>
        </w:rPr>
        <w:t xml:space="preserve">Geographic information - Location-based services – Reference model. </w:t>
      </w:r>
      <w:r w:rsidRPr="00CF30EA">
        <w:rPr>
          <w:noProof/>
          <w:lang w:val="en-GB"/>
        </w:rPr>
        <w:t>2007</w:t>
      </w:r>
    </w:p>
    <w:p w14:paraId="7027785C" w14:textId="77777777" w:rsidR="008D4223" w:rsidRPr="00CF30EA" w:rsidRDefault="008D4223" w:rsidP="00180511">
      <w:pPr>
        <w:spacing w:after="120" w:line="240" w:lineRule="auto"/>
        <w:ind w:left="1843" w:hanging="1843"/>
        <w:rPr>
          <w:noProof/>
          <w:lang w:val="en-GB"/>
        </w:rPr>
      </w:pPr>
      <w:r w:rsidRPr="00CF30EA">
        <w:rPr>
          <w:bCs/>
          <w:noProof/>
          <w:lang w:val="en-GB"/>
        </w:rPr>
        <w:t>ISO 19133:2005</w:t>
      </w:r>
      <w:r w:rsidRPr="00CF30EA">
        <w:rPr>
          <w:noProof/>
          <w:lang w:val="en-GB"/>
        </w:rPr>
        <w:t xml:space="preserve"> </w:t>
      </w:r>
      <w:r w:rsidRPr="00CF30EA">
        <w:rPr>
          <w:noProof/>
          <w:lang w:val="en-GB"/>
        </w:rPr>
        <w:tab/>
      </w:r>
      <w:r w:rsidRPr="00CF30EA">
        <w:rPr>
          <w:i/>
          <w:iCs/>
          <w:noProof/>
          <w:lang w:val="en-GB"/>
        </w:rPr>
        <w:t xml:space="preserve">Geographic Information - Location-based services - Tracking and navigation. </w:t>
      </w:r>
      <w:r w:rsidRPr="00CF30EA">
        <w:rPr>
          <w:noProof/>
          <w:lang w:val="en-GB"/>
        </w:rPr>
        <w:t>2005</w:t>
      </w:r>
    </w:p>
    <w:p w14:paraId="354158A2" w14:textId="77777777" w:rsidR="008D4223" w:rsidRPr="00CF30EA" w:rsidRDefault="008D4223" w:rsidP="00180511">
      <w:pPr>
        <w:spacing w:after="120" w:line="240" w:lineRule="auto"/>
        <w:ind w:left="1843" w:hanging="1843"/>
        <w:rPr>
          <w:noProof/>
          <w:lang w:val="en-GB"/>
        </w:rPr>
      </w:pPr>
      <w:r w:rsidRPr="00CF30EA">
        <w:rPr>
          <w:bCs/>
          <w:noProof/>
          <w:lang w:val="en-GB"/>
        </w:rPr>
        <w:t>ISO 19136:2007</w:t>
      </w:r>
      <w:r w:rsidRPr="00CF30EA">
        <w:rPr>
          <w:noProof/>
          <w:lang w:val="en-GB"/>
        </w:rPr>
        <w:t xml:space="preserve"> </w:t>
      </w:r>
      <w:r w:rsidRPr="00CF30EA">
        <w:rPr>
          <w:noProof/>
          <w:lang w:val="en-GB"/>
        </w:rPr>
        <w:tab/>
      </w:r>
      <w:r w:rsidRPr="00CF30EA">
        <w:rPr>
          <w:i/>
          <w:iCs/>
          <w:noProof/>
          <w:lang w:val="en-GB"/>
        </w:rPr>
        <w:t xml:space="preserve">Geographic information - Geography Markup Language (GML). </w:t>
      </w:r>
      <w:r w:rsidRPr="00CF30EA">
        <w:rPr>
          <w:noProof/>
          <w:lang w:val="en-GB"/>
        </w:rPr>
        <w:t>2007</w:t>
      </w:r>
    </w:p>
    <w:p w14:paraId="26F21865" w14:textId="77777777" w:rsidR="008D4223" w:rsidRPr="00CF30EA" w:rsidRDefault="008D4223" w:rsidP="00180511">
      <w:pPr>
        <w:spacing w:after="120" w:line="240" w:lineRule="auto"/>
        <w:ind w:left="1843" w:hanging="1843"/>
        <w:rPr>
          <w:noProof/>
          <w:lang w:val="en-GB"/>
        </w:rPr>
      </w:pPr>
      <w:r w:rsidRPr="00CF30EA">
        <w:rPr>
          <w:bCs/>
          <w:noProof/>
          <w:lang w:val="en-GB"/>
        </w:rPr>
        <w:t>ISO/TS 19138:2006</w:t>
      </w:r>
      <w:r w:rsidRPr="00CF30EA">
        <w:rPr>
          <w:noProof/>
          <w:lang w:val="en-GB"/>
        </w:rPr>
        <w:t xml:space="preserve"> </w:t>
      </w:r>
      <w:r w:rsidRPr="00CF30EA">
        <w:rPr>
          <w:i/>
          <w:iCs/>
          <w:noProof/>
          <w:lang w:val="en-GB"/>
        </w:rPr>
        <w:t xml:space="preserve">Geographic information - Data quality measures. </w:t>
      </w:r>
      <w:r w:rsidRPr="00CF30EA">
        <w:rPr>
          <w:noProof/>
          <w:lang w:val="en-GB"/>
        </w:rPr>
        <w:t>2006</w:t>
      </w:r>
    </w:p>
    <w:p w14:paraId="309E907E" w14:textId="77777777" w:rsidR="008D4223" w:rsidRPr="00CF30EA" w:rsidRDefault="008D4223" w:rsidP="00180511">
      <w:pPr>
        <w:spacing w:after="120" w:line="240" w:lineRule="auto"/>
        <w:ind w:left="1843" w:hanging="1843"/>
        <w:rPr>
          <w:noProof/>
          <w:lang w:val="en-GB"/>
        </w:rPr>
      </w:pPr>
      <w:r w:rsidRPr="00CF30EA">
        <w:rPr>
          <w:bCs/>
          <w:noProof/>
          <w:lang w:val="en-GB"/>
        </w:rPr>
        <w:t>ISO 19142:2010</w:t>
      </w:r>
      <w:r w:rsidRPr="00CF30EA">
        <w:rPr>
          <w:noProof/>
          <w:lang w:val="en-GB"/>
        </w:rPr>
        <w:t xml:space="preserve"> </w:t>
      </w:r>
      <w:r w:rsidRPr="00CF30EA">
        <w:rPr>
          <w:noProof/>
          <w:lang w:val="en-GB"/>
        </w:rPr>
        <w:tab/>
      </w:r>
      <w:r w:rsidRPr="00CF30EA">
        <w:rPr>
          <w:i/>
          <w:iCs/>
          <w:noProof/>
          <w:lang w:val="en-GB"/>
        </w:rPr>
        <w:t xml:space="preserve">Geographic information - Web Feature Service. </w:t>
      </w:r>
      <w:r w:rsidRPr="00CF30EA">
        <w:rPr>
          <w:noProof/>
          <w:lang w:val="en-GB"/>
        </w:rPr>
        <w:t>2010</w:t>
      </w:r>
    </w:p>
    <w:p w14:paraId="4E19F549" w14:textId="77777777" w:rsidR="008D4223" w:rsidRPr="00CF30EA" w:rsidRDefault="008D4223" w:rsidP="00180511">
      <w:pPr>
        <w:spacing w:after="120" w:line="240" w:lineRule="auto"/>
        <w:ind w:left="1843" w:hanging="1843"/>
        <w:rPr>
          <w:noProof/>
          <w:lang w:val="en-GB"/>
        </w:rPr>
      </w:pPr>
      <w:r w:rsidRPr="00CF30EA">
        <w:rPr>
          <w:bCs/>
          <w:noProof/>
          <w:lang w:val="en-GB"/>
        </w:rPr>
        <w:t>ISO 19144-1:2009</w:t>
      </w:r>
      <w:r w:rsidRPr="00CF30EA">
        <w:rPr>
          <w:noProof/>
          <w:lang w:val="en-GB"/>
        </w:rPr>
        <w:t xml:space="preserve"> </w:t>
      </w:r>
      <w:r w:rsidRPr="00CF30EA">
        <w:rPr>
          <w:noProof/>
          <w:lang w:val="en-GB"/>
        </w:rPr>
        <w:tab/>
      </w:r>
      <w:r w:rsidRPr="00CF30EA">
        <w:rPr>
          <w:i/>
          <w:iCs/>
          <w:noProof/>
          <w:lang w:val="en-GB"/>
        </w:rPr>
        <w:t xml:space="preserve">Geographic information - Classification systems – Part 1: Classification system structure. </w:t>
      </w:r>
      <w:r w:rsidRPr="00CF30EA">
        <w:rPr>
          <w:noProof/>
          <w:lang w:val="en-GB"/>
        </w:rPr>
        <w:t>2009</w:t>
      </w:r>
    </w:p>
    <w:p w14:paraId="54E3BE3F" w14:textId="77777777" w:rsidR="008D4223" w:rsidRPr="00CF30EA" w:rsidRDefault="008D4223" w:rsidP="00180511">
      <w:pPr>
        <w:spacing w:after="120" w:line="240" w:lineRule="auto"/>
        <w:ind w:left="1843" w:hanging="1843"/>
        <w:rPr>
          <w:noProof/>
          <w:lang w:val="en-GB"/>
        </w:rPr>
      </w:pPr>
      <w:r w:rsidRPr="00CF30EA">
        <w:rPr>
          <w:bCs/>
          <w:noProof/>
          <w:lang w:val="en-GB"/>
        </w:rPr>
        <w:t>ISO 19145:2010</w:t>
      </w:r>
      <w:r w:rsidRPr="00CF30EA">
        <w:rPr>
          <w:noProof/>
          <w:lang w:val="en-GB"/>
        </w:rPr>
        <w:t xml:space="preserve"> </w:t>
      </w:r>
      <w:r w:rsidRPr="00CF30EA">
        <w:rPr>
          <w:noProof/>
          <w:lang w:val="en-GB"/>
        </w:rPr>
        <w:tab/>
      </w:r>
      <w:r w:rsidRPr="00CF30EA">
        <w:rPr>
          <w:i/>
          <w:iCs/>
          <w:noProof/>
          <w:lang w:val="en-GB"/>
        </w:rPr>
        <w:t xml:space="preserve">Geographic information - Registry of representations of geographic point location. </w:t>
      </w:r>
      <w:r w:rsidRPr="00CF30EA">
        <w:rPr>
          <w:noProof/>
          <w:lang w:val="en-GB"/>
        </w:rPr>
        <w:t>2010</w:t>
      </w:r>
    </w:p>
    <w:p w14:paraId="41C82F6E" w14:textId="77777777" w:rsidR="008D4223" w:rsidRPr="00CF30EA" w:rsidRDefault="008D4223" w:rsidP="00180511">
      <w:pPr>
        <w:spacing w:after="120" w:line="240" w:lineRule="auto"/>
        <w:ind w:left="1843" w:hanging="1843"/>
        <w:rPr>
          <w:noProof/>
          <w:lang w:val="en-GB"/>
        </w:rPr>
      </w:pPr>
      <w:r w:rsidRPr="00CF30EA">
        <w:rPr>
          <w:bCs/>
          <w:noProof/>
          <w:lang w:val="en-GB"/>
        </w:rPr>
        <w:t>ISO 19153:2010</w:t>
      </w:r>
      <w:r w:rsidRPr="00CF30EA">
        <w:rPr>
          <w:noProof/>
          <w:lang w:val="en-GB"/>
        </w:rPr>
        <w:t xml:space="preserve"> </w:t>
      </w:r>
      <w:r w:rsidRPr="00CF30EA">
        <w:rPr>
          <w:noProof/>
          <w:lang w:val="en-GB"/>
        </w:rPr>
        <w:tab/>
      </w:r>
      <w:r w:rsidRPr="00CF30EA">
        <w:rPr>
          <w:i/>
          <w:iCs/>
          <w:noProof/>
          <w:lang w:val="en-GB"/>
        </w:rPr>
        <w:t xml:space="preserve">Geographic information - Geospatial Digital Rights Management Reference Model (GeoDRM RM) 1). </w:t>
      </w:r>
      <w:r w:rsidRPr="00CF30EA">
        <w:rPr>
          <w:noProof/>
          <w:lang w:val="en-GB"/>
        </w:rPr>
        <w:t>2010</w:t>
      </w:r>
    </w:p>
    <w:p w14:paraId="37D06D5F" w14:textId="77777777" w:rsidR="008D4223" w:rsidRPr="00CF30EA" w:rsidRDefault="008D4223" w:rsidP="00180511">
      <w:pPr>
        <w:spacing w:after="120" w:line="240" w:lineRule="auto"/>
        <w:ind w:left="1843" w:hanging="1843"/>
        <w:rPr>
          <w:noProof/>
          <w:lang w:val="en-GB"/>
        </w:rPr>
      </w:pPr>
      <w:r w:rsidRPr="00CF30EA">
        <w:rPr>
          <w:bCs/>
          <w:noProof/>
          <w:lang w:val="en-GB"/>
        </w:rPr>
        <w:t>ISO 19156:2010</w:t>
      </w:r>
      <w:r w:rsidRPr="00CF30EA">
        <w:rPr>
          <w:noProof/>
          <w:lang w:val="en-GB"/>
        </w:rPr>
        <w:t xml:space="preserve"> </w:t>
      </w:r>
      <w:r w:rsidRPr="00CF30EA">
        <w:rPr>
          <w:noProof/>
          <w:lang w:val="en-GB"/>
        </w:rPr>
        <w:tab/>
      </w:r>
      <w:r w:rsidRPr="00CF30EA">
        <w:rPr>
          <w:i/>
          <w:iCs/>
          <w:noProof/>
          <w:lang w:val="en-GB"/>
        </w:rPr>
        <w:t xml:space="preserve">Geographic information - Observations and measurements. </w:t>
      </w:r>
      <w:r w:rsidRPr="00CF30EA">
        <w:rPr>
          <w:noProof/>
          <w:lang w:val="en-GB"/>
        </w:rPr>
        <w:t>2010</w:t>
      </w:r>
    </w:p>
    <w:p w14:paraId="1BD261D4" w14:textId="62D1901A" w:rsidR="00A2052E" w:rsidRPr="00B94280" w:rsidRDefault="00A2052E" w:rsidP="00180511">
      <w:pPr>
        <w:autoSpaceDE w:val="0"/>
        <w:autoSpaceDN w:val="0"/>
        <w:adjustRightInd w:val="0"/>
        <w:spacing w:after="120" w:line="240" w:lineRule="auto"/>
        <w:ind w:left="1843" w:hanging="1843"/>
        <w:rPr>
          <w:lang w:val="en-GB"/>
        </w:rPr>
      </w:pPr>
      <w:r w:rsidRPr="00CF30EA">
        <w:rPr>
          <w:lang w:val="en-GB"/>
        </w:rPr>
        <w:t>ISO 19157:</w:t>
      </w:r>
      <w:r w:rsidR="006D5153" w:rsidRPr="00CF30EA">
        <w:rPr>
          <w:lang w:val="en-GB"/>
        </w:rPr>
        <w:t>2013</w:t>
      </w:r>
      <w:r w:rsidR="006D5153" w:rsidRPr="00CF30EA">
        <w:rPr>
          <w:lang w:val="en-GB"/>
        </w:rPr>
        <w:tab/>
      </w:r>
      <w:r w:rsidRPr="00CF30EA">
        <w:rPr>
          <w:i/>
          <w:lang w:val="en-GB"/>
        </w:rPr>
        <w:t xml:space="preserve">Geographic information – Data Quality. </w:t>
      </w:r>
      <w:r w:rsidRPr="00B94280">
        <w:rPr>
          <w:lang w:val="en-GB"/>
        </w:rPr>
        <w:t>As amended by Amendment 1</w:t>
      </w:r>
      <w:r w:rsidR="00B94280">
        <w:rPr>
          <w:lang w:val="en-GB"/>
        </w:rPr>
        <w:t>, 2018</w:t>
      </w:r>
    </w:p>
    <w:p w14:paraId="0A2A7E10" w14:textId="77777777" w:rsidR="008D4223" w:rsidRPr="00CF30EA" w:rsidRDefault="008D4223" w:rsidP="00B94280">
      <w:pPr>
        <w:spacing w:after="120" w:line="240" w:lineRule="auto"/>
        <w:ind w:left="1843" w:hanging="1843"/>
        <w:rPr>
          <w:noProof/>
          <w:lang w:val="en-GB"/>
        </w:rPr>
      </w:pPr>
      <w:r w:rsidRPr="00CF30EA">
        <w:rPr>
          <w:bCs/>
          <w:noProof/>
          <w:lang w:val="en-GB"/>
        </w:rPr>
        <w:t>ISO 19158:2010</w:t>
      </w:r>
      <w:r w:rsidRPr="00CF30EA">
        <w:rPr>
          <w:noProof/>
          <w:lang w:val="en-GB"/>
        </w:rPr>
        <w:t xml:space="preserve"> </w:t>
      </w:r>
      <w:r w:rsidRPr="00CF30EA">
        <w:rPr>
          <w:noProof/>
          <w:lang w:val="en-GB"/>
        </w:rPr>
        <w:tab/>
      </w:r>
      <w:r w:rsidRPr="00CF30EA">
        <w:rPr>
          <w:i/>
          <w:iCs/>
          <w:noProof/>
          <w:lang w:val="en-GB"/>
        </w:rPr>
        <w:t xml:space="preserve">Geographic Information - Quality assurance of data supply. </w:t>
      </w:r>
      <w:r w:rsidRPr="00CF30EA">
        <w:rPr>
          <w:noProof/>
          <w:lang w:val="en-GB"/>
        </w:rPr>
        <w:t>2010</w:t>
      </w:r>
    </w:p>
    <w:p w14:paraId="70FFC6CC" w14:textId="77777777" w:rsidR="00A2052E" w:rsidRPr="00CF30EA" w:rsidRDefault="00A2052E" w:rsidP="00180511">
      <w:pPr>
        <w:autoSpaceDE w:val="0"/>
        <w:autoSpaceDN w:val="0"/>
        <w:adjustRightInd w:val="0"/>
        <w:spacing w:after="120" w:line="240" w:lineRule="auto"/>
        <w:ind w:left="1843" w:hanging="1843"/>
        <w:rPr>
          <w:i/>
          <w:lang w:val="en-GB"/>
        </w:rPr>
      </w:pPr>
      <w:r w:rsidRPr="00CF30EA">
        <w:rPr>
          <w:lang w:val="en-GB"/>
        </w:rPr>
        <w:t>ISO/IEC 19501-1 and 19505-2,</w:t>
      </w:r>
      <w:r w:rsidRPr="00CF30EA">
        <w:rPr>
          <w:i/>
          <w:lang w:val="en-GB"/>
        </w:rPr>
        <w:t xml:space="preserve"> Information technology — Open Distributed Processing – Unified Modelling Language Version 2.4.1</w:t>
      </w:r>
    </w:p>
    <w:p w14:paraId="1F7A7693" w14:textId="2D7C2A87" w:rsidR="00A2052E" w:rsidRPr="00CF30EA" w:rsidRDefault="00A2052E" w:rsidP="00180511">
      <w:pPr>
        <w:spacing w:after="120" w:line="240" w:lineRule="auto"/>
        <w:ind w:left="1843" w:hanging="1843"/>
        <w:rPr>
          <w:i/>
          <w:lang w:val="en-GB"/>
        </w:rPr>
      </w:pPr>
      <w:r w:rsidRPr="00CF30EA">
        <w:rPr>
          <w:iCs/>
          <w:lang w:val="en-GB"/>
        </w:rPr>
        <w:t>netCDF</w:t>
      </w:r>
      <w:r w:rsidR="006D5153" w:rsidRPr="00CF30EA">
        <w:rPr>
          <w:i/>
          <w:lang w:val="en-GB"/>
        </w:rPr>
        <w:tab/>
      </w:r>
      <w:r w:rsidRPr="00CF30EA">
        <w:rPr>
          <w:i/>
          <w:lang w:val="en-GB"/>
        </w:rPr>
        <w:t xml:space="preserve">Network Common Data Form Unidata </w:t>
      </w:r>
      <w:r w:rsidRPr="00B94280">
        <w:rPr>
          <w:lang w:val="en-GB"/>
        </w:rPr>
        <w:t xml:space="preserve">- </w:t>
      </w:r>
      <w:hyperlink r:id="rId20" w:history="1">
        <w:r w:rsidR="00B94280" w:rsidRPr="00B94280">
          <w:rPr>
            <w:rStyle w:val="Hyperlink"/>
            <w:lang w:val="en-GB"/>
          </w:rPr>
          <w:t>www.unidata.ucar.edu/software/netcdf</w:t>
        </w:r>
      </w:hyperlink>
      <w:r w:rsidR="00B94280">
        <w:rPr>
          <w:i/>
          <w:lang w:val="en-GB"/>
        </w:rPr>
        <w:t xml:space="preserve"> </w:t>
      </w:r>
    </w:p>
    <w:p w14:paraId="0FBB56F0" w14:textId="77777777" w:rsidR="005B1C03" w:rsidRDefault="005B1C03" w:rsidP="005B1C03">
      <w:pPr>
        <w:spacing w:after="120" w:line="240" w:lineRule="auto"/>
        <w:ind w:left="1843" w:hanging="1843"/>
        <w:rPr>
          <w:lang w:val="en-GB"/>
        </w:rPr>
      </w:pPr>
      <w:r>
        <w:rPr>
          <w:lang w:val="en-GB"/>
        </w:rPr>
        <w:t>NGA 2021</w:t>
      </w:r>
      <w:r>
        <w:rPr>
          <w:lang w:val="en-GB"/>
        </w:rPr>
        <w:tab/>
      </w:r>
      <w:r w:rsidRPr="00D94262">
        <w:rPr>
          <w:i/>
          <w:iCs/>
          <w:lang w:val="en-GB"/>
        </w:rPr>
        <w:t>Recent Update to WGS 84 Reference Frame and NGA Transition to IGS ANTEX</w:t>
      </w:r>
      <w:r>
        <w:rPr>
          <w:lang w:val="en-GB"/>
        </w:rPr>
        <w:t xml:space="preserve">, </w:t>
      </w:r>
      <w:r w:rsidRPr="00D94262">
        <w:rPr>
          <w:lang w:val="en-GB"/>
        </w:rPr>
        <w:t>NGA</w:t>
      </w:r>
      <w:r>
        <w:rPr>
          <w:lang w:val="en-GB"/>
        </w:rPr>
        <w:t xml:space="preserve"> </w:t>
      </w:r>
      <w:r w:rsidRPr="00D94262">
        <w:rPr>
          <w:lang w:val="en-GB"/>
        </w:rPr>
        <w:t>Office of Geomatics / GNSS Division, St. Louis, National Geospatial-Intelligence Agency</w:t>
      </w:r>
      <w:r>
        <w:rPr>
          <w:lang w:val="en-GB"/>
        </w:rPr>
        <w:t xml:space="preserve">, </w:t>
      </w:r>
      <w:r w:rsidRPr="00D94262">
        <w:rPr>
          <w:lang w:val="en-GB"/>
        </w:rPr>
        <w:t>2021</w:t>
      </w:r>
      <w:r>
        <w:rPr>
          <w:lang w:val="en-GB"/>
        </w:rPr>
        <w:t>.</w:t>
      </w:r>
    </w:p>
    <w:p w14:paraId="2102DBA1" w14:textId="77777777" w:rsidR="005B1C03" w:rsidRDefault="005B1C03" w:rsidP="005B1C03">
      <w:pPr>
        <w:spacing w:after="120" w:line="240" w:lineRule="auto"/>
        <w:ind w:left="1843" w:hanging="1843"/>
        <w:rPr>
          <w:lang w:val="en-GB"/>
        </w:rPr>
      </w:pPr>
      <w:r>
        <w:rPr>
          <w:lang w:val="en-GB"/>
        </w:rPr>
        <w:t>NGA 2023</w:t>
      </w:r>
      <w:r>
        <w:rPr>
          <w:lang w:val="en-GB"/>
        </w:rPr>
        <w:tab/>
      </w:r>
      <w:r w:rsidRPr="0068496A">
        <w:rPr>
          <w:i/>
          <w:iCs/>
          <w:lang w:val="en-GB"/>
        </w:rPr>
        <w:t>WGS 84 (G2296) Terrestrial Reference Frame Realization</w:t>
      </w:r>
      <w:r>
        <w:rPr>
          <w:lang w:val="en-GB"/>
        </w:rPr>
        <w:t xml:space="preserve">, </w:t>
      </w:r>
      <w:r w:rsidRPr="0068496A">
        <w:rPr>
          <w:lang w:val="en-GB"/>
        </w:rPr>
        <w:t>Office of Geomatics, National Geospatial-Intelligence Agency</w:t>
      </w:r>
      <w:r>
        <w:rPr>
          <w:lang w:val="en-GB"/>
        </w:rPr>
        <w:t xml:space="preserve">, </w:t>
      </w:r>
      <w:r w:rsidRPr="0068496A">
        <w:rPr>
          <w:lang w:val="en-GB"/>
        </w:rPr>
        <w:t>NGA-U-2023-02846</w:t>
      </w:r>
      <w:r>
        <w:rPr>
          <w:lang w:val="en-GB"/>
        </w:rPr>
        <w:t>, 2023.</w:t>
      </w:r>
    </w:p>
    <w:p w14:paraId="38239F9F" w14:textId="6F6E0D0E" w:rsidR="00A2052E" w:rsidRPr="00B94280" w:rsidRDefault="00A2052E" w:rsidP="00180511">
      <w:pPr>
        <w:spacing w:after="120" w:line="240" w:lineRule="auto"/>
        <w:ind w:left="1843" w:hanging="1843"/>
        <w:rPr>
          <w:lang w:val="en-GB"/>
        </w:rPr>
      </w:pPr>
      <w:r w:rsidRPr="00CF30EA">
        <w:rPr>
          <w:lang w:val="en-GB"/>
        </w:rPr>
        <w:t>RFC 3986</w:t>
      </w:r>
      <w:r w:rsidRPr="00CF30EA">
        <w:rPr>
          <w:lang w:val="en-GB"/>
        </w:rPr>
        <w:tab/>
      </w:r>
      <w:r w:rsidRPr="00CF30EA">
        <w:rPr>
          <w:i/>
          <w:iCs/>
          <w:lang w:val="en-GB"/>
        </w:rPr>
        <w:t>Uniform Resource Identifier (URI): Generic Syntax. T. Berners-Lee, R. Fielding, L. Masinter. Internet Standard 66, IETF</w:t>
      </w:r>
      <w:r w:rsidRPr="00B94280">
        <w:rPr>
          <w:iCs/>
          <w:lang w:val="en-GB"/>
        </w:rPr>
        <w:t xml:space="preserve">. URL: </w:t>
      </w:r>
      <w:hyperlink r:id="rId21" w:history="1">
        <w:r w:rsidR="00B94280" w:rsidRPr="00B94280">
          <w:rPr>
            <w:rStyle w:val="Hyperlink"/>
            <w:iCs/>
            <w:lang w:val="en-GB"/>
          </w:rPr>
          <w:t>http://www.ietf.org/rfc/rfc3986.txt</w:t>
        </w:r>
      </w:hyperlink>
      <w:r w:rsidR="00B94280" w:rsidRPr="00B94280">
        <w:rPr>
          <w:iCs/>
          <w:lang w:val="en-GB"/>
        </w:rPr>
        <w:t xml:space="preserve"> </w:t>
      </w:r>
      <w:r w:rsidRPr="00B94280">
        <w:rPr>
          <w:iCs/>
          <w:lang w:val="en-GB"/>
        </w:rPr>
        <w:t xml:space="preserve">or </w:t>
      </w:r>
      <w:hyperlink r:id="rId22" w:history="1">
        <w:r w:rsidR="00B94280" w:rsidRPr="00B94280">
          <w:rPr>
            <w:rStyle w:val="Hyperlink"/>
            <w:iCs/>
            <w:lang w:val="en-GB"/>
          </w:rPr>
          <w:t>http://www.rfc-editor.org/info/std66</w:t>
        </w:r>
      </w:hyperlink>
      <w:r w:rsidR="00B94280" w:rsidRPr="00B94280">
        <w:rPr>
          <w:iCs/>
          <w:lang w:val="en-GB"/>
        </w:rPr>
        <w:t xml:space="preserve"> </w:t>
      </w:r>
    </w:p>
    <w:p w14:paraId="49AF75C5" w14:textId="51A884E7" w:rsidR="00A2052E" w:rsidRPr="00B94280" w:rsidRDefault="00A2052E" w:rsidP="00180511">
      <w:pPr>
        <w:spacing w:after="120" w:line="240" w:lineRule="auto"/>
        <w:ind w:left="1843" w:hanging="1843"/>
        <w:rPr>
          <w:lang w:val="en-GB"/>
        </w:rPr>
      </w:pPr>
      <w:r w:rsidRPr="00CF30EA">
        <w:rPr>
          <w:lang w:val="en-GB"/>
        </w:rPr>
        <w:t>RFC 2141</w:t>
      </w:r>
      <w:r w:rsidRPr="00CF30EA">
        <w:rPr>
          <w:lang w:val="en-GB"/>
        </w:rPr>
        <w:tab/>
      </w:r>
      <w:r w:rsidRPr="00CF30EA">
        <w:rPr>
          <w:i/>
          <w:iCs/>
          <w:lang w:val="en-GB"/>
        </w:rPr>
        <w:t>URN Syntax. R. Moats. IETF RFC 2141</w:t>
      </w:r>
      <w:r w:rsidRPr="00B94280">
        <w:rPr>
          <w:iCs/>
          <w:lang w:val="en-GB"/>
        </w:rPr>
        <w:t xml:space="preserve">, May 1997. URL: </w:t>
      </w:r>
      <w:hyperlink r:id="rId23" w:history="1">
        <w:r w:rsidR="00B94280" w:rsidRPr="00185FCB">
          <w:rPr>
            <w:rStyle w:val="Hyperlink"/>
            <w:iCs/>
            <w:lang w:val="en-GB"/>
          </w:rPr>
          <w:t>http://www.rfc-editor.org/info/rfc2141</w:t>
        </w:r>
      </w:hyperlink>
      <w:r w:rsidR="00B94280">
        <w:rPr>
          <w:iCs/>
          <w:lang w:val="en-GB"/>
        </w:rPr>
        <w:t xml:space="preserve"> </w:t>
      </w:r>
    </w:p>
    <w:p w14:paraId="3842F328" w14:textId="77777777" w:rsidR="0048661E" w:rsidRPr="003A655F" w:rsidRDefault="0048661E" w:rsidP="0048661E">
      <w:pPr>
        <w:spacing w:after="120" w:line="240" w:lineRule="auto"/>
        <w:ind w:left="1843" w:hanging="1843"/>
        <w:rPr>
          <w:lang w:val="en-GB"/>
        </w:rPr>
      </w:pPr>
      <w:r>
        <w:rPr>
          <w:lang w:val="en-GB"/>
        </w:rPr>
        <w:t>S-32</w:t>
      </w:r>
      <w:r>
        <w:rPr>
          <w:lang w:val="en-GB"/>
        </w:rPr>
        <w:tab/>
      </w:r>
      <w:r w:rsidRPr="00F60433">
        <w:rPr>
          <w:i/>
          <w:iCs/>
          <w:lang w:val="en-GB"/>
        </w:rPr>
        <w:t>International Hydrographic Dictionary</w:t>
      </w:r>
      <w:r>
        <w:rPr>
          <w:lang w:val="en-GB"/>
        </w:rPr>
        <w:t xml:space="preserve">. URL: </w:t>
      </w:r>
      <w:r w:rsidRPr="00F60433">
        <w:rPr>
          <w:lang w:val="en-GB"/>
        </w:rPr>
        <w:t>http://iho-ohi.net/S32/index.php</w:t>
      </w:r>
    </w:p>
    <w:p w14:paraId="6B45ECB1" w14:textId="3D9E1D24" w:rsidR="00A2052E" w:rsidRPr="00CF30EA" w:rsidRDefault="00A2052E" w:rsidP="00180511">
      <w:pPr>
        <w:spacing w:after="120" w:line="240" w:lineRule="auto"/>
        <w:ind w:left="1843" w:hanging="1843"/>
        <w:rPr>
          <w:lang w:val="en-GB"/>
        </w:rPr>
      </w:pPr>
      <w:r w:rsidRPr="00CF30EA">
        <w:rPr>
          <w:lang w:val="en-GB"/>
        </w:rPr>
        <w:t>S-101</w:t>
      </w:r>
      <w:r w:rsidRPr="00CF30EA">
        <w:rPr>
          <w:lang w:val="en-GB"/>
        </w:rPr>
        <w:tab/>
      </w:r>
      <w:r w:rsidRPr="00B94280">
        <w:rPr>
          <w:i/>
          <w:lang w:val="en-GB"/>
        </w:rPr>
        <w:t>IHO Electronic Navigational Chart Product Specification</w:t>
      </w:r>
      <w:r w:rsidR="00B94280">
        <w:rPr>
          <w:lang w:val="en-GB"/>
        </w:rPr>
        <w:t xml:space="preserve">, </w:t>
      </w:r>
      <w:r w:rsidR="00B94280" w:rsidRPr="005B1C03">
        <w:rPr>
          <w:lang w:val="en-GB"/>
        </w:rPr>
        <w:t xml:space="preserve">Edition </w:t>
      </w:r>
      <w:r w:rsidR="005B1C03">
        <w:rPr>
          <w:lang w:val="en-GB"/>
        </w:rPr>
        <w:t>2.0</w:t>
      </w:r>
      <w:r w:rsidR="00B94280" w:rsidRPr="005B1C03">
        <w:rPr>
          <w:lang w:val="en-GB"/>
        </w:rPr>
        <w:t>.0</w:t>
      </w:r>
      <w:r w:rsidR="005B1C03">
        <w:rPr>
          <w:lang w:val="en-GB"/>
        </w:rPr>
        <w:t xml:space="preserve"> (in preparation)</w:t>
      </w:r>
    </w:p>
    <w:p w14:paraId="7496323E" w14:textId="227EFB60" w:rsidR="00A2052E" w:rsidRPr="00CF30EA" w:rsidRDefault="00A2052E" w:rsidP="00180511">
      <w:pPr>
        <w:spacing w:after="120" w:line="240" w:lineRule="auto"/>
        <w:ind w:left="1843" w:hanging="1843"/>
        <w:rPr>
          <w:lang w:val="en-GB"/>
        </w:rPr>
      </w:pPr>
      <w:r w:rsidRPr="00CF30EA">
        <w:rPr>
          <w:lang w:val="en-GB"/>
        </w:rPr>
        <w:t>S-102</w:t>
      </w:r>
      <w:r w:rsidRPr="00CF30EA">
        <w:rPr>
          <w:lang w:val="en-GB"/>
        </w:rPr>
        <w:tab/>
      </w:r>
      <w:r w:rsidRPr="00B94280">
        <w:rPr>
          <w:i/>
          <w:lang w:val="en-GB"/>
        </w:rPr>
        <w:t>IHO Bathymetric Surface Product Specification</w:t>
      </w:r>
      <w:r w:rsidRPr="00CF30EA">
        <w:rPr>
          <w:lang w:val="en-GB"/>
        </w:rPr>
        <w:t xml:space="preserve">, </w:t>
      </w:r>
      <w:r w:rsidRPr="00AF6A65">
        <w:rPr>
          <w:lang w:val="en-GB"/>
        </w:rPr>
        <w:t xml:space="preserve">Edition </w:t>
      </w:r>
      <w:r w:rsidR="005B1C03">
        <w:rPr>
          <w:lang w:val="en-GB"/>
        </w:rPr>
        <w:t>3.0.0 (in preparation)</w:t>
      </w:r>
    </w:p>
    <w:p w14:paraId="41125CC0" w14:textId="4BCFFD04" w:rsidR="00A2052E" w:rsidRPr="00CF30EA" w:rsidRDefault="00A2052E" w:rsidP="00180511">
      <w:pPr>
        <w:spacing w:after="120" w:line="240" w:lineRule="auto"/>
        <w:ind w:left="1843" w:hanging="1843"/>
        <w:rPr>
          <w:lang w:val="en-GB"/>
        </w:rPr>
      </w:pPr>
      <w:r w:rsidRPr="00CF30EA">
        <w:rPr>
          <w:lang w:val="en-GB"/>
        </w:rPr>
        <w:t>S-1</w:t>
      </w:r>
      <w:r w:rsidR="008D4223" w:rsidRPr="00CF30EA">
        <w:rPr>
          <w:lang w:val="en-GB"/>
        </w:rPr>
        <w:t>04</w:t>
      </w:r>
      <w:r w:rsidRPr="00CF30EA">
        <w:rPr>
          <w:lang w:val="en-GB"/>
        </w:rPr>
        <w:tab/>
      </w:r>
      <w:r w:rsidRPr="00B94280">
        <w:rPr>
          <w:i/>
          <w:lang w:val="en-GB"/>
        </w:rPr>
        <w:t xml:space="preserve">IHO </w:t>
      </w:r>
      <w:r w:rsidR="008D4223" w:rsidRPr="00B94280">
        <w:rPr>
          <w:i/>
          <w:lang w:val="en-GB"/>
        </w:rPr>
        <w:t>Water Level Information for Surface Navigation</w:t>
      </w:r>
      <w:r w:rsidRPr="00B94280">
        <w:rPr>
          <w:i/>
          <w:lang w:val="en-GB"/>
        </w:rPr>
        <w:t xml:space="preserve"> Product Specification</w:t>
      </w:r>
      <w:r w:rsidRPr="00CF30EA">
        <w:rPr>
          <w:lang w:val="en-GB"/>
        </w:rPr>
        <w:t xml:space="preserve">, </w:t>
      </w:r>
      <w:r w:rsidRPr="005B1C03">
        <w:rPr>
          <w:lang w:val="en-GB"/>
        </w:rPr>
        <w:t xml:space="preserve">Edition </w:t>
      </w:r>
      <w:r w:rsidR="00AF6A65" w:rsidRPr="00E126C2">
        <w:rPr>
          <w:lang w:val="en-GB"/>
        </w:rPr>
        <w:t>2.0</w:t>
      </w:r>
      <w:r w:rsidR="00F06FAE" w:rsidRPr="00E126C2">
        <w:rPr>
          <w:lang w:val="en-GB"/>
        </w:rPr>
        <w:t xml:space="preserve">.0, </w:t>
      </w:r>
      <w:r w:rsidR="00AF6A65" w:rsidRPr="00E126C2">
        <w:rPr>
          <w:lang w:val="en-GB"/>
        </w:rPr>
        <w:t>(n preparation</w:t>
      </w:r>
      <w:r w:rsidR="00AF6A65">
        <w:rPr>
          <w:lang w:val="en-GB"/>
        </w:rPr>
        <w:t>)</w:t>
      </w:r>
    </w:p>
    <w:p w14:paraId="787CFEB3" w14:textId="4791ECEA" w:rsidR="00A2052E" w:rsidRDefault="00A2052E" w:rsidP="00180511">
      <w:pPr>
        <w:spacing w:after="120" w:line="240" w:lineRule="auto"/>
        <w:ind w:left="1843" w:hanging="1843"/>
        <w:rPr>
          <w:lang w:val="en-GB"/>
        </w:rPr>
      </w:pPr>
      <w:r w:rsidRPr="00CF30EA">
        <w:rPr>
          <w:lang w:val="en-GB"/>
        </w:rPr>
        <w:lastRenderedPageBreak/>
        <w:t xml:space="preserve">XML Schema Part 2: </w:t>
      </w:r>
      <w:r w:rsidRPr="00B94280">
        <w:rPr>
          <w:i/>
          <w:lang w:val="en-GB"/>
        </w:rPr>
        <w:t>Datatypes</w:t>
      </w:r>
      <w:r w:rsidR="00B94280">
        <w:rPr>
          <w:lang w:val="en-GB"/>
        </w:rPr>
        <w:t>,</w:t>
      </w:r>
      <w:r w:rsidRPr="00CF30EA">
        <w:rPr>
          <w:lang w:val="en-GB"/>
        </w:rPr>
        <w:t xml:space="preserve"> Second Edition, W3C Recommendation, 28 October 2004, URL: </w:t>
      </w:r>
      <w:hyperlink r:id="rId24" w:history="1">
        <w:r w:rsidR="00B94280" w:rsidRPr="00185FCB">
          <w:rPr>
            <w:rStyle w:val="Hyperlink"/>
            <w:lang w:val="en-GB"/>
          </w:rPr>
          <w:t>https://www.w3.org/TR/xmlschema-2/</w:t>
        </w:r>
      </w:hyperlink>
      <w:r w:rsidR="00B94280">
        <w:rPr>
          <w:lang w:val="en-GB"/>
        </w:rPr>
        <w:t xml:space="preserve"> </w:t>
      </w:r>
    </w:p>
    <w:p w14:paraId="443A9E61" w14:textId="77777777" w:rsidR="00B94280" w:rsidRPr="00CF30EA" w:rsidRDefault="00B94280" w:rsidP="00180511">
      <w:pPr>
        <w:spacing w:after="120" w:line="240" w:lineRule="auto"/>
        <w:ind w:left="1843" w:hanging="1843"/>
        <w:rPr>
          <w:iCs/>
          <w:lang w:val="en-GB"/>
        </w:rPr>
      </w:pPr>
    </w:p>
    <w:p w14:paraId="7FF81434" w14:textId="77777777" w:rsidR="00664CD4" w:rsidRPr="00CF30EA" w:rsidRDefault="00664CD4" w:rsidP="0089545B">
      <w:pPr>
        <w:pStyle w:val="Heading2"/>
        <w:tabs>
          <w:tab w:val="clear" w:pos="540"/>
          <w:tab w:val="clear" w:pos="700"/>
          <w:tab w:val="left" w:pos="709"/>
        </w:tabs>
        <w:spacing w:before="120" w:after="200" w:line="240" w:lineRule="auto"/>
        <w:ind w:left="709" w:hanging="709"/>
        <w:rPr>
          <w:lang w:val="en-GB"/>
        </w:rPr>
      </w:pPr>
      <w:bookmarkStart w:id="246" w:name="_Toc172126709"/>
      <w:bookmarkStart w:id="247" w:name="_Toc412810741"/>
      <w:r w:rsidRPr="00CF30EA">
        <w:rPr>
          <w:lang w:val="en-GB"/>
        </w:rPr>
        <w:t>Terms, definitions and abbreviations</w:t>
      </w:r>
      <w:bookmarkEnd w:id="246"/>
    </w:p>
    <w:p w14:paraId="39F3C4C6" w14:textId="7B9C2172" w:rsidR="00664CD4" w:rsidRPr="00CF30EA" w:rsidRDefault="00664CD4" w:rsidP="0089545B">
      <w:pPr>
        <w:pStyle w:val="Heading3"/>
        <w:tabs>
          <w:tab w:val="clear" w:pos="660"/>
          <w:tab w:val="clear" w:pos="880"/>
          <w:tab w:val="left" w:pos="851"/>
        </w:tabs>
        <w:spacing w:before="120" w:after="120" w:line="360" w:lineRule="auto"/>
        <w:ind w:left="851" w:hanging="851"/>
      </w:pPr>
      <w:bookmarkStart w:id="248" w:name="_Toc172126710"/>
      <w:bookmarkStart w:id="249" w:name="_Toc412810743"/>
      <w:bookmarkEnd w:id="247"/>
      <w:r w:rsidRPr="00CF30EA">
        <w:t>Terms and definitions</w:t>
      </w:r>
      <w:bookmarkEnd w:id="248"/>
    </w:p>
    <w:p w14:paraId="7DB48A6D" w14:textId="303DF537" w:rsidR="00143B14" w:rsidRDefault="00143B14" w:rsidP="0089545B">
      <w:pPr>
        <w:spacing w:after="120" w:line="240" w:lineRule="auto"/>
        <w:rPr>
          <w:lang w:val="en-GB"/>
        </w:rPr>
      </w:pPr>
      <w:bookmarkStart w:id="250" w:name="_Toc386114206"/>
      <w:bookmarkEnd w:id="249"/>
      <w:r w:rsidRPr="00CF30EA">
        <w:rPr>
          <w:lang w:val="en-GB"/>
        </w:rPr>
        <w:t>The S-100 framework is based on the ISO 19100 seri</w:t>
      </w:r>
      <w:r w:rsidR="00A20B99" w:rsidRPr="00CF30EA">
        <w:rPr>
          <w:lang w:val="en-GB"/>
        </w:rPr>
        <w:t xml:space="preserve">es of geographic standards. The </w:t>
      </w:r>
      <w:r w:rsidRPr="00CF30EA">
        <w:rPr>
          <w:lang w:val="en-GB"/>
        </w:rPr>
        <w:t xml:space="preserve">terms and definitions provided here are used to standardize the nomenclature found within that framework, whenever possible. They are taken from the references cited in </w:t>
      </w:r>
      <w:r w:rsidR="0089545B">
        <w:rPr>
          <w:lang w:val="en-GB"/>
        </w:rPr>
        <w:t>c</w:t>
      </w:r>
      <w:r w:rsidRPr="00CF30EA">
        <w:rPr>
          <w:lang w:val="en-GB"/>
        </w:rPr>
        <w:t>lause 1.</w:t>
      </w:r>
      <w:r w:rsidR="00114619" w:rsidRPr="00CF30EA">
        <w:rPr>
          <w:lang w:val="en-GB"/>
        </w:rPr>
        <w:t>3</w:t>
      </w:r>
      <w:r w:rsidR="0089545B">
        <w:rPr>
          <w:lang w:val="en-GB"/>
        </w:rPr>
        <w:t>;</w:t>
      </w:r>
      <w:r w:rsidRPr="00CF30EA">
        <w:rPr>
          <w:lang w:val="en-GB"/>
        </w:rPr>
        <w:t xml:space="preserve"> modifications were made when necessary.</w:t>
      </w:r>
    </w:p>
    <w:p w14:paraId="6BD739AD" w14:textId="77777777" w:rsidR="00F17B51" w:rsidRPr="0019683E" w:rsidRDefault="00F17B51" w:rsidP="00F17B51">
      <w:pPr>
        <w:pStyle w:val="dt"/>
        <w:rPr>
          <w:lang w:val="en-GB"/>
        </w:rPr>
      </w:pPr>
      <w:r w:rsidRPr="0019683E">
        <w:rPr>
          <w:lang w:val="en-GB"/>
        </w:rPr>
        <w:t>accuracy</w:t>
      </w:r>
    </w:p>
    <w:p w14:paraId="3ACC93F7" w14:textId="77777777" w:rsidR="00F17B51" w:rsidRPr="0019683E" w:rsidRDefault="00F17B51" w:rsidP="00F17B51">
      <w:pPr>
        <w:spacing w:after="120" w:line="240" w:lineRule="auto"/>
        <w:rPr>
          <w:lang w:val="en-GB"/>
        </w:rPr>
      </w:pPr>
      <w:r w:rsidRPr="0019683E">
        <w:rPr>
          <w:lang w:val="en-GB"/>
        </w:rPr>
        <w:t>closeness of agreement between an observed value and the true value or a reference value accepted as true</w:t>
      </w:r>
      <w:r>
        <w:rPr>
          <w:lang w:val="en-GB"/>
        </w:rPr>
        <w:t xml:space="preserve"> </w:t>
      </w:r>
      <w:r w:rsidRPr="00DC7BCD">
        <w:rPr>
          <w:lang w:val="en-GB"/>
        </w:rPr>
        <w:t>[ISO 19157, ISO 19116</w:t>
      </w:r>
      <w:r>
        <w:rPr>
          <w:lang w:val="en-GB"/>
        </w:rPr>
        <w:t>]</w:t>
      </w:r>
    </w:p>
    <w:p w14:paraId="41237E82" w14:textId="77777777" w:rsidR="00F17B51" w:rsidRPr="0019683E" w:rsidRDefault="00F17B51" w:rsidP="00F17B51">
      <w:pPr>
        <w:spacing w:after="120" w:line="240" w:lineRule="auto"/>
        <w:rPr>
          <w:lang w:val="en-GB"/>
        </w:rPr>
      </w:pPr>
      <w:r w:rsidRPr="0019683E">
        <w:rPr>
          <w:lang w:val="en-GB"/>
        </w:rPr>
        <w:t>NOTE 1: A test result can be observations or measurements</w:t>
      </w:r>
    </w:p>
    <w:p w14:paraId="09B911A1" w14:textId="77777777" w:rsidR="00F17B51" w:rsidRPr="0019683E" w:rsidRDefault="00F17B51" w:rsidP="00F17B51">
      <w:pPr>
        <w:spacing w:after="120" w:line="240" w:lineRule="auto"/>
        <w:rPr>
          <w:lang w:val="en-GB"/>
        </w:rPr>
      </w:pPr>
      <w:r w:rsidRPr="0019683E">
        <w:rPr>
          <w:lang w:val="en-GB"/>
        </w:rPr>
        <w:t>NOTE 2: For positioning services, the test result is a measured value or set of values</w:t>
      </w:r>
    </w:p>
    <w:p w14:paraId="1BE5FD25" w14:textId="77777777" w:rsidR="00F17B51" w:rsidRPr="0019683E" w:rsidRDefault="00F17B51" w:rsidP="00F17B51">
      <w:pPr>
        <w:spacing w:after="120" w:line="240" w:lineRule="auto"/>
        <w:rPr>
          <w:lang w:val="en-GB"/>
        </w:rPr>
      </w:pPr>
      <w:r w:rsidRPr="0019683E">
        <w:rPr>
          <w:lang w:val="en-GB"/>
        </w:rPr>
        <w:t>NOTE 3: For observations and measurements, true values are not obtainable. In their place reference values which are accepted as true values are used</w:t>
      </w:r>
    </w:p>
    <w:p w14:paraId="612D3BFF" w14:textId="77777777" w:rsidR="00F17B51" w:rsidRPr="0019683E" w:rsidRDefault="00F17B51" w:rsidP="00F17B51">
      <w:pPr>
        <w:pStyle w:val="dt"/>
        <w:rPr>
          <w:lang w:val="en-GB"/>
        </w:rPr>
      </w:pPr>
      <w:r w:rsidRPr="0019683E">
        <w:rPr>
          <w:lang w:val="en-GB"/>
        </w:rPr>
        <w:t>application schema</w:t>
      </w:r>
    </w:p>
    <w:p w14:paraId="1F639163" w14:textId="77777777" w:rsidR="00F17B51" w:rsidRDefault="00F17B51" w:rsidP="00F17B51">
      <w:pPr>
        <w:spacing w:after="120" w:line="240" w:lineRule="auto"/>
        <w:rPr>
          <w:lang w:val="en-GB"/>
        </w:rPr>
      </w:pPr>
      <w:r w:rsidRPr="0019683E">
        <w:rPr>
          <w:lang w:val="en-GB"/>
        </w:rPr>
        <w:t>conceptual schema for data required by one or more applications</w:t>
      </w:r>
      <w:r>
        <w:rPr>
          <w:lang w:val="en-GB"/>
        </w:rPr>
        <w:t xml:space="preserve"> </w:t>
      </w:r>
      <w:r w:rsidRPr="0019683E">
        <w:rPr>
          <w:lang w:val="en-GB"/>
        </w:rPr>
        <w:t>[ISO 19101]</w:t>
      </w:r>
    </w:p>
    <w:p w14:paraId="0BF63FCD" w14:textId="47A49CB7" w:rsidR="00DE6BC6" w:rsidRPr="00CF30EA" w:rsidRDefault="002F1531" w:rsidP="0089545B">
      <w:pPr>
        <w:spacing w:after="0" w:line="240" w:lineRule="auto"/>
        <w:rPr>
          <w:rFonts w:cs="Arial"/>
          <w:color w:val="222222"/>
          <w:shd w:val="clear" w:color="auto" w:fill="FFFFFF"/>
          <w:lang w:val="en-GB"/>
        </w:rPr>
      </w:pPr>
      <w:r>
        <w:rPr>
          <w:b/>
          <w:lang w:val="en-GB"/>
        </w:rPr>
        <w:t>c</w:t>
      </w:r>
      <w:r w:rsidR="00CE0B94" w:rsidRPr="00CF30EA">
        <w:rPr>
          <w:b/>
          <w:lang w:val="en-GB"/>
        </w:rPr>
        <w:t xml:space="preserve">onfidence </w:t>
      </w:r>
      <w:r>
        <w:rPr>
          <w:b/>
          <w:lang w:val="en-GB"/>
        </w:rPr>
        <w:t>l</w:t>
      </w:r>
      <w:r w:rsidR="00CE0B94" w:rsidRPr="00CF30EA">
        <w:rPr>
          <w:b/>
          <w:lang w:val="en-GB"/>
        </w:rPr>
        <w:t>evel</w:t>
      </w:r>
      <w:r w:rsidR="00CE0B94" w:rsidRPr="00CF30EA">
        <w:rPr>
          <w:lang w:val="en-GB"/>
        </w:rPr>
        <w:t xml:space="preserve"> </w:t>
      </w:r>
    </w:p>
    <w:p w14:paraId="0F16E8F0" w14:textId="218E59AD" w:rsidR="00CE0B94" w:rsidRDefault="002F1531" w:rsidP="0089545B">
      <w:pPr>
        <w:spacing w:after="120"/>
        <w:rPr>
          <w:rFonts w:cs="Arial"/>
          <w:color w:val="222222"/>
          <w:shd w:val="clear" w:color="auto" w:fill="FFFFFF"/>
          <w:lang w:val="en-GB"/>
        </w:rPr>
      </w:pPr>
      <w:r>
        <w:rPr>
          <w:rFonts w:cs="Arial"/>
          <w:color w:val="222222"/>
          <w:shd w:val="clear" w:color="auto" w:fill="FFFFFF"/>
          <w:lang w:val="en-GB"/>
        </w:rPr>
        <w:t>t</w:t>
      </w:r>
      <w:r w:rsidR="00CE0B94" w:rsidRPr="00CF30EA">
        <w:rPr>
          <w:rFonts w:cs="Arial"/>
          <w:color w:val="222222"/>
          <w:shd w:val="clear" w:color="auto" w:fill="FFFFFF"/>
          <w:lang w:val="en-GB"/>
        </w:rPr>
        <w:t>he probability that the value of a parameter falls within a specified range of values</w:t>
      </w:r>
    </w:p>
    <w:p w14:paraId="0B43882D" w14:textId="77777777" w:rsidR="00F17B51" w:rsidRPr="00DC7BCD" w:rsidRDefault="00F17B51" w:rsidP="00F17B51">
      <w:pPr>
        <w:pStyle w:val="dt"/>
        <w:rPr>
          <w:lang w:val="en-GB"/>
        </w:rPr>
      </w:pPr>
      <w:r w:rsidRPr="00DC7BCD">
        <w:rPr>
          <w:lang w:val="en-GB"/>
        </w:rPr>
        <w:t>continuous coverage</w:t>
      </w:r>
    </w:p>
    <w:p w14:paraId="38CBD46E" w14:textId="77777777" w:rsidR="00F17B51" w:rsidRPr="00DC7BCD" w:rsidRDefault="00F17B51" w:rsidP="00F17B51">
      <w:pPr>
        <w:spacing w:after="120" w:line="240" w:lineRule="auto"/>
        <w:rPr>
          <w:lang w:val="en-GB"/>
        </w:rPr>
      </w:pPr>
      <w:r w:rsidRPr="00DC7BCD">
        <w:rPr>
          <w:lang w:val="en-GB"/>
        </w:rPr>
        <w:t xml:space="preserve">coverage that returns different values for the same feature attribute at different direct positions within </w:t>
      </w:r>
      <w:r>
        <w:rPr>
          <w:lang w:val="en-GB"/>
        </w:rPr>
        <w:t xml:space="preserve"> </w:t>
      </w:r>
      <w:r w:rsidRPr="00DC7BCD">
        <w:rPr>
          <w:lang w:val="en-GB"/>
        </w:rPr>
        <w:t>a single geometric object in its spatiotemporal domain [ISO 19123]</w:t>
      </w:r>
    </w:p>
    <w:p w14:paraId="171F06F2" w14:textId="26F009A7" w:rsidR="00F17B51" w:rsidRPr="00CF30EA" w:rsidRDefault="00F17B51" w:rsidP="00F17B51">
      <w:pPr>
        <w:spacing w:after="120" w:line="240" w:lineRule="auto"/>
        <w:rPr>
          <w:rFonts w:cs="Arial"/>
          <w:color w:val="222222"/>
          <w:shd w:val="clear" w:color="auto" w:fill="FFFFFF"/>
          <w:lang w:val="en-GB"/>
        </w:rPr>
      </w:pPr>
      <w:r w:rsidRPr="00DC7BCD">
        <w:rPr>
          <w:lang w:val="en-GB"/>
        </w:rPr>
        <w:t xml:space="preserve">NOTE Although the spatiotemporal domain of a continuous coverage is ordinarily bounded in terms </w:t>
      </w:r>
      <w:r>
        <w:rPr>
          <w:lang w:val="en-GB"/>
        </w:rPr>
        <w:t xml:space="preserve"> </w:t>
      </w:r>
      <w:r w:rsidRPr="00DC7BCD">
        <w:rPr>
          <w:lang w:val="en-GB"/>
        </w:rPr>
        <w:t>of its spatial extent, it can be subdivided into an infinite number of direct positions.</w:t>
      </w:r>
    </w:p>
    <w:p w14:paraId="3EFD48B6" w14:textId="10454A2F" w:rsidR="004B3BD5" w:rsidRPr="00CF30EA" w:rsidRDefault="002F1531" w:rsidP="0089545B">
      <w:pPr>
        <w:autoSpaceDE w:val="0"/>
        <w:autoSpaceDN w:val="0"/>
        <w:adjustRightInd w:val="0"/>
        <w:spacing w:after="0" w:line="240" w:lineRule="auto"/>
        <w:ind w:left="720" w:hanging="720"/>
        <w:rPr>
          <w:rFonts w:eastAsia="Times New Roman" w:cs="Arial"/>
          <w:b/>
          <w:bCs/>
          <w:lang w:val="en-GB"/>
        </w:rPr>
      </w:pPr>
      <w:r>
        <w:rPr>
          <w:rFonts w:eastAsia="Times New Roman" w:cs="Arial"/>
          <w:b/>
          <w:bCs/>
          <w:lang w:val="en-GB"/>
        </w:rPr>
        <w:t>c</w:t>
      </w:r>
      <w:r w:rsidR="004B3BD5" w:rsidRPr="00CF30EA">
        <w:rPr>
          <w:rFonts w:eastAsia="Times New Roman" w:cs="Arial"/>
          <w:b/>
          <w:bCs/>
          <w:lang w:val="en-GB"/>
        </w:rPr>
        <w:t>oordinate</w:t>
      </w:r>
    </w:p>
    <w:p w14:paraId="15DB35E7" w14:textId="032F1709" w:rsidR="004B3BD5" w:rsidRPr="00CF30EA" w:rsidRDefault="002F1531" w:rsidP="0089545B">
      <w:pPr>
        <w:autoSpaceDE w:val="0"/>
        <w:autoSpaceDN w:val="0"/>
        <w:adjustRightInd w:val="0"/>
        <w:spacing w:after="60" w:line="240" w:lineRule="auto"/>
        <w:rPr>
          <w:rFonts w:eastAsia="Times New Roman" w:cs="Arial"/>
          <w:lang w:val="en-GB" w:eastAsia="zh-CN"/>
        </w:rPr>
      </w:pPr>
      <w:r>
        <w:rPr>
          <w:rFonts w:eastAsia="Times New Roman" w:cs="Arial"/>
          <w:lang w:val="en-GB" w:eastAsia="zh-CN"/>
        </w:rPr>
        <w:t>o</w:t>
      </w:r>
      <w:r w:rsidR="004B3BD5" w:rsidRPr="00CF30EA">
        <w:rPr>
          <w:rFonts w:eastAsia="Times New Roman" w:cs="Arial"/>
          <w:lang w:val="en-GB" w:eastAsia="zh-CN"/>
        </w:rPr>
        <w:t xml:space="preserve">ne of a sequence of numbers designating the position of a point in </w:t>
      </w:r>
      <w:r w:rsidR="0089545B">
        <w:rPr>
          <w:rFonts w:eastAsia="Times New Roman" w:cs="Arial"/>
          <w:lang w:val="en-GB" w:eastAsia="zh-CN"/>
        </w:rPr>
        <w:t>N</w:t>
      </w:r>
      <w:r w:rsidR="004B3BD5" w:rsidRPr="00CF30EA">
        <w:rPr>
          <w:rFonts w:eastAsia="Times New Roman" w:cs="Arial"/>
          <w:lang w:val="en-GB" w:eastAsia="zh-CN"/>
        </w:rPr>
        <w:t xml:space="preserve">-dimensional space </w:t>
      </w:r>
    </w:p>
    <w:p w14:paraId="15AF92D9" w14:textId="651983ED" w:rsidR="004B3BD5" w:rsidRPr="00CF30EA" w:rsidRDefault="004B3BD5"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w:t>
      </w:r>
      <w:r w:rsidR="00C077F3" w:rsidRPr="00CF30EA">
        <w:rPr>
          <w:rFonts w:cs="Arial"/>
          <w:color w:val="000000"/>
          <w:lang w:val="en-GB"/>
        </w:rPr>
        <w:t>:</w:t>
      </w:r>
      <w:r w:rsidRPr="00CF30EA">
        <w:rPr>
          <w:rFonts w:cs="Arial"/>
          <w:color w:val="000000"/>
          <w:lang w:val="en-GB"/>
        </w:rPr>
        <w:t xml:space="preserve"> In a </w:t>
      </w:r>
      <w:r w:rsidRPr="00CF30EA">
        <w:rPr>
          <w:rFonts w:cs="Arial"/>
          <w:b/>
          <w:color w:val="000000"/>
          <w:lang w:val="en-GB"/>
        </w:rPr>
        <w:t>coordinate reference system</w:t>
      </w:r>
      <w:r w:rsidRPr="00CF30EA">
        <w:rPr>
          <w:rFonts w:cs="Arial"/>
          <w:color w:val="000000"/>
          <w:lang w:val="en-GB"/>
        </w:rPr>
        <w:t xml:space="preserve">, the </w:t>
      </w:r>
      <w:r w:rsidRPr="00CF30EA">
        <w:rPr>
          <w:rFonts w:cs="Arial"/>
          <w:b/>
          <w:color w:val="000000"/>
          <w:lang w:val="en-GB"/>
        </w:rPr>
        <w:t>coordinate</w:t>
      </w:r>
      <w:r w:rsidRPr="00CF30EA">
        <w:rPr>
          <w:rFonts w:cs="Arial"/>
          <w:color w:val="000000"/>
          <w:lang w:val="en-GB"/>
        </w:rPr>
        <w:t xml:space="preserve"> numbers are qualified by units</w:t>
      </w:r>
      <w:r w:rsidR="00BD0908" w:rsidRPr="00CF30EA">
        <w:rPr>
          <w:rFonts w:cs="Arial"/>
          <w:color w:val="000000"/>
          <w:lang w:val="en-GB"/>
        </w:rPr>
        <w:t>.</w:t>
      </w:r>
    </w:p>
    <w:p w14:paraId="6602E0CA" w14:textId="60FB4076" w:rsidR="004B3BD5" w:rsidRPr="00CF30EA" w:rsidRDefault="002F1531" w:rsidP="0089545B">
      <w:pPr>
        <w:autoSpaceDE w:val="0"/>
        <w:autoSpaceDN w:val="0"/>
        <w:adjustRightInd w:val="0"/>
        <w:spacing w:after="0" w:line="240" w:lineRule="auto"/>
        <w:rPr>
          <w:rFonts w:cs="Arial"/>
          <w:b/>
          <w:bCs/>
          <w:color w:val="000000"/>
          <w:lang w:val="en-GB"/>
        </w:rPr>
      </w:pPr>
      <w:r>
        <w:rPr>
          <w:rFonts w:cs="Arial"/>
          <w:b/>
          <w:bCs/>
          <w:color w:val="000000"/>
          <w:lang w:val="en-GB"/>
        </w:rPr>
        <w:t>c</w:t>
      </w:r>
      <w:r w:rsidR="0089545B" w:rsidRPr="00CF30EA">
        <w:rPr>
          <w:rFonts w:cs="Arial"/>
          <w:b/>
          <w:bCs/>
          <w:color w:val="000000"/>
          <w:lang w:val="en-GB"/>
        </w:rPr>
        <w:t>oordinate</w:t>
      </w:r>
      <w:r w:rsidR="004B3BD5" w:rsidRPr="00CF30EA">
        <w:rPr>
          <w:rFonts w:cs="Arial"/>
          <w:b/>
          <w:bCs/>
          <w:color w:val="000000"/>
          <w:lang w:val="en-GB"/>
        </w:rPr>
        <w:t xml:space="preserve"> </w:t>
      </w:r>
      <w:r>
        <w:rPr>
          <w:rFonts w:cs="Arial"/>
          <w:b/>
          <w:bCs/>
          <w:color w:val="000000"/>
          <w:lang w:val="en-GB"/>
        </w:rPr>
        <w:t>r</w:t>
      </w:r>
      <w:r w:rsidR="004B3BD5" w:rsidRPr="00CF30EA">
        <w:rPr>
          <w:rFonts w:cs="Arial"/>
          <w:b/>
          <w:bCs/>
          <w:color w:val="000000"/>
          <w:lang w:val="en-GB"/>
        </w:rPr>
        <w:t xml:space="preserve">eference </w:t>
      </w:r>
      <w:r>
        <w:rPr>
          <w:rFonts w:cs="Arial"/>
          <w:b/>
          <w:bCs/>
          <w:color w:val="000000"/>
          <w:lang w:val="en-GB"/>
        </w:rPr>
        <w:t>s</w:t>
      </w:r>
      <w:r w:rsidR="004B3BD5" w:rsidRPr="00CF30EA">
        <w:rPr>
          <w:rFonts w:cs="Arial"/>
          <w:b/>
          <w:bCs/>
          <w:color w:val="000000"/>
          <w:lang w:val="en-GB"/>
        </w:rPr>
        <w:t>ystem</w:t>
      </w:r>
    </w:p>
    <w:p w14:paraId="1776825F" w14:textId="64C8CD53" w:rsidR="004B3BD5" w:rsidRPr="00CF30EA" w:rsidRDefault="002F1531" w:rsidP="00BD4869">
      <w:pPr>
        <w:autoSpaceDE w:val="0"/>
        <w:autoSpaceDN w:val="0"/>
        <w:adjustRightInd w:val="0"/>
        <w:spacing w:after="60" w:line="240" w:lineRule="auto"/>
        <w:rPr>
          <w:rFonts w:cs="Arial"/>
          <w:color w:val="000000"/>
          <w:lang w:val="en-GB"/>
        </w:rPr>
      </w:pPr>
      <w:r>
        <w:rPr>
          <w:rFonts w:cs="Arial"/>
          <w:color w:val="000000"/>
          <w:lang w:val="en-GB"/>
        </w:rPr>
        <w:t>c</w:t>
      </w:r>
      <w:r w:rsidR="004B3BD5" w:rsidRPr="00CF30EA">
        <w:rPr>
          <w:rFonts w:cs="Arial"/>
          <w:color w:val="000000"/>
          <w:lang w:val="en-GB"/>
        </w:rPr>
        <w:t xml:space="preserve">oordinate system that is related to an </w:t>
      </w:r>
      <w:r w:rsidR="004B3BD5" w:rsidRPr="00CF30EA">
        <w:rPr>
          <w:rFonts w:cs="Arial"/>
          <w:b/>
          <w:color w:val="000000"/>
          <w:lang w:val="en-GB"/>
        </w:rPr>
        <w:t>object</w:t>
      </w:r>
      <w:r w:rsidR="004B3BD5" w:rsidRPr="00CF30EA">
        <w:rPr>
          <w:rFonts w:cs="Arial"/>
          <w:color w:val="000000"/>
          <w:lang w:val="en-GB"/>
        </w:rPr>
        <w:t xml:space="preserve"> by a </w:t>
      </w:r>
      <w:r w:rsidR="004B3BD5" w:rsidRPr="00CF30EA">
        <w:rPr>
          <w:rFonts w:cs="Arial"/>
          <w:b/>
          <w:color w:val="000000"/>
          <w:lang w:val="en-GB"/>
        </w:rPr>
        <w:t>datum</w:t>
      </w:r>
    </w:p>
    <w:p w14:paraId="387439F3" w14:textId="5DA52106" w:rsidR="004B3BD5" w:rsidRPr="00CF30EA" w:rsidRDefault="004B3BD5"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w:t>
      </w:r>
      <w:r w:rsidR="00C077F3" w:rsidRPr="00CF30EA">
        <w:rPr>
          <w:rStyle w:val="NoteChar"/>
          <w:rFonts w:ascii="Arial" w:hAnsi="Arial" w:cs="Arial"/>
          <w:b w:val="0"/>
          <w:color w:val="auto"/>
          <w:sz w:val="20"/>
          <w:szCs w:val="20"/>
          <w:lang w:val="en-GB"/>
        </w:rPr>
        <w:t>:</w:t>
      </w:r>
      <w:r w:rsidRPr="00CF30EA">
        <w:rPr>
          <w:rFonts w:cs="Arial"/>
          <w:color w:val="000000"/>
          <w:lang w:val="en-GB"/>
        </w:rPr>
        <w:t xml:space="preserve"> For geodetic and </w:t>
      </w:r>
      <w:r w:rsidRPr="00CF30EA">
        <w:rPr>
          <w:rFonts w:cs="Arial"/>
          <w:b/>
          <w:color w:val="000000"/>
          <w:lang w:val="en-GB"/>
        </w:rPr>
        <w:t>vertical datums</w:t>
      </w:r>
      <w:r w:rsidRPr="00CF30EA">
        <w:rPr>
          <w:rFonts w:cs="Arial"/>
          <w:color w:val="000000"/>
          <w:lang w:val="en-GB"/>
        </w:rPr>
        <w:t xml:space="preserve">, the </w:t>
      </w:r>
      <w:r w:rsidRPr="00CF30EA">
        <w:rPr>
          <w:rFonts w:cs="Arial"/>
          <w:b/>
          <w:color w:val="000000"/>
          <w:lang w:val="en-GB"/>
        </w:rPr>
        <w:t>object</w:t>
      </w:r>
      <w:r w:rsidRPr="00CF30EA">
        <w:rPr>
          <w:rFonts w:cs="Arial"/>
          <w:color w:val="000000"/>
          <w:lang w:val="en-GB"/>
        </w:rPr>
        <w:t xml:space="preserve"> will be the Earth</w:t>
      </w:r>
      <w:r w:rsidR="00BD4869">
        <w:rPr>
          <w:rFonts w:cs="Arial"/>
          <w:color w:val="000000"/>
          <w:lang w:val="en-GB"/>
        </w:rPr>
        <w:t>.</w:t>
      </w:r>
    </w:p>
    <w:p w14:paraId="674570BB" w14:textId="0A486448" w:rsidR="00B114A4" w:rsidRPr="00CF30EA" w:rsidRDefault="002F1531" w:rsidP="00BD4869">
      <w:pPr>
        <w:autoSpaceDE w:val="0"/>
        <w:autoSpaceDN w:val="0"/>
        <w:adjustRightInd w:val="0"/>
        <w:spacing w:after="0" w:line="240" w:lineRule="auto"/>
        <w:rPr>
          <w:rFonts w:cs="Arial"/>
          <w:b/>
          <w:bCs/>
          <w:color w:val="000000"/>
          <w:lang w:val="en-GB"/>
        </w:rPr>
      </w:pPr>
      <w:r>
        <w:rPr>
          <w:rFonts w:cs="Arial"/>
          <w:b/>
          <w:bCs/>
          <w:color w:val="000000"/>
          <w:lang w:val="en-GB"/>
        </w:rPr>
        <w:t>c</w:t>
      </w:r>
      <w:r w:rsidR="00F631D4" w:rsidRPr="00CF30EA">
        <w:rPr>
          <w:rFonts w:cs="Arial"/>
          <w:b/>
          <w:bCs/>
          <w:color w:val="000000"/>
          <w:lang w:val="en-GB"/>
        </w:rPr>
        <w:t>overage</w:t>
      </w:r>
    </w:p>
    <w:p w14:paraId="6E0292EB" w14:textId="11CBCFAC" w:rsidR="00F631D4" w:rsidRPr="00CF30EA" w:rsidRDefault="002F1531" w:rsidP="00BD4869">
      <w:pPr>
        <w:autoSpaceDE w:val="0"/>
        <w:autoSpaceDN w:val="0"/>
        <w:adjustRightInd w:val="0"/>
        <w:spacing w:after="60" w:line="240" w:lineRule="auto"/>
        <w:rPr>
          <w:rFonts w:cs="Arial"/>
          <w:color w:val="000000"/>
          <w:lang w:val="en-GB"/>
        </w:rPr>
      </w:pPr>
      <w:r>
        <w:rPr>
          <w:rFonts w:cs="Arial"/>
          <w:b/>
          <w:color w:val="000000"/>
          <w:lang w:val="en-GB"/>
        </w:rPr>
        <w:t>f</w:t>
      </w:r>
      <w:r w:rsidR="00F631D4" w:rsidRPr="00CF30EA">
        <w:rPr>
          <w:rFonts w:cs="Arial"/>
          <w:b/>
          <w:color w:val="000000"/>
          <w:lang w:val="en-GB"/>
        </w:rPr>
        <w:t>eature</w:t>
      </w:r>
      <w:r w:rsidR="00F631D4" w:rsidRPr="00CF30EA">
        <w:rPr>
          <w:rFonts w:cs="Arial"/>
          <w:color w:val="000000"/>
          <w:lang w:val="en-GB"/>
        </w:rPr>
        <w:t xml:space="preserve"> that acts as a </w:t>
      </w:r>
      <w:r w:rsidR="00F631D4" w:rsidRPr="00CF30EA">
        <w:rPr>
          <w:rFonts w:cs="Arial"/>
          <w:b/>
          <w:color w:val="000000"/>
          <w:lang w:val="en-GB"/>
        </w:rPr>
        <w:t>function</w:t>
      </w:r>
      <w:r w:rsidR="00F631D4" w:rsidRPr="00CF30EA">
        <w:rPr>
          <w:rFonts w:cs="Arial"/>
          <w:color w:val="000000"/>
          <w:lang w:val="en-GB"/>
        </w:rPr>
        <w:t xml:space="preserve"> to return values from its </w:t>
      </w:r>
      <w:r w:rsidR="00F631D4" w:rsidRPr="00CF30EA">
        <w:rPr>
          <w:rFonts w:cs="Arial"/>
          <w:b/>
          <w:color w:val="000000"/>
          <w:lang w:val="en-GB"/>
        </w:rPr>
        <w:t>range</w:t>
      </w:r>
      <w:r w:rsidR="00F631D4" w:rsidRPr="00CF30EA">
        <w:rPr>
          <w:rFonts w:cs="Arial"/>
          <w:color w:val="000000"/>
          <w:lang w:val="en-GB"/>
        </w:rPr>
        <w:t xml:space="preserve"> for any </w:t>
      </w:r>
      <w:r w:rsidR="00F631D4" w:rsidRPr="00CF30EA">
        <w:rPr>
          <w:rFonts w:cs="Arial"/>
          <w:b/>
          <w:color w:val="000000"/>
          <w:lang w:val="en-GB"/>
        </w:rPr>
        <w:t>direct position</w:t>
      </w:r>
      <w:r w:rsidR="00F631D4" w:rsidRPr="00CF30EA">
        <w:rPr>
          <w:rFonts w:cs="Arial"/>
          <w:color w:val="000000"/>
          <w:lang w:val="en-GB"/>
        </w:rPr>
        <w:t xml:space="preserve"> within its spatial, temporal, or spatiotemporal </w:t>
      </w:r>
      <w:r w:rsidR="00F631D4" w:rsidRPr="00CF30EA">
        <w:rPr>
          <w:rFonts w:cs="Arial"/>
          <w:b/>
          <w:color w:val="000000"/>
          <w:lang w:val="en-GB"/>
        </w:rPr>
        <w:t>domain</w:t>
      </w:r>
    </w:p>
    <w:p w14:paraId="73CB2B2B" w14:textId="22055289" w:rsidR="00F631D4" w:rsidRPr="00CF30EA" w:rsidRDefault="00F631D4" w:rsidP="00BD4869">
      <w:pPr>
        <w:autoSpaceDE w:val="0"/>
        <w:autoSpaceDN w:val="0"/>
        <w:adjustRightInd w:val="0"/>
        <w:spacing w:after="60" w:line="240" w:lineRule="auto"/>
        <w:rPr>
          <w:rFonts w:cs="Arial"/>
          <w:color w:val="000000"/>
          <w:lang w:val="en-GB"/>
        </w:rPr>
      </w:pPr>
      <w:r w:rsidRPr="00CF30EA">
        <w:rPr>
          <w:rStyle w:val="NoteChar"/>
          <w:rFonts w:ascii="Arial" w:hAnsi="Arial" w:cs="Arial"/>
          <w:b w:val="0"/>
          <w:color w:val="auto"/>
          <w:sz w:val="20"/>
          <w:szCs w:val="20"/>
          <w:lang w:val="en-GB"/>
        </w:rPr>
        <w:t>EXAMPLE</w:t>
      </w:r>
      <w:r w:rsidR="00FA5B37" w:rsidRPr="00CF30EA">
        <w:rPr>
          <w:rStyle w:val="NoteChar"/>
          <w:rFonts w:ascii="Arial" w:hAnsi="Arial" w:cs="Arial"/>
          <w:b w:val="0"/>
          <w:color w:val="auto"/>
          <w:sz w:val="20"/>
          <w:szCs w:val="20"/>
          <w:lang w:val="en-GB"/>
        </w:rPr>
        <w:t>:</w:t>
      </w:r>
      <w:r w:rsidRPr="00CF30EA">
        <w:rPr>
          <w:rFonts w:cs="Arial"/>
          <w:color w:val="000000"/>
          <w:lang w:val="en-GB"/>
        </w:rPr>
        <w:t xml:space="preserve"> Examples include a raster </w:t>
      </w:r>
      <w:r w:rsidRPr="00CF30EA">
        <w:rPr>
          <w:rFonts w:cs="Arial"/>
          <w:b/>
          <w:color w:val="000000"/>
          <w:lang w:val="en-GB"/>
        </w:rPr>
        <w:t>image</w:t>
      </w:r>
      <w:r w:rsidRPr="00CF30EA">
        <w:rPr>
          <w:rFonts w:cs="Arial"/>
          <w:color w:val="000000"/>
          <w:lang w:val="en-GB"/>
        </w:rPr>
        <w:t>, polygon overlay, or digital elevation matrix</w:t>
      </w:r>
      <w:r w:rsidR="00BD4869">
        <w:rPr>
          <w:rFonts w:cs="Arial"/>
          <w:color w:val="000000"/>
          <w:lang w:val="en-GB"/>
        </w:rPr>
        <w:t>.</w:t>
      </w:r>
    </w:p>
    <w:p w14:paraId="5443FCBE" w14:textId="22D153F7" w:rsidR="00F631D4" w:rsidRPr="00CF30EA" w:rsidRDefault="00F631D4"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w:t>
      </w:r>
      <w:r w:rsidR="00FA5B37" w:rsidRPr="00CF30EA">
        <w:rPr>
          <w:rStyle w:val="NoteChar"/>
          <w:rFonts w:ascii="Arial" w:hAnsi="Arial" w:cs="Arial"/>
          <w:b w:val="0"/>
          <w:color w:val="auto"/>
          <w:sz w:val="20"/>
          <w:szCs w:val="20"/>
          <w:lang w:val="en-GB"/>
        </w:rPr>
        <w:t>:</w:t>
      </w:r>
      <w:r w:rsidRPr="00CF30EA">
        <w:rPr>
          <w:rFonts w:cs="Arial"/>
          <w:color w:val="000000"/>
          <w:lang w:val="en-GB"/>
        </w:rPr>
        <w:t xml:space="preserve"> In other words, a </w:t>
      </w:r>
      <w:r w:rsidRPr="00CF30EA">
        <w:rPr>
          <w:rFonts w:cs="Arial"/>
          <w:b/>
          <w:color w:val="000000"/>
          <w:lang w:val="en-GB"/>
        </w:rPr>
        <w:t>coverage</w:t>
      </w:r>
      <w:r w:rsidRPr="00CF30EA">
        <w:rPr>
          <w:rFonts w:cs="Arial"/>
          <w:color w:val="000000"/>
          <w:lang w:val="en-GB"/>
        </w:rPr>
        <w:t xml:space="preserve"> is a </w:t>
      </w:r>
      <w:r w:rsidRPr="00CF30EA">
        <w:rPr>
          <w:rFonts w:cs="Arial"/>
          <w:b/>
          <w:color w:val="000000"/>
          <w:lang w:val="en-GB"/>
        </w:rPr>
        <w:t>feature</w:t>
      </w:r>
      <w:r w:rsidRPr="00CF30EA">
        <w:rPr>
          <w:rFonts w:cs="Arial"/>
          <w:color w:val="000000"/>
          <w:lang w:val="en-GB"/>
        </w:rPr>
        <w:t xml:space="preserve"> that has multiple values for each </w:t>
      </w:r>
      <w:r w:rsidRPr="00CF30EA">
        <w:rPr>
          <w:rFonts w:cs="Arial"/>
          <w:b/>
          <w:color w:val="000000"/>
          <w:lang w:val="en-GB"/>
        </w:rPr>
        <w:t>attribute</w:t>
      </w:r>
      <w:r w:rsidRPr="00CF30EA">
        <w:rPr>
          <w:rFonts w:cs="Arial"/>
          <w:color w:val="000000"/>
          <w:lang w:val="en-GB"/>
        </w:rPr>
        <w:t xml:space="preserve"> type, where each </w:t>
      </w:r>
      <w:r w:rsidRPr="00CF30EA">
        <w:rPr>
          <w:rFonts w:cs="Arial"/>
          <w:b/>
          <w:color w:val="000000"/>
          <w:lang w:val="en-GB"/>
        </w:rPr>
        <w:t>direct position</w:t>
      </w:r>
      <w:r w:rsidRPr="00CF30EA">
        <w:rPr>
          <w:rFonts w:cs="Arial"/>
          <w:color w:val="000000"/>
          <w:lang w:val="en-GB"/>
        </w:rPr>
        <w:t xml:space="preserve"> within the geometric representation of the </w:t>
      </w:r>
      <w:r w:rsidRPr="00CF30EA">
        <w:rPr>
          <w:rFonts w:cs="Arial"/>
          <w:b/>
          <w:color w:val="000000"/>
          <w:lang w:val="en-GB"/>
        </w:rPr>
        <w:t>feature</w:t>
      </w:r>
      <w:r w:rsidRPr="00CF30EA">
        <w:rPr>
          <w:rFonts w:cs="Arial"/>
          <w:color w:val="000000"/>
          <w:lang w:val="en-GB"/>
        </w:rPr>
        <w:t xml:space="preserve"> has a single value for each </w:t>
      </w:r>
      <w:r w:rsidRPr="00CF30EA">
        <w:rPr>
          <w:rFonts w:cs="Arial"/>
          <w:b/>
          <w:color w:val="000000"/>
          <w:lang w:val="en-GB"/>
        </w:rPr>
        <w:t>attribute</w:t>
      </w:r>
      <w:r w:rsidRPr="00CF30EA">
        <w:rPr>
          <w:rFonts w:cs="Arial"/>
          <w:color w:val="000000"/>
          <w:lang w:val="en-GB"/>
        </w:rPr>
        <w:t xml:space="preserve"> type</w:t>
      </w:r>
      <w:r w:rsidR="00BD0908" w:rsidRPr="00CF30EA">
        <w:rPr>
          <w:rFonts w:cs="Arial"/>
          <w:color w:val="000000"/>
          <w:lang w:val="en-GB"/>
        </w:rPr>
        <w:t>.</w:t>
      </w:r>
    </w:p>
    <w:p w14:paraId="64F1DB45" w14:textId="4A4E2B2B" w:rsidR="00C168DF" w:rsidRPr="00CF30EA" w:rsidRDefault="002F1531" w:rsidP="00BD4869">
      <w:pPr>
        <w:autoSpaceDE w:val="0"/>
        <w:autoSpaceDN w:val="0"/>
        <w:adjustRightInd w:val="0"/>
        <w:spacing w:after="0" w:line="240" w:lineRule="auto"/>
        <w:rPr>
          <w:rFonts w:cs="Arial"/>
          <w:b/>
          <w:bCs/>
          <w:color w:val="000000"/>
          <w:lang w:val="en-GB"/>
        </w:rPr>
      </w:pPr>
      <w:bookmarkStart w:id="251" w:name="_Toc386114209"/>
      <w:bookmarkEnd w:id="250"/>
      <w:r>
        <w:rPr>
          <w:rFonts w:cs="Arial"/>
          <w:b/>
          <w:bCs/>
          <w:color w:val="000000"/>
          <w:lang w:val="en-GB"/>
        </w:rPr>
        <w:t>c</w:t>
      </w:r>
      <w:r w:rsidR="00BD4869" w:rsidRPr="00CF30EA">
        <w:rPr>
          <w:rFonts w:cs="Arial"/>
          <w:b/>
          <w:bCs/>
          <w:color w:val="000000"/>
          <w:lang w:val="en-GB"/>
        </w:rPr>
        <w:t>overage</w:t>
      </w:r>
      <w:r w:rsidR="00C168DF" w:rsidRPr="00CF30EA">
        <w:rPr>
          <w:rFonts w:cs="Arial"/>
          <w:b/>
          <w:bCs/>
          <w:color w:val="000000"/>
          <w:lang w:val="en-GB"/>
        </w:rPr>
        <w:t xml:space="preserve"> </w:t>
      </w:r>
      <w:r>
        <w:rPr>
          <w:rFonts w:cs="Arial"/>
          <w:b/>
          <w:bCs/>
          <w:color w:val="000000"/>
          <w:lang w:val="en-GB"/>
        </w:rPr>
        <w:t>g</w:t>
      </w:r>
      <w:r w:rsidR="00C168DF" w:rsidRPr="00CF30EA">
        <w:rPr>
          <w:rFonts w:cs="Arial"/>
          <w:b/>
          <w:bCs/>
          <w:color w:val="000000"/>
          <w:lang w:val="en-GB"/>
        </w:rPr>
        <w:t>eometry</w:t>
      </w:r>
    </w:p>
    <w:p w14:paraId="2D75C959" w14:textId="72E56591" w:rsidR="00C168DF" w:rsidRPr="00CF30EA" w:rsidRDefault="002F1531" w:rsidP="0089545B">
      <w:pPr>
        <w:autoSpaceDE w:val="0"/>
        <w:autoSpaceDN w:val="0"/>
        <w:adjustRightInd w:val="0"/>
        <w:spacing w:after="120" w:line="240" w:lineRule="auto"/>
        <w:rPr>
          <w:rFonts w:cs="Arial"/>
          <w:color w:val="000000"/>
          <w:lang w:val="en-GB"/>
        </w:rPr>
      </w:pPr>
      <w:r>
        <w:rPr>
          <w:rFonts w:cs="Arial"/>
          <w:color w:val="000000"/>
          <w:lang w:val="en-GB"/>
        </w:rPr>
        <w:t>c</w:t>
      </w:r>
      <w:r w:rsidR="00C168DF" w:rsidRPr="00CF30EA">
        <w:rPr>
          <w:rFonts w:cs="Arial"/>
          <w:color w:val="000000"/>
          <w:lang w:val="en-GB"/>
        </w:rPr>
        <w:t xml:space="preserve">onfiguration of the </w:t>
      </w:r>
      <w:r w:rsidR="00C168DF" w:rsidRPr="00CF30EA">
        <w:rPr>
          <w:rFonts w:cs="Arial"/>
          <w:b/>
          <w:color w:val="000000"/>
          <w:lang w:val="en-GB"/>
        </w:rPr>
        <w:t>domain</w:t>
      </w:r>
      <w:r w:rsidR="00C168DF" w:rsidRPr="00CF30EA">
        <w:rPr>
          <w:rFonts w:cs="Arial"/>
          <w:color w:val="000000"/>
          <w:lang w:val="en-GB"/>
        </w:rPr>
        <w:t xml:space="preserve"> of a </w:t>
      </w:r>
      <w:r w:rsidR="00C168DF" w:rsidRPr="00CF30EA">
        <w:rPr>
          <w:rFonts w:cs="Arial"/>
          <w:b/>
          <w:color w:val="000000"/>
          <w:lang w:val="en-GB"/>
        </w:rPr>
        <w:t>coverage</w:t>
      </w:r>
      <w:r w:rsidR="00C168DF" w:rsidRPr="00CF30EA">
        <w:rPr>
          <w:rFonts w:cs="Arial"/>
          <w:color w:val="000000"/>
          <w:lang w:val="en-GB"/>
        </w:rPr>
        <w:t xml:space="preserve"> described in terms of </w:t>
      </w:r>
      <w:r w:rsidR="00C168DF" w:rsidRPr="00CF30EA">
        <w:rPr>
          <w:rFonts w:cs="Arial"/>
          <w:b/>
          <w:color w:val="000000"/>
          <w:lang w:val="en-GB"/>
        </w:rPr>
        <w:t>coordinates</w:t>
      </w:r>
    </w:p>
    <w:p w14:paraId="632EB4AE" w14:textId="3D2AA12E" w:rsidR="00F95097" w:rsidRPr="00CF30EA" w:rsidRDefault="002F1531" w:rsidP="00BD4869">
      <w:pPr>
        <w:autoSpaceDE w:val="0"/>
        <w:autoSpaceDN w:val="0"/>
        <w:adjustRightInd w:val="0"/>
        <w:spacing w:after="0" w:line="240" w:lineRule="auto"/>
        <w:rPr>
          <w:rFonts w:cs="Arial"/>
          <w:b/>
          <w:bCs/>
          <w:color w:val="000000"/>
          <w:lang w:val="en-GB"/>
        </w:rPr>
      </w:pPr>
      <w:r>
        <w:rPr>
          <w:rFonts w:cs="Arial"/>
          <w:b/>
          <w:bCs/>
          <w:color w:val="000000"/>
          <w:lang w:val="en-GB"/>
        </w:rPr>
        <w:t>d</w:t>
      </w:r>
      <w:r w:rsidR="00BD4869" w:rsidRPr="00CF30EA">
        <w:rPr>
          <w:rFonts w:cs="Arial"/>
          <w:b/>
          <w:bCs/>
          <w:color w:val="000000"/>
          <w:lang w:val="en-GB"/>
        </w:rPr>
        <w:t>ata</w:t>
      </w:r>
      <w:r w:rsidR="00F95097" w:rsidRPr="00CF30EA">
        <w:rPr>
          <w:rFonts w:cs="Arial"/>
          <w:b/>
          <w:bCs/>
          <w:color w:val="000000"/>
          <w:lang w:val="en-GB"/>
        </w:rPr>
        <w:t xml:space="preserve"> </w:t>
      </w:r>
      <w:r>
        <w:rPr>
          <w:rFonts w:cs="Arial"/>
          <w:b/>
          <w:bCs/>
          <w:color w:val="000000"/>
          <w:lang w:val="en-GB"/>
        </w:rPr>
        <w:t>p</w:t>
      </w:r>
      <w:r w:rsidR="00F95097" w:rsidRPr="00CF30EA">
        <w:rPr>
          <w:rFonts w:cs="Arial"/>
          <w:b/>
          <w:bCs/>
          <w:color w:val="000000"/>
          <w:lang w:val="en-GB"/>
        </w:rPr>
        <w:t>roduct</w:t>
      </w:r>
    </w:p>
    <w:p w14:paraId="11D653C0" w14:textId="7E9AD919" w:rsidR="00F95097" w:rsidRPr="00CF30EA" w:rsidRDefault="002F1531" w:rsidP="00BD4869">
      <w:pPr>
        <w:autoSpaceDE w:val="0"/>
        <w:autoSpaceDN w:val="0"/>
        <w:adjustRightInd w:val="0"/>
        <w:spacing w:after="60" w:line="240" w:lineRule="auto"/>
        <w:rPr>
          <w:rFonts w:cs="Arial"/>
          <w:b/>
          <w:color w:val="000000"/>
          <w:lang w:val="en-GB"/>
        </w:rPr>
      </w:pPr>
      <w:r>
        <w:rPr>
          <w:rFonts w:cs="Arial"/>
          <w:b/>
          <w:color w:val="000000"/>
          <w:lang w:val="en-GB"/>
        </w:rPr>
        <w:t>d</w:t>
      </w:r>
      <w:r w:rsidR="00F95097" w:rsidRPr="00CF30EA">
        <w:rPr>
          <w:rFonts w:cs="Arial"/>
          <w:b/>
          <w:color w:val="000000"/>
          <w:lang w:val="en-GB"/>
        </w:rPr>
        <w:t>ataset</w:t>
      </w:r>
      <w:r w:rsidR="00F95097" w:rsidRPr="00CF30EA">
        <w:rPr>
          <w:rFonts w:cs="Arial"/>
          <w:color w:val="000000"/>
          <w:lang w:val="en-GB"/>
        </w:rPr>
        <w:t xml:space="preserve"> or </w:t>
      </w:r>
      <w:r w:rsidR="00F95097" w:rsidRPr="00CF30EA">
        <w:rPr>
          <w:rFonts w:cs="Arial"/>
          <w:b/>
          <w:color w:val="000000"/>
          <w:lang w:val="en-GB"/>
        </w:rPr>
        <w:t>dataset series</w:t>
      </w:r>
      <w:r w:rsidR="00F95097" w:rsidRPr="00CF30EA">
        <w:rPr>
          <w:rFonts w:cs="Arial"/>
          <w:color w:val="000000"/>
          <w:lang w:val="en-GB"/>
        </w:rPr>
        <w:t xml:space="preserve"> that conforms to a </w:t>
      </w:r>
      <w:r w:rsidR="00F95097" w:rsidRPr="00CF30EA">
        <w:rPr>
          <w:rFonts w:cs="Arial"/>
          <w:b/>
          <w:color w:val="000000"/>
          <w:lang w:val="en-GB"/>
        </w:rPr>
        <w:t>data product specification</w:t>
      </w:r>
    </w:p>
    <w:p w14:paraId="40D43DD5" w14:textId="4C98F6C0" w:rsidR="00454BAF" w:rsidRPr="00CF30EA" w:rsidRDefault="001053A4" w:rsidP="0089545B">
      <w:pPr>
        <w:autoSpaceDE w:val="0"/>
        <w:autoSpaceDN w:val="0"/>
        <w:adjustRightInd w:val="0"/>
        <w:spacing w:after="120" w:line="240" w:lineRule="auto"/>
        <w:rPr>
          <w:rFonts w:cs="Arial"/>
          <w:color w:val="000000"/>
          <w:lang w:val="en-GB"/>
        </w:rPr>
      </w:pPr>
      <w:r w:rsidRPr="00CF30EA">
        <w:rPr>
          <w:rFonts w:cs="Arial"/>
          <w:color w:val="000000"/>
          <w:lang w:val="en-GB"/>
        </w:rPr>
        <w:t>NOTE: The S-111 data product consists of metadata and one or more sets of speed and</w:t>
      </w:r>
      <w:r w:rsidR="00B114A4" w:rsidRPr="00CF30EA">
        <w:rPr>
          <w:rFonts w:cs="Arial"/>
          <w:color w:val="000000"/>
          <w:lang w:val="en-GB"/>
        </w:rPr>
        <w:t xml:space="preserve"> </w:t>
      </w:r>
      <w:r w:rsidRPr="00CF30EA">
        <w:rPr>
          <w:rFonts w:cs="Arial"/>
          <w:color w:val="000000"/>
          <w:lang w:val="en-GB"/>
        </w:rPr>
        <w:t>direction values</w:t>
      </w:r>
      <w:r w:rsidR="00BD0908" w:rsidRPr="00CF30EA">
        <w:rPr>
          <w:rFonts w:cs="Arial"/>
          <w:color w:val="000000"/>
          <w:lang w:val="en-GB"/>
        </w:rPr>
        <w:t>.</w:t>
      </w:r>
      <w:r w:rsidR="0088489B" w:rsidRPr="00CF30EA">
        <w:rPr>
          <w:rFonts w:cs="Arial"/>
          <w:color w:val="000000"/>
          <w:lang w:val="en-GB"/>
        </w:rPr>
        <w:t xml:space="preserve"> </w:t>
      </w:r>
      <w:bookmarkEnd w:id="251"/>
    </w:p>
    <w:p w14:paraId="74585BA2" w14:textId="29D2D212" w:rsidR="0093158A" w:rsidRPr="00CF30EA" w:rsidRDefault="002F1531" w:rsidP="00BD4869">
      <w:pPr>
        <w:autoSpaceDE w:val="0"/>
        <w:autoSpaceDN w:val="0"/>
        <w:adjustRightInd w:val="0"/>
        <w:spacing w:after="0" w:line="240" w:lineRule="auto"/>
        <w:rPr>
          <w:rFonts w:cs="Arial"/>
          <w:b/>
          <w:color w:val="000000"/>
          <w:lang w:val="en-GB"/>
        </w:rPr>
      </w:pPr>
      <w:r>
        <w:rPr>
          <w:rFonts w:cs="Arial"/>
          <w:b/>
          <w:color w:val="000000"/>
          <w:lang w:val="en-GB"/>
        </w:rPr>
        <w:t>d</w:t>
      </w:r>
      <w:r w:rsidR="00BD4869" w:rsidRPr="00CF30EA">
        <w:rPr>
          <w:rFonts w:cs="Arial"/>
          <w:b/>
          <w:color w:val="000000"/>
          <w:lang w:val="en-GB"/>
        </w:rPr>
        <w:t>ata</w:t>
      </w:r>
      <w:r w:rsidR="0093158A" w:rsidRPr="00CF30EA">
        <w:rPr>
          <w:rFonts w:cs="Arial"/>
          <w:b/>
          <w:color w:val="000000"/>
          <w:lang w:val="en-GB"/>
        </w:rPr>
        <w:t xml:space="preserve"> </w:t>
      </w:r>
      <w:r>
        <w:rPr>
          <w:rFonts w:cs="Arial"/>
          <w:b/>
          <w:color w:val="000000"/>
          <w:lang w:val="en-GB"/>
        </w:rPr>
        <w:t>q</w:t>
      </w:r>
      <w:r w:rsidR="0093158A" w:rsidRPr="00CF30EA">
        <w:rPr>
          <w:rFonts w:cs="Arial"/>
          <w:b/>
          <w:color w:val="000000"/>
          <w:lang w:val="en-GB"/>
        </w:rPr>
        <w:t>uality</w:t>
      </w:r>
    </w:p>
    <w:p w14:paraId="4C4AC692" w14:textId="654E591C" w:rsidR="0093158A" w:rsidRDefault="002F1531" w:rsidP="0089545B">
      <w:pPr>
        <w:autoSpaceDE w:val="0"/>
        <w:autoSpaceDN w:val="0"/>
        <w:adjustRightInd w:val="0"/>
        <w:spacing w:after="120" w:line="240" w:lineRule="auto"/>
        <w:rPr>
          <w:rFonts w:cs="Arial"/>
          <w:color w:val="000000"/>
          <w:lang w:val="en-GB"/>
        </w:rPr>
      </w:pPr>
      <w:r>
        <w:rPr>
          <w:rFonts w:cs="Arial"/>
          <w:color w:val="000000"/>
          <w:lang w:val="en-GB"/>
        </w:rPr>
        <w:t>a</w:t>
      </w:r>
      <w:r w:rsidR="0093158A" w:rsidRPr="00CF30EA">
        <w:rPr>
          <w:rFonts w:cs="Arial"/>
          <w:color w:val="000000"/>
          <w:lang w:val="en-GB"/>
        </w:rPr>
        <w:t xml:space="preserve"> set of elements describing aspects of quality, inc</w:t>
      </w:r>
      <w:r w:rsidR="0088489B" w:rsidRPr="00CF30EA">
        <w:rPr>
          <w:rFonts w:cs="Arial"/>
          <w:color w:val="000000"/>
          <w:lang w:val="en-GB"/>
        </w:rPr>
        <w:t>luding a measure of quality, an</w:t>
      </w:r>
      <w:r w:rsidR="0093158A" w:rsidRPr="00CF30EA">
        <w:rPr>
          <w:rFonts w:cs="Arial"/>
          <w:color w:val="000000"/>
          <w:lang w:val="en-GB"/>
        </w:rPr>
        <w:t xml:space="preserve"> evaluation procedure, a quality result, and a scope</w:t>
      </w:r>
    </w:p>
    <w:p w14:paraId="79632852" w14:textId="77777777" w:rsidR="00E126C2" w:rsidRPr="00E126C2" w:rsidRDefault="00E126C2" w:rsidP="00E126C2">
      <w:pPr>
        <w:keepNext/>
        <w:spacing w:after="0"/>
        <w:rPr>
          <w:b/>
          <w:bCs/>
          <w:lang w:val="en-GB"/>
        </w:rPr>
      </w:pPr>
      <w:r w:rsidRPr="00E126C2">
        <w:rPr>
          <w:b/>
          <w:bCs/>
          <w:lang w:val="en-GB"/>
        </w:rPr>
        <w:lastRenderedPageBreak/>
        <w:t>data quality element</w:t>
      </w:r>
    </w:p>
    <w:p w14:paraId="6C0EBE95" w14:textId="77777777" w:rsidR="00E126C2" w:rsidRPr="00E126C2" w:rsidRDefault="00E126C2" w:rsidP="00E126C2">
      <w:pPr>
        <w:spacing w:after="60"/>
        <w:rPr>
          <w:lang w:val="en-GB"/>
        </w:rPr>
      </w:pPr>
      <w:r w:rsidRPr="00E126C2">
        <w:rPr>
          <w:lang w:val="en-GB"/>
        </w:rPr>
        <w:t>quantitative component documenting the quality of a dataset [ISO 19101:2002]</w:t>
      </w:r>
    </w:p>
    <w:p w14:paraId="0CB25072" w14:textId="77777777" w:rsidR="00E126C2" w:rsidRPr="00E126C2" w:rsidRDefault="00E126C2" w:rsidP="00E126C2">
      <w:pPr>
        <w:rPr>
          <w:lang w:val="en-GB"/>
        </w:rPr>
      </w:pPr>
      <w:r w:rsidRPr="00E126C2">
        <w:rPr>
          <w:lang w:val="en-GB"/>
        </w:rPr>
        <w:t>NOTE: The applicability of a data quality element to a dataset depends on both the dataset’s content and its product specification, the result being that all data quality elements may not be applicable to all datasets</w:t>
      </w:r>
    </w:p>
    <w:p w14:paraId="2FC4D1B3" w14:textId="77777777" w:rsidR="00E126C2" w:rsidRPr="00E126C2" w:rsidRDefault="00E126C2" w:rsidP="00E126C2">
      <w:pPr>
        <w:keepNext/>
        <w:spacing w:after="0"/>
        <w:rPr>
          <w:b/>
          <w:bCs/>
          <w:lang w:val="en-GB"/>
        </w:rPr>
      </w:pPr>
      <w:r w:rsidRPr="00E126C2">
        <w:rPr>
          <w:b/>
          <w:bCs/>
          <w:lang w:val="en-GB"/>
        </w:rPr>
        <w:t>data quality evaluation procedure</w:t>
      </w:r>
    </w:p>
    <w:p w14:paraId="2CAD80EB" w14:textId="77777777" w:rsidR="00E126C2" w:rsidRPr="00E126C2" w:rsidRDefault="00E126C2" w:rsidP="00E126C2">
      <w:pPr>
        <w:rPr>
          <w:lang w:val="en-GB"/>
        </w:rPr>
      </w:pPr>
      <w:r w:rsidRPr="00E126C2">
        <w:rPr>
          <w:lang w:val="en-GB"/>
        </w:rPr>
        <w:t>the whole of operations used in applying and reporting quality evaluation methods and their results [ISO 19113]</w:t>
      </w:r>
    </w:p>
    <w:p w14:paraId="17377663" w14:textId="77777777" w:rsidR="00E126C2" w:rsidRPr="00E126C2" w:rsidRDefault="00E126C2" w:rsidP="00E126C2">
      <w:pPr>
        <w:keepNext/>
        <w:spacing w:after="0"/>
        <w:rPr>
          <w:b/>
          <w:bCs/>
          <w:lang w:val="en-GB"/>
        </w:rPr>
      </w:pPr>
      <w:r w:rsidRPr="00E126C2">
        <w:rPr>
          <w:b/>
          <w:bCs/>
          <w:lang w:val="en-GB"/>
        </w:rPr>
        <w:t>data quality measure</w:t>
      </w:r>
    </w:p>
    <w:p w14:paraId="45C58496" w14:textId="77777777" w:rsidR="00E126C2" w:rsidRPr="00E126C2" w:rsidRDefault="00E126C2" w:rsidP="00E126C2">
      <w:pPr>
        <w:rPr>
          <w:lang w:val="en-GB"/>
        </w:rPr>
      </w:pPr>
      <w:r w:rsidRPr="00E126C2">
        <w:rPr>
          <w:lang w:val="en-GB"/>
        </w:rPr>
        <w:t>an evaluation of a data quality sub-element [ISO 19113]</w:t>
      </w:r>
    </w:p>
    <w:p w14:paraId="457C596A" w14:textId="77777777" w:rsidR="00E126C2" w:rsidRPr="00E126C2" w:rsidRDefault="00E126C2" w:rsidP="00E126C2">
      <w:pPr>
        <w:keepNext/>
        <w:spacing w:after="0"/>
        <w:rPr>
          <w:b/>
          <w:bCs/>
          <w:lang w:val="en-GB"/>
        </w:rPr>
      </w:pPr>
      <w:r w:rsidRPr="00E126C2">
        <w:rPr>
          <w:b/>
          <w:bCs/>
          <w:lang w:val="en-GB"/>
        </w:rPr>
        <w:t>data quality overview element</w:t>
      </w:r>
    </w:p>
    <w:p w14:paraId="4E7F1910" w14:textId="77777777" w:rsidR="00E126C2" w:rsidRPr="00E126C2" w:rsidRDefault="00E126C2" w:rsidP="00E126C2">
      <w:pPr>
        <w:spacing w:after="60"/>
        <w:rPr>
          <w:lang w:val="en-GB"/>
        </w:rPr>
      </w:pPr>
      <w:r w:rsidRPr="00E126C2">
        <w:rPr>
          <w:lang w:val="en-GB"/>
        </w:rPr>
        <w:t>the non-quantitative component documenting the quality of a dataset. Information about the purpose, usage, and lineage of a dataset is non-quantitative quality information</w:t>
      </w:r>
    </w:p>
    <w:p w14:paraId="7CF167AE" w14:textId="77777777" w:rsidR="00E126C2" w:rsidRPr="00E126C2" w:rsidRDefault="00E126C2" w:rsidP="00E126C2">
      <w:pPr>
        <w:rPr>
          <w:lang w:val="en-GB"/>
        </w:rPr>
      </w:pPr>
      <w:r w:rsidRPr="00E126C2">
        <w:rPr>
          <w:lang w:val="en-GB"/>
        </w:rPr>
        <w:t>NOTE Information about the purpose, usage and lineage of a dataset is non-quantitative quality information. [ISO 19101]</w:t>
      </w:r>
    </w:p>
    <w:p w14:paraId="54237B7D" w14:textId="77777777" w:rsidR="00E126C2" w:rsidRPr="00E126C2" w:rsidRDefault="00E126C2" w:rsidP="00E126C2">
      <w:pPr>
        <w:keepNext/>
        <w:spacing w:after="0"/>
        <w:rPr>
          <w:b/>
          <w:bCs/>
          <w:lang w:val="en-GB"/>
        </w:rPr>
      </w:pPr>
      <w:r w:rsidRPr="00E126C2">
        <w:rPr>
          <w:b/>
          <w:bCs/>
          <w:lang w:val="en-GB"/>
        </w:rPr>
        <w:t>data quality result</w:t>
      </w:r>
    </w:p>
    <w:p w14:paraId="70455F39" w14:textId="77777777" w:rsidR="00E126C2" w:rsidRPr="00E126C2" w:rsidRDefault="00E126C2" w:rsidP="00E126C2">
      <w:pPr>
        <w:spacing w:after="60"/>
        <w:rPr>
          <w:lang w:val="en-GB"/>
        </w:rPr>
      </w:pPr>
      <w:r w:rsidRPr="00E126C2">
        <w:rPr>
          <w:lang w:val="en-GB"/>
        </w:rPr>
        <w:t>a value or set of values resulting from applying a data quality measure or the outcome of evaluating the obtained value or set of values against a specified conformance quality level</w:t>
      </w:r>
    </w:p>
    <w:p w14:paraId="3062EE5E" w14:textId="77777777" w:rsidR="00E126C2" w:rsidRPr="00E126C2" w:rsidRDefault="00E126C2" w:rsidP="00E126C2">
      <w:pPr>
        <w:rPr>
          <w:lang w:val="en-GB"/>
        </w:rPr>
      </w:pPr>
      <w:r w:rsidRPr="00E126C2">
        <w:rPr>
          <w:lang w:val="en-GB"/>
        </w:rPr>
        <w:t>EXAMPLE A data quality result of “90” with a data quality value type of “percentage” reported for the data quality element and its data quality subelement “completeness, commission” is an example of a value resulting from applying a data quality measure to a data specified by a data quality scope. A data quality result of “true” with a data quality value type of “Boolean variable” is an example of comparing the value (90) against a specified acceptable conformance quality level (85) and reporting an evaluation of a kind, pass or fail. [ISO 19113]</w:t>
      </w:r>
    </w:p>
    <w:p w14:paraId="5E5F4BE9" w14:textId="77777777" w:rsidR="00E126C2" w:rsidRPr="00E126C2" w:rsidRDefault="00E126C2" w:rsidP="00E126C2">
      <w:pPr>
        <w:keepNext/>
        <w:spacing w:after="0"/>
        <w:rPr>
          <w:b/>
          <w:bCs/>
          <w:lang w:val="en-GB"/>
        </w:rPr>
      </w:pPr>
      <w:r w:rsidRPr="00E126C2">
        <w:rPr>
          <w:b/>
          <w:bCs/>
          <w:lang w:val="en-GB"/>
        </w:rPr>
        <w:t>data quality scope</w:t>
      </w:r>
    </w:p>
    <w:p w14:paraId="08F01997" w14:textId="77777777" w:rsidR="00E126C2" w:rsidRPr="00E126C2" w:rsidRDefault="00E126C2" w:rsidP="00E126C2">
      <w:pPr>
        <w:spacing w:after="60"/>
        <w:rPr>
          <w:lang w:val="en-GB"/>
        </w:rPr>
      </w:pPr>
      <w:r w:rsidRPr="00E126C2">
        <w:rPr>
          <w:lang w:val="en-GB"/>
        </w:rPr>
        <w:t>the extent or characteristic(s) of the data for which quality information is reported [ISO 19113]</w:t>
      </w:r>
    </w:p>
    <w:p w14:paraId="7E127790" w14:textId="77777777" w:rsidR="00E126C2" w:rsidRPr="00E126C2" w:rsidRDefault="00E126C2" w:rsidP="00E126C2">
      <w:pPr>
        <w:rPr>
          <w:lang w:val="en-GB"/>
        </w:rPr>
      </w:pPr>
      <w:r w:rsidRPr="00E126C2">
        <w:rPr>
          <w:lang w:val="en-GB"/>
        </w:rPr>
        <w:t>NOTE: A data quality scope for a dataset can comprise a dataset series to which the dataset belongs, the dataset itself, or a smaller grouping of data located physically within the dataset sharing common characteristics. Common characteristics can be an identified feature type, feature attribute, or feature relationship; data collection criteria; original source; or a specified geographic or temporal extent. [S</w:t>
      </w:r>
      <w:r w:rsidRPr="00E126C2">
        <w:rPr>
          <w:lang w:val="en-GB"/>
        </w:rPr>
        <w:noBreakHyphen/>
        <w:t>100 Annex A]</w:t>
      </w:r>
    </w:p>
    <w:p w14:paraId="2581DAFB" w14:textId="77777777" w:rsidR="00E126C2" w:rsidRPr="00E126C2" w:rsidRDefault="00E126C2" w:rsidP="00E126C2">
      <w:pPr>
        <w:keepNext/>
        <w:spacing w:after="0"/>
        <w:rPr>
          <w:b/>
          <w:bCs/>
          <w:lang w:val="en-GB"/>
        </w:rPr>
      </w:pPr>
      <w:r w:rsidRPr="00E126C2">
        <w:rPr>
          <w:b/>
          <w:bCs/>
          <w:lang w:val="en-GB"/>
        </w:rPr>
        <w:t>data quality sub-element</w:t>
      </w:r>
    </w:p>
    <w:p w14:paraId="01BA98D8" w14:textId="77777777" w:rsidR="00E126C2" w:rsidRPr="00E126C2" w:rsidRDefault="00E126C2" w:rsidP="00E126C2">
      <w:pPr>
        <w:rPr>
          <w:lang w:val="en-GB"/>
        </w:rPr>
      </w:pPr>
      <w:r w:rsidRPr="00E126C2">
        <w:rPr>
          <w:lang w:val="en-GB"/>
        </w:rPr>
        <w:t>a component of a data quality element describing a certain aspect of that data quality element [ISO 19103]</w:t>
      </w:r>
    </w:p>
    <w:p w14:paraId="7CDC7110" w14:textId="77777777" w:rsidR="00F17B51" w:rsidRPr="00F17B51" w:rsidRDefault="00F17B51" w:rsidP="00F17B51">
      <w:pPr>
        <w:keepNext/>
        <w:spacing w:after="0"/>
        <w:rPr>
          <w:b/>
          <w:bCs/>
          <w:lang w:val="en-GB"/>
        </w:rPr>
      </w:pPr>
      <w:r w:rsidRPr="00F17B51">
        <w:rPr>
          <w:b/>
          <w:bCs/>
          <w:lang w:val="en-GB"/>
        </w:rPr>
        <w:t>dataset</w:t>
      </w:r>
    </w:p>
    <w:p w14:paraId="2FEA6947" w14:textId="77777777" w:rsidR="00F17B51" w:rsidRPr="00F17B51" w:rsidRDefault="00F17B51" w:rsidP="00F17B51">
      <w:pPr>
        <w:spacing w:before="60" w:after="120" w:line="240" w:lineRule="auto"/>
        <w:rPr>
          <w:lang w:val="en-GB"/>
        </w:rPr>
      </w:pPr>
      <w:r w:rsidRPr="00F17B51">
        <w:rPr>
          <w:lang w:val="en-GB"/>
        </w:rPr>
        <w:t>identifiable collection of data [ISO 19115]</w:t>
      </w:r>
    </w:p>
    <w:p w14:paraId="4ED58303" w14:textId="77777777" w:rsidR="00F17B51" w:rsidRPr="00F17B51" w:rsidRDefault="00F17B51" w:rsidP="00F17B51">
      <w:pPr>
        <w:tabs>
          <w:tab w:val="left" w:pos="960"/>
        </w:tabs>
        <w:spacing w:after="120" w:line="210" w:lineRule="atLeast"/>
        <w:rPr>
          <w:szCs w:val="22"/>
          <w:lang w:val="en-GB"/>
        </w:rPr>
      </w:pPr>
      <w:r w:rsidRPr="00F17B51">
        <w:rPr>
          <w:szCs w:val="22"/>
          <w:lang w:val="en-GB"/>
        </w:rPr>
        <w:t>NOTE A dataset may be a smaller grouping of data which, though limited by some constraint such  as spatial extent or feature type, is located physically within a larger dataset. Theoretically, a dataset  may be as small as a single feature or feature attribute contained within a larger dataset. A hardcopy  map or chart may be considered a dataset.</w:t>
      </w:r>
    </w:p>
    <w:p w14:paraId="700FE919" w14:textId="77777777" w:rsidR="00F17B51" w:rsidRPr="00F17B51" w:rsidRDefault="00F17B51" w:rsidP="00F17B51">
      <w:pPr>
        <w:keepNext/>
        <w:spacing w:after="0"/>
        <w:rPr>
          <w:b/>
          <w:bCs/>
          <w:lang w:val="en-GB"/>
        </w:rPr>
      </w:pPr>
      <w:r w:rsidRPr="00F17B51">
        <w:rPr>
          <w:b/>
          <w:bCs/>
          <w:lang w:val="en-GB"/>
        </w:rPr>
        <w:t>dataset series</w:t>
      </w:r>
    </w:p>
    <w:p w14:paraId="2D6E4A36" w14:textId="77777777" w:rsidR="00F17B51" w:rsidRPr="00F17B51" w:rsidRDefault="00F17B51" w:rsidP="00F17B51">
      <w:pPr>
        <w:spacing w:before="60" w:after="120" w:line="240" w:lineRule="auto"/>
        <w:rPr>
          <w:lang w:val="en-GB"/>
        </w:rPr>
      </w:pPr>
      <w:r w:rsidRPr="00F17B51">
        <w:rPr>
          <w:lang w:val="en-GB"/>
        </w:rPr>
        <w:t>collection of datasets sharing the same product specification [ISO 19115]</w:t>
      </w:r>
    </w:p>
    <w:p w14:paraId="7B21C345" w14:textId="77777777" w:rsidR="00F17B51" w:rsidRPr="00F17B51" w:rsidRDefault="00F17B51" w:rsidP="00F17B51">
      <w:pPr>
        <w:keepNext/>
        <w:spacing w:after="0"/>
        <w:rPr>
          <w:b/>
          <w:bCs/>
          <w:lang w:val="en-GB"/>
        </w:rPr>
      </w:pPr>
      <w:r w:rsidRPr="00F17B51">
        <w:rPr>
          <w:b/>
          <w:bCs/>
          <w:lang w:val="en-GB"/>
        </w:rPr>
        <w:t>datum</w:t>
      </w:r>
    </w:p>
    <w:p w14:paraId="594D1D1C" w14:textId="77777777" w:rsidR="00F17B51" w:rsidRPr="00F17B51" w:rsidRDefault="00F17B51" w:rsidP="00F17B51">
      <w:pPr>
        <w:spacing w:before="60" w:after="60" w:line="240" w:lineRule="auto"/>
        <w:rPr>
          <w:lang w:val="en-GB"/>
        </w:rPr>
      </w:pPr>
      <w:r w:rsidRPr="00F17B51">
        <w:rPr>
          <w:lang w:val="en-GB"/>
        </w:rPr>
        <w:t>parameter or set of parameters that define the position of the origin, the scale, and the orientation of a coordinate system [ISO 19111, ISO 19116]</w:t>
      </w:r>
    </w:p>
    <w:p w14:paraId="7E629C80" w14:textId="77777777" w:rsidR="00F17B51" w:rsidRPr="00F17B51" w:rsidRDefault="00F17B51" w:rsidP="00F17B51">
      <w:pPr>
        <w:tabs>
          <w:tab w:val="left" w:pos="960"/>
        </w:tabs>
        <w:spacing w:after="60" w:line="210" w:lineRule="atLeast"/>
        <w:rPr>
          <w:szCs w:val="22"/>
          <w:lang w:val="en-GB"/>
        </w:rPr>
      </w:pPr>
      <w:r w:rsidRPr="00F17B51">
        <w:rPr>
          <w:szCs w:val="22"/>
          <w:lang w:val="en-GB"/>
        </w:rPr>
        <w:t>NOTE 1: A datum defines the position of the origin, the scale, and the orientation of the axes of a coordinate system</w:t>
      </w:r>
    </w:p>
    <w:p w14:paraId="353DE2BA" w14:textId="53A8369B" w:rsidR="00F17B51" w:rsidRPr="00F17B51" w:rsidRDefault="00F17B51" w:rsidP="00F17B51">
      <w:pPr>
        <w:autoSpaceDE w:val="0"/>
        <w:autoSpaceDN w:val="0"/>
        <w:adjustRightInd w:val="0"/>
        <w:spacing w:after="120" w:line="240" w:lineRule="auto"/>
        <w:rPr>
          <w:szCs w:val="22"/>
          <w:lang w:val="en-GB"/>
        </w:rPr>
      </w:pPr>
      <w:r w:rsidRPr="00F17B51">
        <w:rPr>
          <w:szCs w:val="22"/>
          <w:lang w:val="en-GB"/>
        </w:rPr>
        <w:t>NOTE 2: A datum may be a geodetic datum, a vertical datum, an engineering datum, an image datum, or a temporal datum</w:t>
      </w:r>
    </w:p>
    <w:p w14:paraId="39A6FE98" w14:textId="468F8083" w:rsidR="001A458B" w:rsidRPr="00CF30EA" w:rsidRDefault="002F1531" w:rsidP="00BD4869">
      <w:pPr>
        <w:autoSpaceDE w:val="0"/>
        <w:autoSpaceDN w:val="0"/>
        <w:adjustRightInd w:val="0"/>
        <w:spacing w:after="0" w:line="240" w:lineRule="auto"/>
        <w:rPr>
          <w:rFonts w:cs="Arial"/>
          <w:b/>
          <w:bCs/>
          <w:color w:val="000000"/>
          <w:lang w:val="en-GB"/>
        </w:rPr>
      </w:pPr>
      <w:r>
        <w:rPr>
          <w:rFonts w:cs="Arial"/>
          <w:b/>
          <w:bCs/>
          <w:color w:val="000000"/>
          <w:lang w:val="en-GB"/>
        </w:rPr>
        <w:lastRenderedPageBreak/>
        <w:t>d</w:t>
      </w:r>
      <w:r w:rsidR="00BD4869" w:rsidRPr="00CF30EA">
        <w:rPr>
          <w:rFonts w:cs="Arial"/>
          <w:b/>
          <w:bCs/>
          <w:color w:val="000000"/>
          <w:lang w:val="en-GB"/>
        </w:rPr>
        <w:t>epth-</w:t>
      </w:r>
      <w:r>
        <w:rPr>
          <w:rFonts w:cs="Arial"/>
          <w:b/>
          <w:bCs/>
          <w:color w:val="000000"/>
          <w:lang w:val="en-GB"/>
        </w:rPr>
        <w:t>s</w:t>
      </w:r>
      <w:r w:rsidR="00BD4869" w:rsidRPr="00CF30EA">
        <w:rPr>
          <w:rFonts w:cs="Arial"/>
          <w:b/>
          <w:bCs/>
          <w:color w:val="000000"/>
          <w:lang w:val="en-GB"/>
        </w:rPr>
        <w:t>pecific</w:t>
      </w:r>
      <w:r w:rsidR="001A458B" w:rsidRPr="00CF30EA">
        <w:rPr>
          <w:rFonts w:cs="Arial"/>
          <w:b/>
          <w:bCs/>
          <w:color w:val="000000"/>
          <w:lang w:val="en-GB"/>
        </w:rPr>
        <w:t xml:space="preserve"> </w:t>
      </w:r>
      <w:r>
        <w:rPr>
          <w:rFonts w:cs="Arial"/>
          <w:b/>
          <w:bCs/>
          <w:color w:val="000000"/>
          <w:lang w:val="en-GB"/>
        </w:rPr>
        <w:t>c</w:t>
      </w:r>
      <w:r w:rsidR="001A458B" w:rsidRPr="00CF30EA">
        <w:rPr>
          <w:rFonts w:cs="Arial"/>
          <w:b/>
          <w:bCs/>
          <w:color w:val="000000"/>
          <w:lang w:val="en-GB"/>
        </w:rPr>
        <w:t>urrent</w:t>
      </w:r>
    </w:p>
    <w:p w14:paraId="5681F2BF" w14:textId="1E019789" w:rsidR="001A458B" w:rsidRPr="00CF30EA" w:rsidRDefault="002F1531" w:rsidP="0089545B">
      <w:pPr>
        <w:autoSpaceDE w:val="0"/>
        <w:autoSpaceDN w:val="0"/>
        <w:adjustRightInd w:val="0"/>
        <w:spacing w:after="120" w:line="240" w:lineRule="auto"/>
        <w:rPr>
          <w:rFonts w:cs="Arial"/>
          <w:b/>
          <w:color w:val="000000"/>
          <w:lang w:val="en-GB"/>
        </w:rPr>
      </w:pPr>
      <w:r>
        <w:rPr>
          <w:rFonts w:cs="Arial"/>
          <w:color w:val="000000"/>
          <w:lang w:val="en-GB"/>
        </w:rPr>
        <w:t>t</w:t>
      </w:r>
      <w:r w:rsidR="001A458B" w:rsidRPr="00CF30EA">
        <w:rPr>
          <w:rFonts w:cs="Arial"/>
          <w:color w:val="000000"/>
          <w:lang w:val="en-GB"/>
        </w:rPr>
        <w:t xml:space="preserve">he water current at a specified </w:t>
      </w:r>
      <w:r w:rsidR="001A458B" w:rsidRPr="00CF30EA">
        <w:rPr>
          <w:rFonts w:cs="Arial"/>
          <w:b/>
          <w:color w:val="000000"/>
          <w:lang w:val="en-GB"/>
        </w:rPr>
        <w:t>depth</w:t>
      </w:r>
      <w:r w:rsidR="001A458B" w:rsidRPr="00CF30EA">
        <w:rPr>
          <w:rFonts w:cs="Arial"/>
          <w:color w:val="000000"/>
          <w:lang w:val="en-GB"/>
        </w:rPr>
        <w:t xml:space="preserve"> below the </w:t>
      </w:r>
      <w:r w:rsidR="001A458B" w:rsidRPr="00CF30EA">
        <w:rPr>
          <w:rFonts w:cs="Arial"/>
          <w:b/>
          <w:color w:val="000000"/>
          <w:lang w:val="en-GB"/>
        </w:rPr>
        <w:t>sea surface</w:t>
      </w:r>
    </w:p>
    <w:p w14:paraId="0B829199" w14:textId="50C4254D" w:rsidR="004F1227" w:rsidRPr="00CF30EA" w:rsidRDefault="002F1531" w:rsidP="00BD4869">
      <w:pPr>
        <w:spacing w:after="0" w:line="240" w:lineRule="auto"/>
        <w:rPr>
          <w:rFonts w:eastAsia="Times New Roman" w:cs="Arial"/>
          <w:lang w:val="en-GB" w:eastAsia="zh-CN"/>
        </w:rPr>
      </w:pPr>
      <w:bookmarkStart w:id="252" w:name="_Toc386114210"/>
      <w:r>
        <w:rPr>
          <w:rFonts w:eastAsia="Times New Roman" w:cs="Arial"/>
          <w:b/>
          <w:bCs/>
          <w:lang w:val="en-GB"/>
        </w:rPr>
        <w:t>d</w:t>
      </w:r>
      <w:r w:rsidR="00BD4869" w:rsidRPr="00CF30EA">
        <w:rPr>
          <w:rFonts w:eastAsia="Times New Roman" w:cs="Arial"/>
          <w:b/>
          <w:bCs/>
          <w:lang w:val="en-GB"/>
        </w:rPr>
        <w:t>irect</w:t>
      </w:r>
      <w:r w:rsidR="005F0FD2" w:rsidRPr="00CF30EA">
        <w:rPr>
          <w:rFonts w:eastAsia="Times New Roman" w:cs="Arial"/>
          <w:b/>
          <w:bCs/>
          <w:lang w:val="en-GB"/>
        </w:rPr>
        <w:t xml:space="preserve"> </w:t>
      </w:r>
      <w:r>
        <w:rPr>
          <w:rFonts w:eastAsia="Times New Roman" w:cs="Arial"/>
          <w:b/>
          <w:bCs/>
          <w:lang w:val="en-GB"/>
        </w:rPr>
        <w:t>p</w:t>
      </w:r>
      <w:r w:rsidR="005F0FD2" w:rsidRPr="00CF30EA">
        <w:rPr>
          <w:rFonts w:eastAsia="Times New Roman" w:cs="Arial"/>
          <w:b/>
          <w:bCs/>
          <w:lang w:val="en-GB"/>
        </w:rPr>
        <w:t>osition</w:t>
      </w:r>
      <w:bookmarkEnd w:id="252"/>
    </w:p>
    <w:p w14:paraId="2B185687" w14:textId="66343F6C" w:rsidR="00A5009B" w:rsidRPr="00CF30EA" w:rsidRDefault="002F1531" w:rsidP="0089545B">
      <w:pPr>
        <w:spacing w:after="120" w:line="240" w:lineRule="auto"/>
        <w:rPr>
          <w:rFonts w:cs="Arial"/>
          <w:color w:val="000000"/>
          <w:lang w:val="en-GB"/>
        </w:rPr>
      </w:pPr>
      <w:r>
        <w:rPr>
          <w:rFonts w:cs="Arial"/>
          <w:b/>
          <w:color w:val="000000"/>
          <w:lang w:val="en-GB"/>
        </w:rPr>
        <w:t>p</w:t>
      </w:r>
      <w:r w:rsidR="00A5009B" w:rsidRPr="00CF30EA">
        <w:rPr>
          <w:rFonts w:cs="Arial"/>
          <w:b/>
          <w:color w:val="000000"/>
          <w:lang w:val="en-GB"/>
        </w:rPr>
        <w:t>osition</w:t>
      </w:r>
      <w:r w:rsidR="00A5009B" w:rsidRPr="00CF30EA">
        <w:rPr>
          <w:rFonts w:cs="Arial"/>
          <w:color w:val="000000"/>
          <w:lang w:val="en-GB"/>
        </w:rPr>
        <w:t xml:space="preserve"> described by a single set of </w:t>
      </w:r>
      <w:r w:rsidR="00A5009B" w:rsidRPr="00CF30EA">
        <w:rPr>
          <w:rFonts w:cs="Arial"/>
          <w:b/>
          <w:color w:val="000000"/>
          <w:lang w:val="en-GB"/>
        </w:rPr>
        <w:t>coordinates</w:t>
      </w:r>
      <w:r w:rsidR="00A5009B" w:rsidRPr="00CF30EA">
        <w:rPr>
          <w:rFonts w:cs="Arial"/>
          <w:color w:val="000000"/>
          <w:lang w:val="en-GB"/>
        </w:rPr>
        <w:t xml:space="preserve"> within a </w:t>
      </w:r>
      <w:r w:rsidR="00A5009B" w:rsidRPr="00CF30EA">
        <w:rPr>
          <w:rFonts w:cs="Arial"/>
          <w:b/>
          <w:color w:val="000000"/>
          <w:lang w:val="en-GB"/>
        </w:rPr>
        <w:t>coordinate reference system</w:t>
      </w:r>
    </w:p>
    <w:p w14:paraId="29AEE0CF" w14:textId="19434681" w:rsidR="005A7AC6" w:rsidRPr="00CF30EA" w:rsidRDefault="002F1531" w:rsidP="00BD4869">
      <w:pPr>
        <w:autoSpaceDE w:val="0"/>
        <w:autoSpaceDN w:val="0"/>
        <w:adjustRightInd w:val="0"/>
        <w:spacing w:after="0" w:line="240" w:lineRule="auto"/>
        <w:rPr>
          <w:rFonts w:cs="Arial"/>
          <w:b/>
          <w:bCs/>
          <w:color w:val="000000"/>
          <w:lang w:val="en-GB"/>
        </w:rPr>
      </w:pPr>
      <w:bookmarkStart w:id="253" w:name="_Toc386114212"/>
      <w:r>
        <w:rPr>
          <w:rFonts w:cs="Arial"/>
          <w:b/>
          <w:bCs/>
          <w:color w:val="000000"/>
          <w:lang w:val="en-GB"/>
        </w:rPr>
        <w:t>d</w:t>
      </w:r>
      <w:r w:rsidR="00BD4869" w:rsidRPr="00CF30EA">
        <w:rPr>
          <w:rFonts w:cs="Arial"/>
          <w:b/>
          <w:bCs/>
          <w:color w:val="000000"/>
          <w:lang w:val="en-GB"/>
        </w:rPr>
        <w:t>omain</w:t>
      </w:r>
    </w:p>
    <w:p w14:paraId="34F322A4" w14:textId="737221FF" w:rsidR="005A7AC6" w:rsidRPr="00CF30EA" w:rsidRDefault="002F1531" w:rsidP="00BD4869">
      <w:pPr>
        <w:autoSpaceDE w:val="0"/>
        <w:autoSpaceDN w:val="0"/>
        <w:adjustRightInd w:val="0"/>
        <w:spacing w:after="60" w:line="240" w:lineRule="auto"/>
        <w:rPr>
          <w:rFonts w:cs="Arial"/>
          <w:color w:val="000000"/>
          <w:lang w:val="en-GB"/>
        </w:rPr>
      </w:pPr>
      <w:r>
        <w:rPr>
          <w:rFonts w:cs="Arial"/>
          <w:color w:val="000000"/>
          <w:lang w:val="en-GB"/>
        </w:rPr>
        <w:t>w</w:t>
      </w:r>
      <w:r w:rsidR="005A7AC6" w:rsidRPr="00CF30EA">
        <w:rPr>
          <w:rFonts w:cs="Arial"/>
          <w:color w:val="000000"/>
          <w:lang w:val="en-GB"/>
        </w:rPr>
        <w:t>ell-defined set</w:t>
      </w:r>
      <w:r w:rsidR="006B4428" w:rsidRPr="00CF30EA">
        <w:rPr>
          <w:rFonts w:cs="Arial"/>
          <w:b/>
          <w:color w:val="000000"/>
          <w:lang w:val="en-GB"/>
        </w:rPr>
        <w:t xml:space="preserve">. </w:t>
      </w:r>
      <w:r w:rsidR="005A7AC6" w:rsidRPr="00CF30EA">
        <w:rPr>
          <w:rFonts w:cs="Arial"/>
          <w:b/>
          <w:color w:val="000000"/>
          <w:lang w:val="en-GB"/>
        </w:rPr>
        <w:t>Domains</w:t>
      </w:r>
      <w:r w:rsidR="005A7AC6" w:rsidRPr="00CF30EA">
        <w:rPr>
          <w:rFonts w:cs="Arial"/>
          <w:color w:val="000000"/>
          <w:lang w:val="en-GB"/>
        </w:rPr>
        <w:t xml:space="preserve"> are used to define the </w:t>
      </w:r>
      <w:r w:rsidR="005A7AC6" w:rsidRPr="00CF30EA">
        <w:rPr>
          <w:rFonts w:cs="Arial"/>
          <w:b/>
          <w:color w:val="000000"/>
          <w:lang w:val="en-GB"/>
        </w:rPr>
        <w:t>domain</w:t>
      </w:r>
      <w:r w:rsidR="005A7AC6" w:rsidRPr="00CF30EA">
        <w:rPr>
          <w:rFonts w:cs="Arial"/>
          <w:color w:val="000000"/>
          <w:lang w:val="en-GB"/>
        </w:rPr>
        <w:t xml:space="preserve"> set and </w:t>
      </w:r>
      <w:r w:rsidR="005A7AC6" w:rsidRPr="00CF30EA">
        <w:rPr>
          <w:rFonts w:cs="Arial"/>
          <w:b/>
          <w:color w:val="000000"/>
          <w:lang w:val="en-GB"/>
        </w:rPr>
        <w:t>range</w:t>
      </w:r>
      <w:r w:rsidR="005A7AC6" w:rsidRPr="00CF30EA">
        <w:rPr>
          <w:rFonts w:cs="Arial"/>
          <w:color w:val="000000"/>
          <w:lang w:val="en-GB"/>
        </w:rPr>
        <w:t xml:space="preserve"> set of </w:t>
      </w:r>
      <w:r w:rsidR="005A7AC6" w:rsidRPr="00CF30EA">
        <w:rPr>
          <w:rFonts w:cs="Arial"/>
          <w:b/>
          <w:color w:val="000000"/>
          <w:lang w:val="en-GB"/>
        </w:rPr>
        <w:t>attributes</w:t>
      </w:r>
      <w:r w:rsidR="005A7AC6" w:rsidRPr="00CF30EA">
        <w:rPr>
          <w:rFonts w:cs="Arial"/>
          <w:color w:val="000000"/>
          <w:lang w:val="en-GB"/>
        </w:rPr>
        <w:t xml:space="preserve">, operators, and </w:t>
      </w:r>
      <w:r w:rsidR="005A7AC6" w:rsidRPr="00CF30EA">
        <w:rPr>
          <w:rFonts w:cs="Arial"/>
          <w:b/>
          <w:color w:val="000000"/>
          <w:lang w:val="en-GB"/>
        </w:rPr>
        <w:t>functions</w:t>
      </w:r>
    </w:p>
    <w:p w14:paraId="6E84C551" w14:textId="59061E52" w:rsidR="005A7AC6" w:rsidRPr="00CF30EA" w:rsidRDefault="005A7AC6"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w:t>
      </w:r>
      <w:r w:rsidR="00FA5B37" w:rsidRPr="00CF30EA">
        <w:rPr>
          <w:rFonts w:cs="Arial"/>
          <w:color w:val="000000"/>
          <w:lang w:val="en-GB"/>
        </w:rPr>
        <w:t>:</w:t>
      </w:r>
      <w:r w:rsidRPr="00CF30EA">
        <w:rPr>
          <w:rFonts w:cs="Arial"/>
          <w:color w:val="000000"/>
          <w:lang w:val="en-GB"/>
        </w:rPr>
        <w:t xml:space="preserve"> </w:t>
      </w:r>
      <w:r w:rsidRPr="00CF30EA">
        <w:rPr>
          <w:rFonts w:cs="Arial"/>
          <w:i/>
          <w:iCs/>
          <w:color w:val="000000"/>
          <w:lang w:val="en-GB"/>
        </w:rPr>
        <w:t xml:space="preserve">Well-defined </w:t>
      </w:r>
      <w:r w:rsidRPr="00CF30EA">
        <w:rPr>
          <w:rFonts w:cs="Arial"/>
          <w:color w:val="000000"/>
          <w:lang w:val="en-GB"/>
        </w:rPr>
        <w:t>means that the definition is both necessary and sufficient, as everything that satisfies the definition is in the set and everything that does not satisfy the definition is necessarily outside the set</w:t>
      </w:r>
      <w:r w:rsidR="00BD0908" w:rsidRPr="00CF30EA">
        <w:rPr>
          <w:rFonts w:cs="Arial"/>
          <w:color w:val="000000"/>
          <w:lang w:val="en-GB"/>
        </w:rPr>
        <w:t>.</w:t>
      </w:r>
    </w:p>
    <w:p w14:paraId="3F6EB2D4" w14:textId="1AC4E7E0" w:rsidR="007F6EF4" w:rsidRPr="00CF30EA" w:rsidRDefault="002F1531" w:rsidP="00BD4869">
      <w:pPr>
        <w:autoSpaceDE w:val="0"/>
        <w:autoSpaceDN w:val="0"/>
        <w:adjustRightInd w:val="0"/>
        <w:spacing w:after="0" w:line="240" w:lineRule="auto"/>
        <w:rPr>
          <w:rFonts w:cs="Arial"/>
          <w:b/>
          <w:bCs/>
          <w:color w:val="000000"/>
          <w:lang w:val="en-GB"/>
        </w:rPr>
      </w:pPr>
      <w:bookmarkStart w:id="254" w:name="_Toc386114213"/>
      <w:bookmarkEnd w:id="253"/>
      <w:r>
        <w:rPr>
          <w:rFonts w:cs="Arial"/>
          <w:b/>
          <w:bCs/>
          <w:color w:val="000000"/>
          <w:lang w:val="en-GB"/>
        </w:rPr>
        <w:t>f</w:t>
      </w:r>
      <w:r w:rsidR="00BD4869" w:rsidRPr="00CF30EA">
        <w:rPr>
          <w:rFonts w:cs="Arial"/>
          <w:b/>
          <w:bCs/>
          <w:color w:val="000000"/>
          <w:lang w:val="en-GB"/>
        </w:rPr>
        <w:t>eature</w:t>
      </w:r>
    </w:p>
    <w:p w14:paraId="14CF4F74" w14:textId="16E7BC79" w:rsidR="007F6EF4" w:rsidRPr="00CF30EA" w:rsidRDefault="002F1531" w:rsidP="00BD4869">
      <w:pPr>
        <w:autoSpaceDE w:val="0"/>
        <w:autoSpaceDN w:val="0"/>
        <w:adjustRightInd w:val="0"/>
        <w:spacing w:after="60" w:line="240" w:lineRule="auto"/>
        <w:rPr>
          <w:rFonts w:cs="Arial"/>
          <w:color w:val="000000"/>
          <w:lang w:val="en-GB"/>
        </w:rPr>
      </w:pPr>
      <w:r>
        <w:rPr>
          <w:rFonts w:cs="Arial"/>
          <w:color w:val="000000"/>
          <w:lang w:val="en-GB"/>
        </w:rPr>
        <w:t>a</w:t>
      </w:r>
      <w:r w:rsidR="007F6EF4" w:rsidRPr="00CF30EA">
        <w:rPr>
          <w:rFonts w:cs="Arial"/>
          <w:color w:val="000000"/>
          <w:lang w:val="en-GB"/>
        </w:rPr>
        <w:t>bstraction of real-world phenomena</w:t>
      </w:r>
    </w:p>
    <w:p w14:paraId="7027BFD9" w14:textId="600AE43B" w:rsidR="007F6EF4" w:rsidRPr="00BD4869" w:rsidRDefault="007F6EF4" w:rsidP="00BD4869">
      <w:pPr>
        <w:autoSpaceDE w:val="0"/>
        <w:autoSpaceDN w:val="0"/>
        <w:adjustRightInd w:val="0"/>
        <w:spacing w:after="60" w:line="240" w:lineRule="auto"/>
        <w:rPr>
          <w:rFonts w:cs="Arial"/>
          <w:iCs/>
          <w:color w:val="000000"/>
          <w:lang w:val="en-GB"/>
        </w:rPr>
      </w:pPr>
      <w:r w:rsidRPr="00CF30EA">
        <w:rPr>
          <w:rStyle w:val="NoteChar"/>
          <w:rFonts w:ascii="Arial" w:hAnsi="Arial" w:cs="Arial"/>
          <w:b w:val="0"/>
          <w:color w:val="auto"/>
          <w:sz w:val="20"/>
          <w:szCs w:val="20"/>
          <w:lang w:val="en-GB"/>
        </w:rPr>
        <w:t>EXAMPLE</w:t>
      </w:r>
      <w:r w:rsidR="00FA5B37" w:rsidRPr="00CF30EA">
        <w:rPr>
          <w:rFonts w:cs="Arial"/>
          <w:b/>
          <w:color w:val="000000"/>
          <w:lang w:val="en-GB"/>
        </w:rPr>
        <w:t>:</w:t>
      </w:r>
      <w:r w:rsidRPr="00CF30EA">
        <w:rPr>
          <w:rFonts w:cs="Arial"/>
          <w:color w:val="000000"/>
          <w:lang w:val="en-GB"/>
        </w:rPr>
        <w:t xml:space="preserve"> The phenomenon named </w:t>
      </w:r>
      <w:r w:rsidRPr="00CF30EA">
        <w:rPr>
          <w:rFonts w:cs="Arial"/>
          <w:i/>
          <w:iCs/>
          <w:color w:val="000000"/>
          <w:lang w:val="en-GB"/>
        </w:rPr>
        <w:t xml:space="preserve">Eiffel Tower </w:t>
      </w:r>
      <w:r w:rsidRPr="00CF30EA">
        <w:rPr>
          <w:rFonts w:cs="Arial"/>
          <w:color w:val="000000"/>
          <w:lang w:val="en-GB"/>
        </w:rPr>
        <w:t xml:space="preserve">may be classified with other similar phenomena into a </w:t>
      </w:r>
      <w:r w:rsidRPr="00CF30EA">
        <w:rPr>
          <w:rFonts w:cs="Arial"/>
          <w:b/>
          <w:color w:val="000000"/>
          <w:lang w:val="en-GB"/>
        </w:rPr>
        <w:t>feature type</w:t>
      </w:r>
      <w:r w:rsidRPr="00CF30EA">
        <w:rPr>
          <w:rFonts w:cs="Arial"/>
          <w:color w:val="000000"/>
          <w:lang w:val="en-GB"/>
        </w:rPr>
        <w:t xml:space="preserve"> named </w:t>
      </w:r>
      <w:r w:rsidRPr="00CF30EA">
        <w:rPr>
          <w:rFonts w:cs="Arial"/>
          <w:i/>
          <w:iCs/>
          <w:color w:val="000000"/>
          <w:lang w:val="en-GB"/>
        </w:rPr>
        <w:t>tower</w:t>
      </w:r>
      <w:r w:rsidR="00BD4869">
        <w:rPr>
          <w:rFonts w:cs="Arial"/>
          <w:iCs/>
          <w:color w:val="000000"/>
          <w:lang w:val="en-GB"/>
        </w:rPr>
        <w:t>.</w:t>
      </w:r>
    </w:p>
    <w:p w14:paraId="3FF7D634" w14:textId="48D31D3F" w:rsidR="007F6EF4" w:rsidRPr="00CF30EA" w:rsidRDefault="007F6EF4" w:rsidP="00BD4869">
      <w:pPr>
        <w:autoSpaceDE w:val="0"/>
        <w:autoSpaceDN w:val="0"/>
        <w:adjustRightInd w:val="0"/>
        <w:spacing w:after="60" w:line="240" w:lineRule="auto"/>
        <w:rPr>
          <w:rFonts w:cs="Arial"/>
          <w:color w:val="000000"/>
          <w:lang w:val="en-GB"/>
        </w:rPr>
      </w:pPr>
      <w:r w:rsidRPr="00CF30EA">
        <w:rPr>
          <w:rStyle w:val="NoteChar"/>
          <w:rFonts w:ascii="Arial" w:hAnsi="Arial" w:cs="Arial"/>
          <w:b w:val="0"/>
          <w:color w:val="auto"/>
          <w:sz w:val="20"/>
          <w:szCs w:val="20"/>
          <w:lang w:val="en-GB"/>
        </w:rPr>
        <w:t>NOTE 1</w:t>
      </w:r>
      <w:r w:rsidR="00FA5B37" w:rsidRPr="00CF30EA">
        <w:rPr>
          <w:rFonts w:cs="Arial"/>
          <w:color w:val="000000"/>
          <w:lang w:val="en-GB"/>
        </w:rPr>
        <w:t>:</w:t>
      </w:r>
      <w:r w:rsidRPr="00CF30EA">
        <w:rPr>
          <w:rFonts w:cs="Arial"/>
          <w:color w:val="000000"/>
          <w:lang w:val="en-GB"/>
        </w:rPr>
        <w:t xml:space="preserve"> A </w:t>
      </w:r>
      <w:r w:rsidRPr="00CF30EA">
        <w:rPr>
          <w:rFonts w:cs="Arial"/>
          <w:b/>
          <w:color w:val="000000"/>
          <w:lang w:val="en-GB"/>
        </w:rPr>
        <w:t>feature</w:t>
      </w:r>
      <w:r w:rsidRPr="00CF30EA">
        <w:rPr>
          <w:rFonts w:cs="Arial"/>
          <w:color w:val="000000"/>
          <w:lang w:val="en-GB"/>
        </w:rPr>
        <w:t xml:space="preserve"> may occur as a </w:t>
      </w:r>
      <w:r w:rsidRPr="00CF30EA">
        <w:rPr>
          <w:rFonts w:cs="Arial"/>
          <w:b/>
          <w:color w:val="000000"/>
          <w:lang w:val="en-GB"/>
        </w:rPr>
        <w:t>type</w:t>
      </w:r>
      <w:r w:rsidRPr="00CF30EA">
        <w:rPr>
          <w:rFonts w:cs="Arial"/>
          <w:color w:val="000000"/>
          <w:lang w:val="en-GB"/>
        </w:rPr>
        <w:t xml:space="preserve"> or an </w:t>
      </w:r>
      <w:r w:rsidRPr="00CF30EA">
        <w:rPr>
          <w:rFonts w:cs="Arial"/>
          <w:b/>
          <w:color w:val="000000"/>
          <w:lang w:val="en-GB"/>
        </w:rPr>
        <w:t>instance</w:t>
      </w:r>
      <w:r w:rsidRPr="00CF30EA">
        <w:rPr>
          <w:rFonts w:cs="Arial"/>
          <w:color w:val="000000"/>
          <w:lang w:val="en-GB"/>
        </w:rPr>
        <w:t xml:space="preserve">. </w:t>
      </w:r>
      <w:r w:rsidRPr="00CF30EA">
        <w:rPr>
          <w:rFonts w:cs="Arial"/>
          <w:b/>
          <w:color w:val="000000"/>
          <w:lang w:val="en-GB"/>
        </w:rPr>
        <w:t>Feature type</w:t>
      </w:r>
      <w:r w:rsidRPr="00CF30EA">
        <w:rPr>
          <w:rFonts w:cs="Arial"/>
          <w:color w:val="000000"/>
          <w:lang w:val="en-GB"/>
        </w:rPr>
        <w:t xml:space="preserve"> or feature instance shall be used when only one is meant</w:t>
      </w:r>
      <w:r w:rsidR="00BD0908" w:rsidRPr="00CF30EA">
        <w:rPr>
          <w:rFonts w:cs="Arial"/>
          <w:color w:val="000000"/>
          <w:lang w:val="en-GB"/>
        </w:rPr>
        <w:t>.</w:t>
      </w:r>
    </w:p>
    <w:p w14:paraId="21E151CC" w14:textId="6615D84B" w:rsidR="007F6EF4" w:rsidRPr="00CF30EA" w:rsidRDefault="007F6EF4"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 2</w:t>
      </w:r>
      <w:r w:rsidR="00FA5B37" w:rsidRPr="00CF30EA">
        <w:rPr>
          <w:rFonts w:cs="Arial"/>
          <w:color w:val="000000"/>
          <w:lang w:val="en-GB"/>
        </w:rPr>
        <w:t>:</w:t>
      </w:r>
      <w:r w:rsidRPr="00CF30EA">
        <w:rPr>
          <w:rFonts w:cs="Arial"/>
          <w:color w:val="000000"/>
          <w:lang w:val="en-GB"/>
        </w:rPr>
        <w:t xml:space="preserve"> In UML</w:t>
      </w:r>
      <w:r w:rsidRPr="00CF30EA">
        <w:rPr>
          <w:rFonts w:cs="Arial"/>
          <w:color w:val="3A2A98"/>
          <w:lang w:val="en-GB"/>
        </w:rPr>
        <w:t xml:space="preserve"> </w:t>
      </w:r>
      <w:r w:rsidRPr="00CF30EA">
        <w:rPr>
          <w:rFonts w:cs="Arial"/>
          <w:color w:val="000000"/>
          <w:lang w:val="en-GB"/>
        </w:rPr>
        <w:t xml:space="preserve">2, a </w:t>
      </w:r>
      <w:r w:rsidRPr="00CF30EA">
        <w:rPr>
          <w:rFonts w:cs="Arial"/>
          <w:b/>
          <w:color w:val="000000"/>
          <w:lang w:val="en-GB"/>
        </w:rPr>
        <w:t>feature</w:t>
      </w:r>
      <w:r w:rsidRPr="00CF30EA">
        <w:rPr>
          <w:rFonts w:cs="Arial"/>
          <w:color w:val="000000"/>
          <w:lang w:val="en-GB"/>
        </w:rPr>
        <w:t xml:space="preserve"> is a property, such as an operation or </w:t>
      </w:r>
      <w:r w:rsidRPr="00CF30EA">
        <w:rPr>
          <w:rFonts w:cs="Arial"/>
          <w:b/>
          <w:color w:val="000000"/>
          <w:lang w:val="en-GB"/>
        </w:rPr>
        <w:t>attribute</w:t>
      </w:r>
      <w:r w:rsidRPr="00CF30EA">
        <w:rPr>
          <w:rFonts w:cs="Arial"/>
          <w:color w:val="000000"/>
          <w:lang w:val="en-GB"/>
        </w:rPr>
        <w:t xml:space="preserve">, which is encapsulated as part of a list within a classifier, such as an interface, </w:t>
      </w:r>
      <w:r w:rsidRPr="00CF30EA">
        <w:rPr>
          <w:rFonts w:cs="Arial"/>
          <w:b/>
          <w:color w:val="000000"/>
          <w:lang w:val="en-GB"/>
        </w:rPr>
        <w:t>class</w:t>
      </w:r>
      <w:r w:rsidRPr="00CF30EA">
        <w:rPr>
          <w:rFonts w:cs="Arial"/>
          <w:color w:val="000000"/>
          <w:lang w:val="en-GB"/>
        </w:rPr>
        <w:t xml:space="preserve">, or </w:t>
      </w:r>
      <w:r w:rsidRPr="00CF30EA">
        <w:rPr>
          <w:rFonts w:cs="Arial"/>
          <w:b/>
          <w:color w:val="000000"/>
          <w:lang w:val="en-GB"/>
        </w:rPr>
        <w:t>data type</w:t>
      </w:r>
      <w:r w:rsidR="00BD0908" w:rsidRPr="00CF30EA">
        <w:rPr>
          <w:rFonts w:cs="Arial"/>
          <w:color w:val="000000"/>
          <w:lang w:val="en-GB"/>
        </w:rPr>
        <w:t>.</w:t>
      </w:r>
    </w:p>
    <w:p w14:paraId="4F78736D" w14:textId="2FC38DCB" w:rsidR="00DB41C1" w:rsidRPr="00CF30EA" w:rsidRDefault="002F1531" w:rsidP="00BD4869">
      <w:pPr>
        <w:keepNext/>
        <w:keepLines/>
        <w:autoSpaceDE w:val="0"/>
        <w:autoSpaceDN w:val="0"/>
        <w:adjustRightInd w:val="0"/>
        <w:spacing w:after="0" w:line="240" w:lineRule="auto"/>
        <w:rPr>
          <w:rFonts w:cs="Arial"/>
          <w:b/>
          <w:bCs/>
          <w:lang w:val="en-GB"/>
        </w:rPr>
      </w:pPr>
      <w:r>
        <w:rPr>
          <w:rFonts w:cs="Arial"/>
          <w:b/>
          <w:bCs/>
          <w:lang w:val="en-GB"/>
        </w:rPr>
        <w:t>f</w:t>
      </w:r>
      <w:r w:rsidR="00BD4869" w:rsidRPr="00CF30EA">
        <w:rPr>
          <w:rFonts w:cs="Arial"/>
          <w:b/>
          <w:bCs/>
          <w:lang w:val="en-GB"/>
        </w:rPr>
        <w:t>eature</w:t>
      </w:r>
      <w:r w:rsidR="00DB41C1" w:rsidRPr="00CF30EA">
        <w:rPr>
          <w:rFonts w:cs="Arial"/>
          <w:b/>
          <w:bCs/>
          <w:lang w:val="en-GB"/>
        </w:rPr>
        <w:t xml:space="preserve"> </w:t>
      </w:r>
      <w:r>
        <w:rPr>
          <w:rFonts w:cs="Arial"/>
          <w:b/>
          <w:bCs/>
          <w:lang w:val="en-GB"/>
        </w:rPr>
        <w:t>a</w:t>
      </w:r>
      <w:r w:rsidR="00DB41C1" w:rsidRPr="00CF30EA">
        <w:rPr>
          <w:rFonts w:cs="Arial"/>
          <w:b/>
          <w:bCs/>
          <w:lang w:val="en-GB"/>
        </w:rPr>
        <w:t>ttribute</w:t>
      </w:r>
    </w:p>
    <w:p w14:paraId="5AF104F9" w14:textId="75E7B2C0" w:rsidR="00DB41C1" w:rsidRPr="00CF30EA" w:rsidRDefault="002F1531" w:rsidP="00072FE4">
      <w:pPr>
        <w:autoSpaceDE w:val="0"/>
        <w:autoSpaceDN w:val="0"/>
        <w:adjustRightInd w:val="0"/>
        <w:spacing w:after="60" w:line="240" w:lineRule="auto"/>
        <w:rPr>
          <w:rFonts w:cs="Arial"/>
          <w:lang w:val="en-GB"/>
        </w:rPr>
      </w:pPr>
      <w:r>
        <w:rPr>
          <w:rFonts w:cs="Arial"/>
          <w:b/>
          <w:lang w:val="en-GB"/>
        </w:rPr>
        <w:t>c</w:t>
      </w:r>
      <w:r w:rsidR="00DB41C1" w:rsidRPr="00CF30EA">
        <w:rPr>
          <w:rFonts w:cs="Arial"/>
          <w:b/>
          <w:lang w:val="en-GB"/>
        </w:rPr>
        <w:t>haracteristic</w:t>
      </w:r>
      <w:r w:rsidR="00DB41C1" w:rsidRPr="00CF30EA">
        <w:rPr>
          <w:rFonts w:cs="Arial"/>
          <w:lang w:val="en-GB"/>
        </w:rPr>
        <w:t xml:space="preserve"> of a </w:t>
      </w:r>
      <w:r w:rsidR="00DB41C1" w:rsidRPr="00CF30EA">
        <w:rPr>
          <w:rFonts w:cs="Arial"/>
          <w:b/>
          <w:lang w:val="en-GB"/>
        </w:rPr>
        <w:t>feature</w:t>
      </w:r>
    </w:p>
    <w:p w14:paraId="6B589F45" w14:textId="2C034CF2" w:rsidR="00DB41C1" w:rsidRPr="00072FE4" w:rsidRDefault="00DB41C1" w:rsidP="00072FE4">
      <w:pPr>
        <w:autoSpaceDE w:val="0"/>
        <w:autoSpaceDN w:val="0"/>
        <w:adjustRightInd w:val="0"/>
        <w:spacing w:after="60" w:line="240" w:lineRule="auto"/>
        <w:rPr>
          <w:rFonts w:cs="Arial"/>
          <w:iCs/>
          <w:lang w:val="en-GB"/>
        </w:rPr>
      </w:pPr>
      <w:r w:rsidRPr="00CF30EA">
        <w:rPr>
          <w:rStyle w:val="NoteChar"/>
          <w:rFonts w:ascii="Arial" w:hAnsi="Arial" w:cs="Arial"/>
          <w:b w:val="0"/>
          <w:color w:val="auto"/>
          <w:sz w:val="20"/>
          <w:szCs w:val="20"/>
          <w:lang w:val="en-GB"/>
        </w:rPr>
        <w:t>EXAMPLE 1</w:t>
      </w:r>
      <w:r w:rsidR="00FA5B37" w:rsidRPr="00CF30EA">
        <w:rPr>
          <w:rFonts w:cs="Arial"/>
          <w:lang w:val="en-GB"/>
        </w:rPr>
        <w:t>:</w:t>
      </w:r>
      <w:r w:rsidRPr="00CF30EA">
        <w:rPr>
          <w:rFonts w:cs="Arial"/>
          <w:lang w:val="en-GB"/>
        </w:rPr>
        <w:t xml:space="preserve"> A </w:t>
      </w:r>
      <w:r w:rsidRPr="00CF30EA">
        <w:rPr>
          <w:rFonts w:cs="Arial"/>
          <w:b/>
          <w:lang w:val="en-GB"/>
        </w:rPr>
        <w:t>feature attribute</w:t>
      </w:r>
      <w:r w:rsidRPr="00CF30EA">
        <w:rPr>
          <w:rFonts w:cs="Arial"/>
          <w:lang w:val="en-GB"/>
        </w:rPr>
        <w:t xml:space="preserve"> named </w:t>
      </w:r>
      <w:r w:rsidR="00362DC2" w:rsidRPr="00CF30EA">
        <w:rPr>
          <w:rFonts w:cs="Arial"/>
          <w:i/>
          <w:iCs/>
          <w:lang w:val="en-GB"/>
        </w:rPr>
        <w:t>colour</w:t>
      </w:r>
      <w:r w:rsidRPr="00CF30EA">
        <w:rPr>
          <w:rFonts w:cs="Arial"/>
          <w:i/>
          <w:iCs/>
          <w:lang w:val="en-GB"/>
        </w:rPr>
        <w:t xml:space="preserve"> </w:t>
      </w:r>
      <w:r w:rsidRPr="00CF30EA">
        <w:rPr>
          <w:rFonts w:cs="Arial"/>
          <w:lang w:val="en-GB"/>
        </w:rPr>
        <w:t xml:space="preserve">may have an </w:t>
      </w:r>
      <w:r w:rsidRPr="00CF30EA">
        <w:rPr>
          <w:rFonts w:cs="Arial"/>
          <w:b/>
          <w:lang w:val="en-GB"/>
        </w:rPr>
        <w:t>attribute</w:t>
      </w:r>
      <w:r w:rsidRPr="00CF30EA">
        <w:rPr>
          <w:rFonts w:cs="Arial"/>
          <w:lang w:val="en-GB"/>
        </w:rPr>
        <w:t xml:space="preserve"> value </w:t>
      </w:r>
      <w:r w:rsidRPr="00CF30EA">
        <w:rPr>
          <w:rFonts w:cs="Arial"/>
          <w:i/>
          <w:iCs/>
          <w:lang w:val="en-GB"/>
        </w:rPr>
        <w:t xml:space="preserve">green </w:t>
      </w:r>
      <w:r w:rsidRPr="00CF30EA">
        <w:rPr>
          <w:rFonts w:cs="Arial"/>
          <w:lang w:val="en-GB"/>
        </w:rPr>
        <w:t xml:space="preserve">which belongs to the </w:t>
      </w:r>
      <w:r w:rsidRPr="00CF30EA">
        <w:rPr>
          <w:rFonts w:cs="Arial"/>
          <w:b/>
          <w:lang w:val="en-GB"/>
        </w:rPr>
        <w:t>data type</w:t>
      </w:r>
      <w:r w:rsidRPr="00CF30EA">
        <w:rPr>
          <w:rFonts w:cs="Arial"/>
          <w:lang w:val="en-GB"/>
        </w:rPr>
        <w:t xml:space="preserve"> </w:t>
      </w:r>
      <w:r w:rsidRPr="00CF30EA">
        <w:rPr>
          <w:rFonts w:cs="Arial"/>
          <w:i/>
          <w:iCs/>
          <w:lang w:val="en-GB"/>
        </w:rPr>
        <w:t>text</w:t>
      </w:r>
      <w:r w:rsidR="00072FE4">
        <w:rPr>
          <w:rFonts w:cs="Arial"/>
          <w:iCs/>
          <w:lang w:val="en-GB"/>
        </w:rPr>
        <w:t>.</w:t>
      </w:r>
    </w:p>
    <w:p w14:paraId="41E2F99A" w14:textId="15ABA24E" w:rsidR="00DB41C1" w:rsidRPr="00072FE4" w:rsidRDefault="00DB41C1" w:rsidP="00072FE4">
      <w:pPr>
        <w:autoSpaceDE w:val="0"/>
        <w:autoSpaceDN w:val="0"/>
        <w:adjustRightInd w:val="0"/>
        <w:spacing w:after="60" w:line="240" w:lineRule="auto"/>
        <w:rPr>
          <w:rFonts w:cs="Arial"/>
          <w:iCs/>
          <w:lang w:val="en-GB"/>
        </w:rPr>
      </w:pPr>
      <w:r w:rsidRPr="00CF30EA">
        <w:rPr>
          <w:rStyle w:val="NoteChar"/>
          <w:rFonts w:ascii="Arial" w:hAnsi="Arial" w:cs="Arial"/>
          <w:b w:val="0"/>
          <w:color w:val="auto"/>
          <w:sz w:val="20"/>
          <w:szCs w:val="20"/>
          <w:lang w:val="en-GB"/>
        </w:rPr>
        <w:t>EXAMPLE 2</w:t>
      </w:r>
      <w:r w:rsidR="00FA5B37" w:rsidRPr="00CF30EA">
        <w:rPr>
          <w:rFonts w:cs="Arial"/>
          <w:lang w:val="en-GB"/>
        </w:rPr>
        <w:t>:</w:t>
      </w:r>
      <w:r w:rsidRPr="00CF30EA">
        <w:rPr>
          <w:rFonts w:cs="Arial"/>
          <w:lang w:val="en-GB"/>
        </w:rPr>
        <w:t xml:space="preserve"> A </w:t>
      </w:r>
      <w:r w:rsidRPr="00CF30EA">
        <w:rPr>
          <w:rFonts w:cs="Arial"/>
          <w:b/>
          <w:lang w:val="en-GB"/>
        </w:rPr>
        <w:t>feature attribute</w:t>
      </w:r>
      <w:r w:rsidRPr="00CF30EA">
        <w:rPr>
          <w:rFonts w:cs="Arial"/>
          <w:lang w:val="en-GB"/>
        </w:rPr>
        <w:t xml:space="preserve"> named </w:t>
      </w:r>
      <w:r w:rsidRPr="00CF30EA">
        <w:rPr>
          <w:rFonts w:cs="Arial"/>
          <w:i/>
          <w:iCs/>
          <w:lang w:val="en-GB"/>
        </w:rPr>
        <w:t xml:space="preserve">length </w:t>
      </w:r>
      <w:r w:rsidRPr="00CF30EA">
        <w:rPr>
          <w:rFonts w:cs="Arial"/>
          <w:lang w:val="en-GB"/>
        </w:rPr>
        <w:t xml:space="preserve">may have an </w:t>
      </w:r>
      <w:r w:rsidRPr="00CF30EA">
        <w:rPr>
          <w:rFonts w:cs="Arial"/>
          <w:b/>
          <w:lang w:val="en-GB"/>
        </w:rPr>
        <w:t>attribute</w:t>
      </w:r>
      <w:r w:rsidRPr="00CF30EA">
        <w:rPr>
          <w:rFonts w:cs="Arial"/>
          <w:lang w:val="en-GB"/>
        </w:rPr>
        <w:t xml:space="preserve"> value </w:t>
      </w:r>
      <w:r w:rsidRPr="00CF30EA">
        <w:rPr>
          <w:rFonts w:cs="Arial"/>
          <w:i/>
          <w:iCs/>
          <w:lang w:val="en-GB"/>
        </w:rPr>
        <w:t xml:space="preserve">82.4 </w:t>
      </w:r>
      <w:r w:rsidRPr="00CF30EA">
        <w:rPr>
          <w:rFonts w:cs="Arial"/>
          <w:lang w:val="en-GB"/>
        </w:rPr>
        <w:t xml:space="preserve">which belongs to the </w:t>
      </w:r>
      <w:r w:rsidRPr="00CF30EA">
        <w:rPr>
          <w:rFonts w:cs="Arial"/>
          <w:b/>
          <w:lang w:val="en-GB"/>
        </w:rPr>
        <w:t>data type</w:t>
      </w:r>
      <w:r w:rsidRPr="00CF30EA">
        <w:rPr>
          <w:rFonts w:cs="Arial"/>
          <w:lang w:val="en-GB"/>
        </w:rPr>
        <w:t xml:space="preserve"> </w:t>
      </w:r>
      <w:r w:rsidRPr="00CF30EA">
        <w:rPr>
          <w:rFonts w:cs="Arial"/>
          <w:i/>
          <w:iCs/>
          <w:lang w:val="en-GB"/>
        </w:rPr>
        <w:t>real</w:t>
      </w:r>
      <w:r w:rsidR="00072FE4">
        <w:rPr>
          <w:rFonts w:cs="Arial"/>
          <w:iCs/>
          <w:lang w:val="en-GB"/>
        </w:rPr>
        <w:t>.</w:t>
      </w:r>
    </w:p>
    <w:p w14:paraId="3B8E5333" w14:textId="105B24EB" w:rsidR="00DB41C1" w:rsidRPr="00CF30EA" w:rsidRDefault="00DB41C1" w:rsidP="00072FE4">
      <w:pPr>
        <w:autoSpaceDE w:val="0"/>
        <w:autoSpaceDN w:val="0"/>
        <w:adjustRightInd w:val="0"/>
        <w:spacing w:after="60" w:line="240" w:lineRule="auto"/>
        <w:rPr>
          <w:rFonts w:cs="Arial"/>
          <w:lang w:val="en-GB"/>
        </w:rPr>
      </w:pPr>
      <w:r w:rsidRPr="00CF30EA">
        <w:rPr>
          <w:rStyle w:val="NoteChar"/>
          <w:rFonts w:ascii="Arial" w:hAnsi="Arial" w:cs="Arial"/>
          <w:b w:val="0"/>
          <w:color w:val="auto"/>
          <w:sz w:val="20"/>
          <w:szCs w:val="20"/>
          <w:lang w:val="en-GB"/>
        </w:rPr>
        <w:t>NOTE 1</w:t>
      </w:r>
      <w:r w:rsidR="00FA5B37" w:rsidRPr="00CF30EA">
        <w:rPr>
          <w:rFonts w:cs="Arial"/>
          <w:b/>
          <w:lang w:val="en-GB"/>
        </w:rPr>
        <w:t>:</w:t>
      </w:r>
      <w:r w:rsidRPr="00CF30EA">
        <w:rPr>
          <w:rFonts w:cs="Arial"/>
          <w:lang w:val="en-GB"/>
        </w:rPr>
        <w:t xml:space="preserve"> A </w:t>
      </w:r>
      <w:r w:rsidRPr="00CF30EA">
        <w:rPr>
          <w:rFonts w:cs="Arial"/>
          <w:b/>
          <w:lang w:val="en-GB"/>
        </w:rPr>
        <w:t>feature attribute</w:t>
      </w:r>
      <w:r w:rsidRPr="00CF30EA">
        <w:rPr>
          <w:rFonts w:cs="Arial"/>
          <w:lang w:val="en-GB"/>
        </w:rPr>
        <w:t xml:space="preserve"> may occur as a </w:t>
      </w:r>
      <w:r w:rsidRPr="00CF30EA">
        <w:rPr>
          <w:rFonts w:cs="Arial"/>
          <w:b/>
          <w:lang w:val="en-GB"/>
        </w:rPr>
        <w:t>type</w:t>
      </w:r>
      <w:r w:rsidRPr="00CF30EA">
        <w:rPr>
          <w:rFonts w:cs="Arial"/>
          <w:lang w:val="en-GB"/>
        </w:rPr>
        <w:t xml:space="preserve"> or an </w:t>
      </w:r>
      <w:r w:rsidRPr="00CF30EA">
        <w:rPr>
          <w:rFonts w:cs="Arial"/>
          <w:b/>
          <w:lang w:val="en-GB"/>
        </w:rPr>
        <w:t>instance</w:t>
      </w:r>
      <w:r w:rsidRPr="00CF30EA">
        <w:rPr>
          <w:rFonts w:cs="Arial"/>
          <w:lang w:val="en-GB"/>
        </w:rPr>
        <w:t xml:space="preserve">. </w:t>
      </w:r>
      <w:r w:rsidRPr="00CF30EA">
        <w:rPr>
          <w:rFonts w:cs="Arial"/>
          <w:b/>
          <w:lang w:val="en-GB"/>
        </w:rPr>
        <w:t>Feature attribute</w:t>
      </w:r>
      <w:r w:rsidRPr="00CF30EA">
        <w:rPr>
          <w:rFonts w:cs="Arial"/>
          <w:lang w:val="en-GB"/>
        </w:rPr>
        <w:t xml:space="preserve"> type or </w:t>
      </w:r>
      <w:r w:rsidRPr="00CF30EA">
        <w:rPr>
          <w:rFonts w:cs="Arial"/>
          <w:b/>
          <w:lang w:val="en-GB"/>
        </w:rPr>
        <w:t>feature attribute</w:t>
      </w:r>
      <w:r w:rsidRPr="00CF30EA">
        <w:rPr>
          <w:rFonts w:cs="Arial"/>
          <w:lang w:val="en-GB"/>
        </w:rPr>
        <w:t xml:space="preserve"> instance is used when only one is meant</w:t>
      </w:r>
      <w:r w:rsidR="00BD0908" w:rsidRPr="00CF30EA">
        <w:rPr>
          <w:rFonts w:cs="Arial"/>
          <w:lang w:val="en-GB"/>
        </w:rPr>
        <w:t>.</w:t>
      </w:r>
    </w:p>
    <w:p w14:paraId="5E1AA597" w14:textId="14EAA2B7" w:rsidR="00DB41C1" w:rsidRPr="00CF30EA" w:rsidRDefault="00DB41C1" w:rsidP="00072FE4">
      <w:pPr>
        <w:autoSpaceDE w:val="0"/>
        <w:autoSpaceDN w:val="0"/>
        <w:adjustRightInd w:val="0"/>
        <w:spacing w:after="60" w:line="240" w:lineRule="auto"/>
        <w:rPr>
          <w:rFonts w:cs="Arial"/>
          <w:color w:val="000000"/>
          <w:lang w:val="en-GB"/>
        </w:rPr>
      </w:pPr>
      <w:r w:rsidRPr="00CF30EA">
        <w:rPr>
          <w:rStyle w:val="NoteChar"/>
          <w:rFonts w:ascii="Arial" w:hAnsi="Arial" w:cs="Arial"/>
          <w:b w:val="0"/>
          <w:color w:val="auto"/>
          <w:sz w:val="20"/>
          <w:szCs w:val="20"/>
          <w:lang w:val="en-GB"/>
        </w:rPr>
        <w:t>NOTE 2</w:t>
      </w:r>
      <w:r w:rsidR="00FA5B37" w:rsidRPr="00CF30EA">
        <w:rPr>
          <w:rFonts w:cs="Arial"/>
          <w:color w:val="000000"/>
          <w:lang w:val="en-GB"/>
        </w:rPr>
        <w:t>:</w:t>
      </w:r>
      <w:r w:rsidRPr="00CF30EA">
        <w:rPr>
          <w:rFonts w:cs="Arial"/>
          <w:color w:val="000000"/>
          <w:lang w:val="en-GB"/>
        </w:rPr>
        <w:t xml:space="preserve"> A </w:t>
      </w:r>
      <w:r w:rsidRPr="00CF30EA">
        <w:rPr>
          <w:rFonts w:cs="Arial"/>
          <w:b/>
          <w:color w:val="000000"/>
          <w:lang w:val="en-GB"/>
        </w:rPr>
        <w:t>feature attribute</w:t>
      </w:r>
      <w:r w:rsidRPr="00CF30EA">
        <w:rPr>
          <w:rFonts w:cs="Arial"/>
          <w:color w:val="000000"/>
          <w:lang w:val="en-GB"/>
        </w:rPr>
        <w:t xml:space="preserve"> type has a name, a </w:t>
      </w:r>
      <w:r w:rsidRPr="00CF30EA">
        <w:rPr>
          <w:rFonts w:cs="Arial"/>
          <w:b/>
          <w:color w:val="000000"/>
          <w:lang w:val="en-GB"/>
        </w:rPr>
        <w:t>data type</w:t>
      </w:r>
      <w:r w:rsidRPr="00CF30EA">
        <w:rPr>
          <w:rFonts w:cs="Arial"/>
          <w:color w:val="000000"/>
          <w:lang w:val="en-GB"/>
        </w:rPr>
        <w:t xml:space="preserve">, and a </w:t>
      </w:r>
      <w:r w:rsidRPr="00CF30EA">
        <w:rPr>
          <w:rFonts w:cs="Arial"/>
          <w:b/>
          <w:color w:val="000000"/>
          <w:lang w:val="en-GB"/>
        </w:rPr>
        <w:t>domain</w:t>
      </w:r>
      <w:r w:rsidRPr="00CF30EA">
        <w:rPr>
          <w:rFonts w:cs="Arial"/>
          <w:color w:val="000000"/>
          <w:lang w:val="en-GB"/>
        </w:rPr>
        <w:t xml:space="preserve"> associated to it. A </w:t>
      </w:r>
      <w:r w:rsidRPr="00CF30EA">
        <w:rPr>
          <w:rFonts w:cs="Arial"/>
          <w:b/>
          <w:color w:val="000000"/>
          <w:lang w:val="en-GB"/>
        </w:rPr>
        <w:t>feature attribute</w:t>
      </w:r>
      <w:r w:rsidRPr="00CF30EA">
        <w:rPr>
          <w:rFonts w:cs="Arial"/>
          <w:color w:val="000000"/>
          <w:lang w:val="en-GB"/>
        </w:rPr>
        <w:t xml:space="preserve"> instance has an </w:t>
      </w:r>
      <w:r w:rsidRPr="00CF30EA">
        <w:rPr>
          <w:rFonts w:cs="Arial"/>
          <w:b/>
          <w:color w:val="000000"/>
          <w:lang w:val="en-GB"/>
        </w:rPr>
        <w:t>attribute</w:t>
      </w:r>
      <w:r w:rsidRPr="00CF30EA">
        <w:rPr>
          <w:rFonts w:cs="Arial"/>
          <w:color w:val="000000"/>
          <w:lang w:val="en-GB"/>
        </w:rPr>
        <w:t xml:space="preserve"> value taken from the </w:t>
      </w:r>
      <w:r w:rsidRPr="00CF30EA">
        <w:rPr>
          <w:rFonts w:cs="Arial"/>
          <w:b/>
          <w:color w:val="000000"/>
          <w:lang w:val="en-GB"/>
        </w:rPr>
        <w:t>domain</w:t>
      </w:r>
      <w:r w:rsidRPr="00CF30EA">
        <w:rPr>
          <w:rFonts w:cs="Arial"/>
          <w:color w:val="000000"/>
          <w:lang w:val="en-GB"/>
        </w:rPr>
        <w:t xml:space="preserve"> of the </w:t>
      </w:r>
      <w:r w:rsidRPr="00CF30EA">
        <w:rPr>
          <w:rFonts w:cs="Arial"/>
          <w:b/>
          <w:color w:val="000000"/>
          <w:lang w:val="en-GB"/>
        </w:rPr>
        <w:t>feature attribute</w:t>
      </w:r>
      <w:r w:rsidR="00BD0908" w:rsidRPr="00CF30EA">
        <w:rPr>
          <w:rFonts w:cs="Arial"/>
          <w:color w:val="000000"/>
          <w:lang w:val="en-GB"/>
        </w:rPr>
        <w:t xml:space="preserve"> type.</w:t>
      </w:r>
    </w:p>
    <w:p w14:paraId="3F4F786F" w14:textId="46A98AE8" w:rsidR="00DB41C1" w:rsidRPr="00CF30EA" w:rsidRDefault="00DB41C1"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 3</w:t>
      </w:r>
      <w:r w:rsidR="00FA5B37" w:rsidRPr="00CF30EA">
        <w:rPr>
          <w:rFonts w:cs="Arial"/>
          <w:color w:val="000000"/>
          <w:lang w:val="en-GB"/>
        </w:rPr>
        <w:t>:</w:t>
      </w:r>
      <w:r w:rsidRPr="00CF30EA">
        <w:rPr>
          <w:rFonts w:cs="Arial"/>
          <w:color w:val="000000"/>
          <w:lang w:val="en-GB"/>
        </w:rPr>
        <w:t xml:space="preserve"> In a </w:t>
      </w:r>
      <w:r w:rsidR="00072FE4">
        <w:rPr>
          <w:rFonts w:cs="Arial"/>
          <w:b/>
          <w:color w:val="000000"/>
          <w:lang w:val="en-GB"/>
        </w:rPr>
        <w:t>F</w:t>
      </w:r>
      <w:r w:rsidRPr="00CF30EA">
        <w:rPr>
          <w:rFonts w:cs="Arial"/>
          <w:b/>
          <w:color w:val="000000"/>
          <w:lang w:val="en-GB"/>
        </w:rPr>
        <w:t xml:space="preserve">eature </w:t>
      </w:r>
      <w:r w:rsidR="00072FE4">
        <w:rPr>
          <w:rFonts w:cs="Arial"/>
          <w:b/>
          <w:color w:val="000000"/>
          <w:lang w:val="en-GB"/>
        </w:rPr>
        <w:t>C</w:t>
      </w:r>
      <w:r w:rsidR="00072FE4" w:rsidRPr="00CF30EA">
        <w:rPr>
          <w:rFonts w:cs="Arial"/>
          <w:b/>
          <w:color w:val="000000"/>
          <w:lang w:val="en-GB"/>
        </w:rPr>
        <w:t>atalogue</w:t>
      </w:r>
      <w:r w:rsidRPr="00CF30EA">
        <w:rPr>
          <w:rFonts w:cs="Arial"/>
          <w:color w:val="000000"/>
          <w:lang w:val="en-GB"/>
        </w:rPr>
        <w:t xml:space="preserve">, a </w:t>
      </w:r>
      <w:r w:rsidRPr="00CF30EA">
        <w:rPr>
          <w:rFonts w:cs="Arial"/>
          <w:b/>
          <w:color w:val="000000"/>
          <w:lang w:val="en-GB"/>
        </w:rPr>
        <w:t>feature attribute</w:t>
      </w:r>
      <w:r w:rsidRPr="00CF30EA">
        <w:rPr>
          <w:rFonts w:cs="Arial"/>
          <w:color w:val="000000"/>
          <w:lang w:val="en-GB"/>
        </w:rPr>
        <w:t xml:space="preserve"> may include a value </w:t>
      </w:r>
      <w:r w:rsidRPr="00CF30EA">
        <w:rPr>
          <w:rFonts w:cs="Arial"/>
          <w:b/>
          <w:color w:val="000000"/>
          <w:lang w:val="en-GB"/>
        </w:rPr>
        <w:t>domain</w:t>
      </w:r>
      <w:r w:rsidRPr="00CF30EA">
        <w:rPr>
          <w:rFonts w:cs="Arial"/>
          <w:color w:val="000000"/>
          <w:lang w:val="en-GB"/>
        </w:rPr>
        <w:t xml:space="preserve"> but does not specify </w:t>
      </w:r>
      <w:r w:rsidRPr="00CF30EA">
        <w:rPr>
          <w:rFonts w:cs="Arial"/>
          <w:b/>
          <w:color w:val="000000"/>
          <w:lang w:val="en-GB"/>
        </w:rPr>
        <w:t>attribute</w:t>
      </w:r>
      <w:r w:rsidRPr="00CF30EA">
        <w:rPr>
          <w:rFonts w:cs="Arial"/>
          <w:color w:val="000000"/>
          <w:lang w:val="en-GB"/>
        </w:rPr>
        <w:t xml:space="preserve"> values for </w:t>
      </w:r>
      <w:r w:rsidRPr="00CF30EA">
        <w:rPr>
          <w:rFonts w:cs="Arial"/>
          <w:b/>
          <w:color w:val="000000"/>
          <w:lang w:val="en-GB"/>
        </w:rPr>
        <w:t>feature</w:t>
      </w:r>
      <w:r w:rsidRPr="00CF30EA">
        <w:rPr>
          <w:rFonts w:cs="Arial"/>
          <w:color w:val="000000"/>
          <w:lang w:val="en-GB"/>
        </w:rPr>
        <w:t xml:space="preserve"> instances</w:t>
      </w:r>
      <w:r w:rsidR="00BD0908" w:rsidRPr="00CF30EA">
        <w:rPr>
          <w:rFonts w:cs="Arial"/>
          <w:color w:val="000000"/>
          <w:lang w:val="en-GB"/>
        </w:rPr>
        <w:t>.</w:t>
      </w:r>
    </w:p>
    <w:p w14:paraId="6B40A88B" w14:textId="1C4CB140" w:rsidR="009A7FF2" w:rsidRPr="00CF30EA" w:rsidRDefault="002F1531" w:rsidP="00072FE4">
      <w:pPr>
        <w:autoSpaceDE w:val="0"/>
        <w:autoSpaceDN w:val="0"/>
        <w:adjustRightInd w:val="0"/>
        <w:spacing w:after="0" w:line="240" w:lineRule="auto"/>
        <w:rPr>
          <w:rFonts w:cs="Arial"/>
          <w:b/>
          <w:bCs/>
          <w:color w:val="000000"/>
          <w:lang w:val="en-GB"/>
        </w:rPr>
      </w:pPr>
      <w:bookmarkStart w:id="255" w:name="_Toc386114214"/>
      <w:bookmarkEnd w:id="254"/>
      <w:r>
        <w:rPr>
          <w:rFonts w:cs="Arial"/>
          <w:b/>
          <w:bCs/>
          <w:color w:val="000000"/>
          <w:lang w:val="en-GB"/>
        </w:rPr>
        <w:t>f</w:t>
      </w:r>
      <w:r w:rsidR="00072FE4" w:rsidRPr="00CF30EA">
        <w:rPr>
          <w:rFonts w:cs="Arial"/>
          <w:b/>
          <w:bCs/>
          <w:color w:val="000000"/>
          <w:lang w:val="en-GB"/>
        </w:rPr>
        <w:t>unction</w:t>
      </w:r>
    </w:p>
    <w:p w14:paraId="2A8EDDC0" w14:textId="2B577BBF" w:rsidR="009A7FF2" w:rsidRPr="00CF30EA" w:rsidRDefault="002F1531" w:rsidP="0089545B">
      <w:pPr>
        <w:autoSpaceDE w:val="0"/>
        <w:autoSpaceDN w:val="0"/>
        <w:adjustRightInd w:val="0"/>
        <w:spacing w:after="120" w:line="240" w:lineRule="auto"/>
        <w:rPr>
          <w:rFonts w:cs="Arial"/>
          <w:color w:val="000000"/>
          <w:lang w:val="en-GB"/>
        </w:rPr>
      </w:pPr>
      <w:r>
        <w:rPr>
          <w:rFonts w:cs="Arial"/>
          <w:color w:val="000000"/>
          <w:lang w:val="en-GB"/>
        </w:rPr>
        <w:t>r</w:t>
      </w:r>
      <w:r w:rsidR="009A7FF2" w:rsidRPr="00CF30EA">
        <w:rPr>
          <w:rFonts w:cs="Arial"/>
          <w:color w:val="000000"/>
          <w:lang w:val="en-GB"/>
        </w:rPr>
        <w:t xml:space="preserve">ule that associates each element from a </w:t>
      </w:r>
      <w:r w:rsidR="009A7FF2" w:rsidRPr="00CF30EA">
        <w:rPr>
          <w:rFonts w:cs="Arial"/>
          <w:b/>
          <w:color w:val="000000"/>
          <w:lang w:val="en-GB"/>
        </w:rPr>
        <w:t>domain</w:t>
      </w:r>
      <w:r w:rsidR="009A7FF2" w:rsidRPr="00CF30EA">
        <w:rPr>
          <w:rFonts w:cs="Arial"/>
          <w:color w:val="000000"/>
          <w:lang w:val="en-GB"/>
        </w:rPr>
        <w:t xml:space="preserve"> (source, or </w:t>
      </w:r>
      <w:r w:rsidR="009A7FF2" w:rsidRPr="00CF30EA">
        <w:rPr>
          <w:rFonts w:cs="Arial"/>
          <w:b/>
          <w:color w:val="000000"/>
          <w:lang w:val="en-GB"/>
        </w:rPr>
        <w:t>domain</w:t>
      </w:r>
      <w:r w:rsidR="009A7FF2" w:rsidRPr="00CF30EA">
        <w:rPr>
          <w:rFonts w:cs="Arial"/>
          <w:color w:val="000000"/>
          <w:lang w:val="en-GB"/>
        </w:rPr>
        <w:t xml:space="preserve"> of the </w:t>
      </w:r>
      <w:r w:rsidR="009A7FF2" w:rsidRPr="00CF30EA">
        <w:rPr>
          <w:rFonts w:cs="Arial"/>
          <w:b/>
          <w:color w:val="000000"/>
          <w:lang w:val="en-GB"/>
        </w:rPr>
        <w:t>function</w:t>
      </w:r>
      <w:r w:rsidR="009A7FF2" w:rsidRPr="00CF30EA">
        <w:rPr>
          <w:rFonts w:cs="Arial"/>
          <w:color w:val="000000"/>
          <w:lang w:val="en-GB"/>
        </w:rPr>
        <w:t xml:space="preserve">) to a unique element in another </w:t>
      </w:r>
      <w:r w:rsidR="009A7FF2" w:rsidRPr="00CF30EA">
        <w:rPr>
          <w:rFonts w:cs="Arial"/>
          <w:b/>
          <w:color w:val="000000"/>
          <w:lang w:val="en-GB"/>
        </w:rPr>
        <w:t>domain</w:t>
      </w:r>
      <w:r w:rsidR="009A7FF2" w:rsidRPr="00CF30EA">
        <w:rPr>
          <w:rFonts w:cs="Arial"/>
          <w:color w:val="000000"/>
          <w:lang w:val="en-GB"/>
        </w:rPr>
        <w:t xml:space="preserve"> (target, codomain, or </w:t>
      </w:r>
      <w:r w:rsidR="009A7FF2" w:rsidRPr="00CF30EA">
        <w:rPr>
          <w:rFonts w:cs="Arial"/>
          <w:b/>
          <w:color w:val="000000"/>
          <w:lang w:val="en-GB"/>
        </w:rPr>
        <w:t>range</w:t>
      </w:r>
      <w:r w:rsidR="009A7FF2" w:rsidRPr="00CF30EA">
        <w:rPr>
          <w:rFonts w:cs="Arial"/>
          <w:color w:val="000000"/>
          <w:lang w:val="en-GB"/>
        </w:rPr>
        <w:t>)</w:t>
      </w:r>
    </w:p>
    <w:p w14:paraId="2F5F2FD4" w14:textId="6A65061E" w:rsidR="009B6F03" w:rsidRPr="00CF30EA" w:rsidRDefault="002F1531" w:rsidP="00072FE4">
      <w:pPr>
        <w:autoSpaceDE w:val="0"/>
        <w:autoSpaceDN w:val="0"/>
        <w:adjustRightInd w:val="0"/>
        <w:spacing w:after="0" w:line="240" w:lineRule="auto"/>
        <w:rPr>
          <w:rFonts w:cs="Arial"/>
          <w:b/>
          <w:bCs/>
          <w:color w:val="000000"/>
          <w:lang w:val="en-GB"/>
        </w:rPr>
      </w:pPr>
      <w:bookmarkStart w:id="256" w:name="_Toc386114215"/>
      <w:bookmarkEnd w:id="255"/>
      <w:r>
        <w:rPr>
          <w:rFonts w:cs="Arial"/>
          <w:b/>
          <w:bCs/>
          <w:color w:val="000000"/>
          <w:lang w:val="en-GB"/>
        </w:rPr>
        <w:t>g</w:t>
      </w:r>
      <w:r w:rsidR="00072FE4" w:rsidRPr="00CF30EA">
        <w:rPr>
          <w:rFonts w:cs="Arial"/>
          <w:b/>
          <w:bCs/>
          <w:color w:val="000000"/>
          <w:lang w:val="en-GB"/>
        </w:rPr>
        <w:t>eometric</w:t>
      </w:r>
      <w:r w:rsidR="009B6F03" w:rsidRPr="00CF30EA">
        <w:rPr>
          <w:rFonts w:cs="Arial"/>
          <w:b/>
          <w:bCs/>
          <w:color w:val="000000"/>
          <w:lang w:val="en-GB"/>
        </w:rPr>
        <w:t xml:space="preserve"> </w:t>
      </w:r>
      <w:r>
        <w:rPr>
          <w:rFonts w:cs="Arial"/>
          <w:b/>
          <w:bCs/>
          <w:color w:val="000000"/>
          <w:lang w:val="en-GB"/>
        </w:rPr>
        <w:t>o</w:t>
      </w:r>
      <w:r w:rsidR="009B6F03" w:rsidRPr="00CF30EA">
        <w:rPr>
          <w:rFonts w:cs="Arial"/>
          <w:b/>
          <w:bCs/>
          <w:color w:val="000000"/>
          <w:lang w:val="en-GB"/>
        </w:rPr>
        <w:t>bject</w:t>
      </w:r>
    </w:p>
    <w:p w14:paraId="71BA9933" w14:textId="1CCFCC20" w:rsidR="009B6F03" w:rsidRPr="00CF30EA" w:rsidRDefault="002F1531" w:rsidP="00072FE4">
      <w:pPr>
        <w:autoSpaceDE w:val="0"/>
        <w:autoSpaceDN w:val="0"/>
        <w:adjustRightInd w:val="0"/>
        <w:spacing w:after="60" w:line="240" w:lineRule="auto"/>
        <w:rPr>
          <w:rFonts w:cs="Arial"/>
          <w:color w:val="000000"/>
          <w:lang w:val="en-GB"/>
        </w:rPr>
      </w:pPr>
      <w:r>
        <w:rPr>
          <w:rFonts w:cs="Arial"/>
          <w:color w:val="000000"/>
          <w:lang w:val="en-GB"/>
        </w:rPr>
        <w:t>s</w:t>
      </w:r>
      <w:r w:rsidR="009B6F03" w:rsidRPr="00CF30EA">
        <w:rPr>
          <w:rFonts w:cs="Arial"/>
          <w:color w:val="000000"/>
          <w:lang w:val="en-GB"/>
        </w:rPr>
        <w:t xml:space="preserve">patial </w:t>
      </w:r>
      <w:r w:rsidR="009B6F03" w:rsidRPr="00CF30EA">
        <w:rPr>
          <w:rFonts w:cs="Arial"/>
          <w:b/>
          <w:color w:val="000000"/>
          <w:lang w:val="en-GB"/>
        </w:rPr>
        <w:t>object</w:t>
      </w:r>
      <w:r w:rsidR="009B6F03" w:rsidRPr="00CF30EA">
        <w:rPr>
          <w:rFonts w:cs="Arial"/>
          <w:color w:val="000000"/>
          <w:lang w:val="en-GB"/>
        </w:rPr>
        <w:t xml:space="preserve"> representing a geometric set </w:t>
      </w:r>
    </w:p>
    <w:p w14:paraId="1E943AC8" w14:textId="20B7A919" w:rsidR="009B6F03" w:rsidRPr="00CF30EA" w:rsidRDefault="009B6F03" w:rsidP="0089545B">
      <w:pPr>
        <w:autoSpaceDE w:val="0"/>
        <w:autoSpaceDN w:val="0"/>
        <w:adjustRightInd w:val="0"/>
        <w:spacing w:after="120" w:line="240" w:lineRule="auto"/>
        <w:rPr>
          <w:rFonts w:cs="Arial"/>
          <w:iCs/>
          <w:color w:val="000000"/>
          <w:lang w:val="en-GB"/>
        </w:rPr>
      </w:pPr>
      <w:r w:rsidRPr="00CF30EA">
        <w:rPr>
          <w:rFonts w:cs="Arial"/>
          <w:color w:val="000000"/>
          <w:lang w:val="en-GB"/>
        </w:rPr>
        <w:t>NOTE</w:t>
      </w:r>
      <w:r w:rsidR="00FA5B37" w:rsidRPr="00CF30EA">
        <w:rPr>
          <w:rFonts w:cs="Arial"/>
          <w:color w:val="000000"/>
          <w:lang w:val="en-GB"/>
        </w:rPr>
        <w:t>:</w:t>
      </w:r>
      <w:r w:rsidRPr="00CF30EA">
        <w:rPr>
          <w:rFonts w:cs="Arial"/>
          <w:color w:val="000000"/>
          <w:lang w:val="en-GB"/>
        </w:rPr>
        <w:t xml:space="preserve"> A </w:t>
      </w:r>
      <w:r w:rsidRPr="00CF30EA">
        <w:rPr>
          <w:rFonts w:cs="Arial"/>
          <w:b/>
          <w:color w:val="000000"/>
          <w:lang w:val="en-GB"/>
        </w:rPr>
        <w:t>geometric object</w:t>
      </w:r>
      <w:r w:rsidRPr="00CF30EA">
        <w:rPr>
          <w:rFonts w:cs="Arial"/>
          <w:color w:val="000000"/>
          <w:lang w:val="en-GB"/>
        </w:rPr>
        <w:t xml:space="preserve"> consists of a </w:t>
      </w:r>
      <w:r w:rsidRPr="00CF30EA">
        <w:rPr>
          <w:rFonts w:cs="Arial"/>
          <w:b/>
          <w:color w:val="000000"/>
          <w:lang w:val="en-GB"/>
        </w:rPr>
        <w:t>geometric primitive</w:t>
      </w:r>
      <w:r w:rsidRPr="00CF30EA">
        <w:rPr>
          <w:rFonts w:cs="Arial"/>
          <w:color w:val="000000"/>
          <w:lang w:val="en-GB"/>
        </w:rPr>
        <w:t xml:space="preserve">, a collection of </w:t>
      </w:r>
      <w:r w:rsidRPr="00CF30EA">
        <w:rPr>
          <w:rFonts w:cs="Arial"/>
          <w:b/>
          <w:color w:val="000000"/>
          <w:lang w:val="en-GB"/>
        </w:rPr>
        <w:t>geometric primitives</w:t>
      </w:r>
      <w:r w:rsidRPr="00CF30EA">
        <w:rPr>
          <w:rFonts w:cs="Arial"/>
          <w:color w:val="000000"/>
          <w:lang w:val="en-GB"/>
        </w:rPr>
        <w:t xml:space="preserve">, or a </w:t>
      </w:r>
      <w:r w:rsidRPr="00CF30EA">
        <w:rPr>
          <w:rFonts w:cs="Arial"/>
          <w:b/>
          <w:color w:val="000000"/>
          <w:lang w:val="en-GB"/>
        </w:rPr>
        <w:t>geometric complex</w:t>
      </w:r>
      <w:r w:rsidRPr="00CF30EA">
        <w:rPr>
          <w:rFonts w:cs="Arial"/>
          <w:color w:val="000000"/>
          <w:lang w:val="en-GB"/>
        </w:rPr>
        <w:t xml:space="preserve"> treated as a single entity. A </w:t>
      </w:r>
      <w:r w:rsidRPr="00CF30EA">
        <w:rPr>
          <w:rFonts w:cs="Arial"/>
          <w:b/>
          <w:color w:val="000000"/>
          <w:lang w:val="en-GB"/>
        </w:rPr>
        <w:t>geometric object</w:t>
      </w:r>
      <w:r w:rsidRPr="00CF30EA">
        <w:rPr>
          <w:rFonts w:cs="Arial"/>
          <w:color w:val="000000"/>
          <w:lang w:val="en-GB"/>
        </w:rPr>
        <w:t xml:space="preserve"> may be the spatial representation of an </w:t>
      </w:r>
      <w:r w:rsidRPr="00CF30EA">
        <w:rPr>
          <w:rFonts w:cs="Arial"/>
          <w:b/>
          <w:color w:val="000000"/>
          <w:lang w:val="en-GB"/>
        </w:rPr>
        <w:t>object</w:t>
      </w:r>
      <w:r w:rsidRPr="00CF30EA">
        <w:rPr>
          <w:rFonts w:cs="Arial"/>
          <w:color w:val="000000"/>
          <w:lang w:val="en-GB"/>
        </w:rPr>
        <w:t xml:space="preserve"> such as a </w:t>
      </w:r>
      <w:r w:rsidRPr="00CF30EA">
        <w:rPr>
          <w:rFonts w:cs="Arial"/>
          <w:b/>
          <w:i/>
          <w:iCs/>
          <w:color w:val="000000"/>
          <w:lang w:val="en-GB"/>
        </w:rPr>
        <w:t>feature</w:t>
      </w:r>
      <w:r w:rsidRPr="00CF30EA">
        <w:rPr>
          <w:rFonts w:cs="Arial"/>
          <w:i/>
          <w:iCs/>
          <w:color w:val="000000"/>
          <w:lang w:val="en-GB"/>
        </w:rPr>
        <w:t xml:space="preserve"> </w:t>
      </w:r>
      <w:r w:rsidRPr="00CF30EA">
        <w:rPr>
          <w:rFonts w:cs="Arial"/>
          <w:color w:val="000000"/>
          <w:lang w:val="en-GB"/>
        </w:rPr>
        <w:t xml:space="preserve">or a significant part of a </w:t>
      </w:r>
      <w:r w:rsidRPr="00CF30EA">
        <w:rPr>
          <w:rFonts w:cs="Arial"/>
          <w:b/>
          <w:i/>
          <w:iCs/>
          <w:color w:val="000000"/>
          <w:lang w:val="en-GB"/>
        </w:rPr>
        <w:t>feature</w:t>
      </w:r>
      <w:r w:rsidR="009226E0" w:rsidRPr="00CF30EA">
        <w:rPr>
          <w:rFonts w:cs="Arial"/>
          <w:iCs/>
          <w:color w:val="000000"/>
          <w:lang w:val="en-GB"/>
        </w:rPr>
        <w:t>.</w:t>
      </w:r>
    </w:p>
    <w:p w14:paraId="673C7B99" w14:textId="77777777" w:rsidR="00F17B51" w:rsidRPr="00F17B51" w:rsidRDefault="00F17B51" w:rsidP="00F17B51">
      <w:pPr>
        <w:keepNext/>
        <w:spacing w:after="0"/>
        <w:rPr>
          <w:b/>
          <w:bCs/>
          <w:lang w:val="en-GB"/>
        </w:rPr>
      </w:pPr>
      <w:r w:rsidRPr="00F17B51">
        <w:rPr>
          <w:b/>
          <w:bCs/>
          <w:lang w:val="en-GB"/>
        </w:rPr>
        <w:t>georectified</w:t>
      </w:r>
    </w:p>
    <w:p w14:paraId="165E8542" w14:textId="77777777" w:rsidR="00F17B51" w:rsidRPr="00F17B51" w:rsidRDefault="00F17B51" w:rsidP="00F17B51">
      <w:pPr>
        <w:spacing w:before="60" w:after="120" w:line="240" w:lineRule="auto"/>
        <w:contextualSpacing/>
        <w:rPr>
          <w:lang w:val="en-GB"/>
        </w:rPr>
      </w:pPr>
      <w:r w:rsidRPr="00F17B51">
        <w:rPr>
          <w:lang w:val="en-GB"/>
        </w:rPr>
        <w:t>corrected for positional displacement with respect to the surface of the Earth [ISO 19115-2]</w:t>
      </w:r>
    </w:p>
    <w:p w14:paraId="0B82CC04" w14:textId="77777777" w:rsidR="00F17B51" w:rsidRDefault="00F17B51" w:rsidP="00072FE4">
      <w:pPr>
        <w:autoSpaceDE w:val="0"/>
        <w:autoSpaceDN w:val="0"/>
        <w:adjustRightInd w:val="0"/>
        <w:spacing w:after="0" w:line="240" w:lineRule="auto"/>
        <w:rPr>
          <w:rFonts w:cs="Arial"/>
          <w:b/>
          <w:bCs/>
          <w:color w:val="000000"/>
          <w:lang w:val="en-GB"/>
        </w:rPr>
      </w:pPr>
    </w:p>
    <w:p w14:paraId="31C040FC" w14:textId="3F5719BA" w:rsidR="00CF653A" w:rsidRPr="00CF30EA" w:rsidRDefault="002F1531" w:rsidP="00072FE4">
      <w:pPr>
        <w:autoSpaceDE w:val="0"/>
        <w:autoSpaceDN w:val="0"/>
        <w:adjustRightInd w:val="0"/>
        <w:spacing w:after="0" w:line="240" w:lineRule="auto"/>
        <w:rPr>
          <w:rFonts w:cs="Arial"/>
          <w:b/>
          <w:bCs/>
          <w:color w:val="000000"/>
          <w:lang w:val="en-GB"/>
        </w:rPr>
      </w:pPr>
      <w:r>
        <w:rPr>
          <w:rFonts w:cs="Arial"/>
          <w:b/>
          <w:bCs/>
          <w:color w:val="000000"/>
          <w:lang w:val="en-GB"/>
        </w:rPr>
        <w:t>g</w:t>
      </w:r>
      <w:r w:rsidR="00CF653A" w:rsidRPr="00CF30EA">
        <w:rPr>
          <w:rFonts w:cs="Arial"/>
          <w:b/>
          <w:bCs/>
          <w:color w:val="000000"/>
          <w:lang w:val="en-GB"/>
        </w:rPr>
        <w:t xml:space="preserve">eoreferenced </w:t>
      </w:r>
      <w:r>
        <w:rPr>
          <w:rFonts w:cs="Arial"/>
          <w:b/>
          <w:bCs/>
          <w:color w:val="000000"/>
          <w:lang w:val="en-GB"/>
        </w:rPr>
        <w:t>g</w:t>
      </w:r>
      <w:r w:rsidR="00CF653A" w:rsidRPr="00CF30EA">
        <w:rPr>
          <w:rFonts w:cs="Arial"/>
          <w:b/>
          <w:bCs/>
          <w:color w:val="000000"/>
          <w:lang w:val="en-GB"/>
        </w:rPr>
        <w:t>rid</w:t>
      </w:r>
    </w:p>
    <w:p w14:paraId="3789C4BC" w14:textId="5FC7FA38" w:rsidR="00CF653A" w:rsidRPr="00CF30EA" w:rsidRDefault="002F1531" w:rsidP="0089545B">
      <w:pPr>
        <w:autoSpaceDE w:val="0"/>
        <w:autoSpaceDN w:val="0"/>
        <w:adjustRightInd w:val="0"/>
        <w:spacing w:after="120" w:line="240" w:lineRule="auto"/>
        <w:rPr>
          <w:rFonts w:cs="Arial"/>
          <w:color w:val="000000"/>
          <w:lang w:val="en-GB"/>
        </w:rPr>
      </w:pPr>
      <w:r>
        <w:rPr>
          <w:rFonts w:cs="Arial"/>
          <w:b/>
          <w:color w:val="000000"/>
          <w:lang w:val="en-GB"/>
        </w:rPr>
        <w:t>g</w:t>
      </w:r>
      <w:r w:rsidR="00CF653A" w:rsidRPr="00CF30EA">
        <w:rPr>
          <w:rFonts w:cs="Arial"/>
          <w:b/>
          <w:color w:val="000000"/>
          <w:lang w:val="en-GB"/>
        </w:rPr>
        <w:t>rid</w:t>
      </w:r>
      <w:r w:rsidR="00CF653A" w:rsidRPr="00CF30EA">
        <w:rPr>
          <w:rFonts w:cs="Arial"/>
          <w:color w:val="000000"/>
          <w:lang w:val="en-GB"/>
        </w:rPr>
        <w:t xml:space="preserve"> for which </w:t>
      </w:r>
      <w:r w:rsidR="004950DE" w:rsidRPr="00CF30EA">
        <w:rPr>
          <w:rFonts w:cs="Arial"/>
          <w:color w:val="000000"/>
          <w:lang w:val="en-GB"/>
        </w:rPr>
        <w:t xml:space="preserve">cells can be located </w:t>
      </w:r>
      <w:r w:rsidR="00A31AD5" w:rsidRPr="00CF30EA">
        <w:rPr>
          <w:rFonts w:cs="Arial"/>
          <w:color w:val="000000"/>
          <w:lang w:val="en-GB"/>
        </w:rPr>
        <w:t xml:space="preserve">geographically </w:t>
      </w:r>
      <w:r w:rsidR="004950DE" w:rsidRPr="00CF30EA">
        <w:rPr>
          <w:rFonts w:cs="Arial"/>
          <w:color w:val="000000"/>
          <w:lang w:val="en-GB"/>
        </w:rPr>
        <w:t>by the use of specific algorithms</w:t>
      </w:r>
      <w:r w:rsidR="009E6EE5" w:rsidRPr="00CF30EA">
        <w:rPr>
          <w:rFonts w:cs="Arial"/>
          <w:color w:val="000000"/>
          <w:lang w:val="en-GB"/>
        </w:rPr>
        <w:t xml:space="preserve"> or additional data</w:t>
      </w:r>
    </w:p>
    <w:p w14:paraId="1CE46094" w14:textId="767DADC7" w:rsidR="006D429E" w:rsidRPr="00CF30EA" w:rsidRDefault="002F1531" w:rsidP="006674C5">
      <w:pPr>
        <w:keepNext/>
        <w:autoSpaceDE w:val="0"/>
        <w:autoSpaceDN w:val="0"/>
        <w:adjustRightInd w:val="0"/>
        <w:spacing w:after="0" w:line="240" w:lineRule="auto"/>
        <w:rPr>
          <w:rFonts w:cs="Arial"/>
          <w:b/>
          <w:bCs/>
          <w:color w:val="000000"/>
          <w:lang w:val="en-GB"/>
        </w:rPr>
      </w:pPr>
      <w:r>
        <w:rPr>
          <w:rFonts w:cs="Arial"/>
          <w:b/>
          <w:bCs/>
          <w:color w:val="000000"/>
          <w:lang w:val="en-GB"/>
        </w:rPr>
        <w:t>g</w:t>
      </w:r>
      <w:r w:rsidR="00072FE4" w:rsidRPr="00CF30EA">
        <w:rPr>
          <w:rFonts w:cs="Arial"/>
          <w:b/>
          <w:bCs/>
          <w:color w:val="000000"/>
          <w:lang w:val="en-GB"/>
        </w:rPr>
        <w:t>rid</w:t>
      </w:r>
    </w:p>
    <w:p w14:paraId="0059D3D4" w14:textId="385FC2F9" w:rsidR="006D429E" w:rsidRPr="00CF30EA" w:rsidRDefault="002F1531" w:rsidP="0089545B">
      <w:pPr>
        <w:autoSpaceDE w:val="0"/>
        <w:autoSpaceDN w:val="0"/>
        <w:adjustRightInd w:val="0"/>
        <w:spacing w:after="120" w:line="240" w:lineRule="auto"/>
        <w:rPr>
          <w:rFonts w:cs="Arial"/>
          <w:color w:val="000000"/>
          <w:lang w:val="en-GB"/>
        </w:rPr>
      </w:pPr>
      <w:r>
        <w:rPr>
          <w:rFonts w:cs="Arial"/>
          <w:color w:val="000000"/>
          <w:lang w:val="en-GB"/>
        </w:rPr>
        <w:t>n</w:t>
      </w:r>
      <w:r w:rsidR="00D62034" w:rsidRPr="00CF30EA">
        <w:rPr>
          <w:rFonts w:cs="Arial"/>
          <w:color w:val="000000"/>
          <w:lang w:val="en-GB"/>
        </w:rPr>
        <w:t>etwork composed of a set of elements, or cells, whose vertices</w:t>
      </w:r>
      <w:r w:rsidR="008C0EF0" w:rsidRPr="00CF30EA">
        <w:rPr>
          <w:rFonts w:cs="Arial"/>
          <w:color w:val="000000"/>
          <w:lang w:val="en-GB"/>
        </w:rPr>
        <w:t>, or</w:t>
      </w:r>
      <w:r w:rsidR="00D62034" w:rsidRPr="00CF30EA">
        <w:rPr>
          <w:rFonts w:cs="Arial"/>
          <w:color w:val="000000"/>
          <w:lang w:val="en-GB"/>
        </w:rPr>
        <w:t xml:space="preserve"> nodes</w:t>
      </w:r>
      <w:r w:rsidR="008C0EF0" w:rsidRPr="00CF30EA">
        <w:rPr>
          <w:rFonts w:cs="Arial"/>
          <w:color w:val="000000"/>
          <w:lang w:val="en-GB"/>
        </w:rPr>
        <w:t>, have defined positions within a coordinate system</w:t>
      </w:r>
      <w:r w:rsidR="00D62034" w:rsidRPr="00CF30EA">
        <w:rPr>
          <w:rFonts w:cs="Arial"/>
          <w:color w:val="000000"/>
          <w:lang w:val="en-GB"/>
        </w:rPr>
        <w:t>.</w:t>
      </w:r>
      <w:r w:rsidR="00A3039B" w:rsidRPr="00CF30EA">
        <w:rPr>
          <w:rFonts w:cs="Arial"/>
          <w:color w:val="000000"/>
          <w:lang w:val="en-GB"/>
        </w:rPr>
        <w:t xml:space="preserve"> </w:t>
      </w:r>
      <w:r w:rsidR="00627AC1" w:rsidRPr="00CF30EA">
        <w:rPr>
          <w:rFonts w:cs="Arial"/>
          <w:color w:val="000000"/>
          <w:lang w:val="en-GB"/>
        </w:rPr>
        <w:t xml:space="preserve">See also </w:t>
      </w:r>
      <w:r w:rsidR="00CF653A" w:rsidRPr="00CF30EA">
        <w:rPr>
          <w:rFonts w:cs="Arial"/>
          <w:b/>
          <w:color w:val="000000"/>
          <w:lang w:val="en-GB"/>
        </w:rPr>
        <w:t xml:space="preserve">georeferenced </w:t>
      </w:r>
      <w:r w:rsidR="00627AC1" w:rsidRPr="00CF30EA">
        <w:rPr>
          <w:rFonts w:cs="Arial"/>
          <w:b/>
          <w:color w:val="000000"/>
          <w:lang w:val="en-GB"/>
        </w:rPr>
        <w:t>grid</w:t>
      </w:r>
      <w:r w:rsidR="00D62034" w:rsidRPr="00072FE4">
        <w:rPr>
          <w:rFonts w:cs="Arial"/>
          <w:color w:val="000000"/>
          <w:lang w:val="en-GB"/>
        </w:rPr>
        <w:t xml:space="preserve">, </w:t>
      </w:r>
      <w:r w:rsidR="00D62034" w:rsidRPr="00CF30EA">
        <w:rPr>
          <w:rFonts w:cs="Arial"/>
          <w:b/>
          <w:color w:val="000000"/>
          <w:lang w:val="en-GB"/>
        </w:rPr>
        <w:t>regular grid</w:t>
      </w:r>
      <w:r w:rsidR="00D62034" w:rsidRPr="00072FE4">
        <w:rPr>
          <w:rFonts w:cs="Arial"/>
          <w:color w:val="000000"/>
          <w:lang w:val="en-GB"/>
        </w:rPr>
        <w:t xml:space="preserve">, </w:t>
      </w:r>
      <w:r w:rsidR="004950DE" w:rsidRPr="00CF30EA">
        <w:rPr>
          <w:rFonts w:cs="Arial"/>
          <w:b/>
          <w:color w:val="000000"/>
          <w:lang w:val="en-GB"/>
        </w:rPr>
        <w:t xml:space="preserve">rectangular </w:t>
      </w:r>
      <w:r w:rsidR="00D62034" w:rsidRPr="00CF30EA">
        <w:rPr>
          <w:rFonts w:cs="Arial"/>
          <w:b/>
          <w:color w:val="000000"/>
          <w:lang w:val="en-GB"/>
        </w:rPr>
        <w:t>grid</w:t>
      </w:r>
      <w:r w:rsidR="00A3039B" w:rsidRPr="00072FE4">
        <w:rPr>
          <w:rFonts w:cs="Arial"/>
          <w:color w:val="000000"/>
          <w:lang w:val="en-GB"/>
        </w:rPr>
        <w:t xml:space="preserve">, </w:t>
      </w:r>
      <w:r w:rsidR="004950DE" w:rsidRPr="00CF30EA">
        <w:rPr>
          <w:rFonts w:cs="Arial"/>
          <w:b/>
          <w:color w:val="000000"/>
          <w:lang w:val="en-GB"/>
        </w:rPr>
        <w:t>ungeorectified grid</w:t>
      </w:r>
      <w:r w:rsidR="004950DE" w:rsidRPr="00072FE4">
        <w:rPr>
          <w:rFonts w:cs="Arial"/>
          <w:color w:val="000000"/>
          <w:lang w:val="en-GB"/>
        </w:rPr>
        <w:t xml:space="preserve">, </w:t>
      </w:r>
      <w:r w:rsidR="00CF653A" w:rsidRPr="00CF30EA">
        <w:rPr>
          <w:rFonts w:cs="Arial"/>
          <w:b/>
          <w:color w:val="000000"/>
          <w:lang w:val="en-GB"/>
        </w:rPr>
        <w:t>node</w:t>
      </w:r>
      <w:r w:rsidR="00CF653A" w:rsidRPr="00072FE4">
        <w:rPr>
          <w:rFonts w:cs="Arial"/>
          <w:color w:val="000000"/>
          <w:lang w:val="en-GB"/>
        </w:rPr>
        <w:t xml:space="preserve"> </w:t>
      </w:r>
      <w:r w:rsidR="00A3039B" w:rsidRPr="00CF30EA">
        <w:rPr>
          <w:rFonts w:cs="Arial"/>
          <w:color w:val="000000"/>
          <w:lang w:val="en-GB"/>
        </w:rPr>
        <w:t>and</w:t>
      </w:r>
      <w:r w:rsidR="00A3039B" w:rsidRPr="00CF30EA">
        <w:rPr>
          <w:rFonts w:cs="Arial"/>
          <w:b/>
          <w:color w:val="000000"/>
          <w:lang w:val="en-GB"/>
        </w:rPr>
        <w:t xml:space="preserve"> grid point</w:t>
      </w:r>
      <w:r w:rsidR="00627AC1" w:rsidRPr="00CF30EA">
        <w:rPr>
          <w:rFonts w:cs="Arial"/>
          <w:color w:val="000000"/>
          <w:lang w:val="en-GB"/>
        </w:rPr>
        <w:t>.</w:t>
      </w:r>
      <w:r w:rsidR="006D429E" w:rsidRPr="00CF30EA">
        <w:rPr>
          <w:rFonts w:cs="Arial"/>
          <w:color w:val="000000"/>
          <w:lang w:val="en-GB"/>
        </w:rPr>
        <w:t xml:space="preserve"> </w:t>
      </w:r>
    </w:p>
    <w:p w14:paraId="6CD004C0" w14:textId="4F36723F" w:rsidR="00E04D8F" w:rsidRPr="00CF30EA" w:rsidRDefault="002F1531" w:rsidP="00697F51">
      <w:pPr>
        <w:autoSpaceDE w:val="0"/>
        <w:autoSpaceDN w:val="0"/>
        <w:adjustRightInd w:val="0"/>
        <w:spacing w:after="0" w:line="240" w:lineRule="auto"/>
        <w:rPr>
          <w:rFonts w:cs="Arial"/>
          <w:b/>
          <w:color w:val="000000"/>
          <w:lang w:val="en-GB"/>
        </w:rPr>
      </w:pPr>
      <w:r>
        <w:rPr>
          <w:rFonts w:cs="Arial"/>
          <w:b/>
          <w:color w:val="000000"/>
          <w:lang w:val="en-GB"/>
        </w:rPr>
        <w:t>g</w:t>
      </w:r>
      <w:r w:rsidR="00697F51" w:rsidRPr="00CF30EA">
        <w:rPr>
          <w:rFonts w:cs="Arial"/>
          <w:b/>
          <w:color w:val="000000"/>
          <w:lang w:val="en-GB"/>
        </w:rPr>
        <w:t>rid</w:t>
      </w:r>
      <w:r w:rsidR="00E04D8F" w:rsidRPr="00CF30EA">
        <w:rPr>
          <w:rFonts w:cs="Arial"/>
          <w:b/>
          <w:color w:val="000000"/>
          <w:lang w:val="en-GB"/>
        </w:rPr>
        <w:t xml:space="preserve"> </w:t>
      </w:r>
      <w:r>
        <w:rPr>
          <w:rFonts w:cs="Arial"/>
          <w:b/>
          <w:color w:val="000000"/>
          <w:lang w:val="en-GB"/>
        </w:rPr>
        <w:t>c</w:t>
      </w:r>
      <w:r w:rsidR="00E04D8F" w:rsidRPr="00CF30EA">
        <w:rPr>
          <w:rFonts w:cs="Arial"/>
          <w:b/>
          <w:color w:val="000000"/>
          <w:lang w:val="en-GB"/>
        </w:rPr>
        <w:t>ell</w:t>
      </w:r>
    </w:p>
    <w:p w14:paraId="03533875" w14:textId="32387FFA" w:rsidR="00E04D8F" w:rsidRDefault="002F1531" w:rsidP="0089545B">
      <w:pPr>
        <w:autoSpaceDE w:val="0"/>
        <w:autoSpaceDN w:val="0"/>
        <w:adjustRightInd w:val="0"/>
        <w:spacing w:after="120" w:line="240" w:lineRule="auto"/>
        <w:rPr>
          <w:rFonts w:cs="Arial"/>
          <w:b/>
          <w:color w:val="000000"/>
          <w:lang w:val="en-GB"/>
        </w:rPr>
      </w:pPr>
      <w:r>
        <w:rPr>
          <w:rFonts w:cs="Arial"/>
          <w:color w:val="000000"/>
          <w:lang w:val="en-GB"/>
        </w:rPr>
        <w:t>e</w:t>
      </w:r>
      <w:r w:rsidR="00E04D8F" w:rsidRPr="00CF30EA">
        <w:rPr>
          <w:rFonts w:cs="Arial"/>
          <w:color w:val="000000"/>
          <w:lang w:val="en-GB"/>
        </w:rPr>
        <w:t xml:space="preserve">lement of a grid defined by its vertices, or </w:t>
      </w:r>
      <w:r w:rsidR="00E04D8F" w:rsidRPr="00CF30EA">
        <w:rPr>
          <w:rFonts w:cs="Arial"/>
          <w:b/>
          <w:color w:val="000000"/>
          <w:lang w:val="en-GB"/>
        </w:rPr>
        <w:t>nodes</w:t>
      </w:r>
    </w:p>
    <w:p w14:paraId="4BBA9D8A" w14:textId="77777777" w:rsidR="00F17B51" w:rsidRPr="00F17B51" w:rsidRDefault="00F17B51" w:rsidP="00F17B51">
      <w:pPr>
        <w:keepNext/>
        <w:spacing w:after="0"/>
        <w:rPr>
          <w:b/>
          <w:bCs/>
          <w:lang w:val="en-GB"/>
        </w:rPr>
      </w:pPr>
      <w:r w:rsidRPr="00F17B51">
        <w:rPr>
          <w:b/>
          <w:bCs/>
          <w:lang w:val="en-GB"/>
        </w:rPr>
        <w:t xml:space="preserve">grid coordinates </w:t>
      </w:r>
    </w:p>
    <w:p w14:paraId="20C54A36" w14:textId="1A9B659E" w:rsidR="00F17B51" w:rsidRPr="00F17B51" w:rsidRDefault="00F17B51" w:rsidP="00F17B51">
      <w:pPr>
        <w:autoSpaceDE w:val="0"/>
        <w:autoSpaceDN w:val="0"/>
        <w:adjustRightInd w:val="0"/>
        <w:spacing w:after="120" w:line="240" w:lineRule="auto"/>
        <w:rPr>
          <w:bCs/>
          <w:lang w:val="en-GB"/>
        </w:rPr>
      </w:pPr>
      <w:r w:rsidRPr="00F17B51">
        <w:rPr>
          <w:bCs/>
          <w:lang w:val="en-GB"/>
        </w:rPr>
        <w:t xml:space="preserve">sequence of two or more numbers specifying a position with respect to its location on a </w:t>
      </w:r>
      <w:r w:rsidRPr="00F17B51">
        <w:rPr>
          <w:b/>
          <w:lang w:val="en-GB"/>
        </w:rPr>
        <w:t>grid</w:t>
      </w:r>
    </w:p>
    <w:p w14:paraId="4784CB83" w14:textId="11617C2C" w:rsidR="006D429E" w:rsidRPr="00CF30EA" w:rsidRDefault="002F1531" w:rsidP="00697F51">
      <w:pPr>
        <w:autoSpaceDE w:val="0"/>
        <w:autoSpaceDN w:val="0"/>
        <w:adjustRightInd w:val="0"/>
        <w:spacing w:after="0" w:line="240" w:lineRule="auto"/>
        <w:rPr>
          <w:rFonts w:cs="Arial"/>
          <w:b/>
          <w:bCs/>
          <w:color w:val="000000"/>
          <w:lang w:val="en-GB"/>
        </w:rPr>
      </w:pPr>
      <w:r>
        <w:rPr>
          <w:rFonts w:cs="Arial"/>
          <w:b/>
          <w:bCs/>
          <w:color w:val="000000"/>
          <w:lang w:val="en-GB"/>
        </w:rPr>
        <w:t>g</w:t>
      </w:r>
      <w:r w:rsidR="00697F51" w:rsidRPr="00CF30EA">
        <w:rPr>
          <w:rFonts w:cs="Arial"/>
          <w:b/>
          <w:bCs/>
          <w:color w:val="000000"/>
          <w:lang w:val="en-GB"/>
        </w:rPr>
        <w:t>rid</w:t>
      </w:r>
      <w:r w:rsidR="006D429E" w:rsidRPr="00CF30EA">
        <w:rPr>
          <w:rFonts w:cs="Arial"/>
          <w:b/>
          <w:bCs/>
          <w:color w:val="000000"/>
          <w:lang w:val="en-GB"/>
        </w:rPr>
        <w:t xml:space="preserve"> </w:t>
      </w:r>
      <w:r>
        <w:rPr>
          <w:rFonts w:cs="Arial"/>
          <w:b/>
          <w:bCs/>
          <w:color w:val="000000"/>
          <w:lang w:val="en-GB"/>
        </w:rPr>
        <w:t>p</w:t>
      </w:r>
      <w:r w:rsidR="006D429E" w:rsidRPr="00CF30EA">
        <w:rPr>
          <w:rFonts w:cs="Arial"/>
          <w:b/>
          <w:bCs/>
          <w:color w:val="000000"/>
          <w:lang w:val="en-GB"/>
        </w:rPr>
        <w:t>oint</w:t>
      </w:r>
    </w:p>
    <w:p w14:paraId="4C803A34" w14:textId="709298F3" w:rsidR="006D429E" w:rsidRDefault="002F1531" w:rsidP="0089545B">
      <w:pPr>
        <w:autoSpaceDE w:val="0"/>
        <w:autoSpaceDN w:val="0"/>
        <w:adjustRightInd w:val="0"/>
        <w:spacing w:after="120" w:line="240" w:lineRule="auto"/>
        <w:rPr>
          <w:rFonts w:cs="Arial"/>
          <w:color w:val="000000"/>
          <w:lang w:val="en-GB"/>
        </w:rPr>
      </w:pPr>
      <w:r>
        <w:rPr>
          <w:rFonts w:cs="Arial"/>
          <w:color w:val="000000"/>
          <w:lang w:val="en-GB"/>
        </w:rPr>
        <w:lastRenderedPageBreak/>
        <w:t>p</w:t>
      </w:r>
      <w:r w:rsidR="006D429E" w:rsidRPr="00CF30EA">
        <w:rPr>
          <w:rFonts w:cs="Arial"/>
          <w:color w:val="000000"/>
          <w:lang w:val="en-GB"/>
        </w:rPr>
        <w:t xml:space="preserve">oint located at the intersection of two or more </w:t>
      </w:r>
      <w:r w:rsidR="00E04D8F" w:rsidRPr="00CF30EA">
        <w:rPr>
          <w:rFonts w:cs="Arial"/>
          <w:b/>
          <w:color w:val="000000"/>
          <w:lang w:val="en-GB"/>
        </w:rPr>
        <w:t>grid</w:t>
      </w:r>
      <w:r w:rsidR="00E04D8F" w:rsidRPr="00CF30EA">
        <w:rPr>
          <w:rFonts w:cs="Arial"/>
          <w:color w:val="000000"/>
          <w:lang w:val="en-GB"/>
        </w:rPr>
        <w:t xml:space="preserve"> </w:t>
      </w:r>
      <w:r w:rsidR="00D62034" w:rsidRPr="00CF30EA">
        <w:rPr>
          <w:rFonts w:cs="Arial"/>
          <w:b/>
          <w:color w:val="000000"/>
          <w:lang w:val="en-GB"/>
        </w:rPr>
        <w:t>cells</w:t>
      </w:r>
      <w:r w:rsidR="00D62034" w:rsidRPr="00CF30EA">
        <w:rPr>
          <w:rFonts w:cs="Arial"/>
          <w:color w:val="000000"/>
          <w:lang w:val="en-GB"/>
        </w:rPr>
        <w:t xml:space="preserve"> </w:t>
      </w:r>
      <w:r w:rsidR="006D429E" w:rsidRPr="00CF30EA">
        <w:rPr>
          <w:rFonts w:cs="Arial"/>
          <w:color w:val="000000"/>
          <w:lang w:val="en-GB"/>
        </w:rPr>
        <w:t xml:space="preserve">in a </w:t>
      </w:r>
      <w:r w:rsidR="006D429E" w:rsidRPr="00CF30EA">
        <w:rPr>
          <w:rFonts w:cs="Arial"/>
          <w:b/>
          <w:color w:val="000000"/>
          <w:lang w:val="en-GB"/>
        </w:rPr>
        <w:t>grid</w:t>
      </w:r>
      <w:r w:rsidR="00D62034" w:rsidRPr="00CF30EA">
        <w:rPr>
          <w:rFonts w:cs="Arial"/>
          <w:b/>
          <w:color w:val="000000"/>
          <w:lang w:val="en-GB"/>
        </w:rPr>
        <w:t xml:space="preserve">. </w:t>
      </w:r>
      <w:r w:rsidR="00D62034" w:rsidRPr="00CF30EA">
        <w:rPr>
          <w:rFonts w:cs="Arial"/>
          <w:color w:val="000000"/>
          <w:lang w:val="en-GB"/>
        </w:rPr>
        <w:t xml:space="preserve">Also called a </w:t>
      </w:r>
      <w:r w:rsidR="00D62034" w:rsidRPr="00CF30EA">
        <w:rPr>
          <w:rFonts w:cs="Arial"/>
          <w:b/>
          <w:color w:val="000000"/>
          <w:lang w:val="en-GB"/>
        </w:rPr>
        <w:t>node</w:t>
      </w:r>
      <w:r w:rsidR="00D62034" w:rsidRPr="00CF30EA">
        <w:rPr>
          <w:rFonts w:cs="Arial"/>
          <w:color w:val="000000"/>
          <w:lang w:val="en-GB"/>
        </w:rPr>
        <w:t>.</w:t>
      </w:r>
    </w:p>
    <w:p w14:paraId="607971F5" w14:textId="77777777" w:rsidR="00F17B51" w:rsidRPr="00F17B51" w:rsidRDefault="00F17B51" w:rsidP="00F17B51">
      <w:pPr>
        <w:keepNext/>
        <w:spacing w:after="0"/>
        <w:rPr>
          <w:b/>
          <w:bCs/>
          <w:lang w:val="en-GB"/>
        </w:rPr>
      </w:pPr>
      <w:r w:rsidRPr="00F17B51">
        <w:rPr>
          <w:b/>
          <w:bCs/>
          <w:lang w:val="en-GB"/>
        </w:rPr>
        <w:t>gridded data</w:t>
      </w:r>
    </w:p>
    <w:p w14:paraId="2E15BFA3" w14:textId="77777777" w:rsidR="00F17B51" w:rsidRPr="00F17B51" w:rsidRDefault="00F17B51" w:rsidP="00F17B51">
      <w:pPr>
        <w:spacing w:before="60" w:after="120" w:line="240" w:lineRule="auto"/>
        <w:rPr>
          <w:lang w:val="en-GB"/>
        </w:rPr>
      </w:pPr>
      <w:r w:rsidRPr="00F17B51">
        <w:rPr>
          <w:lang w:val="en-GB"/>
        </w:rPr>
        <w:t>data whose attribute values are associated with positions on a grid coordinate system [ISO 19115-2]</w:t>
      </w:r>
    </w:p>
    <w:p w14:paraId="13659ED1" w14:textId="77777777" w:rsidR="00F17B51" w:rsidRPr="00F17B51" w:rsidRDefault="00F17B51" w:rsidP="00F17B51">
      <w:pPr>
        <w:keepNext/>
        <w:spacing w:after="0"/>
        <w:rPr>
          <w:b/>
          <w:bCs/>
          <w:lang w:val="en-GB"/>
        </w:rPr>
      </w:pPr>
      <w:r w:rsidRPr="00F17B51">
        <w:rPr>
          <w:b/>
          <w:bCs/>
          <w:lang w:val="en-GB"/>
        </w:rPr>
        <w:t>positional accuracy</w:t>
      </w:r>
    </w:p>
    <w:p w14:paraId="3C8A8028" w14:textId="77777777" w:rsidR="00F17B51" w:rsidRPr="00F17B51" w:rsidRDefault="00F17B51" w:rsidP="00F17B51">
      <w:pPr>
        <w:spacing w:before="60" w:after="120" w:line="240" w:lineRule="auto"/>
        <w:rPr>
          <w:lang w:val="en-GB"/>
        </w:rPr>
      </w:pPr>
      <w:r w:rsidRPr="00F17B51">
        <w:rPr>
          <w:lang w:val="en-GB"/>
        </w:rPr>
        <w:t>closeness of coordinate value to the true or accepted value in a specified reference system</w:t>
      </w:r>
    </w:p>
    <w:p w14:paraId="37604DAC" w14:textId="648932BA" w:rsidR="00F17B51" w:rsidRPr="00F17B51" w:rsidRDefault="00F17B51" w:rsidP="00F17B51">
      <w:pPr>
        <w:autoSpaceDE w:val="0"/>
        <w:autoSpaceDN w:val="0"/>
        <w:adjustRightInd w:val="0"/>
        <w:spacing w:after="120" w:line="240" w:lineRule="auto"/>
        <w:rPr>
          <w:szCs w:val="22"/>
          <w:lang w:val="en-GB"/>
        </w:rPr>
      </w:pPr>
      <w:r w:rsidRPr="00F17B51">
        <w:rPr>
          <w:szCs w:val="22"/>
          <w:lang w:val="en-GB"/>
        </w:rPr>
        <w:t>NOTE: The term absolute accuracy is sometimes used for this concept to distinguish it from relative positional accuracy. Where the true coordinate value may not be perfectly known, accuracy is normally tested by comparison with available values that can best be accepted as true  [ISO 19116]</w:t>
      </w:r>
    </w:p>
    <w:p w14:paraId="6C527D01" w14:textId="09DAD2F6" w:rsidR="00114619" w:rsidRPr="00CF30EA" w:rsidRDefault="002F1531" w:rsidP="00697F51">
      <w:pPr>
        <w:autoSpaceDE w:val="0"/>
        <w:autoSpaceDN w:val="0"/>
        <w:adjustRightInd w:val="0"/>
        <w:spacing w:after="0" w:line="240" w:lineRule="auto"/>
        <w:rPr>
          <w:rFonts w:cs="Arial"/>
          <w:b/>
          <w:bCs/>
          <w:color w:val="000000"/>
          <w:lang w:val="en-GB"/>
        </w:rPr>
      </w:pPr>
      <w:bookmarkStart w:id="257" w:name="_Toc386114218"/>
      <w:bookmarkEnd w:id="256"/>
      <w:r>
        <w:rPr>
          <w:rFonts w:cs="Arial"/>
          <w:b/>
          <w:bCs/>
          <w:color w:val="000000"/>
          <w:lang w:val="en-GB"/>
        </w:rPr>
        <w:t>l</w:t>
      </w:r>
      <w:r w:rsidR="00697F51" w:rsidRPr="00CF30EA">
        <w:rPr>
          <w:rFonts w:cs="Arial"/>
          <w:b/>
          <w:bCs/>
          <w:color w:val="000000"/>
          <w:lang w:val="en-GB"/>
        </w:rPr>
        <w:t>ayer-</w:t>
      </w:r>
      <w:r>
        <w:rPr>
          <w:rFonts w:cs="Arial"/>
          <w:b/>
          <w:bCs/>
          <w:color w:val="000000"/>
          <w:lang w:val="en-GB"/>
        </w:rPr>
        <w:t>a</w:t>
      </w:r>
      <w:r w:rsidR="00697F51" w:rsidRPr="00CF30EA">
        <w:rPr>
          <w:rFonts w:cs="Arial"/>
          <w:b/>
          <w:bCs/>
          <w:color w:val="000000"/>
          <w:lang w:val="en-GB"/>
        </w:rPr>
        <w:t>veraged</w:t>
      </w:r>
      <w:r w:rsidR="00114619" w:rsidRPr="00CF30EA">
        <w:rPr>
          <w:rFonts w:cs="Arial"/>
          <w:b/>
          <w:bCs/>
          <w:color w:val="000000"/>
          <w:lang w:val="en-GB"/>
        </w:rPr>
        <w:t xml:space="preserve"> </w:t>
      </w:r>
      <w:r>
        <w:rPr>
          <w:rFonts w:cs="Arial"/>
          <w:b/>
          <w:bCs/>
          <w:color w:val="000000"/>
          <w:lang w:val="en-GB"/>
        </w:rPr>
        <w:t>s</w:t>
      </w:r>
      <w:r w:rsidR="00114619" w:rsidRPr="00CF30EA">
        <w:rPr>
          <w:rFonts w:cs="Arial"/>
          <w:b/>
          <w:bCs/>
          <w:color w:val="000000"/>
          <w:lang w:val="en-GB"/>
        </w:rPr>
        <w:t xml:space="preserve">urface </w:t>
      </w:r>
      <w:r>
        <w:rPr>
          <w:rFonts w:cs="Arial"/>
          <w:b/>
          <w:bCs/>
          <w:color w:val="000000"/>
          <w:lang w:val="en-GB"/>
        </w:rPr>
        <w:t>c</w:t>
      </w:r>
      <w:r w:rsidR="00114619" w:rsidRPr="00CF30EA">
        <w:rPr>
          <w:rFonts w:cs="Arial"/>
          <w:b/>
          <w:bCs/>
          <w:color w:val="000000"/>
          <w:lang w:val="en-GB"/>
        </w:rPr>
        <w:t>urrent</w:t>
      </w:r>
    </w:p>
    <w:p w14:paraId="33927246" w14:textId="4D5F198C" w:rsidR="00114619" w:rsidRPr="00CF30EA" w:rsidRDefault="002F1531" w:rsidP="00697F51">
      <w:pPr>
        <w:autoSpaceDE w:val="0"/>
        <w:autoSpaceDN w:val="0"/>
        <w:adjustRightInd w:val="0"/>
        <w:spacing w:after="60" w:line="240" w:lineRule="auto"/>
        <w:rPr>
          <w:rFonts w:cs="Arial"/>
          <w:color w:val="000000"/>
          <w:lang w:val="en-GB"/>
        </w:rPr>
      </w:pPr>
      <w:r>
        <w:rPr>
          <w:rFonts w:cs="Arial"/>
          <w:color w:val="000000"/>
          <w:lang w:val="en-GB"/>
        </w:rPr>
        <w:t>t</w:t>
      </w:r>
      <w:r w:rsidR="00114619" w:rsidRPr="00CF30EA">
        <w:rPr>
          <w:rFonts w:cs="Arial"/>
          <w:color w:val="000000"/>
          <w:lang w:val="en-GB"/>
        </w:rPr>
        <w:t xml:space="preserve">he water current averaged over the vertical, from the surface to a specified </w:t>
      </w:r>
      <w:r w:rsidR="00114619" w:rsidRPr="00CF30EA">
        <w:rPr>
          <w:rFonts w:cs="Arial"/>
          <w:b/>
          <w:color w:val="000000"/>
          <w:lang w:val="en-GB"/>
        </w:rPr>
        <w:t>depth</w:t>
      </w:r>
      <w:r w:rsidR="00697F51">
        <w:rPr>
          <w:rFonts w:cs="Arial"/>
          <w:color w:val="000000"/>
          <w:lang w:val="en-GB"/>
        </w:rPr>
        <w:t xml:space="preserve"> below the sea surface</w:t>
      </w:r>
    </w:p>
    <w:p w14:paraId="1436A8FF" w14:textId="2AB916C4" w:rsidR="007202EA" w:rsidRPr="00CF30EA" w:rsidRDefault="00114619"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EXAMPLE</w:t>
      </w:r>
      <w:r w:rsidR="00697F51">
        <w:rPr>
          <w:rFonts w:cs="Arial"/>
          <w:color w:val="000000"/>
          <w:lang w:val="en-GB"/>
        </w:rPr>
        <w:t>: T</w:t>
      </w:r>
      <w:r w:rsidR="000B054A" w:rsidRPr="00CF30EA">
        <w:rPr>
          <w:rFonts w:cs="Arial"/>
          <w:color w:val="000000"/>
          <w:lang w:val="en-GB"/>
        </w:rPr>
        <w:t xml:space="preserve">he current averaged </w:t>
      </w:r>
      <w:r w:rsidRPr="00CF30EA">
        <w:rPr>
          <w:rFonts w:cs="Arial"/>
          <w:color w:val="000000"/>
          <w:lang w:val="en-GB"/>
        </w:rPr>
        <w:t xml:space="preserve">from 0 metres (sea surface) </w:t>
      </w:r>
      <w:r w:rsidR="000B054A" w:rsidRPr="00CF30EA">
        <w:rPr>
          <w:rFonts w:cs="Arial"/>
          <w:color w:val="000000"/>
          <w:lang w:val="en-GB"/>
        </w:rPr>
        <w:t xml:space="preserve">down </w:t>
      </w:r>
      <w:r w:rsidRPr="00CF30EA">
        <w:rPr>
          <w:rFonts w:cs="Arial"/>
          <w:color w:val="000000"/>
          <w:lang w:val="en-GB"/>
        </w:rPr>
        <w:t>to 10 metres.</w:t>
      </w:r>
    </w:p>
    <w:p w14:paraId="3CFC54BA" w14:textId="77777777" w:rsidR="00E126C2" w:rsidRPr="00E126C2" w:rsidRDefault="00E126C2" w:rsidP="00E126C2">
      <w:pPr>
        <w:keepNext/>
        <w:spacing w:after="0"/>
        <w:rPr>
          <w:b/>
          <w:bCs/>
          <w:lang w:val="en-GB"/>
        </w:rPr>
      </w:pPr>
      <w:r w:rsidRPr="00E126C2">
        <w:rPr>
          <w:b/>
          <w:bCs/>
          <w:lang w:val="en-GB"/>
        </w:rPr>
        <w:t>measurement</w:t>
      </w:r>
    </w:p>
    <w:p w14:paraId="374B34DE" w14:textId="77777777" w:rsidR="00E126C2" w:rsidRPr="00E126C2" w:rsidRDefault="00E126C2" w:rsidP="00E126C2">
      <w:pPr>
        <w:spacing w:before="60" w:after="120"/>
        <w:rPr>
          <w:lang w:val="en-GB"/>
        </w:rPr>
      </w:pPr>
      <w:r w:rsidRPr="00E126C2">
        <w:rPr>
          <w:lang w:val="en-GB"/>
        </w:rPr>
        <w:t>The (detailed) dimensions of a physical quantity [S-32]</w:t>
      </w:r>
    </w:p>
    <w:p w14:paraId="1BDF387A" w14:textId="1A848D1F" w:rsidR="00114619" w:rsidRPr="00CF30EA" w:rsidRDefault="002F1531" w:rsidP="00697F51">
      <w:pPr>
        <w:spacing w:after="0" w:line="240" w:lineRule="auto"/>
        <w:rPr>
          <w:rFonts w:eastAsia="Times New Roman" w:cs="Arial"/>
          <w:b/>
          <w:bCs/>
          <w:lang w:val="en-GB"/>
        </w:rPr>
      </w:pPr>
      <w:r>
        <w:rPr>
          <w:rFonts w:eastAsia="Times New Roman" w:cs="Arial"/>
          <w:b/>
          <w:bCs/>
          <w:lang w:val="en-GB"/>
        </w:rPr>
        <w:t>n</w:t>
      </w:r>
      <w:r w:rsidR="00697F51" w:rsidRPr="00CF30EA">
        <w:rPr>
          <w:rFonts w:eastAsia="Times New Roman" w:cs="Arial"/>
          <w:b/>
          <w:bCs/>
          <w:lang w:val="en-GB"/>
        </w:rPr>
        <w:t>ode</w:t>
      </w:r>
    </w:p>
    <w:p w14:paraId="5D866840" w14:textId="661EE0E8" w:rsidR="00E04D8F" w:rsidRDefault="002F1531" w:rsidP="0089545B">
      <w:pPr>
        <w:spacing w:after="120" w:line="240" w:lineRule="auto"/>
        <w:rPr>
          <w:rFonts w:eastAsia="Times New Roman" w:cs="Arial"/>
          <w:b/>
          <w:bCs/>
          <w:lang w:val="en-GB"/>
        </w:rPr>
      </w:pPr>
      <w:r>
        <w:rPr>
          <w:rFonts w:eastAsia="Times New Roman" w:cs="Arial"/>
          <w:bCs/>
          <w:lang w:val="en-GB"/>
        </w:rPr>
        <w:t>a</w:t>
      </w:r>
      <w:r w:rsidR="00E04D8F" w:rsidRPr="00CF30EA">
        <w:rPr>
          <w:rFonts w:eastAsia="Times New Roman" w:cs="Arial"/>
          <w:bCs/>
          <w:lang w:val="en-GB"/>
        </w:rPr>
        <w:t xml:space="preserve"> point located at the vertex of a grid cell. Also called a </w:t>
      </w:r>
      <w:r w:rsidR="00E04D8F" w:rsidRPr="00CF30EA">
        <w:rPr>
          <w:rFonts w:eastAsia="Times New Roman" w:cs="Arial"/>
          <w:b/>
          <w:bCs/>
          <w:lang w:val="en-GB"/>
        </w:rPr>
        <w:t>grid point</w:t>
      </w:r>
    </w:p>
    <w:p w14:paraId="748C0BD1" w14:textId="77777777" w:rsidR="00E126C2" w:rsidRPr="00E126C2" w:rsidRDefault="00E126C2" w:rsidP="00E126C2">
      <w:pPr>
        <w:keepNext/>
        <w:spacing w:after="0"/>
        <w:rPr>
          <w:b/>
          <w:bCs/>
        </w:rPr>
      </w:pPr>
      <w:r w:rsidRPr="00E126C2">
        <w:rPr>
          <w:b/>
          <w:bCs/>
          <w:lang w:val="en-GB"/>
        </w:rPr>
        <w:t>observation</w:t>
      </w:r>
    </w:p>
    <w:p w14:paraId="3BAE5852" w14:textId="07A9D77F" w:rsidR="00E126C2" w:rsidRPr="00E126C2" w:rsidRDefault="00E126C2" w:rsidP="00E126C2">
      <w:pPr>
        <w:rPr>
          <w:lang w:val="en-GB"/>
        </w:rPr>
      </w:pPr>
      <w:r w:rsidRPr="00E126C2">
        <w:rPr>
          <w:lang w:val="en-GB"/>
        </w:rPr>
        <w:t>the act or practice of noting and recording facts and events as for some scientific study. The measure of a quantity whose value is desired. The DATA so noted and recorded. A single measure, at a single setting of an apparatus [S-32]</w:t>
      </w:r>
    </w:p>
    <w:p w14:paraId="5E6A3640" w14:textId="77777777" w:rsidR="00B848F3" w:rsidRPr="00B848F3" w:rsidRDefault="00B848F3" w:rsidP="00B848F3">
      <w:pPr>
        <w:pStyle w:val="dt"/>
        <w:rPr>
          <w:lang w:val="en-GB"/>
        </w:rPr>
      </w:pPr>
      <w:r w:rsidRPr="00B848F3">
        <w:rPr>
          <w:lang w:val="en-GB"/>
        </w:rPr>
        <w:t>point</w:t>
      </w:r>
    </w:p>
    <w:p w14:paraId="2BB025A5" w14:textId="77777777"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zero-dimensional geometric primitive, representing a position</w:t>
      </w:r>
    </w:p>
    <w:p w14:paraId="7C27E205" w14:textId="1AFBF9FD"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NOTE: The boundary of a point is the empty set</w:t>
      </w:r>
      <w:r>
        <w:rPr>
          <w:rFonts w:eastAsia="Times New Roman" w:cs="Arial"/>
          <w:bCs/>
          <w:lang w:val="en-GB"/>
        </w:rPr>
        <w:t xml:space="preserve"> </w:t>
      </w:r>
      <w:r w:rsidRPr="00B848F3">
        <w:rPr>
          <w:rFonts w:eastAsia="Times New Roman" w:cs="Arial"/>
          <w:bCs/>
          <w:lang w:val="en-GB"/>
        </w:rPr>
        <w:t>[ISO 19107]</w:t>
      </w:r>
    </w:p>
    <w:p w14:paraId="2116CC16" w14:textId="77777777" w:rsidR="00B848F3" w:rsidRPr="00B848F3" w:rsidRDefault="00B848F3" w:rsidP="00B848F3">
      <w:pPr>
        <w:pStyle w:val="dt"/>
        <w:rPr>
          <w:lang w:val="en-GB"/>
        </w:rPr>
      </w:pPr>
      <w:r w:rsidRPr="00B848F3">
        <w:rPr>
          <w:lang w:val="en-GB"/>
        </w:rPr>
        <w:t>point coverage</w:t>
      </w:r>
    </w:p>
    <w:p w14:paraId="53505C02" w14:textId="7642E23D"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coverage that has a domain composed of points</w:t>
      </w:r>
      <w:r>
        <w:rPr>
          <w:rFonts w:eastAsia="Times New Roman" w:cs="Arial"/>
          <w:bCs/>
          <w:lang w:val="en-GB"/>
        </w:rPr>
        <w:t xml:space="preserve"> </w:t>
      </w:r>
      <w:r w:rsidRPr="00B848F3">
        <w:rPr>
          <w:rFonts w:eastAsia="Times New Roman" w:cs="Arial"/>
          <w:bCs/>
          <w:lang w:val="en-GB"/>
        </w:rPr>
        <w:t>[ISO 19123]</w:t>
      </w:r>
    </w:p>
    <w:p w14:paraId="4CE689E0" w14:textId="77777777" w:rsidR="00B848F3" w:rsidRPr="00B848F3" w:rsidRDefault="00B848F3" w:rsidP="00B848F3">
      <w:pPr>
        <w:pStyle w:val="dt"/>
        <w:rPr>
          <w:lang w:val="en-GB"/>
        </w:rPr>
      </w:pPr>
      <w:r w:rsidRPr="00B848F3">
        <w:rPr>
          <w:lang w:val="en-GB"/>
        </w:rPr>
        <w:t xml:space="preserve">point set </w:t>
      </w:r>
    </w:p>
    <w:p w14:paraId="2BCC2AB4" w14:textId="712E60A6"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 xml:space="preserve">set of 2, 3 or n dimensional points in space. </w:t>
      </w:r>
      <w:r>
        <w:rPr>
          <w:rFonts w:eastAsia="Times New Roman" w:cs="Arial"/>
          <w:bCs/>
          <w:lang w:val="en-GB"/>
        </w:rPr>
        <w:t xml:space="preserve"> </w:t>
      </w:r>
      <w:r w:rsidRPr="00B848F3">
        <w:rPr>
          <w:rFonts w:eastAsia="Times New Roman" w:cs="Arial"/>
          <w:bCs/>
          <w:lang w:val="en-GB"/>
        </w:rPr>
        <w:t>[S-100]</w:t>
      </w:r>
    </w:p>
    <w:p w14:paraId="53CCE586" w14:textId="095C11C7" w:rsidR="00B848F3" w:rsidRPr="00B848F3" w:rsidRDefault="00B848F3" w:rsidP="00B848F3">
      <w:pPr>
        <w:pStyle w:val="dt"/>
        <w:rPr>
          <w:lang w:val="en-GB"/>
        </w:rPr>
      </w:pPr>
      <w:r w:rsidRPr="00B848F3">
        <w:rPr>
          <w:lang w:val="en-GB"/>
        </w:rPr>
        <w:t>point set coverage</w:t>
      </w:r>
    </w:p>
    <w:p w14:paraId="43FD52C4" w14:textId="65B9C6B6"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 xml:space="preserve">coverage function associated with point value pairs in 2 dimensions. </w:t>
      </w:r>
      <w:r>
        <w:rPr>
          <w:rFonts w:eastAsia="Times New Roman" w:cs="Arial"/>
          <w:bCs/>
          <w:lang w:val="en-GB"/>
        </w:rPr>
        <w:t xml:space="preserve"> </w:t>
      </w:r>
      <w:r w:rsidRPr="00B848F3">
        <w:rPr>
          <w:rFonts w:eastAsia="Times New Roman" w:cs="Arial"/>
          <w:bCs/>
          <w:lang w:val="en-GB"/>
        </w:rPr>
        <w:t>[S-100]</w:t>
      </w:r>
    </w:p>
    <w:p w14:paraId="2FCDDF0C" w14:textId="685D06A3" w:rsidR="00B848F3" w:rsidRDefault="00B848F3" w:rsidP="00B848F3">
      <w:pPr>
        <w:spacing w:after="120" w:line="240" w:lineRule="auto"/>
        <w:rPr>
          <w:rFonts w:eastAsia="Times New Roman" w:cs="Arial"/>
          <w:bCs/>
          <w:lang w:val="en-GB"/>
        </w:rPr>
      </w:pPr>
      <w:r w:rsidRPr="00B848F3">
        <w:rPr>
          <w:rFonts w:eastAsia="Times New Roman" w:cs="Arial"/>
          <w:bCs/>
          <w:lang w:val="en-GB"/>
        </w:rPr>
        <w:t>NOTE: a coverage function is driven by a set of points (with X, Y position) together with a record of one or more values at that position.</w:t>
      </w:r>
    </w:p>
    <w:p w14:paraId="3CA3E791" w14:textId="77777777" w:rsidR="00B848F3" w:rsidRPr="00B848F3" w:rsidRDefault="00B848F3" w:rsidP="00E97D3D">
      <w:pPr>
        <w:pStyle w:val="dt"/>
        <w:rPr>
          <w:lang w:val="en-GB"/>
        </w:rPr>
      </w:pPr>
      <w:r w:rsidRPr="00B848F3">
        <w:rPr>
          <w:lang w:val="en-GB"/>
        </w:rPr>
        <w:t>portrayal</w:t>
      </w:r>
    </w:p>
    <w:p w14:paraId="0DDE53E8" w14:textId="770F00F6"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presentation of information to humans</w:t>
      </w:r>
      <w:r>
        <w:rPr>
          <w:rFonts w:eastAsia="Times New Roman" w:cs="Arial"/>
          <w:bCs/>
          <w:lang w:val="en-GB"/>
        </w:rPr>
        <w:t xml:space="preserve"> </w:t>
      </w:r>
      <w:r w:rsidRPr="00B848F3">
        <w:rPr>
          <w:rFonts w:eastAsia="Times New Roman" w:cs="Arial"/>
          <w:bCs/>
          <w:lang w:val="en-GB"/>
        </w:rPr>
        <w:t>[ISO 19109, ISO 19117]</w:t>
      </w:r>
    </w:p>
    <w:p w14:paraId="2545AB59" w14:textId="77777777" w:rsidR="00B848F3" w:rsidRPr="00B848F3" w:rsidRDefault="00B848F3" w:rsidP="00E97D3D">
      <w:pPr>
        <w:pStyle w:val="dt"/>
        <w:rPr>
          <w:lang w:val="en-GB"/>
        </w:rPr>
      </w:pPr>
      <w:r w:rsidRPr="00B848F3">
        <w:rPr>
          <w:lang w:val="en-GB"/>
        </w:rPr>
        <w:t>portrayal catalogue</w:t>
      </w:r>
    </w:p>
    <w:p w14:paraId="7CCB346B" w14:textId="77777777"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collection of defined portrayals for a feature catalogue</w:t>
      </w:r>
    </w:p>
    <w:p w14:paraId="7685173A" w14:textId="1AA6EAD4" w:rsidR="00B848F3" w:rsidRDefault="00B848F3" w:rsidP="00B848F3">
      <w:pPr>
        <w:spacing w:after="120" w:line="240" w:lineRule="auto"/>
        <w:rPr>
          <w:rFonts w:eastAsia="Times New Roman" w:cs="Arial"/>
          <w:bCs/>
          <w:lang w:val="en-GB"/>
        </w:rPr>
      </w:pPr>
      <w:r w:rsidRPr="00B848F3">
        <w:rPr>
          <w:rFonts w:eastAsia="Times New Roman" w:cs="Arial"/>
          <w:bCs/>
          <w:lang w:val="en-GB"/>
        </w:rPr>
        <w:t>NOTE: Content of a portrayal catalogue includes portrayal functions, symbols, and portrayal context. [ISO 19117]</w:t>
      </w:r>
    </w:p>
    <w:p w14:paraId="7F107231" w14:textId="77777777" w:rsidR="00B848F3" w:rsidRPr="00B848F3" w:rsidRDefault="00B848F3" w:rsidP="00E97D3D">
      <w:pPr>
        <w:pStyle w:val="dt"/>
        <w:rPr>
          <w:lang w:val="en-GB"/>
        </w:rPr>
      </w:pPr>
      <w:r w:rsidRPr="00B848F3">
        <w:rPr>
          <w:lang w:val="en-GB"/>
        </w:rPr>
        <w:t>portrayal context</w:t>
      </w:r>
    </w:p>
    <w:p w14:paraId="6CC82FC8" w14:textId="06CA0350"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circumstances, imposed by factors extrinsic to a geographic dataset, that affect the portrayal</w:t>
      </w:r>
      <w:r>
        <w:rPr>
          <w:rFonts w:eastAsia="Times New Roman" w:cs="Arial"/>
          <w:bCs/>
          <w:lang w:val="en-GB"/>
        </w:rPr>
        <w:t xml:space="preserve"> </w:t>
      </w:r>
      <w:r w:rsidRPr="00B848F3">
        <w:rPr>
          <w:rFonts w:eastAsia="Times New Roman" w:cs="Arial"/>
          <w:bCs/>
          <w:lang w:val="en-GB"/>
        </w:rPr>
        <w:t>of that dataset.</w:t>
      </w:r>
    </w:p>
    <w:p w14:paraId="4C389008" w14:textId="61FC521A"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EXAMPLE: Factors contributing to portrayal context</w:t>
      </w:r>
      <w:r>
        <w:rPr>
          <w:rFonts w:eastAsia="Times New Roman" w:cs="Arial"/>
          <w:bCs/>
          <w:lang w:val="en-GB"/>
        </w:rPr>
        <w:t xml:space="preserve"> </w:t>
      </w:r>
      <w:r w:rsidRPr="00B848F3">
        <w:rPr>
          <w:rFonts w:eastAsia="Times New Roman" w:cs="Arial"/>
          <w:bCs/>
          <w:lang w:val="en-GB"/>
        </w:rPr>
        <w:t>may include the proposed display or map scale, the</w:t>
      </w:r>
      <w:r>
        <w:rPr>
          <w:rFonts w:eastAsia="Times New Roman" w:cs="Arial"/>
          <w:bCs/>
          <w:lang w:val="en-GB"/>
        </w:rPr>
        <w:t xml:space="preserve"> </w:t>
      </w:r>
      <w:r w:rsidRPr="00B848F3">
        <w:rPr>
          <w:rFonts w:eastAsia="Times New Roman" w:cs="Arial"/>
          <w:bCs/>
          <w:lang w:val="en-GB"/>
        </w:rPr>
        <w:t>viewing conditions (day/night/dusk), and the display</w:t>
      </w:r>
      <w:r>
        <w:rPr>
          <w:rFonts w:eastAsia="Times New Roman" w:cs="Arial"/>
          <w:bCs/>
          <w:lang w:val="en-GB"/>
        </w:rPr>
        <w:t xml:space="preserve"> </w:t>
      </w:r>
      <w:r w:rsidRPr="00B848F3">
        <w:rPr>
          <w:rFonts w:eastAsia="Times New Roman" w:cs="Arial"/>
          <w:bCs/>
          <w:lang w:val="en-GB"/>
        </w:rPr>
        <w:t>orientation requirements (north not necessarily at the</w:t>
      </w:r>
      <w:r>
        <w:rPr>
          <w:rFonts w:eastAsia="Times New Roman" w:cs="Arial"/>
          <w:bCs/>
          <w:lang w:val="en-GB"/>
        </w:rPr>
        <w:t xml:space="preserve"> </w:t>
      </w:r>
      <w:r w:rsidRPr="00B848F3">
        <w:rPr>
          <w:rFonts w:eastAsia="Times New Roman" w:cs="Arial"/>
          <w:bCs/>
          <w:lang w:val="en-GB"/>
        </w:rPr>
        <w:t>top of the screen or page), among others</w:t>
      </w:r>
    </w:p>
    <w:p w14:paraId="04DEED86" w14:textId="7364CFBC"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NOTE: Portrayal context may influence the selection</w:t>
      </w:r>
      <w:r>
        <w:rPr>
          <w:rFonts w:eastAsia="Times New Roman" w:cs="Arial"/>
          <w:bCs/>
          <w:lang w:val="en-GB"/>
        </w:rPr>
        <w:t xml:space="preserve"> </w:t>
      </w:r>
      <w:r w:rsidRPr="00B848F3">
        <w:rPr>
          <w:rFonts w:eastAsia="Times New Roman" w:cs="Arial"/>
          <w:bCs/>
          <w:lang w:val="en-GB"/>
        </w:rPr>
        <w:t>of portrayal functions and construction of symbols</w:t>
      </w:r>
      <w:r>
        <w:rPr>
          <w:rFonts w:eastAsia="Times New Roman" w:cs="Arial"/>
          <w:bCs/>
          <w:lang w:val="en-GB"/>
        </w:rPr>
        <w:t xml:space="preserve"> </w:t>
      </w:r>
      <w:r w:rsidRPr="00B848F3">
        <w:rPr>
          <w:rFonts w:eastAsia="Times New Roman" w:cs="Arial"/>
          <w:bCs/>
          <w:lang w:val="en-GB"/>
        </w:rPr>
        <w:t>[ISO 19117]</w:t>
      </w:r>
    </w:p>
    <w:p w14:paraId="774ADED4" w14:textId="77777777" w:rsidR="00B848F3" w:rsidRPr="00B848F3" w:rsidRDefault="00B848F3" w:rsidP="00E97D3D">
      <w:pPr>
        <w:pStyle w:val="dt"/>
        <w:rPr>
          <w:lang w:val="en-GB"/>
        </w:rPr>
      </w:pPr>
      <w:r w:rsidRPr="00B848F3">
        <w:rPr>
          <w:lang w:val="en-GB"/>
        </w:rPr>
        <w:t>portrayal function</w:t>
      </w:r>
    </w:p>
    <w:p w14:paraId="0E537137" w14:textId="77777777"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function that maps geographic features to symbols</w:t>
      </w:r>
    </w:p>
    <w:p w14:paraId="3B21FD24" w14:textId="50316E1E"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NOTE: Portrayal functions can also include parameters</w:t>
      </w:r>
      <w:r>
        <w:rPr>
          <w:rFonts w:eastAsia="Times New Roman" w:cs="Arial"/>
          <w:bCs/>
          <w:lang w:val="en-GB"/>
        </w:rPr>
        <w:t xml:space="preserve"> </w:t>
      </w:r>
      <w:r w:rsidRPr="00B848F3">
        <w:rPr>
          <w:rFonts w:eastAsia="Times New Roman" w:cs="Arial"/>
          <w:bCs/>
          <w:lang w:val="en-GB"/>
        </w:rPr>
        <w:t>and other computations that are not dependent on</w:t>
      </w:r>
      <w:r>
        <w:rPr>
          <w:rFonts w:eastAsia="Times New Roman" w:cs="Arial"/>
          <w:bCs/>
          <w:lang w:val="en-GB"/>
        </w:rPr>
        <w:t xml:space="preserve"> </w:t>
      </w:r>
      <w:r w:rsidRPr="00B848F3">
        <w:rPr>
          <w:rFonts w:eastAsia="Times New Roman" w:cs="Arial"/>
          <w:bCs/>
          <w:lang w:val="en-GB"/>
        </w:rPr>
        <w:t>geographic feature properties</w:t>
      </w:r>
      <w:r>
        <w:rPr>
          <w:rFonts w:eastAsia="Times New Roman" w:cs="Arial"/>
          <w:bCs/>
          <w:lang w:val="en-GB"/>
        </w:rPr>
        <w:t xml:space="preserve"> </w:t>
      </w:r>
      <w:r w:rsidRPr="00B848F3">
        <w:rPr>
          <w:rFonts w:eastAsia="Times New Roman" w:cs="Arial"/>
          <w:bCs/>
          <w:lang w:val="en-GB"/>
        </w:rPr>
        <w:t>[ISO 19117]</w:t>
      </w:r>
    </w:p>
    <w:p w14:paraId="4987EF78" w14:textId="77777777" w:rsidR="00B848F3" w:rsidRPr="00B848F3" w:rsidRDefault="00B848F3" w:rsidP="00E97D3D">
      <w:pPr>
        <w:pStyle w:val="dt"/>
        <w:rPr>
          <w:lang w:val="en-GB"/>
        </w:rPr>
      </w:pPr>
      <w:r w:rsidRPr="00B848F3">
        <w:rPr>
          <w:lang w:val="en-GB"/>
        </w:rPr>
        <w:lastRenderedPageBreak/>
        <w:t>portrayal rule</w:t>
      </w:r>
    </w:p>
    <w:p w14:paraId="6F0E73A9" w14:textId="3DFEF729"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specific kind of portrayal function expressed in</w:t>
      </w:r>
      <w:r>
        <w:rPr>
          <w:rFonts w:eastAsia="Times New Roman" w:cs="Arial"/>
          <w:bCs/>
          <w:lang w:val="en-GB"/>
        </w:rPr>
        <w:t xml:space="preserve"> </w:t>
      </w:r>
      <w:r w:rsidRPr="00B848F3">
        <w:rPr>
          <w:rFonts w:eastAsia="Times New Roman" w:cs="Arial"/>
          <w:bCs/>
          <w:lang w:val="en-GB"/>
        </w:rPr>
        <w:t>a declarative language</w:t>
      </w:r>
    </w:p>
    <w:p w14:paraId="036BCF8F" w14:textId="1CA46863" w:rsidR="00B848F3" w:rsidRDefault="00B848F3" w:rsidP="00B848F3">
      <w:pPr>
        <w:spacing w:after="120" w:line="240" w:lineRule="auto"/>
        <w:rPr>
          <w:rFonts w:eastAsia="Times New Roman" w:cs="Arial"/>
          <w:bCs/>
          <w:lang w:val="en-GB"/>
        </w:rPr>
      </w:pPr>
      <w:r w:rsidRPr="00B848F3">
        <w:rPr>
          <w:rFonts w:eastAsia="Times New Roman" w:cs="Arial"/>
          <w:bCs/>
          <w:lang w:val="en-GB"/>
        </w:rPr>
        <w:t>NOTE: A declarative language is rule based and</w:t>
      </w:r>
      <w:r>
        <w:rPr>
          <w:rFonts w:eastAsia="Times New Roman" w:cs="Arial"/>
          <w:bCs/>
          <w:lang w:val="en-GB"/>
        </w:rPr>
        <w:t xml:space="preserve"> </w:t>
      </w:r>
      <w:r w:rsidRPr="00B848F3">
        <w:rPr>
          <w:rFonts w:eastAsia="Times New Roman" w:cs="Arial"/>
          <w:bCs/>
          <w:lang w:val="en-GB"/>
        </w:rPr>
        <w:t>includes decision and branching statements</w:t>
      </w:r>
      <w:r>
        <w:rPr>
          <w:rFonts w:eastAsia="Times New Roman" w:cs="Arial"/>
          <w:bCs/>
          <w:lang w:val="en-GB"/>
        </w:rPr>
        <w:t xml:space="preserve"> </w:t>
      </w:r>
      <w:r w:rsidRPr="00B848F3">
        <w:rPr>
          <w:rFonts w:eastAsia="Times New Roman" w:cs="Arial"/>
          <w:bCs/>
          <w:lang w:val="en-GB"/>
        </w:rPr>
        <w:t>[ISO 19117]</w:t>
      </w:r>
    </w:p>
    <w:p w14:paraId="153AE3EC" w14:textId="77777777" w:rsidR="00E97D3D" w:rsidRPr="00E97D3D" w:rsidRDefault="00E97D3D" w:rsidP="00E97D3D">
      <w:pPr>
        <w:pStyle w:val="dt"/>
        <w:rPr>
          <w:lang w:val="en-GB"/>
        </w:rPr>
      </w:pPr>
      <w:r w:rsidRPr="00E97D3D">
        <w:rPr>
          <w:lang w:val="en-GB"/>
        </w:rPr>
        <w:t>positional accuracy</w:t>
      </w:r>
    </w:p>
    <w:p w14:paraId="0F46836B" w14:textId="77777777" w:rsidR="00E97D3D" w:rsidRPr="00E97D3D" w:rsidRDefault="00E97D3D" w:rsidP="00E97D3D">
      <w:pPr>
        <w:spacing w:after="120" w:line="240" w:lineRule="auto"/>
        <w:rPr>
          <w:rFonts w:eastAsia="Times New Roman" w:cs="Arial"/>
          <w:bCs/>
          <w:lang w:val="en-GB"/>
        </w:rPr>
      </w:pPr>
      <w:r w:rsidRPr="00E97D3D">
        <w:rPr>
          <w:rFonts w:eastAsia="Times New Roman" w:cs="Arial"/>
          <w:bCs/>
          <w:lang w:val="en-GB"/>
        </w:rPr>
        <w:t>closeness of coordinate value to the true or accepted value in a specified reference system</w:t>
      </w:r>
    </w:p>
    <w:p w14:paraId="6CC4B12C" w14:textId="1FFA96FC" w:rsidR="00E97D3D" w:rsidRPr="00B848F3" w:rsidRDefault="00E97D3D" w:rsidP="00E97D3D">
      <w:pPr>
        <w:spacing w:after="120" w:line="240" w:lineRule="auto"/>
        <w:rPr>
          <w:rFonts w:eastAsia="Times New Roman" w:cs="Arial"/>
          <w:bCs/>
          <w:lang w:val="en-GB"/>
        </w:rPr>
      </w:pPr>
      <w:r w:rsidRPr="00E97D3D">
        <w:rPr>
          <w:rFonts w:eastAsia="Times New Roman" w:cs="Arial"/>
          <w:bCs/>
          <w:lang w:val="en-GB"/>
        </w:rPr>
        <w:t xml:space="preserve">NOTE: The term absolute accuracy is sometimes used for this concept to distinguish it from relative positional accuracy. Where the true coordinate value may not be perfectly known, accuracy is normally tested by comparison with available values that can best be accepted as true </w:t>
      </w:r>
      <w:r>
        <w:rPr>
          <w:rFonts w:eastAsia="Times New Roman" w:cs="Arial"/>
          <w:bCs/>
          <w:lang w:val="en-GB"/>
        </w:rPr>
        <w:t xml:space="preserve"> </w:t>
      </w:r>
      <w:r w:rsidRPr="00E97D3D">
        <w:rPr>
          <w:rFonts w:eastAsia="Times New Roman" w:cs="Arial"/>
          <w:bCs/>
          <w:lang w:val="en-GB"/>
        </w:rPr>
        <w:t>[ISO 19116]</w:t>
      </w:r>
    </w:p>
    <w:p w14:paraId="0A74E033" w14:textId="286C860B" w:rsidR="008925D2" w:rsidRPr="00CF30EA" w:rsidRDefault="002F1531" w:rsidP="00697F51">
      <w:pPr>
        <w:autoSpaceDE w:val="0"/>
        <w:autoSpaceDN w:val="0"/>
        <w:adjustRightInd w:val="0"/>
        <w:spacing w:after="0" w:line="240" w:lineRule="auto"/>
        <w:rPr>
          <w:rFonts w:eastAsia="Times New Roman" w:cs="Arial"/>
          <w:b/>
          <w:bCs/>
          <w:lang w:val="en-GB"/>
        </w:rPr>
      </w:pPr>
      <w:r>
        <w:rPr>
          <w:rFonts w:eastAsia="Times New Roman" w:cs="Arial"/>
          <w:b/>
          <w:bCs/>
          <w:lang w:val="en-GB"/>
        </w:rPr>
        <w:t>r</w:t>
      </w:r>
      <w:r w:rsidR="008925D2" w:rsidRPr="00CF30EA">
        <w:rPr>
          <w:rFonts w:eastAsia="Times New Roman" w:cs="Arial"/>
          <w:b/>
          <w:bCs/>
          <w:lang w:val="en-GB"/>
        </w:rPr>
        <w:t>ange &lt;coverage&gt;</w:t>
      </w:r>
    </w:p>
    <w:p w14:paraId="40C9C5F1" w14:textId="6C48DE18" w:rsidR="008925D2" w:rsidRPr="00CF30EA" w:rsidRDefault="002F1531" w:rsidP="0089545B">
      <w:pPr>
        <w:autoSpaceDE w:val="0"/>
        <w:autoSpaceDN w:val="0"/>
        <w:adjustRightInd w:val="0"/>
        <w:spacing w:after="120" w:line="240" w:lineRule="auto"/>
        <w:rPr>
          <w:rFonts w:cs="Arial"/>
          <w:color w:val="000000"/>
          <w:lang w:val="en-GB"/>
        </w:rPr>
      </w:pPr>
      <w:r>
        <w:rPr>
          <w:rFonts w:cs="Arial"/>
          <w:color w:val="000000"/>
          <w:lang w:val="en-GB"/>
        </w:rPr>
        <w:t>s</w:t>
      </w:r>
      <w:r w:rsidR="008925D2" w:rsidRPr="00CF30EA">
        <w:rPr>
          <w:rFonts w:cs="Arial"/>
          <w:color w:val="000000"/>
          <w:lang w:val="en-GB"/>
        </w:rPr>
        <w:t xml:space="preserve">et of </w:t>
      </w:r>
      <w:r w:rsidR="008925D2" w:rsidRPr="00CF30EA">
        <w:rPr>
          <w:rFonts w:cs="Arial"/>
          <w:b/>
          <w:color w:val="000000"/>
          <w:lang w:val="en-GB"/>
        </w:rPr>
        <w:t>feature attribute</w:t>
      </w:r>
      <w:r w:rsidR="008925D2" w:rsidRPr="00CF30EA">
        <w:rPr>
          <w:rFonts w:cs="Arial"/>
          <w:color w:val="000000"/>
          <w:lang w:val="en-GB"/>
        </w:rPr>
        <w:t xml:space="preserve"> values associated by a </w:t>
      </w:r>
      <w:r w:rsidR="008925D2" w:rsidRPr="00CF30EA">
        <w:rPr>
          <w:rFonts w:cs="Arial"/>
          <w:b/>
          <w:color w:val="000000"/>
          <w:lang w:val="en-GB"/>
        </w:rPr>
        <w:t>function</w:t>
      </w:r>
      <w:r w:rsidR="008925D2" w:rsidRPr="00CF30EA">
        <w:rPr>
          <w:rFonts w:cs="Arial"/>
          <w:color w:val="000000"/>
          <w:lang w:val="en-GB"/>
        </w:rPr>
        <w:t xml:space="preserve"> with the elements of the </w:t>
      </w:r>
      <w:r w:rsidR="008925D2" w:rsidRPr="00CF30EA">
        <w:rPr>
          <w:rFonts w:cs="Arial"/>
          <w:b/>
          <w:color w:val="000000"/>
          <w:lang w:val="en-GB"/>
        </w:rPr>
        <w:t>domain</w:t>
      </w:r>
      <w:r w:rsidR="008925D2" w:rsidRPr="00CF30EA">
        <w:rPr>
          <w:rFonts w:cs="Arial"/>
          <w:color w:val="000000"/>
          <w:lang w:val="en-GB"/>
        </w:rPr>
        <w:t xml:space="preserve"> of a </w:t>
      </w:r>
      <w:r w:rsidR="008925D2" w:rsidRPr="00CF30EA">
        <w:rPr>
          <w:rFonts w:cs="Arial"/>
          <w:b/>
          <w:color w:val="000000"/>
          <w:lang w:val="en-GB"/>
        </w:rPr>
        <w:t>coverage</w:t>
      </w:r>
    </w:p>
    <w:p w14:paraId="4C23E155" w14:textId="3A9C7253" w:rsidR="00D726AD" w:rsidRPr="00CF30EA" w:rsidRDefault="002F1531" w:rsidP="00697F51">
      <w:pPr>
        <w:autoSpaceDE w:val="0"/>
        <w:autoSpaceDN w:val="0"/>
        <w:adjustRightInd w:val="0"/>
        <w:spacing w:after="0" w:line="240" w:lineRule="auto"/>
        <w:rPr>
          <w:rFonts w:cs="Arial"/>
          <w:b/>
          <w:bCs/>
          <w:lang w:val="en-GB"/>
        </w:rPr>
      </w:pPr>
      <w:r>
        <w:rPr>
          <w:rFonts w:cs="Arial"/>
          <w:b/>
          <w:bCs/>
          <w:lang w:val="en-GB"/>
        </w:rPr>
        <w:t>r</w:t>
      </w:r>
      <w:r w:rsidR="00697F51" w:rsidRPr="00CF30EA">
        <w:rPr>
          <w:rFonts w:cs="Arial"/>
          <w:b/>
          <w:bCs/>
          <w:lang w:val="en-GB"/>
        </w:rPr>
        <w:t>ecord</w:t>
      </w:r>
    </w:p>
    <w:p w14:paraId="17886926" w14:textId="6120B8A4" w:rsidR="00D726AD" w:rsidRPr="00CF30EA" w:rsidRDefault="002F1531" w:rsidP="00697F51">
      <w:pPr>
        <w:autoSpaceDE w:val="0"/>
        <w:autoSpaceDN w:val="0"/>
        <w:adjustRightInd w:val="0"/>
        <w:spacing w:after="60" w:line="240" w:lineRule="auto"/>
        <w:rPr>
          <w:rFonts w:cs="Arial"/>
          <w:lang w:val="en-GB"/>
        </w:rPr>
      </w:pPr>
      <w:r>
        <w:rPr>
          <w:rFonts w:cs="Arial"/>
          <w:lang w:val="en-GB"/>
        </w:rPr>
        <w:t>f</w:t>
      </w:r>
      <w:r w:rsidR="00D726AD" w:rsidRPr="00CF30EA">
        <w:rPr>
          <w:rFonts w:cs="Arial"/>
          <w:lang w:val="en-GB"/>
        </w:rPr>
        <w:t>inite, named collection of related items (</w:t>
      </w:r>
      <w:r w:rsidR="00D726AD" w:rsidRPr="00CF30EA">
        <w:rPr>
          <w:rFonts w:cs="Arial"/>
          <w:b/>
          <w:lang w:val="en-GB"/>
        </w:rPr>
        <w:t>objects</w:t>
      </w:r>
      <w:r w:rsidR="00D726AD" w:rsidRPr="00CF30EA">
        <w:rPr>
          <w:rFonts w:cs="Arial"/>
          <w:lang w:val="en-GB"/>
        </w:rPr>
        <w:t xml:space="preserve"> or values)</w:t>
      </w:r>
    </w:p>
    <w:p w14:paraId="6736A687" w14:textId="50C03517" w:rsidR="00D726AD" w:rsidRPr="00CF30EA" w:rsidRDefault="00D726AD" w:rsidP="0089545B">
      <w:pPr>
        <w:autoSpaceDE w:val="0"/>
        <w:autoSpaceDN w:val="0"/>
        <w:adjustRightInd w:val="0"/>
        <w:spacing w:after="120" w:line="240" w:lineRule="auto"/>
        <w:rPr>
          <w:rFonts w:eastAsia="RMTMI" w:cs="Arial"/>
          <w:iCs/>
          <w:color w:val="000000"/>
          <w:lang w:val="en-GB"/>
        </w:rPr>
      </w:pPr>
      <w:r w:rsidRPr="00CF30EA">
        <w:rPr>
          <w:rStyle w:val="NoteChar"/>
          <w:rFonts w:ascii="Arial" w:hAnsi="Arial" w:cs="Arial"/>
          <w:b w:val="0"/>
          <w:color w:val="auto"/>
          <w:sz w:val="20"/>
          <w:szCs w:val="20"/>
          <w:lang w:val="en-GB"/>
        </w:rPr>
        <w:t>NOTE</w:t>
      </w:r>
      <w:r w:rsidR="00FA5B37" w:rsidRPr="00CF30EA">
        <w:rPr>
          <w:rStyle w:val="NoteChar"/>
          <w:rFonts w:ascii="Arial" w:hAnsi="Arial" w:cs="Arial"/>
          <w:b w:val="0"/>
          <w:color w:val="auto"/>
          <w:sz w:val="20"/>
          <w:szCs w:val="20"/>
          <w:lang w:val="en-GB"/>
        </w:rPr>
        <w:t>:</w:t>
      </w:r>
      <w:r w:rsidRPr="00CF30EA">
        <w:rPr>
          <w:rFonts w:cs="Arial"/>
          <w:color w:val="000000"/>
          <w:lang w:val="en-GB"/>
        </w:rPr>
        <w:t xml:space="preserve"> Logically, a </w:t>
      </w:r>
      <w:r w:rsidRPr="00CF30EA">
        <w:rPr>
          <w:rFonts w:cs="Arial"/>
          <w:b/>
          <w:color w:val="000000"/>
          <w:lang w:val="en-GB"/>
        </w:rPr>
        <w:t>record</w:t>
      </w:r>
      <w:r w:rsidRPr="00CF30EA">
        <w:rPr>
          <w:rFonts w:cs="Arial"/>
          <w:color w:val="000000"/>
          <w:lang w:val="en-GB"/>
        </w:rPr>
        <w:t xml:space="preserve"> is a set of pairs </w:t>
      </w:r>
      <w:r w:rsidRPr="00CF30EA">
        <w:rPr>
          <w:rFonts w:eastAsia="RMTMI" w:cs="Arial"/>
          <w:i/>
          <w:iCs/>
          <w:color w:val="000000"/>
          <w:lang w:val="en-GB"/>
        </w:rPr>
        <w:t>&lt;</w:t>
      </w:r>
      <w:r w:rsidRPr="00CF30EA">
        <w:rPr>
          <w:rFonts w:cs="Arial"/>
          <w:color w:val="000000"/>
          <w:lang w:val="en-GB"/>
        </w:rPr>
        <w:t>name, item</w:t>
      </w:r>
      <w:r w:rsidRPr="00CF30EA">
        <w:rPr>
          <w:rFonts w:eastAsia="RMTMI" w:cs="Arial"/>
          <w:i/>
          <w:iCs/>
          <w:color w:val="000000"/>
          <w:lang w:val="en-GB"/>
        </w:rPr>
        <w:t>&gt;</w:t>
      </w:r>
      <w:r w:rsidR="009226E0" w:rsidRPr="00CF30EA">
        <w:rPr>
          <w:rFonts w:eastAsia="RMTMI" w:cs="Arial"/>
          <w:iCs/>
          <w:color w:val="000000"/>
          <w:lang w:val="en-GB"/>
        </w:rPr>
        <w:t>.</w:t>
      </w:r>
    </w:p>
    <w:bookmarkEnd w:id="257"/>
    <w:p w14:paraId="455B5597" w14:textId="59652656" w:rsidR="008C0EF0" w:rsidRPr="00CF30EA" w:rsidRDefault="002F1531" w:rsidP="00697F51">
      <w:pPr>
        <w:spacing w:after="0" w:line="240" w:lineRule="auto"/>
        <w:rPr>
          <w:rFonts w:eastAsia="Times New Roman" w:cs="Arial"/>
          <w:b/>
          <w:bCs/>
          <w:lang w:val="en-GB"/>
        </w:rPr>
      </w:pPr>
      <w:r>
        <w:rPr>
          <w:rFonts w:eastAsia="Times New Roman" w:cs="Arial"/>
          <w:b/>
          <w:bCs/>
          <w:lang w:val="en-GB"/>
        </w:rPr>
        <w:t>r</w:t>
      </w:r>
      <w:r w:rsidR="00697F51" w:rsidRPr="00CF30EA">
        <w:rPr>
          <w:rFonts w:eastAsia="Times New Roman" w:cs="Arial"/>
          <w:b/>
          <w:bCs/>
          <w:lang w:val="en-GB"/>
        </w:rPr>
        <w:t>ectangular</w:t>
      </w:r>
      <w:r w:rsidR="003239B3" w:rsidRPr="00CF30EA">
        <w:rPr>
          <w:rFonts w:eastAsia="Times New Roman" w:cs="Arial"/>
          <w:b/>
          <w:bCs/>
          <w:lang w:val="en-GB"/>
        </w:rPr>
        <w:t xml:space="preserve"> </w:t>
      </w:r>
      <w:r>
        <w:rPr>
          <w:rFonts w:eastAsia="Times New Roman" w:cs="Arial"/>
          <w:b/>
          <w:bCs/>
          <w:lang w:val="en-GB"/>
        </w:rPr>
        <w:t>g</w:t>
      </w:r>
      <w:r w:rsidR="003239B3" w:rsidRPr="00CF30EA">
        <w:rPr>
          <w:rFonts w:eastAsia="Times New Roman" w:cs="Arial"/>
          <w:b/>
          <w:bCs/>
          <w:lang w:val="en-GB"/>
        </w:rPr>
        <w:t>rid</w:t>
      </w:r>
    </w:p>
    <w:p w14:paraId="5BEF6163" w14:textId="4774463B" w:rsidR="003239B3" w:rsidRPr="00CF30EA" w:rsidRDefault="002F1531" w:rsidP="0089545B">
      <w:pPr>
        <w:spacing w:after="120" w:line="240" w:lineRule="auto"/>
        <w:rPr>
          <w:rFonts w:eastAsia="Times New Roman" w:cs="Arial"/>
          <w:bCs/>
          <w:lang w:val="en-GB"/>
        </w:rPr>
      </w:pPr>
      <w:r>
        <w:rPr>
          <w:rFonts w:eastAsia="Times New Roman" w:cs="Arial"/>
          <w:bCs/>
          <w:lang w:val="en-GB"/>
        </w:rPr>
        <w:t>a</w:t>
      </w:r>
      <w:r w:rsidR="003239B3" w:rsidRPr="00CF30EA">
        <w:rPr>
          <w:rFonts w:eastAsia="Times New Roman" w:cs="Arial"/>
          <w:bCs/>
          <w:lang w:val="en-GB"/>
        </w:rPr>
        <w:t xml:space="preserve">n orthogonal </w:t>
      </w:r>
      <w:r w:rsidR="009226E0" w:rsidRPr="00CF30EA">
        <w:rPr>
          <w:rFonts w:eastAsia="Times New Roman" w:cs="Arial"/>
          <w:bCs/>
          <w:lang w:val="en-GB"/>
        </w:rPr>
        <w:t>grid whose cells are rectangles</w:t>
      </w:r>
    </w:p>
    <w:p w14:paraId="5C2B6552" w14:textId="5A5763FD" w:rsidR="007202EA" w:rsidRPr="00CF30EA" w:rsidRDefault="002F1531" w:rsidP="00697F51">
      <w:pPr>
        <w:spacing w:after="0" w:line="240" w:lineRule="auto"/>
        <w:rPr>
          <w:rFonts w:eastAsia="Times New Roman" w:cs="Arial"/>
          <w:b/>
          <w:bCs/>
          <w:lang w:val="en-GB"/>
        </w:rPr>
      </w:pPr>
      <w:r>
        <w:rPr>
          <w:rFonts w:eastAsia="Times New Roman" w:cs="Arial"/>
          <w:b/>
          <w:bCs/>
          <w:lang w:val="en-GB"/>
        </w:rPr>
        <w:t>r</w:t>
      </w:r>
      <w:r w:rsidR="00697F51" w:rsidRPr="00CF30EA">
        <w:rPr>
          <w:rFonts w:eastAsia="Times New Roman" w:cs="Arial"/>
          <w:b/>
          <w:bCs/>
          <w:lang w:val="en-GB"/>
        </w:rPr>
        <w:t>egular</w:t>
      </w:r>
      <w:r w:rsidR="00923D2F" w:rsidRPr="00CF30EA">
        <w:rPr>
          <w:rFonts w:eastAsia="Times New Roman" w:cs="Arial"/>
          <w:b/>
          <w:bCs/>
          <w:lang w:val="en-GB"/>
        </w:rPr>
        <w:t xml:space="preserve"> </w:t>
      </w:r>
      <w:r>
        <w:rPr>
          <w:rFonts w:eastAsia="Times New Roman" w:cs="Arial"/>
          <w:b/>
          <w:bCs/>
          <w:lang w:val="en-GB"/>
        </w:rPr>
        <w:t>g</w:t>
      </w:r>
      <w:r w:rsidR="00923D2F" w:rsidRPr="00CF30EA">
        <w:rPr>
          <w:rFonts w:eastAsia="Times New Roman" w:cs="Arial"/>
          <w:b/>
          <w:bCs/>
          <w:lang w:val="en-GB"/>
        </w:rPr>
        <w:t>rid</w:t>
      </w:r>
    </w:p>
    <w:p w14:paraId="07DAE57E" w14:textId="54ADC3D1" w:rsidR="00923D2F" w:rsidRPr="00CF30EA" w:rsidRDefault="002F1531" w:rsidP="0089545B">
      <w:pPr>
        <w:spacing w:after="120" w:line="240" w:lineRule="auto"/>
        <w:rPr>
          <w:rFonts w:eastAsia="Times New Roman" w:cs="Arial"/>
          <w:bCs/>
          <w:lang w:val="en-GB"/>
        </w:rPr>
      </w:pPr>
      <w:r>
        <w:rPr>
          <w:rFonts w:eastAsia="Times New Roman" w:cs="Arial"/>
          <w:bCs/>
          <w:lang w:val="en-GB"/>
        </w:rPr>
        <w:t>a</w:t>
      </w:r>
      <w:r w:rsidR="00923D2F" w:rsidRPr="00CF30EA">
        <w:rPr>
          <w:rFonts w:eastAsia="Times New Roman" w:cs="Arial"/>
          <w:b/>
          <w:bCs/>
          <w:lang w:val="en-GB"/>
        </w:rPr>
        <w:t xml:space="preserve"> </w:t>
      </w:r>
      <w:r w:rsidR="00E04D8F" w:rsidRPr="00CF30EA">
        <w:rPr>
          <w:rFonts w:eastAsia="Times New Roman" w:cs="Arial"/>
          <w:b/>
          <w:bCs/>
          <w:lang w:val="en-GB"/>
        </w:rPr>
        <w:t xml:space="preserve">georeferenced </w:t>
      </w:r>
      <w:r w:rsidR="00CF653A" w:rsidRPr="00CF30EA">
        <w:rPr>
          <w:rFonts w:eastAsia="Times New Roman" w:cs="Arial"/>
          <w:b/>
          <w:bCs/>
          <w:lang w:val="en-GB"/>
        </w:rPr>
        <w:t xml:space="preserve">rectangular </w:t>
      </w:r>
      <w:r w:rsidR="00923D2F" w:rsidRPr="00CF30EA">
        <w:rPr>
          <w:rFonts w:eastAsia="Times New Roman" w:cs="Arial"/>
          <w:b/>
          <w:bCs/>
          <w:lang w:val="en-GB"/>
        </w:rPr>
        <w:t xml:space="preserve">grid </w:t>
      </w:r>
      <w:r w:rsidR="00923D2F" w:rsidRPr="00CF30EA">
        <w:rPr>
          <w:rFonts w:eastAsia="Times New Roman" w:cs="Arial"/>
          <w:bCs/>
          <w:lang w:val="en-GB"/>
        </w:rPr>
        <w:t xml:space="preserve">with </w:t>
      </w:r>
      <w:r w:rsidR="008303D8" w:rsidRPr="00CF30EA">
        <w:rPr>
          <w:rFonts w:eastAsia="Times New Roman" w:cs="Arial"/>
          <w:bCs/>
          <w:lang w:val="en-GB"/>
        </w:rPr>
        <w:t>geodetic coordinates, with the X</w:t>
      </w:r>
      <w:r w:rsidR="00923D2F" w:rsidRPr="00CF30EA">
        <w:rPr>
          <w:rFonts w:eastAsia="Times New Roman" w:cs="Arial"/>
          <w:bCs/>
          <w:lang w:val="en-GB"/>
        </w:rPr>
        <w:t>-axis directed eastward</w:t>
      </w:r>
      <w:r w:rsidR="008303D8" w:rsidRPr="00CF30EA">
        <w:rPr>
          <w:rFonts w:eastAsia="Times New Roman" w:cs="Arial"/>
          <w:bCs/>
          <w:lang w:val="en-GB"/>
        </w:rPr>
        <w:t xml:space="preserve">, the Y-axis directed northward, </w:t>
      </w:r>
      <w:r w:rsidR="00923D2F" w:rsidRPr="00CF30EA">
        <w:rPr>
          <w:rFonts w:eastAsia="Times New Roman" w:cs="Arial"/>
          <w:bCs/>
          <w:lang w:val="en-GB"/>
        </w:rPr>
        <w:t>and un</w:t>
      </w:r>
      <w:r w:rsidR="008303D8" w:rsidRPr="00CF30EA">
        <w:rPr>
          <w:rFonts w:eastAsia="Times New Roman" w:cs="Arial"/>
          <w:bCs/>
          <w:lang w:val="en-GB"/>
        </w:rPr>
        <w:t>iform spacing of points in each</w:t>
      </w:r>
      <w:r w:rsidR="00923D2F" w:rsidRPr="00CF30EA">
        <w:rPr>
          <w:rFonts w:eastAsia="Times New Roman" w:cs="Arial"/>
          <w:bCs/>
          <w:lang w:val="en-GB"/>
        </w:rPr>
        <w:t xml:space="preserve"> direction. </w:t>
      </w:r>
      <w:r w:rsidR="008303D8" w:rsidRPr="00CF30EA">
        <w:rPr>
          <w:rFonts w:eastAsia="Times New Roman" w:cs="Arial"/>
          <w:bCs/>
          <w:lang w:val="en-GB"/>
        </w:rPr>
        <w:t>Spac</w:t>
      </w:r>
      <w:r w:rsidR="009226E0" w:rsidRPr="00CF30EA">
        <w:rPr>
          <w:rFonts w:eastAsia="Times New Roman" w:cs="Arial"/>
          <w:bCs/>
          <w:lang w:val="en-GB"/>
        </w:rPr>
        <w:t>ing units are degrees of arc</w:t>
      </w:r>
    </w:p>
    <w:p w14:paraId="7A6E871A" w14:textId="77777777" w:rsidR="00E126C2" w:rsidRPr="00E126C2" w:rsidRDefault="00E126C2" w:rsidP="00E126C2">
      <w:pPr>
        <w:keepNext/>
        <w:spacing w:after="0"/>
        <w:rPr>
          <w:b/>
          <w:bCs/>
          <w:lang w:val="en-GB"/>
        </w:rPr>
      </w:pPr>
      <w:r w:rsidRPr="00E126C2">
        <w:rPr>
          <w:b/>
          <w:bCs/>
          <w:lang w:val="en-GB"/>
        </w:rPr>
        <w:t>result scope</w:t>
      </w:r>
    </w:p>
    <w:p w14:paraId="7D41F43E" w14:textId="77777777" w:rsidR="00E126C2" w:rsidRPr="00E126C2" w:rsidRDefault="00E126C2" w:rsidP="00E126C2">
      <w:pPr>
        <w:spacing w:after="60"/>
        <w:rPr>
          <w:lang w:val="en-GB"/>
        </w:rPr>
      </w:pPr>
      <w:r w:rsidRPr="00E126C2">
        <w:rPr>
          <w:lang w:val="en-GB"/>
        </w:rPr>
        <w:t>scope of the (data quality) result</w:t>
      </w:r>
    </w:p>
    <w:p w14:paraId="6643E761" w14:textId="77777777" w:rsidR="00E126C2" w:rsidRPr="00E126C2" w:rsidRDefault="00E126C2" w:rsidP="00E126C2">
      <w:pPr>
        <w:rPr>
          <w:lang w:val="en-GB"/>
        </w:rPr>
      </w:pPr>
      <w:r w:rsidRPr="00E126C2">
        <w:rPr>
          <w:lang w:val="en-GB"/>
        </w:rPr>
        <w:t>NOTE: Result scope is a subset of the data quality scope. [S-97 ed. 1.1]</w:t>
      </w:r>
    </w:p>
    <w:p w14:paraId="44A26DAF" w14:textId="6F08E56C" w:rsidR="00BB303E" w:rsidRPr="00CF30EA" w:rsidRDefault="002F1531" w:rsidP="00D83358">
      <w:pPr>
        <w:autoSpaceDE w:val="0"/>
        <w:autoSpaceDN w:val="0"/>
        <w:adjustRightInd w:val="0"/>
        <w:spacing w:after="0" w:line="240" w:lineRule="auto"/>
        <w:rPr>
          <w:rFonts w:cs="Arial"/>
          <w:b/>
          <w:bCs/>
          <w:color w:val="000000"/>
          <w:lang w:val="en-GB"/>
        </w:rPr>
      </w:pPr>
      <w:r>
        <w:rPr>
          <w:rFonts w:cs="Arial"/>
          <w:b/>
          <w:bCs/>
          <w:color w:val="000000"/>
          <w:lang w:val="en-GB"/>
        </w:rPr>
        <w:t>s</w:t>
      </w:r>
      <w:r w:rsidR="00D83358" w:rsidRPr="00CF30EA">
        <w:rPr>
          <w:rFonts w:cs="Arial"/>
          <w:b/>
          <w:bCs/>
          <w:color w:val="000000"/>
          <w:lang w:val="en-GB"/>
        </w:rPr>
        <w:t>ea</w:t>
      </w:r>
      <w:r w:rsidR="00BB303E" w:rsidRPr="00CF30EA">
        <w:rPr>
          <w:rFonts w:cs="Arial"/>
          <w:b/>
          <w:bCs/>
          <w:color w:val="000000"/>
          <w:lang w:val="en-GB"/>
        </w:rPr>
        <w:t xml:space="preserve"> </w:t>
      </w:r>
      <w:r>
        <w:rPr>
          <w:rFonts w:cs="Arial"/>
          <w:b/>
          <w:bCs/>
          <w:color w:val="000000"/>
          <w:lang w:val="en-GB"/>
        </w:rPr>
        <w:t>s</w:t>
      </w:r>
      <w:r w:rsidR="00BB303E" w:rsidRPr="00CF30EA">
        <w:rPr>
          <w:rFonts w:cs="Arial"/>
          <w:b/>
          <w:bCs/>
          <w:color w:val="000000"/>
          <w:lang w:val="en-GB"/>
        </w:rPr>
        <w:t>urface</w:t>
      </w:r>
    </w:p>
    <w:p w14:paraId="2656A885" w14:textId="4F0A9C30" w:rsidR="00376CC1" w:rsidRPr="00CF30EA" w:rsidRDefault="002F1531" w:rsidP="00D83358">
      <w:pPr>
        <w:spacing w:after="60" w:line="240" w:lineRule="auto"/>
        <w:rPr>
          <w:rFonts w:eastAsia="Times New Roman" w:cs="Arial"/>
          <w:lang w:val="en-GB"/>
        </w:rPr>
      </w:pPr>
      <w:r>
        <w:rPr>
          <w:rFonts w:eastAsia="Times New Roman" w:cs="Arial"/>
          <w:lang w:val="en-GB"/>
        </w:rPr>
        <w:t>a</w:t>
      </w:r>
      <w:r w:rsidR="00376CC1" w:rsidRPr="00CF30EA">
        <w:rPr>
          <w:rFonts w:eastAsia="Times New Roman" w:cs="Arial"/>
          <w:lang w:val="en-GB"/>
        </w:rPr>
        <w:t xml:space="preserve"> two-dimensional (in the horizontal plane) field representing the air-sea interface, with high-frequency fluctuations such as wind waves and swell</w:t>
      </w:r>
      <w:r w:rsidR="00673EF1" w:rsidRPr="00CF30EA">
        <w:rPr>
          <w:rFonts w:eastAsia="Times New Roman" w:cs="Arial"/>
          <w:lang w:val="en-GB"/>
        </w:rPr>
        <w:t>, but not astronomical tides,</w:t>
      </w:r>
      <w:r w:rsidR="009226E0" w:rsidRPr="00CF30EA">
        <w:rPr>
          <w:rFonts w:eastAsia="Times New Roman" w:cs="Arial"/>
          <w:lang w:val="en-GB"/>
        </w:rPr>
        <w:t xml:space="preserve"> filtered out</w:t>
      </w:r>
    </w:p>
    <w:p w14:paraId="658BB6E7" w14:textId="5A2C3423" w:rsidR="00376CC1" w:rsidRPr="00CF30EA" w:rsidRDefault="00BB303E" w:rsidP="00D83358">
      <w:pPr>
        <w:spacing w:after="60" w:line="240" w:lineRule="auto"/>
        <w:rPr>
          <w:rFonts w:cs="Arial"/>
          <w:color w:val="000000"/>
          <w:lang w:val="en-GB"/>
        </w:rPr>
      </w:pPr>
      <w:r w:rsidRPr="00CF30EA">
        <w:rPr>
          <w:rStyle w:val="NoteChar"/>
          <w:rFonts w:ascii="Arial" w:hAnsi="Arial" w:cs="Arial"/>
          <w:b w:val="0"/>
          <w:color w:val="auto"/>
          <w:sz w:val="20"/>
          <w:szCs w:val="20"/>
          <w:lang w:val="en-GB"/>
        </w:rPr>
        <w:t>EXAMPLE</w:t>
      </w:r>
      <w:r w:rsidR="00FA5B37" w:rsidRPr="00CF30EA">
        <w:rPr>
          <w:rStyle w:val="NoteChar"/>
          <w:rFonts w:ascii="Arial" w:hAnsi="Arial" w:cs="Arial"/>
          <w:b w:val="0"/>
          <w:color w:val="auto"/>
          <w:sz w:val="20"/>
          <w:szCs w:val="20"/>
          <w:lang w:val="en-GB"/>
        </w:rPr>
        <w:t>:</w:t>
      </w:r>
      <w:r w:rsidRPr="00CF30EA">
        <w:rPr>
          <w:rFonts w:cs="Arial"/>
          <w:lang w:val="en-GB"/>
        </w:rPr>
        <w:t xml:space="preserve"> s</w:t>
      </w:r>
      <w:r w:rsidRPr="00CF30EA">
        <w:rPr>
          <w:rFonts w:cs="Arial"/>
          <w:color w:val="000000"/>
          <w:lang w:val="en-GB"/>
        </w:rPr>
        <w:t>ea surface,</w:t>
      </w:r>
      <w:r w:rsidR="00376CC1" w:rsidRPr="00CF30EA">
        <w:rPr>
          <w:rFonts w:cs="Arial"/>
          <w:color w:val="000000"/>
          <w:lang w:val="en-GB"/>
        </w:rPr>
        <w:t xml:space="preserve"> river surface, and lake surface</w:t>
      </w:r>
      <w:r w:rsidR="00D83358">
        <w:rPr>
          <w:rFonts w:cs="Arial"/>
          <w:color w:val="000000"/>
          <w:lang w:val="en-GB"/>
        </w:rPr>
        <w:t>.</w:t>
      </w:r>
    </w:p>
    <w:p w14:paraId="3BF4ABC9" w14:textId="77777777" w:rsidR="00376CC1" w:rsidRDefault="00376CC1" w:rsidP="0089545B">
      <w:pPr>
        <w:spacing w:after="120" w:line="240" w:lineRule="auto"/>
        <w:rPr>
          <w:rFonts w:eastAsia="Times New Roman" w:cs="Arial"/>
          <w:lang w:val="en-GB"/>
        </w:rPr>
      </w:pPr>
      <w:r w:rsidRPr="00CF30EA">
        <w:rPr>
          <w:rStyle w:val="NoteChar"/>
          <w:rFonts w:ascii="Arial" w:hAnsi="Arial" w:cs="Arial"/>
          <w:b w:val="0"/>
          <w:color w:val="auto"/>
          <w:sz w:val="20"/>
          <w:szCs w:val="20"/>
          <w:lang w:val="en-GB"/>
        </w:rPr>
        <w:t>NOTE</w:t>
      </w:r>
      <w:r w:rsidR="00FA5B37" w:rsidRPr="00CF30EA">
        <w:rPr>
          <w:rFonts w:eastAsia="Times New Roman" w:cs="Arial"/>
          <w:b/>
          <w:lang w:val="en-GB"/>
        </w:rPr>
        <w:t>:</w:t>
      </w:r>
      <w:r w:rsidRPr="00CF30EA">
        <w:rPr>
          <w:rFonts w:eastAsia="Times New Roman" w:cs="Arial"/>
          <w:lang w:val="en-GB"/>
        </w:rPr>
        <w:t xml:space="preserve"> This implies marine water, lakes, waterways, navigable rivers, etc.</w:t>
      </w:r>
    </w:p>
    <w:p w14:paraId="05DE6B38" w14:textId="77777777" w:rsidR="001E58BC" w:rsidRPr="001E58BC" w:rsidRDefault="001E58BC" w:rsidP="001E58BC">
      <w:pPr>
        <w:keepNext/>
        <w:spacing w:after="0"/>
        <w:rPr>
          <w:b/>
          <w:bCs/>
          <w:lang w:val="en-GB"/>
        </w:rPr>
      </w:pPr>
      <w:r w:rsidRPr="001E58BC">
        <w:rPr>
          <w:b/>
          <w:bCs/>
          <w:lang w:val="en-GB"/>
        </w:rPr>
        <w:t>sequence</w:t>
      </w:r>
    </w:p>
    <w:p w14:paraId="40C3F027" w14:textId="77777777" w:rsidR="001E58BC" w:rsidRPr="001E58BC" w:rsidRDefault="001E58BC" w:rsidP="001E58BC">
      <w:pPr>
        <w:spacing w:before="60" w:after="120" w:line="240" w:lineRule="auto"/>
        <w:rPr>
          <w:lang w:val="en-GB"/>
        </w:rPr>
      </w:pPr>
      <w:r w:rsidRPr="001E58BC">
        <w:rPr>
          <w:lang w:val="en-GB"/>
        </w:rPr>
        <w:t xml:space="preserve">finite, ordered collection of related items (objects or values) that may be repeated </w:t>
      </w:r>
    </w:p>
    <w:p w14:paraId="37E0D379" w14:textId="77777777" w:rsidR="001E58BC" w:rsidRPr="001E58BC" w:rsidRDefault="001E58BC" w:rsidP="00E97D3D">
      <w:pPr>
        <w:tabs>
          <w:tab w:val="left" w:pos="960"/>
        </w:tabs>
        <w:spacing w:after="120" w:line="210" w:lineRule="atLeast"/>
        <w:rPr>
          <w:szCs w:val="22"/>
          <w:lang w:val="en-GB"/>
        </w:rPr>
      </w:pPr>
      <w:r w:rsidRPr="001E58BC">
        <w:rPr>
          <w:szCs w:val="22"/>
          <w:lang w:val="en-GB"/>
        </w:rPr>
        <w:t>NOTE: Logically, a sequence is a set of pairs &lt;item, offset&gt;. LISP syntax, which delimits sequences with parentheses and separates elements in the sequence with commas, is used in this international standard [ISO 19107]</w:t>
      </w:r>
    </w:p>
    <w:p w14:paraId="1F9DC0E8" w14:textId="77777777" w:rsidR="00AF175C" w:rsidRPr="00AF175C" w:rsidRDefault="00AF175C" w:rsidP="00AF175C">
      <w:pPr>
        <w:keepNext/>
        <w:spacing w:after="0"/>
        <w:rPr>
          <w:b/>
          <w:bCs/>
          <w:lang w:val="en-GB"/>
        </w:rPr>
      </w:pPr>
      <w:r w:rsidRPr="00AF175C">
        <w:rPr>
          <w:b/>
          <w:bCs/>
          <w:lang w:val="en-GB"/>
        </w:rPr>
        <w:t>standalone quality report</w:t>
      </w:r>
    </w:p>
    <w:p w14:paraId="01FE556F" w14:textId="77777777" w:rsidR="00AF175C" w:rsidRPr="00AF175C" w:rsidRDefault="00AF175C" w:rsidP="00AF175C">
      <w:pPr>
        <w:rPr>
          <w:lang w:val="en-GB"/>
        </w:rPr>
      </w:pPr>
      <w:r w:rsidRPr="00AF175C">
        <w:rPr>
          <w:lang w:val="en-GB"/>
        </w:rPr>
        <w:t>free text document providing fully detailed information about data quality evaluations, results and measures used [ISO 19157:2013]</w:t>
      </w:r>
    </w:p>
    <w:p w14:paraId="2609F80D" w14:textId="5338CDAF" w:rsidR="00B9585F" w:rsidRPr="00CF30EA" w:rsidRDefault="002F1531" w:rsidP="00D83358">
      <w:pPr>
        <w:spacing w:after="0" w:line="240" w:lineRule="auto"/>
        <w:rPr>
          <w:rFonts w:cs="Arial"/>
          <w:b/>
          <w:bCs/>
          <w:color w:val="000000"/>
          <w:lang w:val="en-GB"/>
        </w:rPr>
      </w:pPr>
      <w:r>
        <w:rPr>
          <w:rFonts w:cs="Arial"/>
          <w:b/>
          <w:bCs/>
          <w:color w:val="000000"/>
          <w:lang w:val="en-GB"/>
        </w:rPr>
        <w:t>s</w:t>
      </w:r>
      <w:r w:rsidR="00D83358" w:rsidRPr="00CF30EA">
        <w:rPr>
          <w:rFonts w:cs="Arial"/>
          <w:b/>
          <w:bCs/>
          <w:color w:val="000000"/>
          <w:lang w:val="en-GB"/>
        </w:rPr>
        <w:t>urface</w:t>
      </w:r>
      <w:r w:rsidR="00B9585F" w:rsidRPr="00CF30EA">
        <w:rPr>
          <w:rFonts w:cs="Arial"/>
          <w:b/>
          <w:bCs/>
          <w:color w:val="000000"/>
          <w:lang w:val="en-GB"/>
        </w:rPr>
        <w:t xml:space="preserve"> </w:t>
      </w:r>
      <w:r>
        <w:rPr>
          <w:rFonts w:cs="Arial"/>
          <w:b/>
          <w:bCs/>
          <w:color w:val="000000"/>
          <w:lang w:val="en-GB"/>
        </w:rPr>
        <w:t>c</w:t>
      </w:r>
      <w:r w:rsidR="00B9585F" w:rsidRPr="00CF30EA">
        <w:rPr>
          <w:rFonts w:cs="Arial"/>
          <w:b/>
          <w:bCs/>
          <w:color w:val="000000"/>
          <w:lang w:val="en-GB"/>
        </w:rPr>
        <w:t xml:space="preserve">urrent  </w:t>
      </w:r>
    </w:p>
    <w:p w14:paraId="677DD400" w14:textId="7DFBBCB9" w:rsidR="00B4613D" w:rsidRPr="00CF30EA" w:rsidRDefault="002F1531" w:rsidP="00D83358">
      <w:pPr>
        <w:spacing w:after="60" w:line="240" w:lineRule="auto"/>
        <w:rPr>
          <w:rFonts w:cs="Arial"/>
          <w:lang w:val="en-GB"/>
        </w:rPr>
      </w:pPr>
      <w:r>
        <w:rPr>
          <w:rFonts w:cs="Arial"/>
          <w:lang w:val="en-GB"/>
        </w:rPr>
        <w:t>t</w:t>
      </w:r>
      <w:r w:rsidR="00B9585F" w:rsidRPr="00CF30EA">
        <w:rPr>
          <w:rFonts w:cs="Arial"/>
          <w:lang w:val="en-GB"/>
        </w:rPr>
        <w:t xml:space="preserve">he horizontal motion of water at a navigationally significant </w:t>
      </w:r>
      <w:r w:rsidR="00B9585F" w:rsidRPr="00CF30EA">
        <w:rPr>
          <w:rFonts w:cs="Arial"/>
          <w:b/>
          <w:lang w:val="en-GB"/>
        </w:rPr>
        <w:t>depth</w:t>
      </w:r>
      <w:r w:rsidR="00700AF7" w:rsidRPr="00CF30EA">
        <w:rPr>
          <w:rFonts w:cs="Arial"/>
          <w:b/>
          <w:lang w:val="en-GB"/>
        </w:rPr>
        <w:t xml:space="preserve">, </w:t>
      </w:r>
      <w:r w:rsidR="00700AF7" w:rsidRPr="00CF30EA">
        <w:rPr>
          <w:rFonts w:cs="Arial"/>
          <w:lang w:val="en-GB"/>
        </w:rPr>
        <w:t xml:space="preserve">or the vertical average over a </w:t>
      </w:r>
      <w:r w:rsidR="00700AF7" w:rsidRPr="00CF30EA">
        <w:rPr>
          <w:rFonts w:cs="Arial"/>
          <w:b/>
          <w:lang w:val="en-GB"/>
        </w:rPr>
        <w:t>depth,</w:t>
      </w:r>
      <w:r w:rsidR="00B9585F" w:rsidRPr="00CF30EA">
        <w:rPr>
          <w:rFonts w:cs="Arial"/>
          <w:lang w:val="en-GB"/>
        </w:rPr>
        <w:t xml:space="preserve"> represented as a velocity </w:t>
      </w:r>
      <w:r w:rsidR="00B9585F" w:rsidRPr="00CF30EA">
        <w:rPr>
          <w:rFonts w:cs="Arial"/>
          <w:b/>
          <w:lang w:val="en-GB"/>
        </w:rPr>
        <w:t>vector</w:t>
      </w:r>
      <w:r w:rsidR="00B9585F" w:rsidRPr="00CF30EA">
        <w:rPr>
          <w:rFonts w:cs="Arial"/>
          <w:lang w:val="en-GB"/>
        </w:rPr>
        <w:t xml:space="preserve"> (</w:t>
      </w:r>
      <w:r w:rsidR="00D83358">
        <w:rPr>
          <w:rFonts w:cs="Arial"/>
          <w:lang w:val="en-GB"/>
        </w:rPr>
        <w:t>that is</w:t>
      </w:r>
      <w:r w:rsidR="00B9585F" w:rsidRPr="00CF30EA">
        <w:rPr>
          <w:rFonts w:cs="Arial"/>
          <w:lang w:val="en-GB"/>
        </w:rPr>
        <w:t xml:space="preserve">, speed and direction). </w:t>
      </w:r>
      <w:r w:rsidR="00E60DE9" w:rsidRPr="00CF30EA">
        <w:rPr>
          <w:rFonts w:cs="Arial"/>
          <w:b/>
          <w:lang w:val="en-GB"/>
        </w:rPr>
        <w:t>Depths</w:t>
      </w:r>
      <w:r w:rsidR="00E60DE9" w:rsidRPr="00CF30EA">
        <w:rPr>
          <w:rFonts w:cs="Arial"/>
          <w:lang w:val="en-GB"/>
        </w:rPr>
        <w:t xml:space="preserve"> may extend from the </w:t>
      </w:r>
      <w:r w:rsidR="00E60DE9" w:rsidRPr="00CF30EA">
        <w:rPr>
          <w:rFonts w:cs="Arial"/>
          <w:b/>
          <w:lang w:val="en-GB"/>
        </w:rPr>
        <w:t>sea surface</w:t>
      </w:r>
      <w:r w:rsidR="009226E0" w:rsidRPr="00CF30EA">
        <w:rPr>
          <w:rFonts w:cs="Arial"/>
          <w:lang w:val="en-GB"/>
        </w:rPr>
        <w:t xml:space="preserve"> down to 25 metres</w:t>
      </w:r>
    </w:p>
    <w:p w14:paraId="613AF690" w14:textId="4E4528D6" w:rsidR="00B9585F" w:rsidRPr="00CF30EA" w:rsidRDefault="00E60DE9" w:rsidP="0089545B">
      <w:pPr>
        <w:spacing w:after="120" w:line="240" w:lineRule="auto"/>
        <w:rPr>
          <w:rFonts w:cs="Arial"/>
          <w:lang w:val="en-GB"/>
        </w:rPr>
      </w:pPr>
      <w:r w:rsidRPr="00CF30EA">
        <w:rPr>
          <w:rFonts w:cs="Arial"/>
          <w:lang w:val="en-GB"/>
        </w:rPr>
        <w:t>NOTE:</w:t>
      </w:r>
      <w:r w:rsidR="00B4613D" w:rsidRPr="00CF30EA">
        <w:rPr>
          <w:rFonts w:cs="Arial"/>
          <w:lang w:val="en-GB"/>
        </w:rPr>
        <w:t xml:space="preserve"> IHO Hydrographic Dictionary: </w:t>
      </w:r>
      <w:r w:rsidR="00D83358">
        <w:rPr>
          <w:rFonts w:cs="Arial"/>
          <w:lang w:val="en-GB"/>
        </w:rPr>
        <w:t>Current, surface:</w:t>
      </w:r>
      <w:r w:rsidR="00B4613D" w:rsidRPr="00CF30EA">
        <w:rPr>
          <w:rFonts w:cs="Arial"/>
          <w:lang w:val="en-GB"/>
        </w:rPr>
        <w:t xml:space="preserve"> A </w:t>
      </w:r>
      <w:r w:rsidRPr="00CF30EA">
        <w:rPr>
          <w:rFonts w:cs="Arial"/>
          <w:lang w:val="en-GB"/>
        </w:rPr>
        <w:t>current</w:t>
      </w:r>
      <w:r w:rsidR="00B4613D" w:rsidRPr="00CF30EA">
        <w:rPr>
          <w:rFonts w:cs="Arial"/>
          <w:lang w:val="en-GB"/>
        </w:rPr>
        <w:t xml:space="preserve"> that does not extend more than a few (2-3) </w:t>
      </w:r>
      <w:r w:rsidRPr="00CF30EA">
        <w:rPr>
          <w:rFonts w:cs="Arial"/>
          <w:lang w:val="en-GB"/>
        </w:rPr>
        <w:t>metres</w:t>
      </w:r>
      <w:r w:rsidR="00B4613D" w:rsidRPr="00CF30EA">
        <w:rPr>
          <w:rFonts w:cs="Arial"/>
          <w:lang w:val="en-GB"/>
        </w:rPr>
        <w:t xml:space="preserve"> below the surface.</w:t>
      </w:r>
    </w:p>
    <w:p w14:paraId="0001F59B" w14:textId="69E2E28F" w:rsidR="00B9585F" w:rsidRPr="00CF30EA" w:rsidRDefault="002F1531" w:rsidP="00D83358">
      <w:pPr>
        <w:spacing w:after="0" w:line="240" w:lineRule="auto"/>
        <w:rPr>
          <w:rFonts w:cs="Arial"/>
          <w:b/>
          <w:lang w:val="en-GB"/>
        </w:rPr>
      </w:pPr>
      <w:r>
        <w:rPr>
          <w:rFonts w:cs="Arial"/>
          <w:b/>
          <w:lang w:val="en-GB"/>
        </w:rPr>
        <w:t>s</w:t>
      </w:r>
      <w:r w:rsidR="00D83358" w:rsidRPr="00CF30EA">
        <w:rPr>
          <w:rFonts w:cs="Arial"/>
          <w:b/>
          <w:lang w:val="en-GB"/>
        </w:rPr>
        <w:t>urface</w:t>
      </w:r>
      <w:r w:rsidR="00B9585F" w:rsidRPr="00CF30EA">
        <w:rPr>
          <w:rFonts w:cs="Arial"/>
          <w:b/>
          <w:lang w:val="en-GB"/>
        </w:rPr>
        <w:t xml:space="preserve"> </w:t>
      </w:r>
      <w:r>
        <w:rPr>
          <w:rFonts w:cs="Arial"/>
          <w:b/>
          <w:lang w:val="en-GB"/>
        </w:rPr>
        <w:t>c</w:t>
      </w:r>
      <w:r w:rsidR="00B9585F" w:rsidRPr="00CF30EA">
        <w:rPr>
          <w:rFonts w:cs="Arial"/>
          <w:b/>
          <w:lang w:val="en-GB"/>
        </w:rPr>
        <w:t xml:space="preserve">urrent </w:t>
      </w:r>
      <w:r>
        <w:rPr>
          <w:rFonts w:cs="Arial"/>
          <w:b/>
          <w:lang w:val="en-GB"/>
        </w:rPr>
        <w:t>d</w:t>
      </w:r>
      <w:r w:rsidR="00B9585F" w:rsidRPr="00CF30EA">
        <w:rPr>
          <w:rFonts w:cs="Arial"/>
          <w:b/>
          <w:lang w:val="en-GB"/>
        </w:rPr>
        <w:t>irection</w:t>
      </w:r>
    </w:p>
    <w:p w14:paraId="6637EBB6" w14:textId="51625A51" w:rsidR="00B9585F" w:rsidRPr="00CF30EA" w:rsidRDefault="002F1531" w:rsidP="00D83358">
      <w:pPr>
        <w:spacing w:after="60" w:line="240" w:lineRule="auto"/>
        <w:rPr>
          <w:rFonts w:cs="Arial"/>
          <w:lang w:val="en-GB"/>
        </w:rPr>
      </w:pPr>
      <w:r>
        <w:rPr>
          <w:rFonts w:cs="Arial"/>
          <w:lang w:val="en-GB"/>
        </w:rPr>
        <w:t>t</w:t>
      </w:r>
      <w:r w:rsidR="00B9585F" w:rsidRPr="00CF30EA">
        <w:rPr>
          <w:rFonts w:cs="Arial"/>
          <w:lang w:val="en-GB"/>
        </w:rPr>
        <w:t xml:space="preserve">he direction toward which the </w:t>
      </w:r>
      <w:r w:rsidR="00CF653A" w:rsidRPr="00CF30EA">
        <w:rPr>
          <w:rFonts w:cs="Arial"/>
          <w:lang w:val="en-GB"/>
        </w:rPr>
        <w:t xml:space="preserve">surface </w:t>
      </w:r>
      <w:r w:rsidR="00B9585F" w:rsidRPr="00CF30EA">
        <w:rPr>
          <w:rFonts w:cs="Arial"/>
          <w:lang w:val="en-GB"/>
        </w:rPr>
        <w:t>current flows</w:t>
      </w:r>
      <w:r w:rsidR="009226E0" w:rsidRPr="00CF30EA">
        <w:rPr>
          <w:rFonts w:cs="Arial"/>
          <w:lang w:val="en-GB"/>
        </w:rPr>
        <w:t>. Units are arc-degrees</w:t>
      </w:r>
    </w:p>
    <w:p w14:paraId="4EB98609" w14:textId="026E48BB" w:rsidR="00B9585F" w:rsidRPr="00CF30EA" w:rsidRDefault="00B9585F" w:rsidP="0089545B">
      <w:pPr>
        <w:spacing w:after="120" w:line="240" w:lineRule="auto"/>
        <w:rPr>
          <w:rFonts w:cs="Arial"/>
          <w:lang w:val="en-GB"/>
        </w:rPr>
      </w:pPr>
      <w:r w:rsidRPr="00CF30EA">
        <w:rPr>
          <w:rStyle w:val="NoteChar"/>
          <w:rFonts w:ascii="Arial" w:hAnsi="Arial" w:cs="Arial"/>
          <w:b w:val="0"/>
          <w:color w:val="auto"/>
          <w:sz w:val="20"/>
          <w:szCs w:val="20"/>
          <w:lang w:val="en-GB"/>
        </w:rPr>
        <w:t>NOTE</w:t>
      </w:r>
      <w:r w:rsidRPr="00CF30EA">
        <w:rPr>
          <w:rFonts w:cs="Arial"/>
          <w:lang w:val="en-GB"/>
        </w:rPr>
        <w:t xml:space="preserve">: </w:t>
      </w:r>
      <w:r w:rsidR="00D83358">
        <w:rPr>
          <w:rFonts w:cs="Arial"/>
          <w:lang w:val="en-GB"/>
        </w:rPr>
        <w:t>M</w:t>
      </w:r>
      <w:r w:rsidRPr="00CF30EA">
        <w:rPr>
          <w:rFonts w:cs="Arial"/>
          <w:lang w:val="en-GB"/>
        </w:rPr>
        <w:t>easured clockwise from true north. AKA set</w:t>
      </w:r>
      <w:r w:rsidR="00E60DE9" w:rsidRPr="00CF30EA">
        <w:rPr>
          <w:rFonts w:cs="Arial"/>
          <w:lang w:val="en-GB"/>
        </w:rPr>
        <w:t>.</w:t>
      </w:r>
    </w:p>
    <w:p w14:paraId="5504333E" w14:textId="5876F4AC" w:rsidR="00700AF7" w:rsidRPr="00CF30EA" w:rsidRDefault="002F1531" w:rsidP="00D83358">
      <w:pPr>
        <w:spacing w:after="0" w:line="240" w:lineRule="auto"/>
        <w:rPr>
          <w:rFonts w:cs="Arial"/>
          <w:b/>
          <w:lang w:val="en-GB"/>
        </w:rPr>
      </w:pPr>
      <w:r>
        <w:rPr>
          <w:rFonts w:cs="Arial"/>
          <w:b/>
          <w:lang w:val="en-GB"/>
        </w:rPr>
        <w:t>s</w:t>
      </w:r>
      <w:r w:rsidR="00D83358" w:rsidRPr="00CF30EA">
        <w:rPr>
          <w:rFonts w:cs="Arial"/>
          <w:b/>
          <w:lang w:val="en-GB"/>
        </w:rPr>
        <w:t>urface</w:t>
      </w:r>
      <w:r w:rsidR="00700AF7" w:rsidRPr="00CF30EA">
        <w:rPr>
          <w:rFonts w:cs="Arial"/>
          <w:b/>
          <w:lang w:val="en-GB"/>
        </w:rPr>
        <w:t xml:space="preserve"> </w:t>
      </w:r>
      <w:r>
        <w:rPr>
          <w:rFonts w:cs="Arial"/>
          <w:b/>
          <w:lang w:val="en-GB"/>
        </w:rPr>
        <w:t>c</w:t>
      </w:r>
      <w:r w:rsidR="00700AF7" w:rsidRPr="00CF30EA">
        <w:rPr>
          <w:rFonts w:cs="Arial"/>
          <w:b/>
          <w:lang w:val="en-GB"/>
        </w:rPr>
        <w:t xml:space="preserve">urrent </w:t>
      </w:r>
      <w:r>
        <w:rPr>
          <w:rFonts w:cs="Arial"/>
          <w:b/>
          <w:lang w:val="en-GB"/>
        </w:rPr>
        <w:t>s</w:t>
      </w:r>
      <w:r w:rsidR="00700AF7" w:rsidRPr="00CF30EA">
        <w:rPr>
          <w:rFonts w:cs="Arial"/>
          <w:b/>
          <w:lang w:val="en-GB"/>
        </w:rPr>
        <w:t>peed</w:t>
      </w:r>
    </w:p>
    <w:p w14:paraId="32697434" w14:textId="52140478" w:rsidR="00700AF7" w:rsidRPr="00CF30EA" w:rsidRDefault="00841FD8" w:rsidP="0089545B">
      <w:pPr>
        <w:spacing w:after="120" w:line="240" w:lineRule="auto"/>
        <w:rPr>
          <w:rFonts w:cs="Arial"/>
          <w:lang w:val="en-GB"/>
        </w:rPr>
      </w:pPr>
      <w:r>
        <w:rPr>
          <w:rFonts w:cs="Arial"/>
          <w:lang w:val="en-GB"/>
        </w:rPr>
        <w:t>t</w:t>
      </w:r>
      <w:r w:rsidR="00700AF7" w:rsidRPr="00CF30EA">
        <w:rPr>
          <w:rFonts w:cs="Arial"/>
          <w:lang w:val="en-GB"/>
        </w:rPr>
        <w:t xml:space="preserve">he speed (rate of change of position over time) of a </w:t>
      </w:r>
      <w:r w:rsidR="00700AF7" w:rsidRPr="00D83358">
        <w:rPr>
          <w:rFonts w:cs="Arial"/>
          <w:b/>
          <w:lang w:val="en-GB"/>
        </w:rPr>
        <w:t>surface current</w:t>
      </w:r>
      <w:r w:rsidR="00700AF7" w:rsidRPr="00CF30EA">
        <w:rPr>
          <w:rFonts w:cs="Arial"/>
          <w:lang w:val="en-GB"/>
        </w:rPr>
        <w:t>. Units are kn</w:t>
      </w:r>
      <w:r w:rsidR="00CD21F1" w:rsidRPr="00CF30EA">
        <w:rPr>
          <w:rFonts w:cs="Arial"/>
          <w:lang w:val="en-GB"/>
        </w:rPr>
        <w:t>ots</w:t>
      </w:r>
    </w:p>
    <w:p w14:paraId="30CB350C" w14:textId="415A0DCD" w:rsidR="00493910" w:rsidRPr="00CF30EA" w:rsidRDefault="00841FD8" w:rsidP="00D83358">
      <w:pPr>
        <w:spacing w:after="0" w:line="240" w:lineRule="auto"/>
        <w:rPr>
          <w:rFonts w:eastAsia="Times New Roman" w:cs="Arial"/>
          <w:b/>
          <w:bCs/>
          <w:lang w:val="en-GB"/>
        </w:rPr>
      </w:pPr>
      <w:r>
        <w:rPr>
          <w:rFonts w:eastAsia="Times New Roman" w:cs="Arial"/>
          <w:b/>
          <w:bCs/>
          <w:lang w:val="en-GB"/>
        </w:rPr>
        <w:t>t</w:t>
      </w:r>
      <w:r w:rsidR="00D83358" w:rsidRPr="00CF30EA">
        <w:rPr>
          <w:rFonts w:eastAsia="Times New Roman" w:cs="Arial"/>
          <w:b/>
          <w:bCs/>
          <w:lang w:val="en-GB"/>
        </w:rPr>
        <w:t>essellation</w:t>
      </w:r>
      <w:r w:rsidR="00493910" w:rsidRPr="00CF30EA">
        <w:rPr>
          <w:rFonts w:eastAsia="Times New Roman" w:cs="Arial"/>
          <w:b/>
          <w:bCs/>
          <w:lang w:val="en-GB"/>
        </w:rPr>
        <w:t xml:space="preserve"> </w:t>
      </w:r>
    </w:p>
    <w:p w14:paraId="17FB0EF8" w14:textId="7087067D" w:rsidR="00493910" w:rsidRPr="00CF30EA" w:rsidRDefault="00841FD8" w:rsidP="0089545B">
      <w:pPr>
        <w:spacing w:after="120" w:line="240" w:lineRule="auto"/>
        <w:rPr>
          <w:rFonts w:eastAsia="Times New Roman" w:cs="Arial"/>
          <w:b/>
          <w:bCs/>
          <w:lang w:val="en-GB"/>
        </w:rPr>
      </w:pPr>
      <w:r>
        <w:rPr>
          <w:rFonts w:eastAsia="Times New Roman" w:cs="Arial"/>
          <w:bCs/>
          <w:lang w:val="en-GB"/>
        </w:rPr>
        <w:lastRenderedPageBreak/>
        <w:t>p</w:t>
      </w:r>
      <w:r w:rsidR="00493910" w:rsidRPr="00CF30EA">
        <w:rPr>
          <w:rFonts w:eastAsia="Times New Roman" w:cs="Arial"/>
          <w:bCs/>
          <w:lang w:val="en-GB"/>
        </w:rPr>
        <w:t>artitioning of a space into a set of conterminous ge</w:t>
      </w:r>
      <w:r w:rsidR="00CD21F1" w:rsidRPr="00CF30EA">
        <w:rPr>
          <w:rFonts w:eastAsia="Times New Roman" w:cs="Arial"/>
          <w:bCs/>
          <w:lang w:val="en-GB"/>
        </w:rPr>
        <w:t xml:space="preserve">ometric objects having the same </w:t>
      </w:r>
      <w:r w:rsidR="00493910" w:rsidRPr="00CF30EA">
        <w:rPr>
          <w:rFonts w:eastAsia="Times New Roman" w:cs="Arial"/>
          <w:bCs/>
          <w:lang w:val="en-GB"/>
        </w:rPr>
        <w:t>dimension as the space being partitioned [ISO 19123] NOTE A tessellation composed of congruent regular polygons or polyhedra is a regular tessellation; One composed of regular, but non-congruent polygons or polyhedra is semi-regular. Otherwise the tessellation is irregular</w:t>
      </w:r>
    </w:p>
    <w:p w14:paraId="536D4C4E" w14:textId="77777777" w:rsidR="00AF175C" w:rsidRPr="00AF175C" w:rsidRDefault="00AF175C" w:rsidP="00AF175C">
      <w:pPr>
        <w:keepNext/>
        <w:spacing w:after="0"/>
        <w:rPr>
          <w:b/>
          <w:bCs/>
          <w:lang w:val="en-GB"/>
        </w:rPr>
      </w:pPr>
      <w:r w:rsidRPr="00AF175C">
        <w:rPr>
          <w:b/>
          <w:bCs/>
          <w:lang w:val="en-GB"/>
        </w:rPr>
        <w:t>temporal series</w:t>
      </w:r>
    </w:p>
    <w:p w14:paraId="23152581" w14:textId="77777777" w:rsidR="00AF175C" w:rsidRPr="00AF175C" w:rsidRDefault="00AF175C" w:rsidP="00AF175C">
      <w:pPr>
        <w:spacing w:before="60" w:after="120"/>
        <w:rPr>
          <w:lang w:val="en-GB"/>
        </w:rPr>
      </w:pPr>
      <w:r w:rsidRPr="00AF175C">
        <w:rPr>
          <w:lang w:val="en-GB"/>
        </w:rPr>
        <w:t>collection of datasets with data for the same geographical area at different times or for successive periods</w:t>
      </w:r>
    </w:p>
    <w:p w14:paraId="7F2D984D" w14:textId="77777777" w:rsidR="001E58BC" w:rsidRPr="001E58BC" w:rsidRDefault="001E58BC" w:rsidP="001E58BC">
      <w:pPr>
        <w:keepNext/>
        <w:spacing w:after="0"/>
        <w:rPr>
          <w:b/>
          <w:bCs/>
          <w:lang w:val="en-GB"/>
        </w:rPr>
      </w:pPr>
      <w:r w:rsidRPr="001E58BC">
        <w:rPr>
          <w:b/>
          <w:bCs/>
          <w:lang w:val="en-GB"/>
        </w:rPr>
        <w:t>timestamp</w:t>
      </w:r>
    </w:p>
    <w:p w14:paraId="1338C45A" w14:textId="77777777" w:rsidR="001E58BC" w:rsidRPr="001C5D8F" w:rsidRDefault="001E58BC" w:rsidP="001E58BC">
      <w:pPr>
        <w:spacing w:before="60" w:after="120" w:line="240" w:lineRule="auto"/>
        <w:rPr>
          <w:lang w:val="en-GB"/>
        </w:rPr>
      </w:pPr>
      <w:r w:rsidRPr="001E58BC">
        <w:rPr>
          <w:lang w:val="en-GB"/>
        </w:rPr>
        <w:t>value of time at which an object’s state is measured and recorded [ISO 19132]</w:t>
      </w:r>
    </w:p>
    <w:p w14:paraId="4BD12770" w14:textId="2EB6BF98" w:rsidR="008E668C" w:rsidRPr="00CF30EA" w:rsidRDefault="00841FD8" w:rsidP="00D83358">
      <w:pPr>
        <w:autoSpaceDE w:val="0"/>
        <w:autoSpaceDN w:val="0"/>
        <w:adjustRightInd w:val="0"/>
        <w:spacing w:after="0" w:line="240" w:lineRule="auto"/>
        <w:rPr>
          <w:rFonts w:cs="Arial"/>
          <w:b/>
          <w:bCs/>
          <w:color w:val="000000"/>
          <w:lang w:val="en-GB"/>
        </w:rPr>
      </w:pPr>
      <w:r>
        <w:rPr>
          <w:rFonts w:cs="Arial"/>
          <w:b/>
          <w:bCs/>
          <w:color w:val="000000"/>
          <w:lang w:val="en-GB"/>
        </w:rPr>
        <w:t>u</w:t>
      </w:r>
      <w:r w:rsidR="00D83358" w:rsidRPr="00CF30EA">
        <w:rPr>
          <w:rFonts w:cs="Arial"/>
          <w:b/>
          <w:bCs/>
          <w:color w:val="000000"/>
          <w:lang w:val="en-GB"/>
        </w:rPr>
        <w:t>ncertainty</w:t>
      </w:r>
    </w:p>
    <w:p w14:paraId="1935E51E" w14:textId="58857AB8" w:rsidR="00CE0B94" w:rsidRPr="00CF30EA" w:rsidRDefault="00841FD8" w:rsidP="006B3514">
      <w:pPr>
        <w:autoSpaceDE w:val="0"/>
        <w:autoSpaceDN w:val="0"/>
        <w:adjustRightInd w:val="0"/>
        <w:spacing w:after="60" w:line="240" w:lineRule="auto"/>
        <w:rPr>
          <w:rFonts w:cs="Arial"/>
          <w:b/>
          <w:lang w:val="en-GB"/>
        </w:rPr>
      </w:pPr>
      <w:r>
        <w:rPr>
          <w:rFonts w:cs="Arial"/>
          <w:lang w:val="en-GB"/>
        </w:rPr>
        <w:t>t</w:t>
      </w:r>
      <w:r w:rsidR="00CE0B94" w:rsidRPr="00CF30EA">
        <w:rPr>
          <w:rFonts w:cs="Arial"/>
          <w:lang w:val="en-GB"/>
        </w:rPr>
        <w:t xml:space="preserve">he interval (u) about a </w:t>
      </w:r>
      <w:r w:rsidR="00CE0B94" w:rsidRPr="00CF30EA">
        <w:rPr>
          <w:rFonts w:cs="Arial"/>
          <w:color w:val="000000"/>
          <w:lang w:val="en-GB"/>
        </w:rPr>
        <w:t>gi</w:t>
      </w:r>
      <w:r w:rsidR="00CE0B94" w:rsidRPr="00CF30EA">
        <w:rPr>
          <w:rFonts w:cs="Arial"/>
          <w:lang w:val="en-GB"/>
        </w:rPr>
        <w:t xml:space="preserve">ven value (x) that will contain the true value (v) at a </w:t>
      </w:r>
      <w:r w:rsidR="00CE0B94" w:rsidRPr="00CF30EA">
        <w:rPr>
          <w:rFonts w:cs="Arial"/>
          <w:color w:val="000000"/>
          <w:lang w:val="en-GB"/>
        </w:rPr>
        <w:t>gi</w:t>
      </w:r>
      <w:r w:rsidR="00CE0B94" w:rsidRPr="00CF30EA">
        <w:rPr>
          <w:rFonts w:cs="Arial"/>
          <w:lang w:val="en-GB"/>
        </w:rPr>
        <w:t xml:space="preserve">ven </w:t>
      </w:r>
      <w:r w:rsidR="00CE0B94" w:rsidRPr="00CF30EA">
        <w:rPr>
          <w:rFonts w:cs="Arial"/>
          <w:b/>
          <w:lang w:val="en-GB"/>
        </w:rPr>
        <w:t>confidence</w:t>
      </w:r>
      <w:r w:rsidR="00CE0B94" w:rsidRPr="00CF30EA">
        <w:rPr>
          <w:rFonts w:cs="Arial"/>
          <w:lang w:val="en-GB"/>
        </w:rPr>
        <w:t xml:space="preserve"> </w:t>
      </w:r>
      <w:r w:rsidR="00CE0B94" w:rsidRPr="00CF30EA">
        <w:rPr>
          <w:rFonts w:cs="Arial"/>
          <w:b/>
          <w:lang w:val="en-GB"/>
        </w:rPr>
        <w:t>level (CL).</w:t>
      </w:r>
    </w:p>
    <w:p w14:paraId="43A373DC" w14:textId="5E8865BB" w:rsidR="00CE0B94" w:rsidRPr="00CF30EA" w:rsidRDefault="009B1AE7" w:rsidP="006B3514">
      <w:pPr>
        <w:autoSpaceDE w:val="0"/>
        <w:autoSpaceDN w:val="0"/>
        <w:adjustRightInd w:val="0"/>
        <w:spacing w:after="60" w:line="240" w:lineRule="auto"/>
        <w:rPr>
          <w:rFonts w:cs="Arial"/>
          <w:lang w:val="en-GB"/>
        </w:rPr>
      </w:pPr>
      <w:r w:rsidRPr="00CF30EA">
        <w:rPr>
          <w:rFonts w:cs="Arial"/>
          <w:lang w:val="en-GB"/>
        </w:rPr>
        <w:t>Thus</w:t>
      </w:r>
      <w:r w:rsidR="009D0122" w:rsidRPr="00CF30EA">
        <w:rPr>
          <w:rFonts w:cs="Arial"/>
          <w:lang w:val="en-GB"/>
        </w:rPr>
        <w:t xml:space="preserve">, CL is the probability that </w:t>
      </w:r>
      <w:r w:rsidR="00CE0B94" w:rsidRPr="00CF30EA">
        <w:rPr>
          <w:rFonts w:cs="Arial"/>
          <w:lang w:val="en-GB"/>
        </w:rPr>
        <w:t>x - u ≤ v ≤ x + u</w:t>
      </w:r>
    </w:p>
    <w:p w14:paraId="7A7D7DCC" w14:textId="6B796CF8" w:rsidR="00CE0B94" w:rsidRPr="00CF30EA" w:rsidRDefault="00CE0B94" w:rsidP="0089545B">
      <w:pPr>
        <w:spacing w:after="120" w:line="240" w:lineRule="auto"/>
        <w:rPr>
          <w:rFonts w:cs="Arial"/>
          <w:lang w:val="en-GB"/>
        </w:rPr>
      </w:pPr>
      <w:r w:rsidRPr="00CF30EA">
        <w:rPr>
          <w:rFonts w:cs="Arial"/>
          <w:lang w:val="en-GB"/>
        </w:rPr>
        <w:t>NOTE</w:t>
      </w:r>
      <w:r w:rsidRPr="00CF30EA">
        <w:rPr>
          <w:rFonts w:cs="Arial"/>
          <w:color w:val="000000"/>
          <w:lang w:val="en-GB"/>
        </w:rPr>
        <w:t xml:space="preserve">: For practical purposes, the </w:t>
      </w:r>
      <w:r w:rsidRPr="00CF30EA">
        <w:rPr>
          <w:rFonts w:cs="Arial"/>
          <w:b/>
          <w:color w:val="000000"/>
          <w:lang w:val="en-GB"/>
        </w:rPr>
        <w:t>confidence</w:t>
      </w:r>
      <w:r w:rsidRPr="00CF30EA">
        <w:rPr>
          <w:rFonts w:cs="Arial"/>
          <w:color w:val="000000"/>
          <w:lang w:val="en-GB"/>
        </w:rPr>
        <w:t xml:space="preserve"> </w:t>
      </w:r>
      <w:r w:rsidRPr="00CF30EA">
        <w:rPr>
          <w:rFonts w:cs="Arial"/>
          <w:b/>
          <w:color w:val="000000"/>
          <w:lang w:val="en-GB"/>
        </w:rPr>
        <w:t>level</w:t>
      </w:r>
      <w:r w:rsidRPr="00CF30EA">
        <w:rPr>
          <w:rFonts w:cs="Arial"/>
          <w:color w:val="000000"/>
          <w:lang w:val="en-GB"/>
        </w:rPr>
        <w:t xml:space="preserve"> is taken to be 95% and the </w:t>
      </w:r>
      <w:r w:rsidRPr="00CF30EA">
        <w:rPr>
          <w:rFonts w:cs="Arial"/>
          <w:b/>
          <w:color w:val="000000"/>
          <w:lang w:val="en-GB"/>
        </w:rPr>
        <w:t>uncertainty</w:t>
      </w:r>
      <w:r w:rsidRPr="00CF30EA">
        <w:rPr>
          <w:rFonts w:cs="Arial"/>
          <w:color w:val="000000"/>
          <w:lang w:val="en-GB"/>
        </w:rPr>
        <w:t xml:space="preserve"> is defined herein as either (a) twice</w:t>
      </w:r>
      <w:r w:rsidRPr="00CF30EA">
        <w:rPr>
          <w:rFonts w:cs="Arial"/>
          <w:lang w:val="en-GB"/>
        </w:rPr>
        <w:t xml:space="preserve"> the standard deviation of the differences between observed and predicted values (cf. S-44. </w:t>
      </w:r>
      <w:r w:rsidRPr="00CF30EA">
        <w:rPr>
          <w:rFonts w:cs="Arial"/>
          <w:i/>
          <w:lang w:val="en-GB"/>
        </w:rPr>
        <w:t>IHO Standards for Hydrographic Surveys</w:t>
      </w:r>
      <w:r w:rsidRPr="00CF30EA">
        <w:rPr>
          <w:rFonts w:cs="Arial"/>
          <w:lang w:val="en-GB"/>
        </w:rPr>
        <w:t xml:space="preserve">, 5th Edition, February 2008), or (b) the interval </w:t>
      </w:r>
      <w:r w:rsidR="009B1AE7" w:rsidRPr="00CF30EA">
        <w:rPr>
          <w:rFonts w:cs="Arial"/>
          <w:lang w:val="en-GB"/>
        </w:rPr>
        <w:t>(</w:t>
      </w:r>
      <w:r w:rsidR="006B3514">
        <w:rPr>
          <w:rFonts w:cs="Arial"/>
          <w:lang w:val="en-GB"/>
        </w:rPr>
        <w:t>that is</w:t>
      </w:r>
      <w:r w:rsidR="009B1AE7" w:rsidRPr="00CF30EA">
        <w:rPr>
          <w:rFonts w:cs="Arial"/>
          <w:lang w:val="en-GB"/>
        </w:rPr>
        <w:t xml:space="preserve">, u) </w:t>
      </w:r>
      <w:r w:rsidRPr="00CF30EA">
        <w:rPr>
          <w:rFonts w:cs="Arial"/>
          <w:lang w:val="en-GB"/>
        </w:rPr>
        <w:t xml:space="preserve">about the mean containing 95% of the </w:t>
      </w:r>
      <w:r w:rsidR="009B1AE7" w:rsidRPr="00CF30EA">
        <w:rPr>
          <w:rFonts w:cs="Arial"/>
          <w:lang w:val="en-GB"/>
        </w:rPr>
        <w:t>differences</w:t>
      </w:r>
      <w:r w:rsidRPr="00CF30EA">
        <w:rPr>
          <w:rFonts w:cs="Arial"/>
          <w:lang w:val="en-GB"/>
        </w:rPr>
        <w:t>.</w:t>
      </w:r>
    </w:p>
    <w:p w14:paraId="054D4D6D" w14:textId="7A241583" w:rsidR="004950DE" w:rsidRPr="00CF30EA" w:rsidRDefault="00841FD8" w:rsidP="006B3514">
      <w:pPr>
        <w:spacing w:after="0" w:line="240" w:lineRule="auto"/>
        <w:rPr>
          <w:rFonts w:eastAsia="Times New Roman" w:cs="Arial"/>
          <w:b/>
          <w:lang w:val="en-GB"/>
        </w:rPr>
      </w:pPr>
      <w:r>
        <w:rPr>
          <w:rFonts w:eastAsia="Times New Roman" w:cs="Arial"/>
          <w:b/>
          <w:lang w:val="en-GB"/>
        </w:rPr>
        <w:t>u</w:t>
      </w:r>
      <w:r w:rsidR="004950DE" w:rsidRPr="00CF30EA">
        <w:rPr>
          <w:rFonts w:eastAsia="Times New Roman" w:cs="Arial"/>
          <w:b/>
          <w:lang w:val="en-GB"/>
        </w:rPr>
        <w:t xml:space="preserve">ngeorectified </w:t>
      </w:r>
      <w:r>
        <w:rPr>
          <w:rFonts w:eastAsia="Times New Roman" w:cs="Arial"/>
          <w:b/>
          <w:lang w:val="en-GB"/>
        </w:rPr>
        <w:t>g</w:t>
      </w:r>
      <w:r w:rsidR="004950DE" w:rsidRPr="00CF30EA">
        <w:rPr>
          <w:rFonts w:eastAsia="Times New Roman" w:cs="Arial"/>
          <w:b/>
          <w:lang w:val="en-GB"/>
        </w:rPr>
        <w:t>rid</w:t>
      </w:r>
    </w:p>
    <w:p w14:paraId="5B578609" w14:textId="02EC55A2" w:rsidR="004950DE" w:rsidRDefault="00841FD8" w:rsidP="0089545B">
      <w:pPr>
        <w:spacing w:after="120" w:line="240" w:lineRule="auto"/>
        <w:rPr>
          <w:rFonts w:eastAsia="Times New Roman" w:cs="Arial"/>
          <w:lang w:val="en-GB"/>
        </w:rPr>
      </w:pPr>
      <w:r>
        <w:rPr>
          <w:rFonts w:eastAsia="Times New Roman" w:cs="Arial"/>
          <w:lang w:val="en-GB"/>
        </w:rPr>
        <w:t>g</w:t>
      </w:r>
      <w:r w:rsidR="004950DE" w:rsidRPr="00CF30EA">
        <w:rPr>
          <w:rFonts w:eastAsia="Times New Roman" w:cs="Arial"/>
          <w:lang w:val="en-GB"/>
        </w:rPr>
        <w:t>rid with non-uniform point spacing in any coordinate system</w:t>
      </w:r>
      <w:r w:rsidR="00700AF7" w:rsidRPr="00CF30EA">
        <w:rPr>
          <w:rFonts w:eastAsia="Times New Roman" w:cs="Arial"/>
          <w:lang w:val="en-GB"/>
        </w:rPr>
        <w:t xml:space="preserve">. Includes triangular </w:t>
      </w:r>
      <w:r w:rsidR="00FA4E8C" w:rsidRPr="00CF30EA">
        <w:rPr>
          <w:rFonts w:eastAsia="Times New Roman" w:cs="Arial"/>
          <w:lang w:val="en-GB"/>
        </w:rPr>
        <w:t>and</w:t>
      </w:r>
      <w:r w:rsidR="00856414" w:rsidRPr="00CF30EA">
        <w:rPr>
          <w:rFonts w:eastAsia="Times New Roman" w:cs="Arial"/>
          <w:lang w:val="en-GB"/>
        </w:rPr>
        <w:t xml:space="preserve"> </w:t>
      </w:r>
      <w:r w:rsidR="00700AF7" w:rsidRPr="00CF30EA">
        <w:rPr>
          <w:rFonts w:eastAsia="Times New Roman" w:cs="Arial"/>
          <w:lang w:val="en-GB"/>
        </w:rPr>
        <w:t>curvilinear coordinate grids</w:t>
      </w:r>
      <w:r w:rsidR="00856414" w:rsidRPr="00CF30EA">
        <w:rPr>
          <w:rFonts w:eastAsia="Times New Roman" w:cs="Arial"/>
          <w:lang w:val="en-GB"/>
        </w:rPr>
        <w:t xml:space="preserve"> whose node positions cannot be calculated </w:t>
      </w:r>
      <w:r w:rsidR="00FA4E8C" w:rsidRPr="00CF30EA">
        <w:rPr>
          <w:rFonts w:eastAsia="Times New Roman" w:cs="Arial"/>
          <w:lang w:val="en-GB"/>
        </w:rPr>
        <w:t>from the positions of other nodes</w:t>
      </w:r>
    </w:p>
    <w:p w14:paraId="1E75142B" w14:textId="77777777" w:rsidR="00085D2E" w:rsidRPr="00085D2E" w:rsidRDefault="00085D2E" w:rsidP="00085D2E">
      <w:pPr>
        <w:spacing w:after="120" w:line="240" w:lineRule="auto"/>
        <w:rPr>
          <w:rFonts w:eastAsia="Times New Roman" w:cs="Arial"/>
          <w:b/>
          <w:bCs/>
          <w:lang w:val="en-GB"/>
        </w:rPr>
      </w:pPr>
      <w:r w:rsidRPr="00085D2E">
        <w:rPr>
          <w:rFonts w:eastAsia="Times New Roman" w:cs="Arial"/>
          <w:b/>
          <w:bCs/>
          <w:lang w:val="en-GB"/>
        </w:rPr>
        <w:t>vertical coordinate system</w:t>
      </w:r>
    </w:p>
    <w:p w14:paraId="0C937A2F" w14:textId="77777777" w:rsidR="00085D2E" w:rsidRPr="00085D2E" w:rsidRDefault="00085D2E" w:rsidP="00085D2E">
      <w:pPr>
        <w:spacing w:after="120" w:line="240" w:lineRule="auto"/>
        <w:rPr>
          <w:rFonts w:eastAsia="Times New Roman" w:cs="Arial"/>
          <w:lang w:val="en-GB"/>
        </w:rPr>
      </w:pPr>
      <w:r w:rsidRPr="00085D2E">
        <w:rPr>
          <w:rFonts w:eastAsia="Times New Roman" w:cs="Arial"/>
          <w:lang w:val="en-GB"/>
        </w:rPr>
        <w:t>one-dimensional coordinate system used for gravity-related height or depth measurements [ISO 19111]</w:t>
      </w:r>
    </w:p>
    <w:p w14:paraId="10C31845" w14:textId="77777777" w:rsidR="00085D2E" w:rsidRPr="00085D2E" w:rsidRDefault="00085D2E" w:rsidP="00085D2E">
      <w:pPr>
        <w:spacing w:after="120" w:line="240" w:lineRule="auto"/>
        <w:rPr>
          <w:rFonts w:eastAsia="Times New Roman" w:cs="Arial"/>
          <w:b/>
          <w:bCs/>
          <w:lang w:val="en-GB"/>
        </w:rPr>
      </w:pPr>
      <w:r w:rsidRPr="00085D2E">
        <w:rPr>
          <w:rFonts w:eastAsia="Times New Roman" w:cs="Arial"/>
          <w:b/>
          <w:bCs/>
          <w:lang w:val="en-GB"/>
        </w:rPr>
        <w:t>vertical datum</w:t>
      </w:r>
    </w:p>
    <w:p w14:paraId="2786D593" w14:textId="77777777" w:rsidR="00085D2E" w:rsidRPr="00085D2E" w:rsidRDefault="00085D2E" w:rsidP="00085D2E">
      <w:pPr>
        <w:spacing w:after="120" w:line="240" w:lineRule="auto"/>
        <w:rPr>
          <w:rFonts w:eastAsia="Times New Roman" w:cs="Arial"/>
          <w:lang w:val="en-GB"/>
        </w:rPr>
      </w:pPr>
      <w:r w:rsidRPr="00085D2E">
        <w:rPr>
          <w:rFonts w:eastAsia="Times New Roman" w:cs="Arial"/>
          <w:lang w:val="en-GB"/>
        </w:rPr>
        <w:t>datum describing the relation of gravity-related heights or depths to the Earth</w:t>
      </w:r>
    </w:p>
    <w:p w14:paraId="7ABC3F51" w14:textId="77777777" w:rsidR="00085D2E" w:rsidRPr="00085D2E" w:rsidRDefault="00085D2E" w:rsidP="00085D2E">
      <w:pPr>
        <w:spacing w:after="120" w:line="240" w:lineRule="auto"/>
        <w:rPr>
          <w:rFonts w:eastAsia="Times New Roman" w:cs="Arial"/>
          <w:lang w:val="en-GB"/>
        </w:rPr>
      </w:pPr>
      <w:r w:rsidRPr="00085D2E">
        <w:rPr>
          <w:rFonts w:eastAsia="Times New Roman" w:cs="Arial"/>
          <w:lang w:val="en-GB"/>
        </w:rPr>
        <w:t>NOTE: In most cases the vertical datum will be related to mean sea level. Ellipsoidal heights are treated as related to a three-dimensional ellipsoidal coordinate system referenced to a geodetic datum. Vertical datums include sounding datums (used for hydrographic purposes), in which case the heights may be negative heights or depths [ISO 19111]</w:t>
      </w:r>
    </w:p>
    <w:p w14:paraId="3DF7CBDF" w14:textId="77777777" w:rsidR="00085D2E" w:rsidRPr="00CF30EA" w:rsidRDefault="00085D2E" w:rsidP="0089545B">
      <w:pPr>
        <w:spacing w:after="120" w:line="240" w:lineRule="auto"/>
        <w:rPr>
          <w:rFonts w:eastAsia="Times New Roman" w:cs="Arial"/>
          <w:lang w:val="en-GB"/>
        </w:rPr>
      </w:pPr>
    </w:p>
    <w:p w14:paraId="25330C0D" w14:textId="78428A6F" w:rsidR="00CD21F1" w:rsidRPr="00CF30EA" w:rsidRDefault="00CD21F1" w:rsidP="003E2EDE">
      <w:pPr>
        <w:pStyle w:val="Heading3"/>
        <w:tabs>
          <w:tab w:val="clear" w:pos="660"/>
          <w:tab w:val="clear" w:pos="880"/>
          <w:tab w:val="left" w:pos="851"/>
        </w:tabs>
        <w:spacing w:before="120" w:after="120" w:line="240" w:lineRule="auto"/>
        <w:ind w:left="851" w:hanging="851"/>
      </w:pPr>
      <w:bookmarkStart w:id="258" w:name="_Toc172126711"/>
      <w:bookmarkStart w:id="259" w:name="_Toc412810744"/>
      <w:r w:rsidRPr="00CF30EA">
        <w:t>Abbreviations</w:t>
      </w:r>
      <w:bookmarkEnd w:id="258"/>
    </w:p>
    <w:bookmarkEnd w:id="259"/>
    <w:p w14:paraId="4EB097B3" w14:textId="44EEA9E8" w:rsidR="00751AB0" w:rsidRDefault="00751AB0" w:rsidP="003E2EDE">
      <w:pPr>
        <w:spacing w:after="120" w:line="240" w:lineRule="auto"/>
        <w:rPr>
          <w:lang w:val="en-GB"/>
        </w:rPr>
      </w:pPr>
      <w:r w:rsidRPr="00CF30EA">
        <w:rPr>
          <w:lang w:val="en-GB"/>
        </w:rPr>
        <w:t xml:space="preserve">This </w:t>
      </w:r>
      <w:r w:rsidR="0069008F">
        <w:rPr>
          <w:lang w:val="en-GB"/>
        </w:rPr>
        <w:t>P</w:t>
      </w:r>
      <w:r w:rsidRPr="00CF30EA">
        <w:rPr>
          <w:lang w:val="en-GB"/>
        </w:rPr>
        <w:t xml:space="preserve">roduct </w:t>
      </w:r>
      <w:r w:rsidR="0069008F">
        <w:rPr>
          <w:lang w:val="en-GB"/>
        </w:rPr>
        <w:t>S</w:t>
      </w:r>
      <w:r w:rsidRPr="00CF30EA">
        <w:rPr>
          <w:lang w:val="en-GB"/>
        </w:rPr>
        <w:t>pecification adopts the following convention for symbols and abbreviated terms:</w:t>
      </w:r>
    </w:p>
    <w:p w14:paraId="31FEFB4B" w14:textId="77777777" w:rsidR="00A53699" w:rsidRDefault="00A53699" w:rsidP="0069008F">
      <w:pPr>
        <w:tabs>
          <w:tab w:val="left" w:pos="993"/>
        </w:tabs>
        <w:spacing w:after="120" w:line="240" w:lineRule="auto"/>
        <w:rPr>
          <w:lang w:val="en-GB"/>
        </w:rPr>
      </w:pPr>
      <w:r>
        <w:rPr>
          <w:lang w:val="en-GB"/>
        </w:rPr>
        <w:t>DQWG</w:t>
      </w:r>
      <w:r>
        <w:rPr>
          <w:lang w:val="en-GB"/>
        </w:rPr>
        <w:tab/>
        <w:t>Data Quality Working Group</w:t>
      </w:r>
    </w:p>
    <w:p w14:paraId="388290A3" w14:textId="5ADB815F" w:rsidR="0069008F" w:rsidRPr="003A655F" w:rsidRDefault="0069008F" w:rsidP="0069008F">
      <w:pPr>
        <w:tabs>
          <w:tab w:val="left" w:pos="993"/>
        </w:tabs>
        <w:spacing w:after="120" w:line="240" w:lineRule="auto"/>
        <w:rPr>
          <w:lang w:val="en-GB"/>
        </w:rPr>
      </w:pPr>
      <w:r w:rsidRPr="003A655F">
        <w:rPr>
          <w:lang w:val="en-GB"/>
        </w:rPr>
        <w:t>ECDIS</w:t>
      </w:r>
      <w:r w:rsidRPr="003A655F">
        <w:rPr>
          <w:lang w:val="en-GB"/>
        </w:rPr>
        <w:tab/>
        <w:t>Electronic Chart Display Information System</w:t>
      </w:r>
    </w:p>
    <w:p w14:paraId="30FCDC85" w14:textId="77777777" w:rsidR="0069008F" w:rsidRPr="003A655F" w:rsidRDefault="0069008F" w:rsidP="0069008F">
      <w:pPr>
        <w:tabs>
          <w:tab w:val="left" w:pos="993"/>
        </w:tabs>
        <w:spacing w:after="120" w:line="240" w:lineRule="auto"/>
        <w:rPr>
          <w:lang w:val="en-GB"/>
        </w:rPr>
      </w:pPr>
      <w:r w:rsidRPr="003A655F">
        <w:rPr>
          <w:lang w:val="en-GB"/>
        </w:rPr>
        <w:t>ENC</w:t>
      </w:r>
      <w:r w:rsidRPr="003A655F">
        <w:rPr>
          <w:lang w:val="en-GB"/>
        </w:rPr>
        <w:tab/>
        <w:t>Electronic Navigational Chart</w:t>
      </w:r>
    </w:p>
    <w:p w14:paraId="06253230" w14:textId="77777777" w:rsidR="0069008F" w:rsidRPr="003A655F" w:rsidRDefault="0069008F" w:rsidP="0069008F">
      <w:pPr>
        <w:tabs>
          <w:tab w:val="left" w:pos="993"/>
        </w:tabs>
        <w:spacing w:after="120" w:line="240" w:lineRule="auto"/>
        <w:rPr>
          <w:lang w:val="en-GB"/>
        </w:rPr>
      </w:pPr>
      <w:r w:rsidRPr="003A655F">
        <w:rPr>
          <w:lang w:val="en-GB"/>
        </w:rPr>
        <w:t>HDF</w:t>
      </w:r>
      <w:r w:rsidRPr="003A655F">
        <w:rPr>
          <w:lang w:val="en-GB"/>
        </w:rPr>
        <w:tab/>
        <w:t>Hierarchical Data Format</w:t>
      </w:r>
    </w:p>
    <w:p w14:paraId="5C03156E" w14:textId="72F16F7F" w:rsidR="0069008F" w:rsidRPr="003A655F" w:rsidRDefault="0069008F" w:rsidP="0069008F">
      <w:pPr>
        <w:tabs>
          <w:tab w:val="left" w:pos="993"/>
        </w:tabs>
        <w:spacing w:after="120" w:line="240" w:lineRule="auto"/>
        <w:rPr>
          <w:lang w:val="en-GB"/>
        </w:rPr>
      </w:pPr>
      <w:r>
        <w:rPr>
          <w:lang w:val="en-GB"/>
        </w:rPr>
        <w:t>IEEE</w:t>
      </w:r>
      <w:r w:rsidRPr="003A655F">
        <w:rPr>
          <w:lang w:val="en-GB"/>
        </w:rPr>
        <w:tab/>
      </w:r>
      <w:r w:rsidRPr="00CF30EA">
        <w:rPr>
          <w:lang w:val="en-GB"/>
        </w:rPr>
        <w:t>Institute of Electrical and Electronics Engineers</w:t>
      </w:r>
    </w:p>
    <w:p w14:paraId="21FFBC1F" w14:textId="77777777" w:rsidR="0069008F" w:rsidRPr="003A655F" w:rsidRDefault="0069008F" w:rsidP="0069008F">
      <w:pPr>
        <w:tabs>
          <w:tab w:val="left" w:pos="993"/>
        </w:tabs>
        <w:spacing w:after="120" w:line="240" w:lineRule="auto"/>
        <w:rPr>
          <w:lang w:val="en-GB"/>
        </w:rPr>
      </w:pPr>
      <w:r w:rsidRPr="003A655F">
        <w:rPr>
          <w:lang w:val="en-GB"/>
        </w:rPr>
        <w:t>IHO</w:t>
      </w:r>
      <w:r w:rsidRPr="003A655F">
        <w:rPr>
          <w:lang w:val="en-GB"/>
        </w:rPr>
        <w:tab/>
        <w:t xml:space="preserve">International Hydrographic Organization </w:t>
      </w:r>
    </w:p>
    <w:p w14:paraId="4A5E52D4" w14:textId="77777777" w:rsidR="0069008F" w:rsidRPr="003A655F" w:rsidRDefault="0069008F" w:rsidP="0069008F">
      <w:pPr>
        <w:tabs>
          <w:tab w:val="left" w:pos="993"/>
        </w:tabs>
        <w:spacing w:after="120" w:line="240" w:lineRule="auto"/>
        <w:rPr>
          <w:lang w:val="en-GB"/>
        </w:rPr>
      </w:pPr>
      <w:r w:rsidRPr="003A655F">
        <w:rPr>
          <w:lang w:val="en-GB"/>
        </w:rPr>
        <w:t>ISO</w:t>
      </w:r>
      <w:r w:rsidRPr="003A655F">
        <w:rPr>
          <w:lang w:val="en-GB"/>
        </w:rPr>
        <w:tab/>
        <w:t>International Organization for Standardization</w:t>
      </w:r>
    </w:p>
    <w:p w14:paraId="4D7DF618" w14:textId="77777777" w:rsidR="0069008F" w:rsidRPr="003A655F" w:rsidRDefault="0069008F" w:rsidP="0069008F">
      <w:pPr>
        <w:tabs>
          <w:tab w:val="left" w:pos="993"/>
        </w:tabs>
        <w:spacing w:after="120" w:line="240" w:lineRule="auto"/>
        <w:rPr>
          <w:lang w:val="en-GB"/>
        </w:rPr>
      </w:pPr>
      <w:r w:rsidRPr="003A655F">
        <w:rPr>
          <w:lang w:val="en-GB"/>
        </w:rPr>
        <w:t>NetCDF</w:t>
      </w:r>
      <w:r w:rsidRPr="003A655F">
        <w:rPr>
          <w:lang w:val="en-GB"/>
        </w:rPr>
        <w:tab/>
        <w:t>Network Common Data Form</w:t>
      </w:r>
    </w:p>
    <w:p w14:paraId="7456D101" w14:textId="7C7D1232" w:rsidR="0069008F" w:rsidRPr="003A655F" w:rsidRDefault="00A53699" w:rsidP="0069008F">
      <w:pPr>
        <w:tabs>
          <w:tab w:val="left" w:pos="993"/>
        </w:tabs>
        <w:spacing w:after="120" w:line="240" w:lineRule="auto"/>
        <w:rPr>
          <w:lang w:val="en-GB"/>
        </w:rPr>
      </w:pPr>
      <w:r>
        <w:rPr>
          <w:lang w:val="en-GB"/>
        </w:rPr>
        <w:t>TW</w:t>
      </w:r>
      <w:r w:rsidR="0069008F">
        <w:rPr>
          <w:lang w:val="en-GB"/>
        </w:rPr>
        <w:t>CWG</w:t>
      </w:r>
      <w:r w:rsidR="0069008F" w:rsidRPr="003A655F">
        <w:rPr>
          <w:lang w:val="en-GB"/>
        </w:rPr>
        <w:tab/>
      </w:r>
      <w:r>
        <w:rPr>
          <w:lang w:val="en-GB"/>
        </w:rPr>
        <w:t>Tides, Water Level and</w:t>
      </w:r>
      <w:r w:rsidRPr="00CF30EA">
        <w:rPr>
          <w:lang w:val="en-GB"/>
        </w:rPr>
        <w:t xml:space="preserve"> </w:t>
      </w:r>
      <w:r w:rsidR="0069008F" w:rsidRPr="00CF30EA">
        <w:rPr>
          <w:lang w:val="en-GB"/>
        </w:rPr>
        <w:t>Currents Working Group</w:t>
      </w:r>
    </w:p>
    <w:p w14:paraId="3D80F925" w14:textId="77777777" w:rsidR="0069008F" w:rsidRPr="003A655F" w:rsidRDefault="0069008F" w:rsidP="0069008F">
      <w:pPr>
        <w:tabs>
          <w:tab w:val="left" w:pos="993"/>
        </w:tabs>
        <w:spacing w:after="120" w:line="240" w:lineRule="auto"/>
        <w:rPr>
          <w:lang w:val="en-GB"/>
        </w:rPr>
      </w:pPr>
      <w:r w:rsidRPr="003A655F">
        <w:rPr>
          <w:lang w:val="en-GB"/>
        </w:rPr>
        <w:t>UML</w:t>
      </w:r>
      <w:r w:rsidRPr="003A655F">
        <w:rPr>
          <w:lang w:val="en-GB"/>
        </w:rPr>
        <w:tab/>
        <w:t>Unified Modelling Language</w:t>
      </w:r>
    </w:p>
    <w:p w14:paraId="7552A886" w14:textId="77777777" w:rsidR="0069008F" w:rsidRDefault="0069008F" w:rsidP="0069008F">
      <w:pPr>
        <w:tabs>
          <w:tab w:val="left" w:pos="993"/>
        </w:tabs>
        <w:spacing w:after="120" w:line="240" w:lineRule="auto"/>
        <w:rPr>
          <w:lang w:val="en-GB"/>
        </w:rPr>
      </w:pPr>
      <w:r w:rsidRPr="003A655F">
        <w:rPr>
          <w:lang w:val="en-GB"/>
        </w:rPr>
        <w:t>UTC</w:t>
      </w:r>
      <w:r w:rsidRPr="003A655F">
        <w:rPr>
          <w:lang w:val="en-GB"/>
        </w:rPr>
        <w:tab/>
        <w:t>Coordinated Universal Time</w:t>
      </w:r>
    </w:p>
    <w:p w14:paraId="7F180CEB" w14:textId="77777777" w:rsidR="0069008F" w:rsidRPr="003A655F" w:rsidRDefault="0069008F" w:rsidP="0069008F">
      <w:pPr>
        <w:tabs>
          <w:tab w:val="left" w:pos="993"/>
        </w:tabs>
        <w:spacing w:after="120" w:line="240" w:lineRule="auto"/>
        <w:rPr>
          <w:lang w:val="en-GB"/>
        </w:rPr>
      </w:pPr>
    </w:p>
    <w:p w14:paraId="36436CF0" w14:textId="77777777" w:rsidR="00EB36F6" w:rsidRPr="00CF30EA" w:rsidRDefault="00EB36F6" w:rsidP="001F3EEB">
      <w:pPr>
        <w:pStyle w:val="Heading2"/>
        <w:tabs>
          <w:tab w:val="clear" w:pos="540"/>
          <w:tab w:val="clear" w:pos="700"/>
          <w:tab w:val="left" w:pos="709"/>
        </w:tabs>
        <w:spacing w:before="120" w:after="200" w:line="240" w:lineRule="auto"/>
        <w:ind w:left="709" w:hanging="709"/>
        <w:rPr>
          <w:lang w:val="en-GB"/>
        </w:rPr>
      </w:pPr>
      <w:bookmarkStart w:id="260" w:name="_Toc172126712"/>
      <w:bookmarkStart w:id="261" w:name="_Toc412810746"/>
      <w:r w:rsidRPr="00CF30EA">
        <w:rPr>
          <w:lang w:val="en-GB"/>
        </w:rPr>
        <w:t>Use of language</w:t>
      </w:r>
      <w:bookmarkEnd w:id="260"/>
    </w:p>
    <w:p w14:paraId="53B705AF" w14:textId="77777777" w:rsidR="00EB36F6" w:rsidRPr="00CF30EA" w:rsidRDefault="00EB36F6" w:rsidP="0069008F">
      <w:pPr>
        <w:pStyle w:val="NormReference"/>
        <w:spacing w:after="60"/>
        <w:ind w:left="0" w:firstLine="0"/>
        <w:rPr>
          <w:lang w:val="en-GB"/>
        </w:rPr>
      </w:pPr>
      <w:r w:rsidRPr="00CF30EA">
        <w:rPr>
          <w:lang w:val="en-GB"/>
        </w:rPr>
        <w:t>Within this document:</w:t>
      </w:r>
    </w:p>
    <w:p w14:paraId="2F61E3E4" w14:textId="77777777" w:rsidR="00EB36F6" w:rsidRPr="00CF30EA" w:rsidRDefault="00EB36F6" w:rsidP="0069008F">
      <w:pPr>
        <w:pStyle w:val="NormReference"/>
        <w:numPr>
          <w:ilvl w:val="0"/>
          <w:numId w:val="21"/>
        </w:numPr>
        <w:spacing w:after="60"/>
        <w:ind w:left="426" w:hanging="426"/>
        <w:rPr>
          <w:lang w:val="en-GB"/>
        </w:rPr>
      </w:pPr>
      <w:r w:rsidRPr="00CF30EA">
        <w:rPr>
          <w:lang w:val="en-GB"/>
        </w:rPr>
        <w:lastRenderedPageBreak/>
        <w:t>“Must” indicates a mandatory requirement.</w:t>
      </w:r>
    </w:p>
    <w:p w14:paraId="59706915" w14:textId="77777777" w:rsidR="00EB36F6" w:rsidRPr="00CF30EA" w:rsidRDefault="00EB36F6" w:rsidP="0069008F">
      <w:pPr>
        <w:pStyle w:val="NormReference"/>
        <w:numPr>
          <w:ilvl w:val="0"/>
          <w:numId w:val="21"/>
        </w:numPr>
        <w:spacing w:after="60"/>
        <w:ind w:left="426" w:hanging="426"/>
        <w:rPr>
          <w:lang w:val="en-GB"/>
        </w:rPr>
      </w:pPr>
      <w:r w:rsidRPr="00CF30EA">
        <w:rPr>
          <w:lang w:val="en-GB"/>
        </w:rPr>
        <w:t>“Should” indicates an optional requirement, that is the recommended process to be followed, but is not mandatory.</w:t>
      </w:r>
    </w:p>
    <w:p w14:paraId="487C40DE" w14:textId="77777777" w:rsidR="00EB36F6" w:rsidRDefault="00EB36F6" w:rsidP="001F3EEB">
      <w:pPr>
        <w:pStyle w:val="NormReference"/>
        <w:numPr>
          <w:ilvl w:val="0"/>
          <w:numId w:val="21"/>
        </w:numPr>
        <w:ind w:left="425" w:hanging="425"/>
        <w:rPr>
          <w:lang w:val="en-GB"/>
        </w:rPr>
      </w:pPr>
      <w:r w:rsidRPr="00CF30EA">
        <w:rPr>
          <w:lang w:val="en-GB"/>
        </w:rPr>
        <w:t>“May” means “allowed to” or “could possibly”, and is not mandatory.</w:t>
      </w:r>
    </w:p>
    <w:p w14:paraId="26150F1A" w14:textId="77777777" w:rsidR="001F3EEB" w:rsidRPr="00CF30EA" w:rsidRDefault="001F3EEB" w:rsidP="001F3EEB">
      <w:pPr>
        <w:pStyle w:val="NormReference"/>
        <w:ind w:left="0" w:firstLine="0"/>
        <w:rPr>
          <w:lang w:val="en-GB"/>
        </w:rPr>
      </w:pPr>
    </w:p>
    <w:p w14:paraId="2F2F1E69" w14:textId="15E2F95E" w:rsidR="00CD21F1" w:rsidRPr="00CF30EA" w:rsidRDefault="005C6712" w:rsidP="001F3EEB">
      <w:pPr>
        <w:pStyle w:val="Heading2"/>
        <w:tabs>
          <w:tab w:val="clear" w:pos="540"/>
          <w:tab w:val="clear" w:pos="700"/>
          <w:tab w:val="left" w:pos="709"/>
        </w:tabs>
        <w:spacing w:before="120" w:after="200"/>
        <w:ind w:left="709" w:hanging="709"/>
        <w:rPr>
          <w:lang w:val="en-GB"/>
        </w:rPr>
      </w:pPr>
      <w:bookmarkStart w:id="262" w:name="_Toc172126713"/>
      <w:r w:rsidRPr="00CF30EA">
        <w:rPr>
          <w:lang w:val="en-GB"/>
        </w:rPr>
        <w:t xml:space="preserve">General </w:t>
      </w:r>
      <w:r w:rsidR="001F3EEB">
        <w:rPr>
          <w:lang w:val="en-GB"/>
        </w:rPr>
        <w:t>d</w:t>
      </w:r>
      <w:r w:rsidRPr="00CF30EA">
        <w:rPr>
          <w:lang w:val="en-GB"/>
        </w:rPr>
        <w:t xml:space="preserve">ata </w:t>
      </w:r>
      <w:r w:rsidR="001F3EEB">
        <w:rPr>
          <w:lang w:val="en-GB"/>
        </w:rPr>
        <w:t>p</w:t>
      </w:r>
      <w:r w:rsidRPr="00CF30EA">
        <w:rPr>
          <w:lang w:val="en-GB"/>
        </w:rPr>
        <w:t xml:space="preserve">roduct </w:t>
      </w:r>
      <w:r w:rsidR="001F3EEB">
        <w:rPr>
          <w:lang w:val="en-GB"/>
        </w:rPr>
        <w:t>d</w:t>
      </w:r>
      <w:r w:rsidRPr="00CF30EA">
        <w:rPr>
          <w:lang w:val="en-GB"/>
        </w:rPr>
        <w:t>escription</w:t>
      </w:r>
      <w:bookmarkEnd w:id="262"/>
    </w:p>
    <w:bookmarkEnd w:id="261"/>
    <w:p w14:paraId="77273620" w14:textId="3F854AB0" w:rsidR="00143B14" w:rsidRPr="00CF30EA" w:rsidRDefault="001F3EEB" w:rsidP="001F3EEB">
      <w:pPr>
        <w:spacing w:after="120"/>
        <w:rPr>
          <w:lang w:val="en-GB"/>
        </w:rPr>
      </w:pPr>
      <w:r>
        <w:rPr>
          <w:lang w:val="en-GB"/>
        </w:rPr>
        <w:t xml:space="preserve">NOTE: </w:t>
      </w:r>
      <w:r w:rsidR="00387395" w:rsidRPr="00CF30EA">
        <w:rPr>
          <w:lang w:val="en-GB"/>
        </w:rPr>
        <w:t xml:space="preserve">This clause provides general information regarding the </w:t>
      </w:r>
      <w:r w:rsidR="006B04BB" w:rsidRPr="00CF30EA">
        <w:rPr>
          <w:lang w:val="en-GB"/>
        </w:rPr>
        <w:t xml:space="preserve">data </w:t>
      </w:r>
      <w:r w:rsidR="00387395" w:rsidRPr="00CF30EA">
        <w:rPr>
          <w:lang w:val="en-GB"/>
        </w:rPr>
        <w:t xml:space="preserve">product. </w:t>
      </w:r>
    </w:p>
    <w:p w14:paraId="36546F99" w14:textId="778F1CF9" w:rsidR="005A5F41" w:rsidRPr="00CF30EA" w:rsidRDefault="005A5F41" w:rsidP="001F3EEB">
      <w:pPr>
        <w:autoSpaceDE w:val="0"/>
        <w:autoSpaceDN w:val="0"/>
        <w:adjustRightInd w:val="0"/>
        <w:spacing w:after="120" w:line="240" w:lineRule="auto"/>
        <w:ind w:left="1701" w:hanging="1701"/>
        <w:rPr>
          <w:rFonts w:cs="Arial"/>
          <w:b/>
          <w:bCs/>
          <w:lang w:val="en-GB"/>
        </w:rPr>
      </w:pPr>
      <w:r w:rsidRPr="001F3EEB">
        <w:rPr>
          <w:rFonts w:cs="Arial"/>
          <w:b/>
          <w:bCs/>
          <w:sz w:val="22"/>
          <w:szCs w:val="22"/>
          <w:lang w:val="en-GB"/>
        </w:rPr>
        <w:t>Title:</w:t>
      </w:r>
      <w:r w:rsidRPr="00CF30EA">
        <w:rPr>
          <w:rFonts w:cs="Arial"/>
          <w:b/>
          <w:bCs/>
          <w:lang w:val="en-GB"/>
        </w:rPr>
        <w:t xml:space="preserve"> </w:t>
      </w:r>
      <w:r w:rsidR="001F3EEB">
        <w:rPr>
          <w:rFonts w:cs="Arial"/>
          <w:b/>
          <w:bCs/>
          <w:lang w:val="en-GB"/>
        </w:rPr>
        <w:tab/>
      </w:r>
      <w:r w:rsidRPr="00CF30EA">
        <w:rPr>
          <w:lang w:val="en-GB"/>
        </w:rPr>
        <w:t>Surface Current</w:t>
      </w:r>
      <w:r w:rsidR="008D6505" w:rsidRPr="00CF30EA">
        <w:rPr>
          <w:lang w:val="en-GB"/>
        </w:rPr>
        <w:t>s</w:t>
      </w:r>
    </w:p>
    <w:p w14:paraId="149701E9" w14:textId="61606697" w:rsidR="005A5F41" w:rsidRPr="00CF30EA" w:rsidRDefault="005A5F41" w:rsidP="001F3EEB">
      <w:pPr>
        <w:autoSpaceDE w:val="0"/>
        <w:autoSpaceDN w:val="0"/>
        <w:adjustRightInd w:val="0"/>
        <w:spacing w:after="120" w:line="240" w:lineRule="auto"/>
        <w:ind w:left="1701" w:hanging="1701"/>
        <w:rPr>
          <w:rFonts w:cs="Arial"/>
          <w:b/>
          <w:bCs/>
          <w:lang w:val="en-GB"/>
        </w:rPr>
      </w:pPr>
      <w:r w:rsidRPr="001F3EEB">
        <w:rPr>
          <w:rFonts w:cs="Arial"/>
          <w:b/>
          <w:bCs/>
          <w:sz w:val="22"/>
          <w:szCs w:val="22"/>
          <w:lang w:val="en-GB"/>
        </w:rPr>
        <w:t>Abstract:</w:t>
      </w:r>
      <w:r w:rsidRPr="00CF30EA">
        <w:rPr>
          <w:rFonts w:cs="Arial"/>
          <w:b/>
          <w:bCs/>
          <w:lang w:val="en-GB"/>
        </w:rPr>
        <w:t xml:space="preserve"> </w:t>
      </w:r>
      <w:r w:rsidR="001F3EEB">
        <w:rPr>
          <w:rFonts w:cs="Arial"/>
          <w:b/>
          <w:bCs/>
          <w:lang w:val="en-GB"/>
        </w:rPr>
        <w:tab/>
      </w:r>
      <w:r w:rsidRPr="00CF30EA">
        <w:rPr>
          <w:lang w:val="en-GB"/>
        </w:rPr>
        <w:t>Encodes information and parameters for use with surface current data</w:t>
      </w:r>
      <w:r w:rsidR="001F3EEB">
        <w:rPr>
          <w:lang w:val="en-GB"/>
        </w:rPr>
        <w:t>.</w:t>
      </w:r>
    </w:p>
    <w:p w14:paraId="74B3C830" w14:textId="2B432156" w:rsidR="005A5F41" w:rsidRPr="00CF30EA" w:rsidRDefault="005A5F41" w:rsidP="001F3EEB">
      <w:pPr>
        <w:autoSpaceDE w:val="0"/>
        <w:autoSpaceDN w:val="0"/>
        <w:adjustRightInd w:val="0"/>
        <w:spacing w:after="120" w:line="240" w:lineRule="auto"/>
        <w:ind w:left="1701" w:hanging="1701"/>
        <w:rPr>
          <w:lang w:val="en-GB"/>
        </w:rPr>
      </w:pPr>
      <w:r w:rsidRPr="001F3EEB">
        <w:rPr>
          <w:rFonts w:cs="Arial"/>
          <w:b/>
          <w:bCs/>
          <w:sz w:val="22"/>
          <w:szCs w:val="22"/>
          <w:lang w:val="en-GB"/>
        </w:rPr>
        <w:t>Content:</w:t>
      </w:r>
      <w:r w:rsidRPr="00CF30EA">
        <w:rPr>
          <w:rFonts w:cs="Arial"/>
          <w:b/>
          <w:bCs/>
          <w:lang w:val="en-GB"/>
        </w:rPr>
        <w:t xml:space="preserve"> </w:t>
      </w:r>
      <w:r w:rsidR="001F3EEB">
        <w:rPr>
          <w:rFonts w:cs="Arial"/>
          <w:b/>
          <w:bCs/>
          <w:lang w:val="en-GB"/>
        </w:rPr>
        <w:tab/>
      </w:r>
      <w:r w:rsidRPr="00CF30EA">
        <w:rPr>
          <w:lang w:val="en-GB"/>
        </w:rPr>
        <w:t>A conformant dataset may contain features associated with surface currents. The specific content is defined by the Feature Catalogue and the Application Schema.</w:t>
      </w:r>
    </w:p>
    <w:p w14:paraId="006F784F" w14:textId="12C7FF1C" w:rsidR="005A5F41" w:rsidRPr="00165EA7" w:rsidRDefault="005A5F41" w:rsidP="00165EA7">
      <w:pPr>
        <w:autoSpaceDE w:val="0"/>
        <w:autoSpaceDN w:val="0"/>
        <w:adjustRightInd w:val="0"/>
        <w:spacing w:after="60" w:line="240" w:lineRule="auto"/>
        <w:ind w:left="1701" w:hanging="1701"/>
        <w:rPr>
          <w:rFonts w:cs="Arial"/>
          <w:b/>
          <w:bCs/>
          <w:sz w:val="22"/>
          <w:szCs w:val="22"/>
          <w:lang w:val="en-GB"/>
        </w:rPr>
      </w:pPr>
      <w:r w:rsidRPr="001F3EEB">
        <w:rPr>
          <w:rFonts w:cs="Arial"/>
          <w:b/>
          <w:bCs/>
          <w:sz w:val="22"/>
          <w:szCs w:val="22"/>
          <w:lang w:val="en-GB"/>
        </w:rPr>
        <w:t xml:space="preserve">Spatial Extent: </w:t>
      </w:r>
      <w:r w:rsidR="00165EA7">
        <w:rPr>
          <w:rFonts w:cs="Arial"/>
          <w:b/>
          <w:bCs/>
          <w:sz w:val="22"/>
          <w:szCs w:val="22"/>
          <w:lang w:val="en-GB"/>
        </w:rPr>
        <w:tab/>
      </w:r>
      <w:r w:rsidRPr="00CF30EA">
        <w:rPr>
          <w:rFonts w:cs="Arial"/>
          <w:b/>
          <w:bCs/>
          <w:lang w:val="en-GB"/>
        </w:rPr>
        <w:t>Description:</w:t>
      </w:r>
      <w:r w:rsidRPr="00CF30EA">
        <w:rPr>
          <w:rFonts w:cs="Arial"/>
          <w:lang w:val="en-GB"/>
        </w:rPr>
        <w:t xml:space="preserve"> Global, marine areas only</w:t>
      </w:r>
      <w:r w:rsidR="00165EA7">
        <w:rPr>
          <w:rFonts w:cs="Arial"/>
          <w:lang w:val="en-GB"/>
        </w:rPr>
        <w:t>.</w:t>
      </w:r>
    </w:p>
    <w:p w14:paraId="4F6711EA" w14:textId="72314DA0" w:rsidR="005A5F41" w:rsidRPr="00CF30EA" w:rsidRDefault="005A5F41" w:rsidP="00165EA7">
      <w:pPr>
        <w:autoSpaceDE w:val="0"/>
        <w:autoSpaceDN w:val="0"/>
        <w:adjustRightInd w:val="0"/>
        <w:spacing w:after="60" w:line="240" w:lineRule="auto"/>
        <w:ind w:left="1701"/>
        <w:rPr>
          <w:rFonts w:cs="Arial"/>
          <w:b/>
          <w:bCs/>
          <w:lang w:val="en-GB"/>
        </w:rPr>
      </w:pPr>
      <w:r w:rsidRPr="00CF30EA">
        <w:rPr>
          <w:rFonts w:cs="Arial"/>
          <w:b/>
          <w:bCs/>
          <w:lang w:val="en-GB"/>
        </w:rPr>
        <w:t xml:space="preserve">East Bounding Longitude: </w:t>
      </w:r>
      <w:r w:rsidRPr="00CF30EA">
        <w:rPr>
          <w:rFonts w:cs="Arial"/>
          <w:lang w:val="en-GB"/>
        </w:rPr>
        <w:t>180</w:t>
      </w:r>
    </w:p>
    <w:p w14:paraId="40272616" w14:textId="77777777" w:rsidR="005A5F41" w:rsidRPr="00CF30EA" w:rsidRDefault="005A5F41" w:rsidP="00165EA7">
      <w:pPr>
        <w:autoSpaceDE w:val="0"/>
        <w:autoSpaceDN w:val="0"/>
        <w:adjustRightInd w:val="0"/>
        <w:spacing w:after="60" w:line="240" w:lineRule="auto"/>
        <w:ind w:left="1701"/>
        <w:rPr>
          <w:rFonts w:cs="Arial"/>
          <w:b/>
          <w:bCs/>
          <w:lang w:val="en-GB"/>
        </w:rPr>
      </w:pPr>
      <w:r w:rsidRPr="00CF30EA">
        <w:rPr>
          <w:rFonts w:cs="Arial"/>
          <w:b/>
          <w:bCs/>
          <w:lang w:val="en-GB"/>
        </w:rPr>
        <w:t xml:space="preserve">West Bounding Longitude: </w:t>
      </w:r>
      <w:r w:rsidRPr="00CF30EA">
        <w:rPr>
          <w:rFonts w:cs="Arial"/>
          <w:bCs/>
          <w:lang w:val="en-GB"/>
        </w:rPr>
        <w:t>-</w:t>
      </w:r>
      <w:r w:rsidRPr="00CF30EA">
        <w:rPr>
          <w:rFonts w:cs="Arial"/>
          <w:lang w:val="en-GB"/>
        </w:rPr>
        <w:t>180</w:t>
      </w:r>
    </w:p>
    <w:p w14:paraId="38ECE466" w14:textId="1773D8AC" w:rsidR="00DB4FE7" w:rsidRPr="00CF30EA" w:rsidRDefault="00165EA7" w:rsidP="00165EA7">
      <w:pPr>
        <w:spacing w:after="60"/>
        <w:ind w:left="1701"/>
        <w:rPr>
          <w:rFonts w:cs="Arial"/>
          <w:b/>
          <w:bCs/>
          <w:lang w:val="en-GB"/>
        </w:rPr>
      </w:pPr>
      <w:r>
        <w:rPr>
          <w:rFonts w:cs="Arial"/>
          <w:b/>
          <w:bCs/>
          <w:lang w:val="en-GB"/>
        </w:rPr>
        <w:t xml:space="preserve">North Bounding Latitude: </w:t>
      </w:r>
      <w:r w:rsidR="005A5F41" w:rsidRPr="00CF30EA">
        <w:rPr>
          <w:rFonts w:cs="Arial"/>
          <w:lang w:val="en-GB"/>
        </w:rPr>
        <w:t>90</w:t>
      </w:r>
    </w:p>
    <w:p w14:paraId="7302DEB0" w14:textId="74594030" w:rsidR="005A5F41" w:rsidRPr="00CF30EA" w:rsidRDefault="00165EA7" w:rsidP="00165EA7">
      <w:pPr>
        <w:autoSpaceDE w:val="0"/>
        <w:autoSpaceDN w:val="0"/>
        <w:adjustRightInd w:val="0"/>
        <w:spacing w:after="120" w:line="240" w:lineRule="auto"/>
        <w:ind w:left="1701"/>
        <w:rPr>
          <w:rFonts w:cs="Arial"/>
          <w:b/>
          <w:bCs/>
          <w:lang w:val="en-GB"/>
        </w:rPr>
      </w:pPr>
      <w:r>
        <w:rPr>
          <w:rFonts w:cs="Arial"/>
          <w:b/>
          <w:bCs/>
          <w:lang w:val="en-GB"/>
        </w:rPr>
        <w:t xml:space="preserve">South Bounding Latitude: </w:t>
      </w:r>
      <w:r w:rsidR="005A5F41" w:rsidRPr="00CF30EA">
        <w:rPr>
          <w:rFonts w:cs="Arial"/>
          <w:lang w:val="en-GB"/>
        </w:rPr>
        <w:t>-90</w:t>
      </w:r>
    </w:p>
    <w:p w14:paraId="5E72DD10" w14:textId="3951A32C" w:rsidR="005A5F41" w:rsidRDefault="005A5F41" w:rsidP="001F3EEB">
      <w:pPr>
        <w:spacing w:after="120" w:line="240" w:lineRule="auto"/>
        <w:ind w:left="1701" w:hanging="1701"/>
        <w:rPr>
          <w:lang w:val="en-GB"/>
        </w:rPr>
      </w:pPr>
      <w:r w:rsidRPr="00165EA7">
        <w:rPr>
          <w:rFonts w:cs="Arial"/>
          <w:b/>
          <w:bCs/>
          <w:sz w:val="22"/>
          <w:szCs w:val="22"/>
          <w:lang w:val="en-GB"/>
        </w:rPr>
        <w:t>Purpose:</w:t>
      </w:r>
      <w:r w:rsidRPr="00CF30EA">
        <w:rPr>
          <w:rFonts w:cs="Arial"/>
          <w:b/>
          <w:bCs/>
          <w:lang w:val="en-GB"/>
        </w:rPr>
        <w:t xml:space="preserve"> </w:t>
      </w:r>
      <w:r w:rsidR="00165EA7">
        <w:rPr>
          <w:rFonts w:cs="Arial"/>
          <w:b/>
          <w:bCs/>
          <w:lang w:val="en-GB"/>
        </w:rPr>
        <w:tab/>
      </w:r>
      <w:r w:rsidRPr="00CF30EA">
        <w:rPr>
          <w:lang w:val="en-GB"/>
        </w:rPr>
        <w:t>The data shall be collected/produced for the purpose</w:t>
      </w:r>
      <w:r w:rsidR="002C7CAF" w:rsidRPr="00CF30EA">
        <w:rPr>
          <w:lang w:val="en-GB"/>
        </w:rPr>
        <w:t xml:space="preserve"> of </w:t>
      </w:r>
      <w:r w:rsidR="00C1013B" w:rsidRPr="00CF30EA">
        <w:rPr>
          <w:lang w:val="en-GB"/>
        </w:rPr>
        <w:t>providing information about navigationally significant surface currents to ECDIS and other applications</w:t>
      </w:r>
      <w:r w:rsidRPr="00CF30EA">
        <w:rPr>
          <w:lang w:val="en-GB"/>
        </w:rPr>
        <w:t>.</w:t>
      </w:r>
    </w:p>
    <w:p w14:paraId="0BED95DF" w14:textId="77777777" w:rsidR="00165EA7" w:rsidRPr="00165EA7" w:rsidRDefault="00165EA7" w:rsidP="00165EA7">
      <w:pPr>
        <w:spacing w:after="120" w:line="240" w:lineRule="auto"/>
        <w:ind w:left="1701" w:hanging="1701"/>
        <w:rPr>
          <w:lang w:val="en-GB"/>
        </w:rPr>
      </w:pPr>
    </w:p>
    <w:p w14:paraId="325FA959" w14:textId="1B526241" w:rsidR="005C6712" w:rsidRPr="00CF30EA" w:rsidRDefault="005C6712" w:rsidP="00165EA7">
      <w:pPr>
        <w:pStyle w:val="Heading2"/>
        <w:tabs>
          <w:tab w:val="clear" w:pos="540"/>
          <w:tab w:val="clear" w:pos="700"/>
          <w:tab w:val="left" w:pos="709"/>
        </w:tabs>
        <w:spacing w:before="120" w:after="200" w:line="240" w:lineRule="auto"/>
        <w:ind w:left="709" w:hanging="709"/>
        <w:rPr>
          <w:lang w:val="en-GB"/>
        </w:rPr>
      </w:pPr>
      <w:bookmarkStart w:id="263" w:name="_Toc172126714"/>
      <w:bookmarkStart w:id="264" w:name="_Toc412810747"/>
      <w:r w:rsidRPr="00CF30EA">
        <w:rPr>
          <w:lang w:val="en-GB"/>
        </w:rPr>
        <w:t>Data Product Specification metadata and maintenance</w:t>
      </w:r>
      <w:bookmarkEnd w:id="263"/>
    </w:p>
    <w:p w14:paraId="579CCD5E" w14:textId="37EF8DFA" w:rsidR="00005A3B" w:rsidRPr="00CF30EA" w:rsidRDefault="00005A3B" w:rsidP="00165EA7">
      <w:pPr>
        <w:pStyle w:val="Heading3"/>
        <w:tabs>
          <w:tab w:val="clear" w:pos="660"/>
          <w:tab w:val="clear" w:pos="880"/>
          <w:tab w:val="left" w:pos="851"/>
        </w:tabs>
        <w:spacing w:before="120" w:after="120" w:line="240" w:lineRule="auto"/>
        <w:ind w:left="851" w:hanging="851"/>
      </w:pPr>
      <w:bookmarkStart w:id="265" w:name="_Toc172126715"/>
      <w:bookmarkEnd w:id="264"/>
      <w:r w:rsidRPr="00CF30EA">
        <w:t xml:space="preserve">Product Specification </w:t>
      </w:r>
      <w:r w:rsidR="00165EA7">
        <w:t>m</w:t>
      </w:r>
      <w:r w:rsidRPr="00CF30EA">
        <w:t>etadata</w:t>
      </w:r>
      <w:bookmarkEnd w:id="265"/>
    </w:p>
    <w:p w14:paraId="23569882" w14:textId="161FA8D6" w:rsidR="00C35298" w:rsidRPr="00CF30EA" w:rsidRDefault="00CC2BE1" w:rsidP="00165EA7">
      <w:pPr>
        <w:pStyle w:val="templatetext"/>
        <w:rPr>
          <w:i w:val="0"/>
          <w:color w:val="auto"/>
          <w:sz w:val="20"/>
          <w:lang w:val="en-GB"/>
        </w:rPr>
      </w:pPr>
      <w:r w:rsidRPr="00CF30EA">
        <w:rPr>
          <w:i w:val="0"/>
          <w:color w:val="auto"/>
          <w:sz w:val="20"/>
          <w:lang w:val="en-GB"/>
        </w:rPr>
        <w:t>This information uniquely identifies this Product Specification and provides information about its creation and</w:t>
      </w:r>
      <w:r w:rsidR="006B04BB" w:rsidRPr="00CF30EA">
        <w:rPr>
          <w:i w:val="0"/>
          <w:color w:val="auto"/>
          <w:sz w:val="20"/>
          <w:lang w:val="en-GB"/>
        </w:rPr>
        <w:t xml:space="preserve"> </w:t>
      </w:r>
      <w:r w:rsidRPr="00CF30EA">
        <w:rPr>
          <w:i w:val="0"/>
          <w:color w:val="auto"/>
          <w:sz w:val="20"/>
          <w:lang w:val="en-GB"/>
        </w:rPr>
        <w:t>maintenance. For further information on dataset met</w:t>
      </w:r>
      <w:r w:rsidR="006B04BB" w:rsidRPr="00CF30EA">
        <w:rPr>
          <w:i w:val="0"/>
          <w:color w:val="auto"/>
          <w:sz w:val="20"/>
          <w:lang w:val="en-GB"/>
        </w:rPr>
        <w:t>adata see the metadata clause.</w:t>
      </w:r>
    </w:p>
    <w:p w14:paraId="54C497D3" w14:textId="5D091680" w:rsidR="00CC2BE1" w:rsidRPr="00CF30EA" w:rsidRDefault="00CC2BE1" w:rsidP="00165EA7">
      <w:pPr>
        <w:tabs>
          <w:tab w:val="left" w:pos="1701"/>
        </w:tabs>
        <w:spacing w:after="120" w:line="240" w:lineRule="auto"/>
        <w:rPr>
          <w:lang w:val="en-GB"/>
        </w:rPr>
      </w:pPr>
      <w:r w:rsidRPr="00165EA7">
        <w:rPr>
          <w:b/>
          <w:sz w:val="22"/>
          <w:szCs w:val="22"/>
          <w:lang w:val="en-GB"/>
        </w:rPr>
        <w:t>Title:</w:t>
      </w:r>
      <w:r w:rsidRPr="00CF30EA">
        <w:rPr>
          <w:lang w:val="en-GB"/>
        </w:rPr>
        <w:t xml:space="preserve"> </w:t>
      </w:r>
      <w:r w:rsidR="0074556E" w:rsidRPr="00CF30EA">
        <w:rPr>
          <w:lang w:val="en-GB"/>
        </w:rPr>
        <w:tab/>
      </w:r>
      <w:r w:rsidRPr="00CF30EA">
        <w:rPr>
          <w:lang w:val="en-GB"/>
        </w:rPr>
        <w:t>Surface Current</w:t>
      </w:r>
      <w:r w:rsidR="00432873" w:rsidRPr="00CF30EA">
        <w:rPr>
          <w:lang w:val="en-GB"/>
        </w:rPr>
        <w:t>s</w:t>
      </w:r>
    </w:p>
    <w:p w14:paraId="1501621B" w14:textId="088B3914" w:rsidR="00CC2BE1" w:rsidRPr="00CF30EA" w:rsidRDefault="00CC2BE1" w:rsidP="00165EA7">
      <w:pPr>
        <w:tabs>
          <w:tab w:val="left" w:pos="1701"/>
        </w:tabs>
        <w:spacing w:after="120" w:line="240" w:lineRule="auto"/>
        <w:rPr>
          <w:lang w:val="en-GB"/>
        </w:rPr>
      </w:pPr>
      <w:r w:rsidRPr="00165EA7">
        <w:rPr>
          <w:b/>
          <w:sz w:val="22"/>
          <w:szCs w:val="22"/>
          <w:lang w:val="en-GB"/>
        </w:rPr>
        <w:t>S-100 Version</w:t>
      </w:r>
      <w:r w:rsidR="00121B72" w:rsidRPr="00165EA7">
        <w:rPr>
          <w:b/>
          <w:sz w:val="22"/>
          <w:szCs w:val="22"/>
          <w:lang w:val="en-GB"/>
        </w:rPr>
        <w:t>:</w:t>
      </w:r>
      <w:r w:rsidR="00121B72" w:rsidRPr="00CF30EA">
        <w:rPr>
          <w:lang w:val="en-GB"/>
        </w:rPr>
        <w:t xml:space="preserve"> </w:t>
      </w:r>
      <w:r w:rsidR="0074556E" w:rsidRPr="00CF30EA">
        <w:rPr>
          <w:lang w:val="en-GB"/>
        </w:rPr>
        <w:tab/>
      </w:r>
      <w:r w:rsidR="00B66C1A" w:rsidRPr="00CF30EA">
        <w:rPr>
          <w:lang w:val="en-GB"/>
        </w:rPr>
        <w:t>5</w:t>
      </w:r>
      <w:r w:rsidRPr="00CF30EA">
        <w:rPr>
          <w:lang w:val="en-GB"/>
        </w:rPr>
        <w:t>.</w:t>
      </w:r>
      <w:r w:rsidR="00DE5DF0">
        <w:rPr>
          <w:lang w:val="en-GB"/>
        </w:rPr>
        <w:t>2</w:t>
      </w:r>
      <w:r w:rsidRPr="00CF30EA">
        <w:rPr>
          <w:lang w:val="en-GB"/>
        </w:rPr>
        <w:t>.0</w:t>
      </w:r>
    </w:p>
    <w:p w14:paraId="711D6139" w14:textId="4B62A20A" w:rsidR="00CC2BE1" w:rsidRPr="00CF30EA" w:rsidRDefault="00CC2BE1" w:rsidP="00165EA7">
      <w:pPr>
        <w:tabs>
          <w:tab w:val="left" w:pos="1701"/>
        </w:tabs>
        <w:spacing w:after="120" w:line="240" w:lineRule="auto"/>
        <w:rPr>
          <w:lang w:val="en-GB"/>
        </w:rPr>
      </w:pPr>
      <w:r w:rsidRPr="00165EA7">
        <w:rPr>
          <w:b/>
          <w:sz w:val="22"/>
          <w:szCs w:val="22"/>
          <w:lang w:val="en-GB"/>
        </w:rPr>
        <w:t>S-111 Version:</w:t>
      </w:r>
      <w:r w:rsidRPr="00CF30EA">
        <w:rPr>
          <w:lang w:val="en-GB"/>
        </w:rPr>
        <w:t xml:space="preserve"> </w:t>
      </w:r>
      <w:r w:rsidR="0074556E" w:rsidRPr="00CF30EA">
        <w:rPr>
          <w:lang w:val="en-GB"/>
        </w:rPr>
        <w:tab/>
      </w:r>
      <w:r w:rsidR="00E67A00">
        <w:rPr>
          <w:lang w:val="en-GB"/>
        </w:rPr>
        <w:t>2.0</w:t>
      </w:r>
      <w:r w:rsidR="00B66C1A" w:rsidRPr="00CF30EA">
        <w:rPr>
          <w:lang w:val="en-GB"/>
        </w:rPr>
        <w:t>.0</w:t>
      </w:r>
    </w:p>
    <w:p w14:paraId="0F27C97C" w14:textId="68EF01B7" w:rsidR="00CC2BE1" w:rsidRPr="00CF30EA" w:rsidRDefault="00CC2BE1" w:rsidP="00165EA7">
      <w:pPr>
        <w:tabs>
          <w:tab w:val="left" w:pos="1701"/>
        </w:tabs>
        <w:spacing w:after="120" w:line="240" w:lineRule="auto"/>
        <w:rPr>
          <w:lang w:val="en-GB"/>
        </w:rPr>
      </w:pPr>
      <w:r w:rsidRPr="00913A48">
        <w:rPr>
          <w:b/>
          <w:sz w:val="22"/>
          <w:szCs w:val="22"/>
          <w:lang w:val="en-GB"/>
        </w:rPr>
        <w:t>Date</w:t>
      </w:r>
      <w:r w:rsidR="001568CF" w:rsidRPr="00913A48">
        <w:rPr>
          <w:b/>
          <w:sz w:val="22"/>
          <w:szCs w:val="22"/>
          <w:lang w:val="en-GB"/>
        </w:rPr>
        <w:t>:</w:t>
      </w:r>
      <w:r w:rsidR="001568CF" w:rsidRPr="00CF30EA">
        <w:rPr>
          <w:lang w:val="en-GB"/>
        </w:rPr>
        <w:t xml:space="preserve"> </w:t>
      </w:r>
      <w:r w:rsidR="0074556E" w:rsidRPr="00CF30EA">
        <w:rPr>
          <w:lang w:val="en-GB"/>
        </w:rPr>
        <w:tab/>
      </w:r>
      <w:r w:rsidR="00DE5DF0">
        <w:rPr>
          <w:lang w:val="en-GB"/>
        </w:rPr>
        <w:t>2024-</w:t>
      </w:r>
      <w:del w:id="266" w:author="Raphael Malyankar" w:date="2024-09-03T22:57:00Z" w16du:dateUtc="2024-09-04T05:57:00Z">
        <w:r w:rsidR="00DE5DF0" w:rsidDel="00AF0F0F">
          <w:rPr>
            <w:lang w:val="en-GB"/>
          </w:rPr>
          <w:delText>06-30</w:delText>
        </w:r>
      </w:del>
      <w:ins w:id="267" w:author="Raphael Malyankar" w:date="2024-09-03T22:57:00Z" w16du:dateUtc="2024-09-04T05:57:00Z">
        <w:r w:rsidR="00AF0F0F">
          <w:rPr>
            <w:lang w:val="en-GB"/>
          </w:rPr>
          <w:t>09-03</w:t>
        </w:r>
      </w:ins>
    </w:p>
    <w:p w14:paraId="0469649B" w14:textId="648C8114" w:rsidR="00CC2BE1" w:rsidRPr="00CF30EA" w:rsidRDefault="00CC2BE1" w:rsidP="00165EA7">
      <w:pPr>
        <w:tabs>
          <w:tab w:val="left" w:pos="1701"/>
        </w:tabs>
        <w:spacing w:after="120" w:line="240" w:lineRule="auto"/>
        <w:rPr>
          <w:lang w:val="en-GB"/>
        </w:rPr>
      </w:pPr>
      <w:r w:rsidRPr="00913A48">
        <w:rPr>
          <w:b/>
          <w:sz w:val="22"/>
          <w:szCs w:val="22"/>
          <w:lang w:val="en-GB"/>
        </w:rPr>
        <w:t>Language:</w:t>
      </w:r>
      <w:r w:rsidRPr="00CF30EA">
        <w:rPr>
          <w:lang w:val="en-GB"/>
        </w:rPr>
        <w:t xml:space="preserve"> </w:t>
      </w:r>
      <w:r w:rsidR="0074556E" w:rsidRPr="00CF30EA">
        <w:rPr>
          <w:lang w:val="en-GB"/>
        </w:rPr>
        <w:tab/>
      </w:r>
      <w:r w:rsidRPr="00CF30EA">
        <w:rPr>
          <w:lang w:val="en-GB"/>
        </w:rPr>
        <w:t>English</w:t>
      </w:r>
    </w:p>
    <w:p w14:paraId="5A453785" w14:textId="7D40D353" w:rsidR="00CC2BE1" w:rsidRPr="00CF30EA" w:rsidRDefault="00CC2BE1" w:rsidP="00165EA7">
      <w:pPr>
        <w:tabs>
          <w:tab w:val="left" w:pos="1701"/>
        </w:tabs>
        <w:spacing w:after="120" w:line="240" w:lineRule="auto"/>
        <w:rPr>
          <w:lang w:val="en-GB"/>
        </w:rPr>
      </w:pPr>
      <w:r w:rsidRPr="00913A48">
        <w:rPr>
          <w:b/>
          <w:sz w:val="22"/>
          <w:szCs w:val="22"/>
          <w:lang w:val="en-GB"/>
        </w:rPr>
        <w:t>Classification:</w:t>
      </w:r>
      <w:r w:rsidRPr="00CF30EA">
        <w:rPr>
          <w:lang w:val="en-GB"/>
        </w:rPr>
        <w:t xml:space="preserve"> </w:t>
      </w:r>
      <w:r w:rsidR="0074556E" w:rsidRPr="00CF30EA">
        <w:rPr>
          <w:lang w:val="en-GB"/>
        </w:rPr>
        <w:tab/>
      </w:r>
      <w:r w:rsidRPr="00CF30EA">
        <w:rPr>
          <w:lang w:val="en-GB"/>
        </w:rPr>
        <w:t>Unclassified</w:t>
      </w:r>
    </w:p>
    <w:p w14:paraId="52D2E2A1" w14:textId="41BC4E42" w:rsidR="0074556E" w:rsidRPr="00CF30EA" w:rsidRDefault="00CC2BE1" w:rsidP="00913A48">
      <w:pPr>
        <w:tabs>
          <w:tab w:val="left" w:pos="1701"/>
        </w:tabs>
        <w:spacing w:after="0" w:line="240" w:lineRule="auto"/>
        <w:rPr>
          <w:lang w:val="en-GB"/>
        </w:rPr>
      </w:pPr>
      <w:r w:rsidRPr="00913A48">
        <w:rPr>
          <w:b/>
          <w:sz w:val="22"/>
          <w:szCs w:val="22"/>
          <w:lang w:val="en-GB"/>
        </w:rPr>
        <w:t>Contact:</w:t>
      </w:r>
      <w:r w:rsidRPr="00CF30EA">
        <w:rPr>
          <w:lang w:val="en-GB"/>
        </w:rPr>
        <w:t xml:space="preserve"> </w:t>
      </w:r>
      <w:r w:rsidR="0074556E" w:rsidRPr="00CF30EA">
        <w:rPr>
          <w:lang w:val="en-GB"/>
        </w:rPr>
        <w:tab/>
      </w:r>
      <w:r w:rsidR="00D57BBE" w:rsidRPr="00CF30EA">
        <w:rPr>
          <w:rFonts w:cs="Arial"/>
          <w:lang w:val="en-GB"/>
        </w:rPr>
        <w:t xml:space="preserve">International Hydrographic </w:t>
      </w:r>
      <w:r w:rsidR="001656F6" w:rsidRPr="00CF30EA">
        <w:rPr>
          <w:rFonts w:cs="Arial"/>
          <w:lang w:val="en-GB"/>
        </w:rPr>
        <w:t>Organization</w:t>
      </w:r>
      <w:r w:rsidR="00913A48">
        <w:rPr>
          <w:rFonts w:cs="Arial"/>
          <w:lang w:val="en-GB"/>
        </w:rPr>
        <w:t>.</w:t>
      </w:r>
    </w:p>
    <w:p w14:paraId="4E19C945" w14:textId="74FD2EF8" w:rsidR="0074556E" w:rsidRPr="00CF30EA" w:rsidRDefault="00D57BBE" w:rsidP="00913A48">
      <w:pPr>
        <w:spacing w:after="0" w:line="240" w:lineRule="auto"/>
        <w:ind w:left="1701"/>
        <w:rPr>
          <w:rFonts w:cs="Arial"/>
          <w:lang w:val="en-GB"/>
        </w:rPr>
      </w:pPr>
      <w:r w:rsidRPr="00CF30EA">
        <w:rPr>
          <w:rFonts w:cs="Arial"/>
          <w:lang w:val="en-GB"/>
        </w:rPr>
        <w:t>4 quai Antoine 1er,</w:t>
      </w:r>
    </w:p>
    <w:p w14:paraId="3648D7FD" w14:textId="556EF35E" w:rsidR="0074556E" w:rsidRPr="00CF30EA" w:rsidRDefault="0074556E" w:rsidP="00913A48">
      <w:pPr>
        <w:spacing w:after="0" w:line="240" w:lineRule="auto"/>
        <w:ind w:left="1701"/>
        <w:rPr>
          <w:rFonts w:cs="Arial"/>
          <w:lang w:val="en-GB"/>
        </w:rPr>
      </w:pPr>
      <w:r w:rsidRPr="00CF30EA">
        <w:rPr>
          <w:rFonts w:cs="Arial"/>
          <w:lang w:val="en-GB"/>
        </w:rPr>
        <w:t>B.P.</w:t>
      </w:r>
      <w:r w:rsidR="00913A48">
        <w:rPr>
          <w:rFonts w:cs="Arial"/>
          <w:lang w:val="en-GB"/>
        </w:rPr>
        <w:t xml:space="preserve">445 </w:t>
      </w:r>
      <w:r w:rsidR="00D57BBE" w:rsidRPr="00CF30EA">
        <w:rPr>
          <w:rFonts w:cs="Arial"/>
          <w:lang w:val="en-GB"/>
        </w:rPr>
        <w:t>MC 98011 MONACO CEDEX</w:t>
      </w:r>
    </w:p>
    <w:p w14:paraId="5D112588" w14:textId="7DCCD6F1" w:rsidR="0074556E" w:rsidRPr="00CF30EA" w:rsidRDefault="00D57BBE" w:rsidP="00913A48">
      <w:pPr>
        <w:spacing w:after="0" w:line="240" w:lineRule="auto"/>
        <w:ind w:left="1701"/>
        <w:rPr>
          <w:rFonts w:cs="Arial"/>
          <w:lang w:val="en-GB"/>
        </w:rPr>
      </w:pPr>
      <w:r w:rsidRPr="00CF30EA">
        <w:rPr>
          <w:rFonts w:cs="Arial"/>
          <w:lang w:val="en-GB"/>
        </w:rPr>
        <w:t>Telephone: +377 93 10 81 00</w:t>
      </w:r>
    </w:p>
    <w:p w14:paraId="560EEDAB" w14:textId="4E910C78" w:rsidR="00CC2BE1" w:rsidRDefault="00913A48" w:rsidP="00913A48">
      <w:pPr>
        <w:spacing w:after="0" w:line="240" w:lineRule="auto"/>
        <w:ind w:left="1701"/>
        <w:rPr>
          <w:rFonts w:cs="Arial"/>
          <w:lang w:val="en-GB"/>
        </w:rPr>
      </w:pPr>
      <w:r w:rsidRPr="003A655F">
        <w:rPr>
          <w:lang w:val="en-GB"/>
        </w:rPr>
        <w:t xml:space="preserve">B.P. 445 </w:t>
      </w:r>
      <w:r>
        <w:rPr>
          <w:rFonts w:cs="Arial"/>
          <w:lang w:val="en-GB"/>
        </w:rPr>
        <w:t>F</w:t>
      </w:r>
      <w:r w:rsidR="00D57BBE" w:rsidRPr="00CF30EA">
        <w:rPr>
          <w:rFonts w:cs="Arial"/>
          <w:lang w:val="en-GB"/>
        </w:rPr>
        <w:t>ax: + 377 93 10 81 40</w:t>
      </w:r>
    </w:p>
    <w:p w14:paraId="577FC04C" w14:textId="77777777" w:rsidR="00913A48" w:rsidRPr="003A655F" w:rsidRDefault="00913A48" w:rsidP="00913A48">
      <w:pPr>
        <w:spacing w:after="120" w:line="240" w:lineRule="auto"/>
        <w:ind w:left="1701"/>
        <w:rPr>
          <w:lang w:val="en-GB"/>
        </w:rPr>
      </w:pPr>
      <w:r w:rsidRPr="003A655F">
        <w:rPr>
          <w:lang w:val="en-GB"/>
        </w:rPr>
        <w:t xml:space="preserve">Email: </w:t>
      </w:r>
      <w:hyperlink r:id="rId25" w:history="1">
        <w:r w:rsidRPr="003A655F">
          <w:rPr>
            <w:rStyle w:val="Hyperlink"/>
            <w:lang w:val="en-GB"/>
          </w:rPr>
          <w:t>info@iho.int</w:t>
        </w:r>
      </w:hyperlink>
    </w:p>
    <w:p w14:paraId="15C0A0C0" w14:textId="3B55CB7C" w:rsidR="007D3DE6" w:rsidRPr="00CF30EA" w:rsidRDefault="007D3DE6" w:rsidP="00165EA7">
      <w:pPr>
        <w:tabs>
          <w:tab w:val="left" w:pos="1701"/>
        </w:tabs>
        <w:spacing w:after="120" w:line="240" w:lineRule="auto"/>
        <w:rPr>
          <w:lang w:val="en-GB"/>
        </w:rPr>
      </w:pPr>
      <w:r w:rsidRPr="00913A48">
        <w:rPr>
          <w:b/>
          <w:sz w:val="22"/>
          <w:szCs w:val="22"/>
          <w:lang w:val="en-GB"/>
        </w:rPr>
        <w:t>Role:</w:t>
      </w:r>
      <w:r w:rsidRPr="00CF30EA">
        <w:rPr>
          <w:lang w:val="en-GB"/>
        </w:rPr>
        <w:t xml:space="preserve"> </w:t>
      </w:r>
      <w:r w:rsidR="0074556E" w:rsidRPr="00CF30EA">
        <w:rPr>
          <w:lang w:val="en-GB"/>
        </w:rPr>
        <w:tab/>
      </w:r>
      <w:r w:rsidRPr="00CF30EA">
        <w:rPr>
          <w:lang w:val="en-GB"/>
        </w:rPr>
        <w:t>Owner</w:t>
      </w:r>
    </w:p>
    <w:p w14:paraId="19E3A13F" w14:textId="151A19D7" w:rsidR="00CC2BE1" w:rsidRPr="00CF30EA" w:rsidRDefault="00CC2BE1" w:rsidP="00165EA7">
      <w:pPr>
        <w:tabs>
          <w:tab w:val="left" w:pos="1701"/>
        </w:tabs>
        <w:spacing w:after="120" w:line="240" w:lineRule="auto"/>
        <w:rPr>
          <w:lang w:val="en-GB"/>
        </w:rPr>
      </w:pPr>
      <w:r w:rsidRPr="00913A48">
        <w:rPr>
          <w:b/>
          <w:sz w:val="22"/>
          <w:szCs w:val="22"/>
          <w:lang w:val="en-GB"/>
        </w:rPr>
        <w:t>URL:</w:t>
      </w:r>
      <w:r w:rsidRPr="00CF30EA">
        <w:rPr>
          <w:lang w:val="en-GB"/>
        </w:rPr>
        <w:t xml:space="preserve"> </w:t>
      </w:r>
      <w:r w:rsidR="0074556E" w:rsidRPr="00CF30EA">
        <w:rPr>
          <w:lang w:val="en-GB"/>
        </w:rPr>
        <w:tab/>
      </w:r>
      <w:hyperlink r:id="rId26" w:history="1">
        <w:r w:rsidR="00913A48" w:rsidRPr="00185FCB">
          <w:rPr>
            <w:rStyle w:val="Hyperlink"/>
            <w:lang w:val="en-GB"/>
          </w:rPr>
          <w:t>https://registry.iho.int</w:t>
        </w:r>
      </w:hyperlink>
      <w:r w:rsidR="00913A48">
        <w:rPr>
          <w:lang w:val="en-GB"/>
        </w:rPr>
        <w:t xml:space="preserve"> </w:t>
      </w:r>
    </w:p>
    <w:p w14:paraId="4CADA9E7" w14:textId="19AC4A08" w:rsidR="00CC2BE1" w:rsidRPr="00CF30EA" w:rsidRDefault="00CC2BE1" w:rsidP="00165EA7">
      <w:pPr>
        <w:tabs>
          <w:tab w:val="left" w:pos="1701"/>
        </w:tabs>
        <w:spacing w:after="120" w:line="240" w:lineRule="auto"/>
        <w:rPr>
          <w:lang w:val="en-GB"/>
        </w:rPr>
      </w:pPr>
      <w:r w:rsidRPr="00913A48">
        <w:rPr>
          <w:b/>
          <w:sz w:val="22"/>
          <w:szCs w:val="22"/>
          <w:lang w:val="en-GB"/>
        </w:rPr>
        <w:t>Identifier:</w:t>
      </w:r>
      <w:r w:rsidRPr="00CF30EA">
        <w:rPr>
          <w:lang w:val="en-GB"/>
        </w:rPr>
        <w:t xml:space="preserve"> </w:t>
      </w:r>
      <w:r w:rsidR="0074556E" w:rsidRPr="00CF30EA">
        <w:rPr>
          <w:lang w:val="en-GB"/>
        </w:rPr>
        <w:tab/>
      </w:r>
      <w:r w:rsidR="009B79F1" w:rsidRPr="00CF30EA">
        <w:rPr>
          <w:lang w:val="en-GB"/>
        </w:rPr>
        <w:t>S</w:t>
      </w:r>
      <w:r w:rsidR="008B2C84" w:rsidRPr="00CF30EA">
        <w:rPr>
          <w:lang w:val="en-GB"/>
        </w:rPr>
        <w:t>-</w:t>
      </w:r>
      <w:r w:rsidR="009B79F1" w:rsidRPr="00CF30EA">
        <w:rPr>
          <w:lang w:val="en-GB"/>
        </w:rPr>
        <w:t>111</w:t>
      </w:r>
    </w:p>
    <w:p w14:paraId="3D5BEFB7" w14:textId="446C40B0" w:rsidR="006B04BB" w:rsidRPr="00CF30EA" w:rsidRDefault="00CC2BE1" w:rsidP="00165EA7">
      <w:pPr>
        <w:spacing w:after="120" w:line="240" w:lineRule="auto"/>
        <w:ind w:left="1710" w:hanging="1710"/>
        <w:rPr>
          <w:lang w:val="en-GB"/>
        </w:rPr>
      </w:pPr>
      <w:r w:rsidRPr="00913A48">
        <w:rPr>
          <w:b/>
          <w:sz w:val="22"/>
          <w:szCs w:val="22"/>
          <w:lang w:val="en-GB"/>
        </w:rPr>
        <w:t>Maintenance:</w:t>
      </w:r>
      <w:r w:rsidR="007D2FAC" w:rsidRPr="00CF30EA">
        <w:rPr>
          <w:lang w:val="en-GB"/>
        </w:rPr>
        <w:t xml:space="preserve"> </w:t>
      </w:r>
      <w:r w:rsidR="0074556E" w:rsidRPr="00CF30EA">
        <w:rPr>
          <w:lang w:val="en-GB"/>
        </w:rPr>
        <w:tab/>
      </w:r>
      <w:r w:rsidR="00C1013B" w:rsidRPr="00CF30EA">
        <w:rPr>
          <w:lang w:val="en-GB"/>
        </w:rPr>
        <w:t>Changes to th</w:t>
      </w:r>
      <w:r w:rsidR="00953BE3" w:rsidRPr="00CF30EA">
        <w:rPr>
          <w:lang w:val="en-GB"/>
        </w:rPr>
        <w:t>is</w:t>
      </w:r>
      <w:r w:rsidR="00C1013B" w:rsidRPr="00CF30EA">
        <w:rPr>
          <w:lang w:val="en-GB"/>
        </w:rPr>
        <w:t xml:space="preserve"> Product Specification are coordinated by Tides, Water Level and Currents Working Group (TWCWG) of the IHO and made available via the IHO Publications website. Maintenance of the Product Specification must conform to IHO Technical Resolution 2/2007 (revised 2010). </w:t>
      </w:r>
      <w:r w:rsidR="007D2FAC" w:rsidRPr="00CF30EA">
        <w:rPr>
          <w:lang w:val="en-GB"/>
        </w:rPr>
        <w:t>For reporting issues which need correction</w:t>
      </w:r>
      <w:r w:rsidR="006B04BB" w:rsidRPr="00CF30EA">
        <w:rPr>
          <w:lang w:val="en-GB"/>
        </w:rPr>
        <w:t>,</w:t>
      </w:r>
      <w:r w:rsidR="0074556E" w:rsidRPr="00CF30EA">
        <w:rPr>
          <w:lang w:val="en-GB"/>
        </w:rPr>
        <w:t xml:space="preserve"> use the contact information.</w:t>
      </w:r>
    </w:p>
    <w:p w14:paraId="3D10EB15" w14:textId="67564B3D" w:rsidR="0074556E" w:rsidRPr="00CF30EA" w:rsidRDefault="0074556E" w:rsidP="00913A48">
      <w:pPr>
        <w:pStyle w:val="Heading3"/>
        <w:tabs>
          <w:tab w:val="clear" w:pos="660"/>
          <w:tab w:val="clear" w:pos="880"/>
          <w:tab w:val="left" w:pos="851"/>
        </w:tabs>
        <w:spacing w:before="120" w:after="120" w:line="240" w:lineRule="auto"/>
        <w:ind w:left="851" w:hanging="851"/>
      </w:pPr>
      <w:bookmarkStart w:id="268" w:name="_Toc172126716"/>
      <w:bookmarkStart w:id="269" w:name="_Toc412810749"/>
      <w:r w:rsidRPr="00CF30EA">
        <w:lastRenderedPageBreak/>
        <w:t>IHO Product Specification maintenance</w:t>
      </w:r>
      <w:bookmarkEnd w:id="268"/>
    </w:p>
    <w:p w14:paraId="74914158" w14:textId="6928A51E" w:rsidR="0074556E" w:rsidRPr="00CF30EA" w:rsidRDefault="00C916B0" w:rsidP="00913A48">
      <w:pPr>
        <w:pStyle w:val="Heading4"/>
        <w:tabs>
          <w:tab w:val="clear" w:pos="900"/>
          <w:tab w:val="clear" w:pos="1140"/>
          <w:tab w:val="clear" w:pos="1360"/>
          <w:tab w:val="left" w:pos="993"/>
        </w:tabs>
        <w:spacing w:before="120" w:after="120" w:line="240" w:lineRule="auto"/>
        <w:ind w:left="992" w:hanging="992"/>
      </w:pPr>
      <w:r w:rsidRPr="00CF30EA">
        <w:t>Introduction</w:t>
      </w:r>
    </w:p>
    <w:bookmarkEnd w:id="269"/>
    <w:p w14:paraId="1BC15EB1" w14:textId="72C915DF" w:rsidR="00EC0C05" w:rsidRPr="00CF30EA" w:rsidRDefault="00EC0C05" w:rsidP="00913A48">
      <w:pPr>
        <w:spacing w:after="120" w:line="240" w:lineRule="auto"/>
        <w:rPr>
          <w:lang w:val="en-GB"/>
        </w:rPr>
      </w:pPr>
      <w:r w:rsidRPr="00CF30EA">
        <w:rPr>
          <w:lang w:val="en-GB"/>
        </w:rPr>
        <w:t xml:space="preserve">Changes to S-111 will be released by the IHO as a </w:t>
      </w:r>
      <w:r w:rsidR="00913A48">
        <w:rPr>
          <w:lang w:val="en-GB"/>
        </w:rPr>
        <w:t>N</w:t>
      </w:r>
      <w:r w:rsidRPr="00CF30EA">
        <w:rPr>
          <w:lang w:val="en-GB"/>
        </w:rPr>
        <w:t xml:space="preserve">ew </w:t>
      </w:r>
      <w:r w:rsidR="00913A48">
        <w:rPr>
          <w:lang w:val="en-GB"/>
        </w:rPr>
        <w:t>E</w:t>
      </w:r>
      <w:r w:rsidRPr="00CF30EA">
        <w:rPr>
          <w:lang w:val="en-GB"/>
        </w:rPr>
        <w:t>dition, revision, or clarification.</w:t>
      </w:r>
    </w:p>
    <w:p w14:paraId="5287E8A0" w14:textId="2D627C0E" w:rsidR="00C916B0" w:rsidRPr="00CF30EA" w:rsidRDefault="00C916B0" w:rsidP="00423EF0">
      <w:pPr>
        <w:pStyle w:val="Heading4"/>
        <w:tabs>
          <w:tab w:val="clear" w:pos="900"/>
          <w:tab w:val="clear" w:pos="1140"/>
          <w:tab w:val="clear" w:pos="1360"/>
          <w:tab w:val="left" w:pos="993"/>
        </w:tabs>
        <w:spacing w:before="120" w:after="120" w:line="240" w:lineRule="auto"/>
        <w:ind w:left="992" w:hanging="992"/>
      </w:pPr>
      <w:r w:rsidRPr="00CF30EA">
        <w:t>New Edition</w:t>
      </w:r>
    </w:p>
    <w:p w14:paraId="7C71EBEF" w14:textId="77777777" w:rsidR="00973152" w:rsidRPr="00CF30EA" w:rsidRDefault="00EC0C05" w:rsidP="00423EF0">
      <w:pPr>
        <w:spacing w:after="120" w:line="240" w:lineRule="auto"/>
        <w:rPr>
          <w:lang w:val="en-GB"/>
        </w:rPr>
      </w:pPr>
      <w:r w:rsidRPr="00423EF0">
        <w:rPr>
          <w:i/>
          <w:lang w:val="en-GB"/>
        </w:rPr>
        <w:t>New Editions</w:t>
      </w:r>
      <w:r w:rsidRPr="00CF30EA">
        <w:rPr>
          <w:lang w:val="en-GB"/>
        </w:rPr>
        <w:t xml:space="preserve"> of S-111 introduce significant changes. </w:t>
      </w:r>
      <w:r w:rsidRPr="00423EF0">
        <w:rPr>
          <w:i/>
          <w:lang w:val="en-GB"/>
        </w:rPr>
        <w:t>New Editions</w:t>
      </w:r>
      <w:r w:rsidRPr="00CF30EA">
        <w:rPr>
          <w:lang w:val="en-GB"/>
        </w:rPr>
        <w:t xml:space="preserve"> enable new concepts, such as the ability to support new functions or applications, or the introduction of new constructs or data types. </w:t>
      </w:r>
      <w:r w:rsidRPr="00423EF0">
        <w:rPr>
          <w:i/>
          <w:lang w:val="en-GB"/>
        </w:rPr>
        <w:t>New Editions</w:t>
      </w:r>
      <w:r w:rsidRPr="00CF30EA">
        <w:rPr>
          <w:lang w:val="en-GB"/>
        </w:rPr>
        <w:t xml:space="preserve"> are likely to have a significant impact on either existing users or future users of S-111.</w:t>
      </w:r>
      <w:r w:rsidR="00693639" w:rsidRPr="00CF30EA">
        <w:rPr>
          <w:lang w:val="en-GB"/>
        </w:rPr>
        <w:t xml:space="preserve"> All cumulative </w:t>
      </w:r>
      <w:r w:rsidR="00693639" w:rsidRPr="00CF30EA">
        <w:rPr>
          <w:i/>
          <w:lang w:val="en-GB"/>
        </w:rPr>
        <w:t>revisions</w:t>
      </w:r>
      <w:r w:rsidR="00693639" w:rsidRPr="00CF30EA">
        <w:rPr>
          <w:lang w:val="en-GB"/>
        </w:rPr>
        <w:t xml:space="preserve"> and </w:t>
      </w:r>
      <w:r w:rsidR="00693639" w:rsidRPr="00CF30EA">
        <w:rPr>
          <w:i/>
          <w:lang w:val="en-GB"/>
        </w:rPr>
        <w:t>clarifications</w:t>
      </w:r>
      <w:r w:rsidR="00693639" w:rsidRPr="00CF30EA">
        <w:rPr>
          <w:lang w:val="en-GB"/>
        </w:rPr>
        <w:t xml:space="preserve"> must be included with the release of approved New Editions.</w:t>
      </w:r>
    </w:p>
    <w:p w14:paraId="342C0F0B" w14:textId="5AE9861E" w:rsidR="00C916B0" w:rsidRPr="00CF30EA" w:rsidRDefault="00AB1767" w:rsidP="00423EF0">
      <w:pPr>
        <w:pStyle w:val="Heading4"/>
        <w:tabs>
          <w:tab w:val="clear" w:pos="900"/>
          <w:tab w:val="clear" w:pos="1140"/>
          <w:tab w:val="clear" w:pos="1360"/>
          <w:tab w:val="left" w:pos="993"/>
        </w:tabs>
        <w:spacing w:before="120" w:after="120" w:line="240" w:lineRule="auto"/>
        <w:ind w:left="992" w:hanging="992"/>
      </w:pPr>
      <w:r>
        <w:t>Revision</w:t>
      </w:r>
    </w:p>
    <w:p w14:paraId="5D170D03" w14:textId="77777777" w:rsidR="00EC0C05" w:rsidRPr="00CF30EA" w:rsidRDefault="00EC0C05" w:rsidP="00423EF0">
      <w:pPr>
        <w:spacing w:after="120" w:line="240" w:lineRule="auto"/>
        <w:rPr>
          <w:lang w:val="en-GB"/>
        </w:rPr>
      </w:pPr>
      <w:r w:rsidRPr="00CF30EA">
        <w:rPr>
          <w:i/>
          <w:lang w:val="en-GB"/>
        </w:rPr>
        <w:t>Revisions</w:t>
      </w:r>
      <w:r w:rsidRPr="00CF30EA">
        <w:rPr>
          <w:lang w:val="en-GB"/>
        </w:rPr>
        <w:t xml:space="preserve"> are defined as substantive semantic changes to S-111. Typically, </w:t>
      </w:r>
      <w:r w:rsidRPr="00423EF0">
        <w:rPr>
          <w:i/>
          <w:lang w:val="en-GB"/>
        </w:rPr>
        <w:t>revision</w:t>
      </w:r>
      <w:r w:rsidRPr="00CF30EA">
        <w:rPr>
          <w:lang w:val="en-GB"/>
        </w:rPr>
        <w:t xml:space="preserve">s will change S-111 to correct factual errors; introduce necessary changes that have become evident as a result of practical experience or changing circumstances. A </w:t>
      </w:r>
      <w:r w:rsidRPr="00CF30EA">
        <w:rPr>
          <w:i/>
          <w:lang w:val="en-GB"/>
        </w:rPr>
        <w:t>revision</w:t>
      </w:r>
      <w:r w:rsidRPr="00CF30EA">
        <w:rPr>
          <w:lang w:val="en-GB"/>
        </w:rPr>
        <w:t xml:space="preserve"> must not be classified as a clarification. </w:t>
      </w:r>
      <w:r w:rsidRPr="00CF30EA">
        <w:rPr>
          <w:i/>
          <w:lang w:val="en-GB"/>
        </w:rPr>
        <w:t>Revisions</w:t>
      </w:r>
      <w:r w:rsidRPr="00CF30EA">
        <w:rPr>
          <w:lang w:val="en-GB"/>
        </w:rPr>
        <w:t xml:space="preserve"> could have an impact on either exis</w:t>
      </w:r>
      <w:r w:rsidR="00B95D1E" w:rsidRPr="00CF30EA">
        <w:rPr>
          <w:lang w:val="en-GB"/>
        </w:rPr>
        <w:t>ting users or future users of S</w:t>
      </w:r>
      <w:r w:rsidR="00382962" w:rsidRPr="00CF30EA">
        <w:rPr>
          <w:lang w:val="en-GB"/>
        </w:rPr>
        <w:noBreakHyphen/>
      </w:r>
      <w:r w:rsidRPr="00CF30EA">
        <w:rPr>
          <w:lang w:val="en-GB"/>
        </w:rPr>
        <w:t xml:space="preserve">111. All cumulative </w:t>
      </w:r>
      <w:r w:rsidRPr="00CF30EA">
        <w:rPr>
          <w:i/>
          <w:lang w:val="en-GB"/>
        </w:rPr>
        <w:t>clarifications</w:t>
      </w:r>
      <w:r w:rsidRPr="00CF30EA">
        <w:rPr>
          <w:lang w:val="en-GB"/>
        </w:rPr>
        <w:t xml:space="preserve"> must be included with the release of approved corrections revisions.</w:t>
      </w:r>
    </w:p>
    <w:p w14:paraId="3BA83777" w14:textId="78BAFB84" w:rsidR="00973152" w:rsidRPr="00CF30EA" w:rsidRDefault="00EC0C05" w:rsidP="00423EF0">
      <w:pPr>
        <w:spacing w:after="120" w:line="240" w:lineRule="auto"/>
        <w:rPr>
          <w:lang w:val="en-GB"/>
        </w:rPr>
      </w:pPr>
      <w:r w:rsidRPr="00CF30EA">
        <w:rPr>
          <w:lang w:val="en-GB"/>
        </w:rPr>
        <w:t xml:space="preserve">Changes in a revision are minor and ensure backward compatibility with the previous versions within the same Edition. Newer revisions, for example, introduce new features and attributes. Within the same Edition, a dataset of one version could always be processed with a later version of the </w:t>
      </w:r>
      <w:r w:rsidR="00423EF0">
        <w:rPr>
          <w:lang w:val="en-GB"/>
        </w:rPr>
        <w:t>F</w:t>
      </w:r>
      <w:r w:rsidRPr="00CF30EA">
        <w:rPr>
          <w:lang w:val="en-GB"/>
        </w:rPr>
        <w:t xml:space="preserve">eature and </w:t>
      </w:r>
      <w:r w:rsidR="00423EF0">
        <w:rPr>
          <w:lang w:val="en-GB"/>
        </w:rPr>
        <w:t>P</w:t>
      </w:r>
      <w:r w:rsidRPr="00CF30EA">
        <w:rPr>
          <w:lang w:val="en-GB"/>
        </w:rPr>
        <w:t xml:space="preserve">ortrayal </w:t>
      </w:r>
      <w:r w:rsidR="00423EF0">
        <w:rPr>
          <w:lang w:val="en-GB"/>
        </w:rPr>
        <w:t>C</w:t>
      </w:r>
      <w:r w:rsidRPr="00CF30EA">
        <w:rPr>
          <w:lang w:val="en-GB"/>
        </w:rPr>
        <w:t>atalogues.</w:t>
      </w:r>
      <w:r w:rsidR="00B64ED3" w:rsidRPr="00CF30EA">
        <w:rPr>
          <w:lang w:val="en-GB"/>
        </w:rPr>
        <w:t xml:space="preserve"> </w:t>
      </w:r>
      <w:r w:rsidRPr="00CF30EA">
        <w:rPr>
          <w:lang w:val="en-GB"/>
        </w:rPr>
        <w:t xml:space="preserve">In most cases a new </w:t>
      </w:r>
      <w:r w:rsidR="00423EF0">
        <w:rPr>
          <w:lang w:val="en-GB"/>
        </w:rPr>
        <w:t>F</w:t>
      </w:r>
      <w:r w:rsidRPr="00CF30EA">
        <w:rPr>
          <w:lang w:val="en-GB"/>
        </w:rPr>
        <w:t xml:space="preserve">eature or </w:t>
      </w:r>
      <w:r w:rsidR="00423EF0">
        <w:rPr>
          <w:lang w:val="en-GB"/>
        </w:rPr>
        <w:t>P</w:t>
      </w:r>
      <w:r w:rsidRPr="00CF30EA">
        <w:rPr>
          <w:lang w:val="en-GB"/>
        </w:rPr>
        <w:t xml:space="preserve">ortrayal </w:t>
      </w:r>
      <w:r w:rsidR="00423EF0">
        <w:rPr>
          <w:lang w:val="en-GB"/>
        </w:rPr>
        <w:t>C</w:t>
      </w:r>
      <w:r w:rsidRPr="00CF30EA">
        <w:rPr>
          <w:lang w:val="en-GB"/>
        </w:rPr>
        <w:t>atalogue will result in a revision of S-111.</w:t>
      </w:r>
    </w:p>
    <w:p w14:paraId="04F53B83" w14:textId="49324E79" w:rsidR="00C916B0" w:rsidRPr="00CF30EA" w:rsidRDefault="00C916B0" w:rsidP="00423EF0">
      <w:pPr>
        <w:pStyle w:val="Heading4"/>
        <w:tabs>
          <w:tab w:val="clear" w:pos="900"/>
          <w:tab w:val="clear" w:pos="1140"/>
          <w:tab w:val="clear" w:pos="1360"/>
          <w:tab w:val="left" w:pos="993"/>
        </w:tabs>
        <w:spacing w:before="120" w:after="120" w:line="240" w:lineRule="auto"/>
        <w:ind w:left="992" w:hanging="992"/>
      </w:pPr>
      <w:r w:rsidRPr="00CF30EA">
        <w:t>Clarificat</w:t>
      </w:r>
      <w:r w:rsidR="00AB1767">
        <w:t>ion</w:t>
      </w:r>
    </w:p>
    <w:p w14:paraId="10764D66" w14:textId="2DA9BFE7" w:rsidR="00A6513D" w:rsidRPr="00CF30EA" w:rsidRDefault="00A6513D" w:rsidP="00423EF0">
      <w:pPr>
        <w:spacing w:after="120" w:line="240" w:lineRule="auto"/>
        <w:rPr>
          <w:lang w:val="en-GB"/>
        </w:rPr>
      </w:pPr>
      <w:r w:rsidRPr="00CF30EA">
        <w:rPr>
          <w:i/>
          <w:lang w:val="en-GB"/>
        </w:rPr>
        <w:t>Clarifications</w:t>
      </w:r>
      <w:r w:rsidRPr="00CF30EA">
        <w:rPr>
          <w:lang w:val="en-GB"/>
        </w:rPr>
        <w:t xml:space="preserve"> are non-substantive changes to S-111. Typically, </w:t>
      </w:r>
      <w:r w:rsidRPr="00423EF0">
        <w:rPr>
          <w:i/>
          <w:lang w:val="en-GB"/>
        </w:rPr>
        <w:t>clarifications</w:t>
      </w:r>
      <w:r w:rsidRPr="00CF30EA">
        <w:rPr>
          <w:lang w:val="en-GB"/>
        </w:rPr>
        <w:t xml:space="preserve">: remove ambiguity; correct grammatical and spelling errors; amend or update cross references; </w:t>
      </w:r>
      <w:r w:rsidR="00423EF0">
        <w:rPr>
          <w:lang w:val="en-GB"/>
        </w:rPr>
        <w:t xml:space="preserve">and </w:t>
      </w:r>
      <w:r w:rsidRPr="00CF30EA">
        <w:rPr>
          <w:lang w:val="en-GB"/>
        </w:rPr>
        <w:t xml:space="preserve">insert improved graphics. A </w:t>
      </w:r>
      <w:r w:rsidRPr="00CF30EA">
        <w:rPr>
          <w:i/>
          <w:lang w:val="en-GB"/>
        </w:rPr>
        <w:t>clarification</w:t>
      </w:r>
      <w:r w:rsidRPr="00CF30EA">
        <w:rPr>
          <w:lang w:val="en-GB"/>
        </w:rPr>
        <w:t xml:space="preserve"> must not cause any substantive semantic change to S-111.</w:t>
      </w:r>
    </w:p>
    <w:p w14:paraId="5585B083" w14:textId="77777777" w:rsidR="00693639" w:rsidRPr="00CF30EA" w:rsidRDefault="00A6513D" w:rsidP="00423EF0">
      <w:pPr>
        <w:spacing w:after="120" w:line="240" w:lineRule="auto"/>
        <w:rPr>
          <w:lang w:val="en-GB"/>
        </w:rPr>
      </w:pPr>
      <w:r w:rsidRPr="00CF30EA">
        <w:rPr>
          <w:lang w:val="en-GB"/>
        </w:rPr>
        <w:t xml:space="preserve">Changes in a </w:t>
      </w:r>
      <w:r w:rsidRPr="00AB1767">
        <w:rPr>
          <w:i/>
          <w:lang w:val="en-GB"/>
        </w:rPr>
        <w:t>clarification</w:t>
      </w:r>
      <w:r w:rsidRPr="00CF30EA">
        <w:rPr>
          <w:lang w:val="en-GB"/>
        </w:rPr>
        <w:t xml:space="preserve"> are minor and ensure backward compatibility with the previous versions within the same Edition. </w:t>
      </w:r>
    </w:p>
    <w:p w14:paraId="4FD20258" w14:textId="55051F66" w:rsidR="00F7399D" w:rsidRPr="00CF30EA" w:rsidRDefault="00F7399D" w:rsidP="00AB1767">
      <w:pPr>
        <w:pStyle w:val="Heading4"/>
        <w:tabs>
          <w:tab w:val="clear" w:pos="900"/>
          <w:tab w:val="clear" w:pos="1140"/>
          <w:tab w:val="clear" w:pos="1360"/>
          <w:tab w:val="left" w:pos="993"/>
        </w:tabs>
        <w:spacing w:before="120" w:after="120" w:line="240" w:lineRule="auto"/>
        <w:ind w:left="992" w:hanging="992"/>
      </w:pPr>
      <w:r w:rsidRPr="00CF30EA">
        <w:t>Version numbers</w:t>
      </w:r>
    </w:p>
    <w:p w14:paraId="31200355" w14:textId="77777777" w:rsidR="00973152" w:rsidRPr="00CF30EA" w:rsidRDefault="008F5A40" w:rsidP="00AB1767">
      <w:pPr>
        <w:spacing w:after="120" w:line="240" w:lineRule="auto"/>
        <w:rPr>
          <w:lang w:val="en-GB"/>
        </w:rPr>
      </w:pPr>
      <w:r w:rsidRPr="00CF30EA">
        <w:rPr>
          <w:lang w:val="en-GB"/>
        </w:rPr>
        <w:t>The associated version control numbering to identify changes (</w:t>
      </w:r>
      <w:r w:rsidRPr="00AB1767">
        <w:rPr>
          <w:lang w:val="en-GB"/>
        </w:rPr>
        <w:t>n</w:t>
      </w:r>
      <w:r w:rsidRPr="00CF30EA">
        <w:rPr>
          <w:lang w:val="en-GB"/>
        </w:rPr>
        <w:t>) to S-111 must be as follows:</w:t>
      </w:r>
    </w:p>
    <w:p w14:paraId="342CACBF" w14:textId="6DF9B3DA" w:rsidR="008F5A40" w:rsidRPr="00CF30EA" w:rsidRDefault="008F5A40" w:rsidP="00AB1767">
      <w:pPr>
        <w:spacing w:after="120" w:line="240" w:lineRule="auto"/>
        <w:rPr>
          <w:lang w:val="en-GB"/>
        </w:rPr>
      </w:pPr>
      <w:r w:rsidRPr="00CF30EA">
        <w:rPr>
          <w:lang w:val="en-GB"/>
        </w:rPr>
        <w:t xml:space="preserve">New Editions denoted as </w:t>
      </w:r>
      <w:r w:rsidRPr="00CF30EA">
        <w:rPr>
          <w:b/>
          <w:sz w:val="28"/>
          <w:szCs w:val="28"/>
          <w:lang w:val="en-GB"/>
        </w:rPr>
        <w:t>n</w:t>
      </w:r>
      <w:r w:rsidRPr="00CF30EA">
        <w:rPr>
          <w:lang w:val="en-GB"/>
        </w:rPr>
        <w:t>.0</w:t>
      </w:r>
      <w:r w:rsidR="00F7399D" w:rsidRPr="00CF30EA">
        <w:rPr>
          <w:lang w:val="en-GB"/>
        </w:rPr>
        <w:t>.0</w:t>
      </w:r>
    </w:p>
    <w:p w14:paraId="30EBDF33" w14:textId="18577394" w:rsidR="00973152" w:rsidRPr="00CF30EA" w:rsidRDefault="008F5A40" w:rsidP="00AB1767">
      <w:pPr>
        <w:spacing w:after="120" w:line="240" w:lineRule="auto"/>
        <w:rPr>
          <w:lang w:val="en-GB"/>
        </w:rPr>
      </w:pPr>
      <w:r w:rsidRPr="00CF30EA">
        <w:rPr>
          <w:lang w:val="en-GB"/>
        </w:rPr>
        <w:t>Revisions denoted as n.</w:t>
      </w:r>
      <w:r w:rsidRPr="00CF30EA">
        <w:rPr>
          <w:b/>
          <w:sz w:val="28"/>
          <w:szCs w:val="28"/>
          <w:lang w:val="en-GB"/>
        </w:rPr>
        <w:t>n</w:t>
      </w:r>
      <w:r w:rsidR="00F7399D" w:rsidRPr="00CF30EA">
        <w:rPr>
          <w:lang w:val="en-GB"/>
        </w:rPr>
        <w:t>.0</w:t>
      </w:r>
    </w:p>
    <w:p w14:paraId="668C4D8E" w14:textId="09FEFDBA" w:rsidR="00196AAC" w:rsidRPr="00CF30EA" w:rsidRDefault="008F5A40" w:rsidP="00AB1767">
      <w:pPr>
        <w:spacing w:after="120" w:line="240" w:lineRule="auto"/>
        <w:rPr>
          <w:b/>
          <w:lang w:val="en-GB"/>
        </w:rPr>
      </w:pPr>
      <w:r w:rsidRPr="00CF30EA">
        <w:rPr>
          <w:lang w:val="en-GB"/>
        </w:rPr>
        <w:t>Clarifications denoted as n.n.</w:t>
      </w:r>
      <w:r w:rsidRPr="00CF30EA">
        <w:rPr>
          <w:b/>
          <w:sz w:val="28"/>
          <w:szCs w:val="28"/>
          <w:lang w:val="en-GB"/>
        </w:rPr>
        <w:t>n</w:t>
      </w:r>
    </w:p>
    <w:p w14:paraId="16B11EEE" w14:textId="3CC1478F" w:rsidR="009D0122" w:rsidRPr="00AB1767" w:rsidRDefault="009D0122" w:rsidP="00AB1767">
      <w:pPr>
        <w:spacing w:after="120" w:line="240" w:lineRule="auto"/>
        <w:rPr>
          <w:lang w:val="en-GB"/>
        </w:rPr>
      </w:pPr>
    </w:p>
    <w:p w14:paraId="0BE9AA1D" w14:textId="2D4F401F" w:rsidR="00F7399D" w:rsidRPr="00CF30EA" w:rsidRDefault="00F7399D" w:rsidP="00AB1767">
      <w:pPr>
        <w:pStyle w:val="Heading1"/>
        <w:tabs>
          <w:tab w:val="clear" w:pos="400"/>
          <w:tab w:val="clear" w:pos="560"/>
          <w:tab w:val="left" w:pos="567"/>
        </w:tabs>
        <w:spacing w:before="120" w:after="200" w:line="240" w:lineRule="auto"/>
        <w:ind w:left="567" w:hanging="567"/>
        <w:rPr>
          <w:lang w:val="en-GB"/>
        </w:rPr>
      </w:pPr>
      <w:bookmarkStart w:id="270" w:name="_Toc172126717"/>
      <w:bookmarkStart w:id="271" w:name="_Toc412810750"/>
      <w:r w:rsidRPr="00CF30EA">
        <w:rPr>
          <w:lang w:val="en-GB"/>
        </w:rPr>
        <w:t>Specification Scopes</w:t>
      </w:r>
      <w:bookmarkEnd w:id="270"/>
    </w:p>
    <w:bookmarkEnd w:id="271"/>
    <w:p w14:paraId="31DFBD35" w14:textId="3F4BF373" w:rsidR="002C3160" w:rsidRPr="00CF30EA" w:rsidRDefault="002C3160" w:rsidP="00AB1767">
      <w:pPr>
        <w:spacing w:after="120" w:line="240" w:lineRule="auto"/>
        <w:rPr>
          <w:lang w:val="en-GB"/>
        </w:rPr>
      </w:pPr>
      <w:r w:rsidRPr="00CF30EA">
        <w:rPr>
          <w:lang w:val="en-GB"/>
        </w:rPr>
        <w:t xml:space="preserve">This </w:t>
      </w:r>
      <w:r w:rsidR="00AB1767">
        <w:rPr>
          <w:lang w:val="en-GB"/>
        </w:rPr>
        <w:t>P</w:t>
      </w:r>
      <w:r w:rsidRPr="00CF30EA">
        <w:rPr>
          <w:lang w:val="en-GB"/>
        </w:rPr>
        <w:t xml:space="preserve">roduct </w:t>
      </w:r>
      <w:r w:rsidR="00AB1767">
        <w:rPr>
          <w:lang w:val="en-GB"/>
        </w:rPr>
        <w:t>S</w:t>
      </w:r>
      <w:r w:rsidRPr="00CF30EA">
        <w:rPr>
          <w:lang w:val="en-GB"/>
        </w:rPr>
        <w:t>pecification outlines the flow of data from inception, through the</w:t>
      </w:r>
      <w:r w:rsidR="00BA4948" w:rsidRPr="00CF30EA">
        <w:rPr>
          <w:lang w:val="en-GB"/>
        </w:rPr>
        <w:t xml:space="preserve"> </w:t>
      </w:r>
      <w:r w:rsidRPr="00CF30EA">
        <w:rPr>
          <w:lang w:val="en-GB"/>
        </w:rPr>
        <w:t>national</w:t>
      </w:r>
      <w:r w:rsidR="00E457DC" w:rsidRPr="00CF30EA">
        <w:rPr>
          <w:lang w:val="en-GB"/>
        </w:rPr>
        <w:t xml:space="preserve"> Hydrographic Office </w:t>
      </w:r>
      <w:r w:rsidRPr="00CF30EA">
        <w:rPr>
          <w:lang w:val="en-GB"/>
        </w:rPr>
        <w:t>(</w:t>
      </w:r>
      <w:r w:rsidR="001E0C52" w:rsidRPr="00CF30EA">
        <w:rPr>
          <w:lang w:val="en-GB"/>
        </w:rPr>
        <w:t>HO</w:t>
      </w:r>
      <w:r w:rsidRPr="00CF30EA">
        <w:rPr>
          <w:lang w:val="en-GB"/>
        </w:rPr>
        <w:t>), to the end user. The data may be observed or modelled. Requirements for data and metadata are provided. This document does not include product delivery mechanisms.</w:t>
      </w:r>
    </w:p>
    <w:p w14:paraId="60F799C5" w14:textId="14AE65C5" w:rsidR="0017740A" w:rsidRPr="00CF30EA" w:rsidRDefault="0017740A" w:rsidP="00AB1767">
      <w:pPr>
        <w:tabs>
          <w:tab w:val="left" w:pos="1701"/>
        </w:tabs>
        <w:spacing w:after="120" w:line="240" w:lineRule="auto"/>
        <w:rPr>
          <w:lang w:val="en-GB"/>
        </w:rPr>
      </w:pPr>
      <w:r w:rsidRPr="00CF30EA">
        <w:rPr>
          <w:b/>
          <w:lang w:val="en-GB"/>
        </w:rPr>
        <w:t>Scope ID</w:t>
      </w:r>
      <w:r w:rsidRPr="00CF30EA">
        <w:rPr>
          <w:lang w:val="en-GB"/>
        </w:rPr>
        <w:t xml:space="preserve">: </w:t>
      </w:r>
      <w:r w:rsidR="00F7399D" w:rsidRPr="00CF30EA">
        <w:rPr>
          <w:lang w:val="en-GB"/>
        </w:rPr>
        <w:tab/>
      </w:r>
      <w:r w:rsidRPr="00CF30EA">
        <w:rPr>
          <w:lang w:val="en-GB"/>
        </w:rPr>
        <w:t>Global</w:t>
      </w:r>
    </w:p>
    <w:p w14:paraId="15D3057E" w14:textId="0182F86F" w:rsidR="0017740A" w:rsidRPr="00CF30EA" w:rsidRDefault="0017740A" w:rsidP="00AB1767">
      <w:pPr>
        <w:tabs>
          <w:tab w:val="left" w:pos="1701"/>
        </w:tabs>
        <w:spacing w:after="120" w:line="240" w:lineRule="auto"/>
        <w:rPr>
          <w:lang w:val="en-GB"/>
        </w:rPr>
      </w:pPr>
      <w:r w:rsidRPr="00CF30EA">
        <w:rPr>
          <w:b/>
          <w:lang w:val="en-GB"/>
        </w:rPr>
        <w:t>Level</w:t>
      </w:r>
      <w:r w:rsidRPr="00CF30EA">
        <w:rPr>
          <w:lang w:val="en-GB"/>
        </w:rPr>
        <w:t>:</w:t>
      </w:r>
      <w:r w:rsidR="00B359E4" w:rsidRPr="00CF30EA">
        <w:rPr>
          <w:lang w:val="en-GB"/>
        </w:rPr>
        <w:t xml:space="preserve"> </w:t>
      </w:r>
      <w:r w:rsidR="00F7399D" w:rsidRPr="00CF30EA">
        <w:rPr>
          <w:lang w:val="en-GB"/>
        </w:rPr>
        <w:tab/>
      </w:r>
      <w:r w:rsidR="00D46176" w:rsidRPr="00CF30EA">
        <w:rPr>
          <w:lang w:val="en-GB"/>
        </w:rPr>
        <w:t>006  — series</w:t>
      </w:r>
    </w:p>
    <w:p w14:paraId="5B866DF7" w14:textId="188160D7" w:rsidR="007D3670" w:rsidRPr="00CF30EA" w:rsidRDefault="0017740A" w:rsidP="00AB1767">
      <w:pPr>
        <w:tabs>
          <w:tab w:val="left" w:pos="1701"/>
        </w:tabs>
        <w:spacing w:after="120" w:line="240" w:lineRule="auto"/>
        <w:rPr>
          <w:lang w:val="en-GB"/>
        </w:rPr>
      </w:pPr>
      <w:r w:rsidRPr="00CF30EA">
        <w:rPr>
          <w:b/>
          <w:lang w:val="en-GB"/>
        </w:rPr>
        <w:t>Level name</w:t>
      </w:r>
      <w:r w:rsidRPr="00CF30EA">
        <w:rPr>
          <w:lang w:val="en-GB"/>
        </w:rPr>
        <w:t>:</w:t>
      </w:r>
      <w:r w:rsidR="00B359E4" w:rsidRPr="00CF30EA">
        <w:rPr>
          <w:lang w:val="en-GB"/>
        </w:rPr>
        <w:t xml:space="preserve"> </w:t>
      </w:r>
      <w:r w:rsidR="00F7399D" w:rsidRPr="00CF30EA">
        <w:rPr>
          <w:lang w:val="en-GB"/>
        </w:rPr>
        <w:tab/>
      </w:r>
      <w:r w:rsidR="00D46176" w:rsidRPr="00CF30EA">
        <w:rPr>
          <w:lang w:val="en-GB"/>
        </w:rPr>
        <w:t>Surface Current Dataset</w:t>
      </w:r>
    </w:p>
    <w:p w14:paraId="6BE55B1E" w14:textId="77777777" w:rsidR="007B039D" w:rsidRPr="00CF30EA" w:rsidRDefault="007B039D" w:rsidP="00AB1767">
      <w:pPr>
        <w:spacing w:after="120" w:line="240" w:lineRule="auto"/>
        <w:rPr>
          <w:lang w:val="en-GB"/>
        </w:rPr>
      </w:pPr>
    </w:p>
    <w:p w14:paraId="1F9ECDF5" w14:textId="2A9F410B" w:rsidR="00F7399D" w:rsidRPr="00CF30EA" w:rsidRDefault="004F5A0B" w:rsidP="00C53DD9">
      <w:pPr>
        <w:pStyle w:val="Heading1"/>
        <w:tabs>
          <w:tab w:val="clear" w:pos="400"/>
          <w:tab w:val="clear" w:pos="560"/>
          <w:tab w:val="left" w:pos="567"/>
        </w:tabs>
        <w:spacing w:before="120" w:after="200" w:line="240" w:lineRule="auto"/>
        <w:ind w:left="567" w:hanging="567"/>
        <w:rPr>
          <w:lang w:val="en-GB"/>
        </w:rPr>
      </w:pPr>
      <w:bookmarkStart w:id="272" w:name="_Toc172126718"/>
      <w:bookmarkStart w:id="273" w:name="_Toc412810751"/>
      <w:r w:rsidRPr="00CF30EA">
        <w:rPr>
          <w:lang w:val="en-GB"/>
        </w:rPr>
        <w:t>Dataset Identification</w:t>
      </w:r>
      <w:bookmarkEnd w:id="272"/>
    </w:p>
    <w:bookmarkEnd w:id="273"/>
    <w:p w14:paraId="3A237FBC" w14:textId="77777777" w:rsidR="003F6A00" w:rsidRPr="00CF30EA" w:rsidRDefault="00ED481E" w:rsidP="00C53DD9">
      <w:pPr>
        <w:spacing w:after="120" w:line="240" w:lineRule="auto"/>
        <w:rPr>
          <w:rFonts w:cs="Arial"/>
          <w:b/>
          <w:i/>
          <w:lang w:val="en-GB"/>
        </w:rPr>
      </w:pPr>
      <w:r w:rsidRPr="00CF30EA">
        <w:rPr>
          <w:rFonts w:cs="Arial"/>
          <w:lang w:val="en-GB"/>
        </w:rPr>
        <w:t xml:space="preserve">A </w:t>
      </w:r>
      <w:r w:rsidR="0004124C" w:rsidRPr="00CF30EA">
        <w:rPr>
          <w:rFonts w:cs="Arial"/>
          <w:lang w:val="en-GB"/>
        </w:rPr>
        <w:t xml:space="preserve">surface current </w:t>
      </w:r>
      <w:r w:rsidRPr="00CF30EA">
        <w:rPr>
          <w:rFonts w:cs="Arial"/>
          <w:lang w:val="en-GB"/>
        </w:rPr>
        <w:t xml:space="preserve">dataset that conforms to this Product Specification </w:t>
      </w:r>
      <w:r w:rsidR="0004124C" w:rsidRPr="00CF30EA">
        <w:rPr>
          <w:rFonts w:cs="Arial"/>
          <w:lang w:val="en-GB"/>
        </w:rPr>
        <w:t xml:space="preserve">uses </w:t>
      </w:r>
      <w:r w:rsidR="002C3160" w:rsidRPr="00CF30EA">
        <w:rPr>
          <w:rFonts w:cs="Arial"/>
          <w:lang w:val="en-GB"/>
        </w:rPr>
        <w:t>the following</w:t>
      </w:r>
      <w:r w:rsidRPr="00CF30EA">
        <w:rPr>
          <w:rFonts w:cs="Arial"/>
          <w:lang w:val="en-GB"/>
        </w:rPr>
        <w:t xml:space="preserve"> </w:t>
      </w:r>
      <w:r w:rsidR="003F6A00" w:rsidRPr="00CF30EA">
        <w:rPr>
          <w:rFonts w:cs="Arial"/>
          <w:lang w:val="en-GB"/>
        </w:rPr>
        <w:t xml:space="preserve">general </w:t>
      </w:r>
      <w:r w:rsidRPr="00CF30EA">
        <w:rPr>
          <w:rFonts w:cs="Arial"/>
          <w:lang w:val="en-GB"/>
        </w:rPr>
        <w:t>information</w:t>
      </w:r>
      <w:r w:rsidR="0004124C" w:rsidRPr="00CF30EA">
        <w:rPr>
          <w:rFonts w:cs="Arial"/>
          <w:lang w:val="en-GB"/>
        </w:rPr>
        <w:t xml:space="preserve"> for distinction</w:t>
      </w:r>
      <w:r w:rsidRPr="00CF30EA">
        <w:rPr>
          <w:rFonts w:cs="Arial"/>
          <w:lang w:val="en-GB"/>
        </w:rPr>
        <w:t>:</w:t>
      </w:r>
      <w:r w:rsidR="003F6A00" w:rsidRPr="00CF30EA">
        <w:rPr>
          <w:rFonts w:cs="Arial"/>
          <w:b/>
          <w:i/>
          <w:lang w:val="en-GB"/>
        </w:rPr>
        <w:t xml:space="preserve"> </w:t>
      </w:r>
    </w:p>
    <w:p w14:paraId="2C84899F" w14:textId="0D271D9B" w:rsidR="00ED481E" w:rsidRPr="00CF30EA" w:rsidRDefault="00ED481E" w:rsidP="00C53DD9">
      <w:pPr>
        <w:spacing w:after="120" w:line="240" w:lineRule="auto"/>
        <w:ind w:left="2268" w:hanging="2268"/>
        <w:rPr>
          <w:rFonts w:cs="Arial"/>
          <w:lang w:val="en-GB"/>
        </w:rPr>
      </w:pPr>
      <w:r w:rsidRPr="00CF30EA">
        <w:rPr>
          <w:rFonts w:cs="Arial"/>
          <w:b/>
          <w:lang w:val="en-GB"/>
        </w:rPr>
        <w:t>Title:</w:t>
      </w:r>
      <w:r w:rsidR="007D3670" w:rsidRPr="00CF30EA">
        <w:rPr>
          <w:rFonts w:cs="Arial"/>
          <w:lang w:val="en-GB"/>
        </w:rPr>
        <w:t xml:space="preserve"> </w:t>
      </w:r>
      <w:r w:rsidR="00FC4AA3" w:rsidRPr="00CF30EA">
        <w:rPr>
          <w:rFonts w:cs="Arial"/>
          <w:lang w:val="en-GB"/>
        </w:rPr>
        <w:tab/>
      </w:r>
      <w:r w:rsidRPr="00CF30EA">
        <w:rPr>
          <w:rFonts w:cs="Arial"/>
          <w:lang w:val="en-GB"/>
        </w:rPr>
        <w:t>Surface Current Data Product</w:t>
      </w:r>
      <w:r w:rsidRPr="00CF30EA">
        <w:rPr>
          <w:rFonts w:cs="Arial"/>
          <w:lang w:val="en-GB"/>
        </w:rPr>
        <w:tab/>
      </w:r>
    </w:p>
    <w:p w14:paraId="68D5C39B" w14:textId="3429FCBD" w:rsidR="00ED481E" w:rsidRPr="00CF30EA" w:rsidRDefault="00ED481E" w:rsidP="00C53DD9">
      <w:pPr>
        <w:spacing w:after="120" w:line="240" w:lineRule="auto"/>
        <w:ind w:left="2268" w:hanging="2268"/>
        <w:rPr>
          <w:rFonts w:cs="Arial"/>
          <w:lang w:val="en-GB"/>
        </w:rPr>
      </w:pPr>
      <w:r w:rsidRPr="00CF30EA">
        <w:rPr>
          <w:rFonts w:cs="Arial"/>
          <w:b/>
          <w:lang w:val="en-GB"/>
        </w:rPr>
        <w:t>Alternate Title:</w:t>
      </w:r>
      <w:r w:rsidRPr="00CF30EA">
        <w:rPr>
          <w:rFonts w:cs="Arial"/>
          <w:b/>
          <w:lang w:val="en-GB"/>
        </w:rPr>
        <w:tab/>
      </w:r>
      <w:r w:rsidRPr="00CF30EA">
        <w:rPr>
          <w:rFonts w:cs="Arial"/>
          <w:lang w:val="en-GB"/>
        </w:rPr>
        <w:t>None</w:t>
      </w:r>
    </w:p>
    <w:p w14:paraId="70EFD718" w14:textId="007E0719" w:rsidR="00ED481E" w:rsidRPr="00CF30EA" w:rsidRDefault="00ED481E" w:rsidP="00C53DD9">
      <w:pPr>
        <w:spacing w:after="120" w:line="240" w:lineRule="auto"/>
        <w:ind w:left="2268" w:hanging="2268"/>
        <w:rPr>
          <w:rFonts w:cs="Arial"/>
          <w:lang w:val="en-GB"/>
        </w:rPr>
      </w:pPr>
      <w:r w:rsidRPr="00CF30EA">
        <w:rPr>
          <w:rFonts w:cs="Arial"/>
          <w:b/>
          <w:lang w:val="en-GB"/>
        </w:rPr>
        <w:lastRenderedPageBreak/>
        <w:t>Abstract:</w:t>
      </w:r>
      <w:r w:rsidR="007D3670" w:rsidRPr="00CF30EA">
        <w:rPr>
          <w:rFonts w:cs="Arial"/>
          <w:lang w:val="en-GB"/>
        </w:rPr>
        <w:t xml:space="preserve"> </w:t>
      </w:r>
      <w:r w:rsidR="00460AE5" w:rsidRPr="00CF30EA">
        <w:rPr>
          <w:rFonts w:cs="Arial"/>
          <w:lang w:val="en-GB"/>
        </w:rPr>
        <w:tab/>
      </w:r>
      <w:r w:rsidRPr="00CF30EA">
        <w:rPr>
          <w:rFonts w:cs="Arial"/>
          <w:lang w:val="en-GB"/>
        </w:rPr>
        <w:t>The data product is a file containing surface water current d</w:t>
      </w:r>
      <w:r w:rsidR="007D3670" w:rsidRPr="00CF30EA">
        <w:rPr>
          <w:rFonts w:cs="Arial"/>
          <w:lang w:val="en-GB"/>
        </w:rPr>
        <w:t xml:space="preserve">ata for a particular geographic </w:t>
      </w:r>
      <w:r w:rsidRPr="00CF30EA">
        <w:rPr>
          <w:rFonts w:cs="Arial"/>
          <w:lang w:val="en-GB"/>
        </w:rPr>
        <w:t>region and set of times, along with the accompanying metadata describing the content, variables, applicable times and locations, and structure of the data product. Surface current data includes speed and direction of the current, and may represent observed or mathematically-predicted values. The data may consist of currents at a small set of points where observations and/or predictions are available, or may consist of numerous points organized in a grid as from a hydrodynamic model forecast.</w:t>
      </w:r>
      <w:r w:rsidR="0093158A" w:rsidRPr="00CF30EA">
        <w:rPr>
          <w:rFonts w:cs="Arial"/>
          <w:lang w:val="en-GB"/>
        </w:rPr>
        <w:t xml:space="preserve"> Measures of the quality of position, speed, direction, and time data are included.</w:t>
      </w:r>
    </w:p>
    <w:p w14:paraId="0B2BD501" w14:textId="1E694BF3" w:rsidR="00ED481E" w:rsidRPr="00CF30EA" w:rsidRDefault="00ED481E" w:rsidP="00C53DD9">
      <w:pPr>
        <w:spacing w:after="120" w:line="240" w:lineRule="auto"/>
        <w:ind w:left="2268" w:hanging="2268"/>
        <w:rPr>
          <w:rFonts w:cs="Arial"/>
          <w:lang w:val="en-GB"/>
        </w:rPr>
      </w:pPr>
      <w:r w:rsidRPr="00CF30EA">
        <w:rPr>
          <w:rFonts w:cs="Arial"/>
          <w:b/>
          <w:lang w:val="en-GB"/>
        </w:rPr>
        <w:t>Topic Category:</w:t>
      </w:r>
      <w:r w:rsidR="007D3670" w:rsidRPr="00CF30EA">
        <w:rPr>
          <w:rFonts w:cs="Arial"/>
          <w:lang w:val="en-GB"/>
        </w:rPr>
        <w:t xml:space="preserve"> </w:t>
      </w:r>
      <w:r w:rsidR="00FC4AA3" w:rsidRPr="00CF30EA">
        <w:rPr>
          <w:rFonts w:cs="Arial"/>
          <w:lang w:val="en-GB"/>
        </w:rPr>
        <w:tab/>
      </w:r>
      <w:r w:rsidR="008044BD" w:rsidRPr="00CF30EA">
        <w:rPr>
          <w:rFonts w:cs="Arial"/>
          <w:lang w:val="en-GB"/>
        </w:rPr>
        <w:t xml:space="preserve">Producing </w:t>
      </w:r>
      <w:r w:rsidR="00C53DD9">
        <w:rPr>
          <w:rFonts w:cs="Arial"/>
          <w:lang w:val="en-GB"/>
        </w:rPr>
        <w:t>A</w:t>
      </w:r>
      <w:r w:rsidR="008044BD" w:rsidRPr="00CF30EA">
        <w:rPr>
          <w:rFonts w:cs="Arial"/>
          <w:lang w:val="en-GB"/>
        </w:rPr>
        <w:t>uthority to choose the most appropriate from the list below:</w:t>
      </w:r>
    </w:p>
    <w:tbl>
      <w:tblPr>
        <w:tblW w:w="4603"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77"/>
        <w:gridCol w:w="1096"/>
        <w:gridCol w:w="1317"/>
        <w:gridCol w:w="2158"/>
        <w:gridCol w:w="2352"/>
      </w:tblGrid>
      <w:tr w:rsidR="008044BD" w:rsidRPr="00C53DD9" w14:paraId="065458D4" w14:textId="77777777" w:rsidTr="00C53DD9">
        <w:trPr>
          <w:cantSplit/>
          <w:jc w:val="right"/>
        </w:trPr>
        <w:tc>
          <w:tcPr>
            <w:tcW w:w="800" w:type="pct"/>
            <w:shd w:val="clear" w:color="auto" w:fill="D9D9D9" w:themeFill="background1" w:themeFillShade="D9"/>
          </w:tcPr>
          <w:p w14:paraId="20E20E96" w14:textId="77777777" w:rsidR="008044BD" w:rsidRPr="00C53DD9" w:rsidRDefault="008044BD" w:rsidP="00C53DD9">
            <w:pPr>
              <w:spacing w:before="60" w:after="60" w:line="240" w:lineRule="auto"/>
              <w:jc w:val="left"/>
              <w:rPr>
                <w:b/>
                <w:sz w:val="18"/>
                <w:szCs w:val="18"/>
                <w:lang w:val="en-GB"/>
              </w:rPr>
            </w:pPr>
            <w:r w:rsidRPr="00C53DD9">
              <w:rPr>
                <w:b/>
                <w:sz w:val="18"/>
                <w:szCs w:val="18"/>
                <w:lang w:val="en-GB"/>
              </w:rPr>
              <w:t>Concept Name</w:t>
            </w:r>
          </w:p>
        </w:tc>
        <w:tc>
          <w:tcPr>
            <w:tcW w:w="680" w:type="pct"/>
            <w:shd w:val="clear" w:color="auto" w:fill="D9D9D9" w:themeFill="background1" w:themeFillShade="D9"/>
          </w:tcPr>
          <w:p w14:paraId="1B5662C4" w14:textId="77777777" w:rsidR="008044BD" w:rsidRPr="00C53DD9" w:rsidRDefault="008044BD" w:rsidP="00C53DD9">
            <w:pPr>
              <w:spacing w:before="60" w:after="60" w:line="240" w:lineRule="auto"/>
              <w:jc w:val="left"/>
              <w:rPr>
                <w:b/>
                <w:sz w:val="18"/>
                <w:szCs w:val="18"/>
                <w:lang w:val="en-GB"/>
              </w:rPr>
            </w:pPr>
            <w:r w:rsidRPr="00C53DD9">
              <w:rPr>
                <w:b/>
                <w:sz w:val="18"/>
                <w:szCs w:val="18"/>
                <w:lang w:val="en-GB"/>
              </w:rPr>
              <w:t>ISO 19115-1 Topic Category Number</w:t>
            </w:r>
          </w:p>
        </w:tc>
        <w:tc>
          <w:tcPr>
            <w:tcW w:w="765" w:type="pct"/>
            <w:shd w:val="clear" w:color="auto" w:fill="D9D9D9" w:themeFill="background1" w:themeFillShade="D9"/>
          </w:tcPr>
          <w:p w14:paraId="5C17BD9C" w14:textId="77777777" w:rsidR="008044BD" w:rsidRPr="00C53DD9" w:rsidRDefault="008044BD" w:rsidP="00C53DD9">
            <w:pPr>
              <w:spacing w:before="60" w:after="60" w:line="240" w:lineRule="auto"/>
              <w:jc w:val="left"/>
              <w:rPr>
                <w:b/>
                <w:sz w:val="18"/>
                <w:szCs w:val="18"/>
                <w:lang w:val="en-GB"/>
              </w:rPr>
            </w:pPr>
            <w:r w:rsidRPr="00C53DD9">
              <w:rPr>
                <w:b/>
                <w:sz w:val="18"/>
                <w:szCs w:val="18"/>
                <w:lang w:val="en-GB"/>
              </w:rPr>
              <w:t>ISO 19115-1 Topic Category Code</w:t>
            </w:r>
          </w:p>
        </w:tc>
        <w:tc>
          <w:tcPr>
            <w:tcW w:w="1319" w:type="pct"/>
            <w:shd w:val="clear" w:color="auto" w:fill="D9D9D9" w:themeFill="background1" w:themeFillShade="D9"/>
          </w:tcPr>
          <w:p w14:paraId="15D203A8" w14:textId="77777777" w:rsidR="008044BD" w:rsidRPr="00C53DD9" w:rsidRDefault="008044BD" w:rsidP="00C53DD9">
            <w:pPr>
              <w:spacing w:before="60" w:after="60" w:line="240" w:lineRule="auto"/>
              <w:jc w:val="left"/>
              <w:rPr>
                <w:b/>
                <w:sz w:val="18"/>
                <w:szCs w:val="18"/>
                <w:lang w:val="en-GB"/>
              </w:rPr>
            </w:pPr>
            <w:r w:rsidRPr="00C53DD9">
              <w:rPr>
                <w:b/>
                <w:sz w:val="18"/>
                <w:szCs w:val="18"/>
                <w:lang w:val="en-GB"/>
              </w:rPr>
              <w:t>Definition</w:t>
            </w:r>
          </w:p>
        </w:tc>
        <w:tc>
          <w:tcPr>
            <w:tcW w:w="1437" w:type="pct"/>
            <w:shd w:val="clear" w:color="auto" w:fill="D9D9D9" w:themeFill="background1" w:themeFillShade="D9"/>
          </w:tcPr>
          <w:p w14:paraId="34E312C8" w14:textId="77777777" w:rsidR="008044BD" w:rsidRPr="00C53DD9" w:rsidRDefault="008044BD" w:rsidP="00C53DD9">
            <w:pPr>
              <w:spacing w:before="60" w:after="60" w:line="240" w:lineRule="auto"/>
              <w:jc w:val="left"/>
              <w:rPr>
                <w:b/>
                <w:sz w:val="18"/>
                <w:szCs w:val="18"/>
                <w:lang w:val="en-GB"/>
              </w:rPr>
            </w:pPr>
            <w:r w:rsidRPr="00C53DD9">
              <w:rPr>
                <w:b/>
                <w:sz w:val="18"/>
                <w:szCs w:val="18"/>
                <w:lang w:val="en-GB"/>
              </w:rPr>
              <w:t>Remarks</w:t>
            </w:r>
          </w:p>
        </w:tc>
      </w:tr>
      <w:tr w:rsidR="008044BD" w:rsidRPr="00CF30EA" w14:paraId="1C24992E" w14:textId="77777777" w:rsidTr="00C53DD9">
        <w:trPr>
          <w:cantSplit/>
          <w:jc w:val="right"/>
        </w:trPr>
        <w:tc>
          <w:tcPr>
            <w:tcW w:w="800" w:type="pct"/>
            <w:shd w:val="clear" w:color="auto" w:fill="auto"/>
          </w:tcPr>
          <w:p w14:paraId="00760398" w14:textId="77777777" w:rsidR="008044BD" w:rsidRPr="00CF30EA" w:rsidRDefault="008044BD" w:rsidP="00C53DD9">
            <w:pPr>
              <w:spacing w:before="60" w:after="60" w:line="240" w:lineRule="auto"/>
              <w:rPr>
                <w:sz w:val="18"/>
                <w:szCs w:val="18"/>
                <w:lang w:val="en-GB"/>
              </w:rPr>
            </w:pPr>
            <w:r w:rsidRPr="00CF30EA">
              <w:rPr>
                <w:sz w:val="18"/>
                <w:szCs w:val="18"/>
                <w:lang w:val="en-GB"/>
              </w:rPr>
              <w:t>Inland Waters</w:t>
            </w:r>
          </w:p>
        </w:tc>
        <w:tc>
          <w:tcPr>
            <w:tcW w:w="680" w:type="pct"/>
            <w:shd w:val="clear" w:color="auto" w:fill="auto"/>
          </w:tcPr>
          <w:p w14:paraId="4A749152" w14:textId="77777777" w:rsidR="008044BD" w:rsidRPr="00CF30EA" w:rsidRDefault="008044BD" w:rsidP="00C53DD9">
            <w:pPr>
              <w:spacing w:before="60" w:after="60" w:line="240" w:lineRule="auto"/>
              <w:jc w:val="center"/>
              <w:rPr>
                <w:sz w:val="18"/>
                <w:szCs w:val="18"/>
                <w:lang w:val="en-GB"/>
              </w:rPr>
            </w:pPr>
            <w:r w:rsidRPr="00CF30EA">
              <w:rPr>
                <w:sz w:val="18"/>
                <w:szCs w:val="18"/>
                <w:lang w:val="en-GB"/>
              </w:rPr>
              <w:t>012</w:t>
            </w:r>
          </w:p>
        </w:tc>
        <w:tc>
          <w:tcPr>
            <w:tcW w:w="765" w:type="pct"/>
          </w:tcPr>
          <w:p w14:paraId="74F7CBFB" w14:textId="77777777" w:rsidR="008044BD" w:rsidRPr="00CF30EA" w:rsidRDefault="008044BD" w:rsidP="00C53DD9">
            <w:pPr>
              <w:spacing w:before="60" w:after="60" w:line="240" w:lineRule="auto"/>
              <w:rPr>
                <w:sz w:val="18"/>
                <w:szCs w:val="18"/>
                <w:lang w:val="en-GB"/>
              </w:rPr>
            </w:pPr>
            <w:r w:rsidRPr="00CF30EA">
              <w:rPr>
                <w:sz w:val="18"/>
                <w:szCs w:val="18"/>
                <w:lang w:val="en-GB"/>
              </w:rPr>
              <w:t>inlandWaters</w:t>
            </w:r>
          </w:p>
        </w:tc>
        <w:tc>
          <w:tcPr>
            <w:tcW w:w="1319" w:type="pct"/>
            <w:shd w:val="clear" w:color="auto" w:fill="auto"/>
          </w:tcPr>
          <w:p w14:paraId="615955A4"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Inland water features, drainage systems and their characteristics</w:t>
            </w:r>
          </w:p>
          <w:p w14:paraId="3B375F5A"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Examples: rivers and glaciers, salt lakes, water utilization plans, dams, currents, floods, water quality, hydrologic information</w:t>
            </w:r>
          </w:p>
        </w:tc>
        <w:tc>
          <w:tcPr>
            <w:tcW w:w="1437" w:type="pct"/>
          </w:tcPr>
          <w:p w14:paraId="5651D350"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Use for datasets covering navigation on inland waterways</w:t>
            </w:r>
          </w:p>
        </w:tc>
      </w:tr>
      <w:tr w:rsidR="008044BD" w:rsidRPr="00CF30EA" w14:paraId="1892AA5E" w14:textId="77777777" w:rsidTr="00C53DD9">
        <w:trPr>
          <w:cantSplit/>
          <w:jc w:val="right"/>
        </w:trPr>
        <w:tc>
          <w:tcPr>
            <w:tcW w:w="800" w:type="pct"/>
            <w:shd w:val="clear" w:color="auto" w:fill="auto"/>
          </w:tcPr>
          <w:p w14:paraId="43152984" w14:textId="77777777" w:rsidR="008044BD" w:rsidRPr="00CF30EA" w:rsidRDefault="008044BD" w:rsidP="00C53DD9">
            <w:pPr>
              <w:spacing w:before="60" w:after="60" w:line="240" w:lineRule="auto"/>
              <w:rPr>
                <w:sz w:val="18"/>
                <w:szCs w:val="18"/>
                <w:lang w:val="en-GB"/>
              </w:rPr>
            </w:pPr>
            <w:r w:rsidRPr="00CF30EA">
              <w:rPr>
                <w:sz w:val="18"/>
                <w:szCs w:val="18"/>
                <w:lang w:val="en-GB"/>
              </w:rPr>
              <w:t>Oceans</w:t>
            </w:r>
          </w:p>
        </w:tc>
        <w:tc>
          <w:tcPr>
            <w:tcW w:w="680" w:type="pct"/>
            <w:shd w:val="clear" w:color="auto" w:fill="auto"/>
          </w:tcPr>
          <w:p w14:paraId="1DE68273" w14:textId="77777777" w:rsidR="008044BD" w:rsidRPr="00CF30EA" w:rsidRDefault="008044BD" w:rsidP="00C53DD9">
            <w:pPr>
              <w:spacing w:before="60" w:after="60" w:line="240" w:lineRule="auto"/>
              <w:jc w:val="center"/>
              <w:rPr>
                <w:sz w:val="18"/>
                <w:szCs w:val="18"/>
                <w:lang w:val="en-GB"/>
              </w:rPr>
            </w:pPr>
            <w:r w:rsidRPr="00CF30EA">
              <w:rPr>
                <w:sz w:val="18"/>
                <w:szCs w:val="18"/>
                <w:lang w:val="en-GB"/>
              </w:rPr>
              <w:t>014</w:t>
            </w:r>
          </w:p>
        </w:tc>
        <w:tc>
          <w:tcPr>
            <w:tcW w:w="765" w:type="pct"/>
          </w:tcPr>
          <w:p w14:paraId="2F2732EC" w14:textId="77777777" w:rsidR="008044BD" w:rsidRPr="00CF30EA" w:rsidRDefault="008044BD" w:rsidP="00C53DD9">
            <w:pPr>
              <w:spacing w:before="60" w:after="60" w:line="240" w:lineRule="auto"/>
              <w:rPr>
                <w:sz w:val="18"/>
                <w:szCs w:val="18"/>
                <w:lang w:val="en-GB"/>
              </w:rPr>
            </w:pPr>
            <w:r w:rsidRPr="00CF30EA">
              <w:rPr>
                <w:sz w:val="18"/>
                <w:szCs w:val="18"/>
                <w:lang w:val="en-GB"/>
              </w:rPr>
              <w:t>oceans</w:t>
            </w:r>
          </w:p>
        </w:tc>
        <w:tc>
          <w:tcPr>
            <w:tcW w:w="1319" w:type="pct"/>
            <w:shd w:val="clear" w:color="auto" w:fill="auto"/>
          </w:tcPr>
          <w:p w14:paraId="0DD9439B"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Features and characteristics of salt water bodies (excluding inland waters)</w:t>
            </w:r>
          </w:p>
          <w:p w14:paraId="630349CD"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Examples: tides, tsunamis, coastal information, reefs</w:t>
            </w:r>
          </w:p>
        </w:tc>
        <w:tc>
          <w:tcPr>
            <w:tcW w:w="1437" w:type="pct"/>
          </w:tcPr>
          <w:p w14:paraId="10333C08"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Use for datasets intended for coastal, offshore, or ocean navigation.</w:t>
            </w:r>
          </w:p>
        </w:tc>
      </w:tr>
      <w:tr w:rsidR="008044BD" w:rsidRPr="00CF30EA" w14:paraId="1653C34B" w14:textId="77777777" w:rsidTr="00C53DD9">
        <w:trPr>
          <w:cantSplit/>
          <w:jc w:val="right"/>
        </w:trPr>
        <w:tc>
          <w:tcPr>
            <w:tcW w:w="800" w:type="pct"/>
            <w:shd w:val="clear" w:color="auto" w:fill="auto"/>
          </w:tcPr>
          <w:p w14:paraId="4D9E991C" w14:textId="77777777" w:rsidR="008044BD" w:rsidRPr="00CF30EA" w:rsidRDefault="008044BD" w:rsidP="00C53DD9">
            <w:pPr>
              <w:spacing w:before="60" w:after="60" w:line="240" w:lineRule="auto"/>
              <w:rPr>
                <w:sz w:val="18"/>
                <w:szCs w:val="18"/>
                <w:lang w:val="en-GB"/>
              </w:rPr>
            </w:pPr>
            <w:r w:rsidRPr="00CF30EA">
              <w:rPr>
                <w:sz w:val="18"/>
                <w:szCs w:val="18"/>
                <w:lang w:val="en-GB"/>
              </w:rPr>
              <w:t>Transportation</w:t>
            </w:r>
          </w:p>
        </w:tc>
        <w:tc>
          <w:tcPr>
            <w:tcW w:w="680" w:type="pct"/>
            <w:shd w:val="clear" w:color="auto" w:fill="auto"/>
          </w:tcPr>
          <w:p w14:paraId="5864B384" w14:textId="77777777" w:rsidR="008044BD" w:rsidRPr="00CF30EA" w:rsidRDefault="008044BD" w:rsidP="00C53DD9">
            <w:pPr>
              <w:spacing w:before="60" w:after="60" w:line="240" w:lineRule="auto"/>
              <w:jc w:val="center"/>
              <w:rPr>
                <w:sz w:val="18"/>
                <w:szCs w:val="18"/>
                <w:lang w:val="en-GB"/>
              </w:rPr>
            </w:pPr>
            <w:r w:rsidRPr="00CF30EA">
              <w:rPr>
                <w:sz w:val="18"/>
                <w:szCs w:val="18"/>
                <w:lang w:val="en-GB"/>
              </w:rPr>
              <w:t>018</w:t>
            </w:r>
          </w:p>
        </w:tc>
        <w:tc>
          <w:tcPr>
            <w:tcW w:w="765" w:type="pct"/>
          </w:tcPr>
          <w:p w14:paraId="2A47C1D2" w14:textId="77777777" w:rsidR="008044BD" w:rsidRPr="00CF30EA" w:rsidRDefault="008044BD" w:rsidP="00C53DD9">
            <w:pPr>
              <w:spacing w:before="60" w:after="60" w:line="240" w:lineRule="auto"/>
              <w:rPr>
                <w:sz w:val="18"/>
                <w:szCs w:val="18"/>
                <w:lang w:val="en-GB"/>
              </w:rPr>
            </w:pPr>
            <w:r w:rsidRPr="00CF30EA">
              <w:rPr>
                <w:sz w:val="18"/>
                <w:szCs w:val="18"/>
                <w:lang w:val="en-GB"/>
              </w:rPr>
              <w:t>transportation</w:t>
            </w:r>
          </w:p>
        </w:tc>
        <w:tc>
          <w:tcPr>
            <w:tcW w:w="1319" w:type="pct"/>
            <w:shd w:val="clear" w:color="auto" w:fill="auto"/>
          </w:tcPr>
          <w:p w14:paraId="1DE35A3A"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Means and aids for conveying persons and/or goods Examples: roads, airports/airstrips, shipping routes, tunnels, nautical charts, vehicle or vessel location, aeronautical charts, railways</w:t>
            </w:r>
          </w:p>
        </w:tc>
        <w:tc>
          <w:tcPr>
            <w:tcW w:w="1437" w:type="pct"/>
          </w:tcPr>
          <w:p w14:paraId="36091ABE"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Use for datasets intended for navigation (inland or maritime)</w:t>
            </w:r>
          </w:p>
        </w:tc>
      </w:tr>
    </w:tbl>
    <w:p w14:paraId="79604096" w14:textId="77777777" w:rsidR="008044BD" w:rsidRPr="00CF30EA" w:rsidRDefault="008044BD" w:rsidP="00C53DD9">
      <w:pPr>
        <w:spacing w:after="0" w:line="240" w:lineRule="auto"/>
        <w:ind w:left="1701" w:hanging="1701"/>
        <w:rPr>
          <w:rFonts w:cs="Arial"/>
          <w:lang w:val="en-GB"/>
        </w:rPr>
      </w:pPr>
    </w:p>
    <w:p w14:paraId="66B8993F" w14:textId="3CA670E2" w:rsidR="00ED481E" w:rsidRPr="00CF30EA" w:rsidRDefault="00ED481E" w:rsidP="00EF6328">
      <w:pPr>
        <w:spacing w:after="120" w:line="240" w:lineRule="auto"/>
        <w:ind w:left="2977" w:hanging="2977"/>
        <w:rPr>
          <w:rFonts w:cs="Arial"/>
          <w:lang w:val="en-GB"/>
        </w:rPr>
      </w:pPr>
      <w:r w:rsidRPr="00CF30EA">
        <w:rPr>
          <w:rFonts w:cs="Arial"/>
          <w:b/>
          <w:lang w:val="en-GB"/>
        </w:rPr>
        <w:t>Geographic Description:</w:t>
      </w:r>
      <w:r w:rsidR="007D3670" w:rsidRPr="00CF30EA">
        <w:rPr>
          <w:rFonts w:cs="Arial"/>
          <w:b/>
          <w:lang w:val="en-GB"/>
        </w:rPr>
        <w:t xml:space="preserve"> </w:t>
      </w:r>
      <w:r w:rsidR="00FC4AA3" w:rsidRPr="00CF30EA">
        <w:rPr>
          <w:rFonts w:cs="Arial"/>
          <w:b/>
          <w:lang w:val="en-GB"/>
        </w:rPr>
        <w:tab/>
      </w:r>
      <w:r w:rsidRPr="00CF30EA">
        <w:rPr>
          <w:rFonts w:cs="Arial"/>
          <w:lang w:val="en-GB"/>
        </w:rPr>
        <w:t>Area</w:t>
      </w:r>
      <w:r w:rsidR="004F5A0B" w:rsidRPr="00CF30EA">
        <w:rPr>
          <w:rFonts w:cs="Arial"/>
          <w:lang w:val="en-GB"/>
        </w:rPr>
        <w:t>s specific to marine navigation</w:t>
      </w:r>
    </w:p>
    <w:p w14:paraId="59E5FFF0" w14:textId="03EB1619" w:rsidR="00D46176" w:rsidRPr="00CF30EA" w:rsidRDefault="00ED481E" w:rsidP="00EF6328">
      <w:pPr>
        <w:spacing w:after="120" w:line="240" w:lineRule="auto"/>
        <w:ind w:left="2977" w:hanging="2977"/>
        <w:rPr>
          <w:rFonts w:cs="Arial"/>
          <w:lang w:val="en-GB"/>
        </w:rPr>
      </w:pPr>
      <w:r w:rsidRPr="00CF30EA">
        <w:rPr>
          <w:rFonts w:cs="Arial"/>
          <w:b/>
          <w:lang w:val="en-GB"/>
        </w:rPr>
        <w:t xml:space="preserve">Spatial </w:t>
      </w:r>
      <w:r w:rsidR="008C4F4C" w:rsidRPr="00CF30EA">
        <w:rPr>
          <w:rFonts w:cs="Arial"/>
          <w:b/>
          <w:lang w:val="en-GB"/>
        </w:rPr>
        <w:t>R</w:t>
      </w:r>
      <w:r w:rsidRPr="00CF30EA">
        <w:rPr>
          <w:rFonts w:cs="Arial"/>
          <w:b/>
          <w:lang w:val="en-GB"/>
        </w:rPr>
        <w:t>esolution:</w:t>
      </w:r>
      <w:r w:rsidR="007D3670" w:rsidRPr="00CF30EA">
        <w:rPr>
          <w:rFonts w:cs="Arial"/>
          <w:lang w:val="en-GB"/>
        </w:rPr>
        <w:t xml:space="preserve"> </w:t>
      </w:r>
      <w:r w:rsidR="002B7CCB" w:rsidRPr="00CF30EA">
        <w:rPr>
          <w:rFonts w:cs="Arial"/>
          <w:lang w:val="en-GB"/>
        </w:rPr>
        <w:t xml:space="preserve">  </w:t>
      </w:r>
      <w:r w:rsidR="002B7CCB" w:rsidRPr="00CF30EA">
        <w:rPr>
          <w:rFonts w:cs="Arial"/>
          <w:lang w:val="en-GB"/>
        </w:rPr>
        <w:tab/>
      </w:r>
      <w:r w:rsidRPr="00CF30EA">
        <w:rPr>
          <w:rFonts w:cs="Arial"/>
          <w:lang w:val="en-GB"/>
        </w:rPr>
        <w:t>Varies (</w:t>
      </w:r>
      <w:r w:rsidR="00EF6328">
        <w:rPr>
          <w:rFonts w:cs="Arial"/>
          <w:lang w:val="en-GB"/>
        </w:rPr>
        <w:t>for example</w:t>
      </w:r>
      <w:r w:rsidR="000077F1" w:rsidRPr="00CF30EA">
        <w:rPr>
          <w:rFonts w:cs="Arial"/>
          <w:lang w:val="en-GB"/>
        </w:rPr>
        <w:t xml:space="preserve">, </w:t>
      </w:r>
      <w:r w:rsidRPr="00CF30EA">
        <w:rPr>
          <w:rFonts w:cs="Arial"/>
          <w:lang w:val="en-GB"/>
        </w:rPr>
        <w:t>0.1 km to 1000 km</w:t>
      </w:r>
      <w:r w:rsidR="00320DE8" w:rsidRPr="00CF30EA">
        <w:rPr>
          <w:rFonts w:cs="Arial"/>
          <w:lang w:val="en-GB"/>
        </w:rPr>
        <w:t>)</w:t>
      </w:r>
      <w:r w:rsidR="002C4C61" w:rsidRPr="00CF30EA">
        <w:rPr>
          <w:rFonts w:cs="Arial"/>
          <w:lang w:val="en-GB"/>
        </w:rPr>
        <w:t xml:space="preserve">. </w:t>
      </w:r>
      <w:r w:rsidR="002C4C61" w:rsidRPr="00CF30EA">
        <w:rPr>
          <w:rFonts w:eastAsia="Arial" w:cs="Arial"/>
          <w:lang w:val="en-GB"/>
        </w:rPr>
        <w:t>The</w:t>
      </w:r>
      <w:r w:rsidR="002C4C61" w:rsidRPr="00CF30EA">
        <w:rPr>
          <w:rFonts w:eastAsia="Arial" w:cs="Arial"/>
          <w:spacing w:val="1"/>
          <w:lang w:val="en-GB"/>
        </w:rPr>
        <w:t xml:space="preserve"> </w:t>
      </w:r>
      <w:r w:rsidR="002C4C61" w:rsidRPr="00CF30EA">
        <w:rPr>
          <w:rFonts w:eastAsia="Arial" w:cs="Arial"/>
          <w:lang w:val="en-GB"/>
        </w:rPr>
        <w:t>s</w:t>
      </w:r>
      <w:r w:rsidR="002C4C61" w:rsidRPr="00CF30EA">
        <w:rPr>
          <w:rFonts w:eastAsia="Arial" w:cs="Arial"/>
          <w:spacing w:val="1"/>
          <w:lang w:val="en-GB"/>
        </w:rPr>
        <w:t>p</w:t>
      </w:r>
      <w:r w:rsidR="002C4C61" w:rsidRPr="00CF30EA">
        <w:rPr>
          <w:rFonts w:eastAsia="Arial" w:cs="Arial"/>
          <w:lang w:val="en-GB"/>
        </w:rPr>
        <w:t xml:space="preserve">atial </w:t>
      </w:r>
      <w:r w:rsidR="002C4C61" w:rsidRPr="00CF30EA">
        <w:rPr>
          <w:rFonts w:eastAsia="Arial" w:cs="Arial"/>
          <w:spacing w:val="-1"/>
          <w:lang w:val="en-GB"/>
        </w:rPr>
        <w:t>r</w:t>
      </w:r>
      <w:r w:rsidR="002C4C61" w:rsidRPr="00CF30EA">
        <w:rPr>
          <w:rFonts w:eastAsia="Arial" w:cs="Arial"/>
          <w:lang w:val="en-GB"/>
        </w:rPr>
        <w:t>e</w:t>
      </w:r>
      <w:r w:rsidR="002C4C61" w:rsidRPr="00CF30EA">
        <w:rPr>
          <w:rFonts w:eastAsia="Arial" w:cs="Arial"/>
          <w:spacing w:val="1"/>
          <w:lang w:val="en-GB"/>
        </w:rPr>
        <w:t>s</w:t>
      </w:r>
      <w:r w:rsidR="002C4C61" w:rsidRPr="00CF30EA">
        <w:rPr>
          <w:rFonts w:eastAsia="Arial" w:cs="Arial"/>
          <w:lang w:val="en-GB"/>
        </w:rPr>
        <w:t>o</w:t>
      </w:r>
      <w:r w:rsidR="002C4C61" w:rsidRPr="00CF30EA">
        <w:rPr>
          <w:rFonts w:eastAsia="Arial" w:cs="Arial"/>
          <w:spacing w:val="-1"/>
          <w:lang w:val="en-GB"/>
        </w:rPr>
        <w:t>l</w:t>
      </w:r>
      <w:r w:rsidR="002C4C61" w:rsidRPr="00CF30EA">
        <w:rPr>
          <w:rFonts w:eastAsia="Arial" w:cs="Arial"/>
          <w:lang w:val="en-GB"/>
        </w:rPr>
        <w:t>ution</w:t>
      </w:r>
      <w:r w:rsidR="002C4C61" w:rsidRPr="00CF30EA">
        <w:rPr>
          <w:rFonts w:eastAsia="Arial" w:cs="Arial"/>
          <w:spacing w:val="2"/>
          <w:lang w:val="en-GB"/>
        </w:rPr>
        <w:t xml:space="preserve"> </w:t>
      </w:r>
      <w:r w:rsidR="002C4C61" w:rsidRPr="00CF30EA">
        <w:rPr>
          <w:rFonts w:eastAsia="Arial" w:cs="Arial"/>
          <w:lang w:val="en-GB"/>
        </w:rPr>
        <w:t>varies</w:t>
      </w:r>
      <w:r w:rsidR="002C4C61" w:rsidRPr="00CF30EA">
        <w:rPr>
          <w:rFonts w:eastAsia="Arial" w:cs="Arial"/>
          <w:spacing w:val="2"/>
          <w:lang w:val="en-GB"/>
        </w:rPr>
        <w:t xml:space="preserve"> </w:t>
      </w:r>
      <w:r w:rsidR="002C4C61" w:rsidRPr="00CF30EA">
        <w:rPr>
          <w:rFonts w:eastAsia="Arial" w:cs="Arial"/>
          <w:spacing w:val="-1"/>
          <w:lang w:val="en-GB"/>
        </w:rPr>
        <w:t>a</w:t>
      </w:r>
      <w:r w:rsidR="002C4C61" w:rsidRPr="00CF30EA">
        <w:rPr>
          <w:rFonts w:eastAsia="Arial" w:cs="Arial"/>
          <w:lang w:val="en-GB"/>
        </w:rPr>
        <w:t>cc</w:t>
      </w:r>
      <w:r w:rsidR="002C4C61" w:rsidRPr="00CF30EA">
        <w:rPr>
          <w:rFonts w:eastAsia="Arial" w:cs="Arial"/>
          <w:spacing w:val="-1"/>
          <w:lang w:val="en-GB"/>
        </w:rPr>
        <w:t>or</w:t>
      </w:r>
      <w:r w:rsidR="002C4C61" w:rsidRPr="00CF30EA">
        <w:rPr>
          <w:rFonts w:eastAsia="Arial" w:cs="Arial"/>
          <w:lang w:val="en-GB"/>
        </w:rPr>
        <w:t>ding</w:t>
      </w:r>
      <w:r w:rsidR="002C4C61" w:rsidRPr="00CF30EA">
        <w:rPr>
          <w:rFonts w:eastAsia="Arial" w:cs="Arial"/>
          <w:spacing w:val="1"/>
          <w:lang w:val="en-GB"/>
        </w:rPr>
        <w:t xml:space="preserve"> </w:t>
      </w:r>
      <w:r w:rsidR="002C4C61" w:rsidRPr="00CF30EA">
        <w:rPr>
          <w:rFonts w:eastAsia="Arial" w:cs="Arial"/>
          <w:lang w:val="en-GB"/>
        </w:rPr>
        <w:t>to</w:t>
      </w:r>
      <w:r w:rsidR="002C4C61" w:rsidRPr="00CF30EA">
        <w:rPr>
          <w:rFonts w:eastAsia="Arial" w:cs="Arial"/>
          <w:spacing w:val="2"/>
          <w:lang w:val="en-GB"/>
        </w:rPr>
        <w:t xml:space="preserve"> </w:t>
      </w:r>
      <w:r w:rsidR="002C4C61" w:rsidRPr="00CF30EA">
        <w:rPr>
          <w:rFonts w:eastAsia="Arial" w:cs="Arial"/>
          <w:lang w:val="en-GB"/>
        </w:rPr>
        <w:t>the</w:t>
      </w:r>
      <w:r w:rsidR="002C4C61" w:rsidRPr="00CF30EA">
        <w:rPr>
          <w:rFonts w:eastAsia="Arial" w:cs="Arial"/>
          <w:spacing w:val="1"/>
          <w:lang w:val="en-GB"/>
        </w:rPr>
        <w:t xml:space="preserve"> </w:t>
      </w:r>
      <w:r w:rsidR="002C4C61" w:rsidRPr="00CF30EA">
        <w:rPr>
          <w:rFonts w:eastAsia="Arial" w:cs="Arial"/>
          <w:lang w:val="en-GB"/>
        </w:rPr>
        <w:t>model</w:t>
      </w:r>
      <w:r w:rsidR="002C4C61" w:rsidRPr="00CF30EA">
        <w:rPr>
          <w:rFonts w:eastAsia="Arial" w:cs="Arial"/>
          <w:spacing w:val="1"/>
          <w:lang w:val="en-GB"/>
        </w:rPr>
        <w:t xml:space="preserve"> and </w:t>
      </w:r>
      <w:r w:rsidR="002C4C61" w:rsidRPr="00CF30EA">
        <w:rPr>
          <w:rFonts w:eastAsia="Arial" w:cs="Arial"/>
          <w:lang w:val="en-GB"/>
        </w:rPr>
        <w:t>the size of grid spacing, or on the number of observing locations ad</w:t>
      </w:r>
      <w:r w:rsidR="002C4C61" w:rsidRPr="00CF30EA">
        <w:rPr>
          <w:rFonts w:eastAsia="Arial" w:cs="Arial"/>
          <w:spacing w:val="-1"/>
          <w:lang w:val="en-GB"/>
        </w:rPr>
        <w:t>o</w:t>
      </w:r>
      <w:r w:rsidR="002C4C61" w:rsidRPr="00CF30EA">
        <w:rPr>
          <w:rFonts w:eastAsia="Arial" w:cs="Arial"/>
          <w:lang w:val="en-GB"/>
        </w:rPr>
        <w:t>pted</w:t>
      </w:r>
      <w:r w:rsidR="002C4C61" w:rsidRPr="00CF30EA">
        <w:rPr>
          <w:rFonts w:eastAsia="Arial" w:cs="Arial"/>
          <w:spacing w:val="1"/>
          <w:lang w:val="en-GB"/>
        </w:rPr>
        <w:t xml:space="preserve"> </w:t>
      </w:r>
      <w:r w:rsidR="002C4C61" w:rsidRPr="00CF30EA">
        <w:rPr>
          <w:rFonts w:eastAsia="Arial" w:cs="Arial"/>
          <w:lang w:val="en-GB"/>
        </w:rPr>
        <w:t>by</w:t>
      </w:r>
      <w:r w:rsidR="002C4C61" w:rsidRPr="00CF30EA">
        <w:rPr>
          <w:rFonts w:eastAsia="Arial" w:cs="Arial"/>
          <w:spacing w:val="2"/>
          <w:lang w:val="en-GB"/>
        </w:rPr>
        <w:t xml:space="preserve"> </w:t>
      </w:r>
      <w:r w:rsidR="002C4C61" w:rsidRPr="00CF30EA">
        <w:rPr>
          <w:rFonts w:eastAsia="Arial" w:cs="Arial"/>
          <w:lang w:val="en-GB"/>
        </w:rPr>
        <w:t>the</w:t>
      </w:r>
      <w:r w:rsidR="002C4C61" w:rsidRPr="00CF30EA">
        <w:rPr>
          <w:rFonts w:eastAsia="Arial" w:cs="Arial"/>
          <w:spacing w:val="1"/>
          <w:lang w:val="en-GB"/>
        </w:rPr>
        <w:t xml:space="preserve"> </w:t>
      </w:r>
      <w:r w:rsidR="002C4C61" w:rsidRPr="00CF30EA">
        <w:rPr>
          <w:rFonts w:eastAsia="Arial" w:cs="Arial"/>
          <w:lang w:val="en-GB"/>
        </w:rPr>
        <w:t>prod</w:t>
      </w:r>
      <w:r w:rsidR="002C4C61" w:rsidRPr="00CF30EA">
        <w:rPr>
          <w:rFonts w:eastAsia="Arial" w:cs="Arial"/>
          <w:spacing w:val="-1"/>
          <w:lang w:val="en-GB"/>
        </w:rPr>
        <w:t>u</w:t>
      </w:r>
      <w:r w:rsidR="002C4C61" w:rsidRPr="00CF30EA">
        <w:rPr>
          <w:rFonts w:eastAsia="Arial" w:cs="Arial"/>
          <w:lang w:val="en-GB"/>
        </w:rPr>
        <w:t>cer (Hyd</w:t>
      </w:r>
      <w:r w:rsidR="002C4C61" w:rsidRPr="00CF30EA">
        <w:rPr>
          <w:rFonts w:eastAsia="Arial" w:cs="Arial"/>
          <w:spacing w:val="-1"/>
          <w:lang w:val="en-GB"/>
        </w:rPr>
        <w:t>r</w:t>
      </w:r>
      <w:r w:rsidR="002C4C61" w:rsidRPr="00CF30EA">
        <w:rPr>
          <w:rFonts w:eastAsia="Arial" w:cs="Arial"/>
          <w:lang w:val="en-GB"/>
        </w:rPr>
        <w:t>ograph</w:t>
      </w:r>
      <w:r w:rsidR="002C4C61" w:rsidRPr="00CF30EA">
        <w:rPr>
          <w:rFonts w:eastAsia="Arial" w:cs="Arial"/>
          <w:spacing w:val="-1"/>
          <w:lang w:val="en-GB"/>
        </w:rPr>
        <w:t>i</w:t>
      </w:r>
      <w:r w:rsidR="002C4C61" w:rsidRPr="00CF30EA">
        <w:rPr>
          <w:rFonts w:eastAsia="Arial" w:cs="Arial"/>
          <w:lang w:val="en-GB"/>
        </w:rPr>
        <w:t>c</w:t>
      </w:r>
      <w:r w:rsidR="002C4C61" w:rsidRPr="00CF30EA">
        <w:rPr>
          <w:rFonts w:eastAsia="Arial" w:cs="Arial"/>
          <w:spacing w:val="-1"/>
          <w:lang w:val="en-GB"/>
        </w:rPr>
        <w:t xml:space="preserve"> </w:t>
      </w:r>
      <w:r w:rsidR="002C4C61" w:rsidRPr="00CF30EA">
        <w:rPr>
          <w:rFonts w:eastAsia="Arial" w:cs="Arial"/>
          <w:lang w:val="en-GB"/>
        </w:rPr>
        <w:t>Of</w:t>
      </w:r>
      <w:r w:rsidR="002C4C61" w:rsidRPr="00CF30EA">
        <w:rPr>
          <w:rFonts w:eastAsia="Arial" w:cs="Arial"/>
          <w:spacing w:val="-1"/>
          <w:lang w:val="en-GB"/>
        </w:rPr>
        <w:t>f</w:t>
      </w:r>
      <w:r w:rsidR="002C4C61" w:rsidRPr="00CF30EA">
        <w:rPr>
          <w:rFonts w:eastAsia="Arial" w:cs="Arial"/>
          <w:lang w:val="en-GB"/>
        </w:rPr>
        <w:t>ice</w:t>
      </w:r>
      <w:r w:rsidR="002C4C61" w:rsidRPr="00CF30EA">
        <w:rPr>
          <w:rFonts w:eastAsia="Arial" w:cs="Arial"/>
          <w:spacing w:val="2"/>
          <w:lang w:val="en-GB"/>
        </w:rPr>
        <w:t>)</w:t>
      </w:r>
    </w:p>
    <w:p w14:paraId="5F5D1A11" w14:textId="5DB905F5" w:rsidR="00ED481E" w:rsidRPr="00CF30EA" w:rsidRDefault="00ED481E" w:rsidP="00EF6328">
      <w:pPr>
        <w:spacing w:after="120" w:line="240" w:lineRule="auto"/>
        <w:ind w:left="2977" w:hanging="2977"/>
        <w:rPr>
          <w:rFonts w:cs="Arial"/>
          <w:lang w:val="en-GB"/>
        </w:rPr>
      </w:pPr>
      <w:r w:rsidRPr="00CF30EA">
        <w:rPr>
          <w:rFonts w:cs="Arial"/>
          <w:b/>
          <w:lang w:val="en-GB"/>
        </w:rPr>
        <w:t>Purpose:</w:t>
      </w:r>
      <w:r w:rsidR="007D3670" w:rsidRPr="00CF30EA">
        <w:rPr>
          <w:rFonts w:cs="Arial"/>
          <w:b/>
          <w:lang w:val="en-GB"/>
        </w:rPr>
        <w:t xml:space="preserve"> </w:t>
      </w:r>
      <w:r w:rsidR="00FC4AA3" w:rsidRPr="00CF30EA">
        <w:rPr>
          <w:rFonts w:cs="Arial"/>
          <w:b/>
          <w:lang w:val="en-GB"/>
        </w:rPr>
        <w:tab/>
      </w:r>
      <w:r w:rsidRPr="00CF30EA">
        <w:rPr>
          <w:rFonts w:cs="Arial"/>
          <w:lang w:val="en-GB"/>
        </w:rPr>
        <w:t>Surface current data are intended to be used as stand-alo</w:t>
      </w:r>
      <w:r w:rsidR="004F5A0B" w:rsidRPr="00CF30EA">
        <w:rPr>
          <w:rFonts w:cs="Arial"/>
          <w:lang w:val="en-GB"/>
        </w:rPr>
        <w:t>ne data or as a layer in an ENC</w:t>
      </w:r>
      <w:r w:rsidR="00EF6328">
        <w:rPr>
          <w:rFonts w:cs="Arial"/>
          <w:lang w:val="en-GB"/>
        </w:rPr>
        <w:t>.</w:t>
      </w:r>
    </w:p>
    <w:p w14:paraId="3C59B483" w14:textId="7F6419B2" w:rsidR="00ED481E" w:rsidRPr="00CF30EA" w:rsidRDefault="00ED481E" w:rsidP="00EF6328">
      <w:pPr>
        <w:spacing w:after="120" w:line="240" w:lineRule="auto"/>
        <w:ind w:left="2977" w:hanging="2977"/>
        <w:rPr>
          <w:rFonts w:cs="Arial"/>
          <w:lang w:val="en-GB"/>
        </w:rPr>
      </w:pPr>
      <w:r w:rsidRPr="00CF30EA">
        <w:rPr>
          <w:rFonts w:cs="Arial"/>
          <w:b/>
          <w:lang w:val="en-GB"/>
        </w:rPr>
        <w:t>Language:</w:t>
      </w:r>
      <w:r w:rsidR="007D3670" w:rsidRPr="00CF30EA">
        <w:rPr>
          <w:rFonts w:cs="Arial"/>
          <w:b/>
          <w:lang w:val="en-GB"/>
        </w:rPr>
        <w:t xml:space="preserve"> </w:t>
      </w:r>
      <w:r w:rsidR="00FC4AA3" w:rsidRPr="00CF30EA">
        <w:rPr>
          <w:rFonts w:cs="Arial"/>
          <w:b/>
          <w:lang w:val="en-GB"/>
        </w:rPr>
        <w:tab/>
      </w:r>
      <w:r w:rsidR="004F5A0B" w:rsidRPr="00CF30EA">
        <w:rPr>
          <w:rFonts w:cs="Arial"/>
          <w:lang w:val="en-GB"/>
        </w:rPr>
        <w:t>English (mandatory)</w:t>
      </w:r>
    </w:p>
    <w:p w14:paraId="46449F1F" w14:textId="77777777" w:rsidR="00EF6328" w:rsidRPr="003A655F" w:rsidRDefault="00EF6328" w:rsidP="00EF6328">
      <w:pPr>
        <w:tabs>
          <w:tab w:val="left" w:pos="2977"/>
        </w:tabs>
        <w:autoSpaceDE w:val="0"/>
        <w:autoSpaceDN w:val="0"/>
        <w:adjustRightInd w:val="0"/>
        <w:spacing w:after="60" w:line="240" w:lineRule="auto"/>
        <w:rPr>
          <w:lang w:val="en-GB"/>
        </w:rPr>
      </w:pPr>
      <w:r w:rsidRPr="003A655F">
        <w:rPr>
          <w:b/>
          <w:sz w:val="22"/>
          <w:szCs w:val="22"/>
          <w:lang w:val="en-GB"/>
        </w:rPr>
        <w:t>Classification:</w:t>
      </w:r>
      <w:r w:rsidRPr="003A655F">
        <w:rPr>
          <w:sz w:val="18"/>
          <w:szCs w:val="18"/>
          <w:lang w:val="en-GB"/>
        </w:rPr>
        <w:t xml:space="preserve"> </w:t>
      </w:r>
      <w:r w:rsidRPr="003A655F">
        <w:rPr>
          <w:sz w:val="18"/>
          <w:szCs w:val="18"/>
          <w:lang w:val="en-GB"/>
        </w:rPr>
        <w:tab/>
      </w:r>
      <w:r w:rsidRPr="003A655F">
        <w:rPr>
          <w:lang w:val="en-GB"/>
        </w:rPr>
        <w:t>Data can be classified as one of the following:</w:t>
      </w:r>
    </w:p>
    <w:p w14:paraId="5199325D"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1) Unclassified;</w:t>
      </w:r>
    </w:p>
    <w:p w14:paraId="7D2E0C46"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2) Restricted;</w:t>
      </w:r>
    </w:p>
    <w:p w14:paraId="6A99C83F"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3) Confidential;</w:t>
      </w:r>
    </w:p>
    <w:p w14:paraId="28A40B9B"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4) Secret;</w:t>
      </w:r>
    </w:p>
    <w:p w14:paraId="385DF04F"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5) Top Secret;</w:t>
      </w:r>
    </w:p>
    <w:p w14:paraId="06D8C69E"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6) Sensitive but Unclassified;</w:t>
      </w:r>
    </w:p>
    <w:p w14:paraId="45484C8D"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7) For Official Use Only;</w:t>
      </w:r>
    </w:p>
    <w:p w14:paraId="01AD9D0F"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lastRenderedPageBreak/>
        <w:t>8) Protected; or</w:t>
      </w:r>
    </w:p>
    <w:p w14:paraId="7C6F0823" w14:textId="77777777" w:rsidR="00EF6328" w:rsidRPr="003A655F" w:rsidRDefault="00EF6328" w:rsidP="00EF6328">
      <w:pPr>
        <w:autoSpaceDE w:val="0"/>
        <w:autoSpaceDN w:val="0"/>
        <w:adjustRightInd w:val="0"/>
        <w:spacing w:after="120" w:line="240" w:lineRule="auto"/>
        <w:ind w:left="3261" w:hanging="2"/>
        <w:rPr>
          <w:rFonts w:ascii="Helvetica" w:hAnsi="Helvetica" w:cs="Helvetica"/>
          <w:sz w:val="16"/>
          <w:szCs w:val="16"/>
          <w:lang w:val="en-GB" w:eastAsia="en-US"/>
        </w:rPr>
      </w:pPr>
      <w:r w:rsidRPr="003A655F">
        <w:rPr>
          <w:lang w:val="en-GB"/>
        </w:rPr>
        <w:t>9) Limited Distribution.</w:t>
      </w:r>
    </w:p>
    <w:p w14:paraId="2BAC4372" w14:textId="77777777" w:rsidR="00D46176" w:rsidRPr="00CF30EA" w:rsidRDefault="00ED481E" w:rsidP="00EF6328">
      <w:pPr>
        <w:spacing w:after="120" w:line="240" w:lineRule="auto"/>
        <w:ind w:left="2977" w:hanging="2977"/>
        <w:rPr>
          <w:rFonts w:cs="Arial"/>
          <w:lang w:val="en-GB"/>
        </w:rPr>
      </w:pPr>
      <w:r w:rsidRPr="00CF30EA">
        <w:rPr>
          <w:rFonts w:cs="Arial"/>
          <w:b/>
          <w:lang w:val="en-GB"/>
        </w:rPr>
        <w:t>Spatial Representation</w:t>
      </w:r>
      <w:r w:rsidRPr="00CF30EA">
        <w:rPr>
          <w:rFonts w:cs="Arial"/>
          <w:lang w:val="en-GB"/>
        </w:rPr>
        <w:t xml:space="preserve"> </w:t>
      </w:r>
      <w:r w:rsidR="007D3670" w:rsidRPr="00CF30EA">
        <w:rPr>
          <w:rFonts w:cs="Arial"/>
          <w:b/>
          <w:lang w:val="en-GB"/>
        </w:rPr>
        <w:t xml:space="preserve">Types: </w:t>
      </w:r>
      <w:r w:rsidRPr="00CF30EA">
        <w:rPr>
          <w:rFonts w:cs="Arial"/>
          <w:lang w:val="en-GB"/>
        </w:rPr>
        <w:t>Coverage</w:t>
      </w:r>
    </w:p>
    <w:p w14:paraId="57314AF0" w14:textId="6714F3CB" w:rsidR="00ED481E" w:rsidRPr="00CF30EA" w:rsidRDefault="00ED481E" w:rsidP="00EF6328">
      <w:pPr>
        <w:spacing w:after="120" w:line="240" w:lineRule="auto"/>
        <w:ind w:left="2977" w:hanging="2977"/>
        <w:rPr>
          <w:rFonts w:cs="Arial"/>
          <w:lang w:val="en-GB"/>
        </w:rPr>
      </w:pPr>
      <w:r w:rsidRPr="00CF30EA">
        <w:rPr>
          <w:rFonts w:cs="Arial"/>
          <w:b/>
          <w:lang w:val="en-GB"/>
        </w:rPr>
        <w:t>Point of Contact:</w:t>
      </w:r>
      <w:r w:rsidR="007D3670" w:rsidRPr="00CF30EA">
        <w:rPr>
          <w:rFonts w:cs="Arial"/>
          <w:b/>
          <w:lang w:val="en-GB"/>
        </w:rPr>
        <w:t xml:space="preserve"> </w:t>
      </w:r>
      <w:r w:rsidR="00FC4AA3" w:rsidRPr="00CF30EA">
        <w:rPr>
          <w:rFonts w:cs="Arial"/>
          <w:b/>
          <w:lang w:val="en-GB"/>
        </w:rPr>
        <w:tab/>
      </w:r>
      <w:r w:rsidR="004F5A0B" w:rsidRPr="00CF30EA">
        <w:rPr>
          <w:rFonts w:cs="Arial"/>
          <w:lang w:val="en-GB"/>
        </w:rPr>
        <w:t xml:space="preserve">Producing </w:t>
      </w:r>
      <w:r w:rsidR="00EF6328">
        <w:rPr>
          <w:rFonts w:cs="Arial"/>
          <w:lang w:val="en-GB"/>
        </w:rPr>
        <w:t>Authority.</w:t>
      </w:r>
    </w:p>
    <w:p w14:paraId="499DCB4B" w14:textId="31676831" w:rsidR="005128BC" w:rsidRPr="00CF30EA" w:rsidRDefault="00ED481E" w:rsidP="00EF6328">
      <w:pPr>
        <w:spacing w:after="120" w:line="240" w:lineRule="auto"/>
        <w:ind w:left="2977" w:hanging="2977"/>
        <w:rPr>
          <w:rFonts w:cs="Arial"/>
          <w:lang w:val="en-GB"/>
        </w:rPr>
      </w:pPr>
      <w:r w:rsidRPr="00CF30EA">
        <w:rPr>
          <w:rFonts w:cs="Arial"/>
          <w:b/>
          <w:lang w:val="en-GB"/>
        </w:rPr>
        <w:t>Use Limitation:</w:t>
      </w:r>
      <w:r w:rsidR="007D3670" w:rsidRPr="00CF30EA">
        <w:rPr>
          <w:rFonts w:cs="Arial"/>
          <w:b/>
          <w:lang w:val="en-GB"/>
        </w:rPr>
        <w:t xml:space="preserve"> </w:t>
      </w:r>
      <w:r w:rsidR="00FC4AA3" w:rsidRPr="00CF30EA">
        <w:rPr>
          <w:rFonts w:cs="Arial"/>
          <w:b/>
          <w:lang w:val="en-GB"/>
        </w:rPr>
        <w:tab/>
      </w:r>
      <w:r w:rsidR="004F5A0B" w:rsidRPr="00CF30EA">
        <w:rPr>
          <w:rFonts w:cs="Arial"/>
          <w:lang w:val="en-GB"/>
        </w:rPr>
        <w:t>Invalid over land</w:t>
      </w:r>
      <w:r w:rsidR="00FF685F" w:rsidRPr="00CF30EA">
        <w:rPr>
          <w:rFonts w:cs="Arial"/>
          <w:lang w:val="en-GB"/>
        </w:rPr>
        <w:t xml:space="preserve">. </w:t>
      </w:r>
      <w:bookmarkStart w:id="274" w:name="_Hlk112854796"/>
      <w:r w:rsidR="00FF685F" w:rsidRPr="00CF30EA">
        <w:rPr>
          <w:rFonts w:cs="Arial"/>
          <w:lang w:val="en-GB"/>
        </w:rPr>
        <w:t>Some datasets may be designated as not for navigation</w:t>
      </w:r>
      <w:bookmarkEnd w:id="274"/>
      <w:r w:rsidR="00FF685F" w:rsidRPr="00CF30EA">
        <w:rPr>
          <w:rFonts w:cs="Arial"/>
          <w:lang w:val="en-GB"/>
        </w:rPr>
        <w:t>.</w:t>
      </w:r>
    </w:p>
    <w:p w14:paraId="0765CC45" w14:textId="77777777" w:rsidR="007B039D" w:rsidRPr="00CF30EA" w:rsidRDefault="007B039D" w:rsidP="00EF6328">
      <w:pPr>
        <w:spacing w:after="120" w:line="240" w:lineRule="auto"/>
        <w:ind w:left="1701" w:hanging="1701"/>
        <w:rPr>
          <w:rFonts w:cs="Arial"/>
          <w:lang w:val="en-GB"/>
        </w:rPr>
      </w:pPr>
    </w:p>
    <w:p w14:paraId="199DD39F" w14:textId="769A37D7" w:rsidR="008A795F" w:rsidRPr="00CF30EA" w:rsidRDefault="008A795F" w:rsidP="00EF6328">
      <w:pPr>
        <w:pStyle w:val="Heading1"/>
        <w:tabs>
          <w:tab w:val="clear" w:pos="400"/>
          <w:tab w:val="clear" w:pos="560"/>
          <w:tab w:val="left" w:pos="567"/>
        </w:tabs>
        <w:spacing w:before="120" w:after="200" w:line="240" w:lineRule="auto"/>
        <w:ind w:left="567" w:hanging="567"/>
        <w:rPr>
          <w:lang w:val="en-GB"/>
        </w:rPr>
      </w:pPr>
      <w:bookmarkStart w:id="275" w:name="_Toc415229307"/>
      <w:bookmarkStart w:id="276" w:name="_Toc422748788"/>
      <w:bookmarkStart w:id="277" w:name="_Toc422748789"/>
      <w:bookmarkStart w:id="278" w:name="_Toc422748790"/>
      <w:bookmarkStart w:id="279" w:name="_Toc425228089"/>
      <w:bookmarkStart w:id="280" w:name="_Toc425490044"/>
      <w:bookmarkStart w:id="281" w:name="_Toc425490606"/>
      <w:bookmarkStart w:id="282" w:name="_Toc425490759"/>
      <w:bookmarkStart w:id="283" w:name="_Toc425490906"/>
      <w:bookmarkStart w:id="284" w:name="_Toc425491053"/>
      <w:bookmarkStart w:id="285" w:name="_Toc425491463"/>
      <w:bookmarkStart w:id="286" w:name="_Toc425491596"/>
      <w:bookmarkStart w:id="287" w:name="_Toc425922021"/>
      <w:bookmarkStart w:id="288" w:name="_Toc426441801"/>
      <w:bookmarkStart w:id="289" w:name="_Toc426961730"/>
      <w:bookmarkStart w:id="290" w:name="_Toc426961863"/>
      <w:bookmarkStart w:id="291" w:name="_Toc428351871"/>
      <w:bookmarkStart w:id="292" w:name="_Toc428867227"/>
      <w:bookmarkStart w:id="293" w:name="_Toc431811747"/>
      <w:bookmarkStart w:id="294" w:name="_Toc431811878"/>
      <w:bookmarkStart w:id="295" w:name="_Toc437945272"/>
      <w:bookmarkStart w:id="296" w:name="_Toc437945397"/>
      <w:bookmarkStart w:id="297" w:name="_Toc438367231"/>
      <w:bookmarkStart w:id="298" w:name="_Toc438367484"/>
      <w:bookmarkStart w:id="299" w:name="_Toc441065937"/>
      <w:bookmarkStart w:id="300" w:name="_Toc441066190"/>
      <w:bookmarkStart w:id="301" w:name="_Toc441674436"/>
      <w:bookmarkStart w:id="302" w:name="_Toc441822762"/>
      <w:bookmarkStart w:id="303" w:name="_Toc441822893"/>
      <w:bookmarkStart w:id="304" w:name="_Toc441823317"/>
      <w:bookmarkStart w:id="305" w:name="_Toc441829163"/>
      <w:bookmarkStart w:id="306" w:name="_Toc461707547"/>
      <w:bookmarkStart w:id="307" w:name="_Toc461708482"/>
      <w:bookmarkStart w:id="308" w:name="_Toc461709416"/>
      <w:bookmarkStart w:id="309" w:name="_Toc461714507"/>
      <w:bookmarkStart w:id="310" w:name="_Toc461714643"/>
      <w:bookmarkStart w:id="311" w:name="_Toc461969023"/>
      <w:bookmarkStart w:id="312" w:name="_Toc462123374"/>
      <w:bookmarkStart w:id="313" w:name="_Toc462123599"/>
      <w:bookmarkStart w:id="314" w:name="_Toc462124505"/>
      <w:bookmarkStart w:id="315" w:name="_Toc462124732"/>
      <w:bookmarkStart w:id="316" w:name="_Toc462211185"/>
      <w:bookmarkStart w:id="317" w:name="_Toc425228090"/>
      <w:bookmarkStart w:id="318" w:name="_Toc425490045"/>
      <w:bookmarkStart w:id="319" w:name="_Toc425490607"/>
      <w:bookmarkStart w:id="320" w:name="_Toc425490760"/>
      <w:bookmarkStart w:id="321" w:name="_Toc425490907"/>
      <w:bookmarkStart w:id="322" w:name="_Toc425491054"/>
      <w:bookmarkStart w:id="323" w:name="_Toc425491464"/>
      <w:bookmarkStart w:id="324" w:name="_Toc425491597"/>
      <w:bookmarkStart w:id="325" w:name="_Toc425922022"/>
      <w:bookmarkStart w:id="326" w:name="_Toc426441802"/>
      <w:bookmarkStart w:id="327" w:name="_Toc426961731"/>
      <w:bookmarkStart w:id="328" w:name="_Toc426961864"/>
      <w:bookmarkStart w:id="329" w:name="_Toc428351872"/>
      <w:bookmarkStart w:id="330" w:name="_Toc428867228"/>
      <w:bookmarkStart w:id="331" w:name="_Toc431811748"/>
      <w:bookmarkStart w:id="332" w:name="_Toc431811879"/>
      <w:bookmarkStart w:id="333" w:name="_Toc437945273"/>
      <w:bookmarkStart w:id="334" w:name="_Toc437945398"/>
      <w:bookmarkStart w:id="335" w:name="_Toc438367232"/>
      <w:bookmarkStart w:id="336" w:name="_Toc438367485"/>
      <w:bookmarkStart w:id="337" w:name="_Toc441065938"/>
      <w:bookmarkStart w:id="338" w:name="_Toc441066191"/>
      <w:bookmarkStart w:id="339" w:name="_Toc441674437"/>
      <w:bookmarkStart w:id="340" w:name="_Toc441822763"/>
      <w:bookmarkStart w:id="341" w:name="_Toc441822894"/>
      <w:bookmarkStart w:id="342" w:name="_Toc441823318"/>
      <w:bookmarkStart w:id="343" w:name="_Toc441829164"/>
      <w:bookmarkStart w:id="344" w:name="_Toc461707548"/>
      <w:bookmarkStart w:id="345" w:name="_Toc461708483"/>
      <w:bookmarkStart w:id="346" w:name="_Toc461709417"/>
      <w:bookmarkStart w:id="347" w:name="_Toc461714508"/>
      <w:bookmarkStart w:id="348" w:name="_Toc461714644"/>
      <w:bookmarkStart w:id="349" w:name="_Toc461969024"/>
      <w:bookmarkStart w:id="350" w:name="_Toc462123375"/>
      <w:bookmarkStart w:id="351" w:name="_Toc462123600"/>
      <w:bookmarkStart w:id="352" w:name="_Toc462124506"/>
      <w:bookmarkStart w:id="353" w:name="_Toc462124733"/>
      <w:bookmarkStart w:id="354" w:name="_Toc462211186"/>
      <w:bookmarkStart w:id="355" w:name="_Toc425228091"/>
      <w:bookmarkStart w:id="356" w:name="_Toc425490046"/>
      <w:bookmarkStart w:id="357" w:name="_Toc425490608"/>
      <w:bookmarkStart w:id="358" w:name="_Toc425490761"/>
      <w:bookmarkStart w:id="359" w:name="_Toc425490908"/>
      <w:bookmarkStart w:id="360" w:name="_Toc425491055"/>
      <w:bookmarkStart w:id="361" w:name="_Toc425491465"/>
      <w:bookmarkStart w:id="362" w:name="_Toc425491598"/>
      <w:bookmarkStart w:id="363" w:name="_Toc425922023"/>
      <w:bookmarkStart w:id="364" w:name="_Toc426441803"/>
      <w:bookmarkStart w:id="365" w:name="_Toc426961732"/>
      <w:bookmarkStart w:id="366" w:name="_Toc426961865"/>
      <w:bookmarkStart w:id="367" w:name="_Toc428351873"/>
      <w:bookmarkStart w:id="368" w:name="_Toc428867229"/>
      <w:bookmarkStart w:id="369" w:name="_Toc431811749"/>
      <w:bookmarkStart w:id="370" w:name="_Toc431811880"/>
      <w:bookmarkStart w:id="371" w:name="_Toc437945274"/>
      <w:bookmarkStart w:id="372" w:name="_Toc437945399"/>
      <w:bookmarkStart w:id="373" w:name="_Toc438367233"/>
      <w:bookmarkStart w:id="374" w:name="_Toc438367486"/>
      <w:bookmarkStart w:id="375" w:name="_Toc441065939"/>
      <w:bookmarkStart w:id="376" w:name="_Toc441066192"/>
      <w:bookmarkStart w:id="377" w:name="_Toc441674438"/>
      <w:bookmarkStart w:id="378" w:name="_Toc441822764"/>
      <w:bookmarkStart w:id="379" w:name="_Toc441822895"/>
      <w:bookmarkStart w:id="380" w:name="_Toc441823319"/>
      <w:bookmarkStart w:id="381" w:name="_Toc441829165"/>
      <w:bookmarkStart w:id="382" w:name="_Toc461707549"/>
      <w:bookmarkStart w:id="383" w:name="_Toc461708484"/>
      <w:bookmarkStart w:id="384" w:name="_Toc461709418"/>
      <w:bookmarkStart w:id="385" w:name="_Toc461714509"/>
      <w:bookmarkStart w:id="386" w:name="_Toc461714645"/>
      <w:bookmarkStart w:id="387" w:name="_Toc461969025"/>
      <w:bookmarkStart w:id="388" w:name="_Toc462123376"/>
      <w:bookmarkStart w:id="389" w:name="_Toc462123601"/>
      <w:bookmarkStart w:id="390" w:name="_Toc462124507"/>
      <w:bookmarkStart w:id="391" w:name="_Toc462124734"/>
      <w:bookmarkStart w:id="392" w:name="_Toc462211187"/>
      <w:bookmarkStart w:id="393" w:name="_Toc425228092"/>
      <w:bookmarkStart w:id="394" w:name="_Toc425490047"/>
      <w:bookmarkStart w:id="395" w:name="_Toc425490609"/>
      <w:bookmarkStart w:id="396" w:name="_Toc425490762"/>
      <w:bookmarkStart w:id="397" w:name="_Toc425490909"/>
      <w:bookmarkStart w:id="398" w:name="_Toc425491056"/>
      <w:bookmarkStart w:id="399" w:name="_Toc425491466"/>
      <w:bookmarkStart w:id="400" w:name="_Toc425491599"/>
      <w:bookmarkStart w:id="401" w:name="_Toc425922024"/>
      <w:bookmarkStart w:id="402" w:name="_Toc426441804"/>
      <w:bookmarkStart w:id="403" w:name="_Toc426961733"/>
      <w:bookmarkStart w:id="404" w:name="_Toc426961866"/>
      <w:bookmarkStart w:id="405" w:name="_Toc428351874"/>
      <w:bookmarkStart w:id="406" w:name="_Toc428867230"/>
      <w:bookmarkStart w:id="407" w:name="_Toc431811750"/>
      <w:bookmarkStart w:id="408" w:name="_Toc431811881"/>
      <w:bookmarkStart w:id="409" w:name="_Toc437945275"/>
      <w:bookmarkStart w:id="410" w:name="_Toc437945400"/>
      <w:bookmarkStart w:id="411" w:name="_Toc438367234"/>
      <w:bookmarkStart w:id="412" w:name="_Toc438367487"/>
      <w:bookmarkStart w:id="413" w:name="_Toc441065940"/>
      <w:bookmarkStart w:id="414" w:name="_Toc441066193"/>
      <w:bookmarkStart w:id="415" w:name="_Toc441674439"/>
      <w:bookmarkStart w:id="416" w:name="_Toc441822765"/>
      <w:bookmarkStart w:id="417" w:name="_Toc441822896"/>
      <w:bookmarkStart w:id="418" w:name="_Toc441823320"/>
      <w:bookmarkStart w:id="419" w:name="_Toc441829166"/>
      <w:bookmarkStart w:id="420" w:name="_Toc461707550"/>
      <w:bookmarkStart w:id="421" w:name="_Toc461708485"/>
      <w:bookmarkStart w:id="422" w:name="_Toc461709419"/>
      <w:bookmarkStart w:id="423" w:name="_Toc461714510"/>
      <w:bookmarkStart w:id="424" w:name="_Toc461714646"/>
      <w:bookmarkStart w:id="425" w:name="_Toc172126719"/>
      <w:bookmarkStart w:id="426" w:name="_Toc412810753"/>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r w:rsidRPr="00CF30EA">
        <w:rPr>
          <w:lang w:val="en-GB"/>
        </w:rPr>
        <w:t>Data Content and Structure</w:t>
      </w:r>
      <w:bookmarkEnd w:id="425"/>
    </w:p>
    <w:p w14:paraId="155D2BD1" w14:textId="5D9F2D24" w:rsidR="008A795F" w:rsidRPr="00CF30EA" w:rsidRDefault="008A795F" w:rsidP="00EF6328">
      <w:pPr>
        <w:pStyle w:val="Heading2"/>
        <w:tabs>
          <w:tab w:val="clear" w:pos="540"/>
          <w:tab w:val="clear" w:pos="700"/>
          <w:tab w:val="left" w:pos="709"/>
        </w:tabs>
        <w:spacing w:before="120" w:after="200" w:line="240" w:lineRule="auto"/>
        <w:ind w:left="709" w:hanging="709"/>
        <w:rPr>
          <w:lang w:val="en-GB"/>
        </w:rPr>
      </w:pPr>
      <w:bookmarkStart w:id="427" w:name="_Toc172126720"/>
      <w:r w:rsidRPr="00CF30EA">
        <w:rPr>
          <w:lang w:val="en-GB"/>
        </w:rPr>
        <w:t>Introduction</w:t>
      </w:r>
      <w:bookmarkEnd w:id="427"/>
    </w:p>
    <w:bookmarkEnd w:id="426"/>
    <w:p w14:paraId="431ABE12" w14:textId="0F6D7B4D" w:rsidR="0029649B" w:rsidRPr="00CF30EA" w:rsidRDefault="0029649B" w:rsidP="00EF6328">
      <w:pPr>
        <w:spacing w:after="120" w:line="240" w:lineRule="auto"/>
        <w:rPr>
          <w:lang w:val="en-GB"/>
        </w:rPr>
      </w:pPr>
      <w:r w:rsidRPr="00CF30EA">
        <w:rPr>
          <w:lang w:val="en-GB"/>
        </w:rPr>
        <w:t xml:space="preserve">This </w:t>
      </w:r>
      <w:r w:rsidR="00B85292">
        <w:rPr>
          <w:lang w:val="en-GB"/>
        </w:rPr>
        <w:t>clause</w:t>
      </w:r>
      <w:r w:rsidR="00B85292" w:rsidRPr="00CF30EA">
        <w:rPr>
          <w:lang w:val="en-GB"/>
        </w:rPr>
        <w:t xml:space="preserve"> </w:t>
      </w:r>
      <w:r w:rsidRPr="00CF30EA">
        <w:rPr>
          <w:lang w:val="en-GB"/>
        </w:rPr>
        <w:t xml:space="preserve">discusses the </w:t>
      </w:r>
      <w:r w:rsidR="008A795F" w:rsidRPr="00CF30EA">
        <w:rPr>
          <w:lang w:val="en-GB"/>
        </w:rPr>
        <w:t>A</w:t>
      </w:r>
      <w:r w:rsidRPr="00CF30EA">
        <w:rPr>
          <w:lang w:val="en-GB"/>
        </w:rPr>
        <w:t xml:space="preserve">pplication </w:t>
      </w:r>
      <w:r w:rsidR="008A795F" w:rsidRPr="00CF30EA">
        <w:rPr>
          <w:lang w:val="en-GB"/>
        </w:rPr>
        <w:t>S</w:t>
      </w:r>
      <w:r w:rsidRPr="00CF30EA">
        <w:rPr>
          <w:lang w:val="en-GB"/>
        </w:rPr>
        <w:t xml:space="preserve">chema, which is described in UML; the </w:t>
      </w:r>
      <w:r w:rsidR="008A795F" w:rsidRPr="00CF30EA">
        <w:rPr>
          <w:lang w:val="en-GB"/>
        </w:rPr>
        <w:t>F</w:t>
      </w:r>
      <w:r w:rsidRPr="00CF30EA">
        <w:rPr>
          <w:lang w:val="en-GB"/>
        </w:rPr>
        <w:t xml:space="preserve">eature </w:t>
      </w:r>
      <w:r w:rsidR="008A795F" w:rsidRPr="00CF30EA">
        <w:rPr>
          <w:lang w:val="en-GB"/>
        </w:rPr>
        <w:t>C</w:t>
      </w:r>
      <w:r w:rsidRPr="00CF30EA">
        <w:rPr>
          <w:lang w:val="en-GB"/>
        </w:rPr>
        <w:t>atalogue; dataset types, in which there is an extensive discussion of the current data; and geometry.</w:t>
      </w:r>
    </w:p>
    <w:p w14:paraId="2CAE61C7" w14:textId="24C681D8" w:rsidR="004E5C42" w:rsidRPr="00CF30EA" w:rsidRDefault="00F52A33" w:rsidP="00CF5749">
      <w:pPr>
        <w:pStyle w:val="CommentText"/>
        <w:spacing w:after="60"/>
        <w:rPr>
          <w:lang w:val="en-GB"/>
        </w:rPr>
      </w:pPr>
      <w:r w:rsidRPr="00CF30EA">
        <w:rPr>
          <w:lang w:val="en-GB"/>
        </w:rPr>
        <w:t xml:space="preserve">Surface current data </w:t>
      </w:r>
      <w:r w:rsidR="00566EA5" w:rsidRPr="00CF30EA">
        <w:rPr>
          <w:lang w:val="en-GB"/>
        </w:rPr>
        <w:t>consist</w:t>
      </w:r>
      <w:r w:rsidRPr="00CF30EA">
        <w:rPr>
          <w:lang w:val="en-GB"/>
        </w:rPr>
        <w:t xml:space="preserve"> of </w:t>
      </w:r>
      <w:r w:rsidR="004E5C42" w:rsidRPr="00CF30EA">
        <w:rPr>
          <w:lang w:val="en-GB"/>
        </w:rPr>
        <w:t>one basic geographic feature type:</w:t>
      </w:r>
    </w:p>
    <w:p w14:paraId="6E21ECAB" w14:textId="3EEB9365" w:rsidR="005128BC" w:rsidRPr="00CF30EA" w:rsidRDefault="004E5C42" w:rsidP="00984345">
      <w:pPr>
        <w:pStyle w:val="CommentText"/>
        <w:numPr>
          <w:ilvl w:val="0"/>
          <w:numId w:val="60"/>
        </w:numPr>
        <w:ind w:left="284" w:hanging="284"/>
        <w:rPr>
          <w:lang w:val="en-GB"/>
        </w:rPr>
      </w:pPr>
      <w:r w:rsidRPr="00CF30EA">
        <w:rPr>
          <w:lang w:val="en-GB"/>
        </w:rPr>
        <w:t>T</w:t>
      </w:r>
      <w:r w:rsidR="00F52A33" w:rsidRPr="00CF30EA">
        <w:rPr>
          <w:lang w:val="en-GB"/>
        </w:rPr>
        <w:t xml:space="preserve">he current speed and direction near the </w:t>
      </w:r>
      <w:r w:rsidR="00A859F1" w:rsidRPr="00CF30EA">
        <w:rPr>
          <w:lang w:val="en-GB"/>
        </w:rPr>
        <w:t xml:space="preserve">sea </w:t>
      </w:r>
      <w:r w:rsidR="00F52A33" w:rsidRPr="00CF30EA">
        <w:rPr>
          <w:lang w:val="en-GB"/>
        </w:rPr>
        <w:t xml:space="preserve">surface. </w:t>
      </w:r>
      <w:r w:rsidR="0029649B" w:rsidRPr="00CF30EA">
        <w:rPr>
          <w:lang w:val="en-GB"/>
        </w:rPr>
        <w:t>T</w:t>
      </w:r>
      <w:r w:rsidR="00F52A33" w:rsidRPr="00CF30EA">
        <w:rPr>
          <w:lang w:val="en-GB"/>
        </w:rPr>
        <w:t xml:space="preserve">he </w:t>
      </w:r>
      <w:r w:rsidR="00566EA5" w:rsidRPr="00CF30EA">
        <w:rPr>
          <w:lang w:val="en-GB"/>
        </w:rPr>
        <w:t xml:space="preserve">data may either be </w:t>
      </w:r>
      <w:r w:rsidR="000D6D0D" w:rsidRPr="00CF30EA">
        <w:rPr>
          <w:lang w:val="en-GB"/>
        </w:rPr>
        <w:t xml:space="preserve">depth-specific </w:t>
      </w:r>
      <w:r w:rsidR="009F169C" w:rsidRPr="00CF30EA">
        <w:rPr>
          <w:lang w:val="en-GB"/>
        </w:rPr>
        <w:t xml:space="preserve">current </w:t>
      </w:r>
      <w:r w:rsidR="00F52A33" w:rsidRPr="00CF30EA">
        <w:rPr>
          <w:lang w:val="en-GB"/>
        </w:rPr>
        <w:t>or</w:t>
      </w:r>
      <w:r w:rsidR="00106DDD" w:rsidRPr="00CF30EA">
        <w:rPr>
          <w:lang w:val="en-GB"/>
        </w:rPr>
        <w:t xml:space="preserve"> </w:t>
      </w:r>
      <w:r w:rsidR="0029649B" w:rsidRPr="00CF30EA">
        <w:rPr>
          <w:lang w:val="en-GB"/>
        </w:rPr>
        <w:t>layer</w:t>
      </w:r>
      <w:r w:rsidR="00F52A33" w:rsidRPr="00CF30EA">
        <w:rPr>
          <w:lang w:val="en-GB"/>
        </w:rPr>
        <w:t>-averaged</w:t>
      </w:r>
      <w:r w:rsidR="000D6D0D" w:rsidRPr="00CF30EA">
        <w:rPr>
          <w:lang w:val="en-GB"/>
        </w:rPr>
        <w:t xml:space="preserve"> surface current</w:t>
      </w:r>
      <w:r w:rsidR="00F52A33" w:rsidRPr="00CF30EA">
        <w:rPr>
          <w:lang w:val="en-GB"/>
        </w:rPr>
        <w:t xml:space="preserve">. Current data usually </w:t>
      </w:r>
      <w:r w:rsidR="00CC573A" w:rsidRPr="00CF30EA">
        <w:rPr>
          <w:lang w:val="en-GB"/>
        </w:rPr>
        <w:t>are</w:t>
      </w:r>
      <w:r w:rsidR="00F52A33" w:rsidRPr="00CF30EA">
        <w:rPr>
          <w:lang w:val="en-GB"/>
        </w:rPr>
        <w:t xml:space="preserve"> represented as a time series of values for either a single point (</w:t>
      </w:r>
      <w:r w:rsidR="008A795F" w:rsidRPr="00CF30EA">
        <w:rPr>
          <w:lang w:val="en-GB"/>
        </w:rPr>
        <w:t>that is</w:t>
      </w:r>
      <w:r w:rsidR="00E94357" w:rsidRPr="00CF30EA">
        <w:rPr>
          <w:lang w:val="en-GB"/>
        </w:rPr>
        <w:t xml:space="preserve">, </w:t>
      </w:r>
      <w:r w:rsidR="00F52A33" w:rsidRPr="00CF30EA">
        <w:rPr>
          <w:lang w:val="en-GB"/>
        </w:rPr>
        <w:t>one geographic location) or for an array of points.</w:t>
      </w:r>
      <w:r w:rsidR="00E22414" w:rsidRPr="00CF30EA">
        <w:rPr>
          <w:lang w:val="en-GB"/>
        </w:rPr>
        <w:t xml:space="preserve"> An optional time attribute is also provided for use with certain types of surface current information.</w:t>
      </w:r>
    </w:p>
    <w:p w14:paraId="6E07DB3E" w14:textId="77777777" w:rsidR="001876C0" w:rsidRPr="00CF30EA" w:rsidRDefault="001876C0" w:rsidP="001876C0">
      <w:pPr>
        <w:pStyle w:val="CommentText"/>
        <w:keepNext/>
        <w:jc w:val="center"/>
        <w:rPr>
          <w:lang w:val="en-GB"/>
        </w:rPr>
      </w:pPr>
      <w:r w:rsidRPr="00CF30EA">
        <w:rPr>
          <w:noProof/>
          <w:lang w:val="fr-FR" w:eastAsia="fr-FR"/>
        </w:rPr>
        <w:drawing>
          <wp:inline distT="0" distB="0" distL="0" distR="0" wp14:anchorId="672CB0D1" wp14:editId="1DEB5E2D">
            <wp:extent cx="2466975" cy="133325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a:extLst>
                        <a:ext uri="{28A0092B-C50C-407E-A947-70E740481C1C}">
                          <a14:useLocalDpi xmlns:a14="http://schemas.microsoft.com/office/drawing/2010/main" val="0"/>
                        </a:ext>
                      </a:extLst>
                    </a:blip>
                    <a:stretch>
                      <a:fillRect/>
                    </a:stretch>
                  </pic:blipFill>
                  <pic:spPr>
                    <a:xfrm>
                      <a:off x="0" y="0"/>
                      <a:ext cx="2476705" cy="1338514"/>
                    </a:xfrm>
                    <a:prstGeom prst="rect">
                      <a:avLst/>
                    </a:prstGeom>
                  </pic:spPr>
                </pic:pic>
              </a:graphicData>
            </a:graphic>
          </wp:inline>
        </w:drawing>
      </w:r>
    </w:p>
    <w:p w14:paraId="352FE340" w14:textId="01359E7B" w:rsidR="004E5C42" w:rsidRPr="005E1B1C" w:rsidRDefault="001876C0" w:rsidP="005A0747">
      <w:pPr>
        <w:pStyle w:val="Caption"/>
        <w:rPr>
          <w:b w:val="0"/>
          <w:bCs/>
        </w:rPr>
      </w:pPr>
      <w:bookmarkStart w:id="428" w:name="_Ref112244216"/>
      <w:r w:rsidRPr="005E1B1C">
        <w:rPr>
          <w:bCs/>
        </w:rPr>
        <w:t xml:space="preserve">Figure </w:t>
      </w:r>
      <w:r w:rsidR="005E1B1C" w:rsidRPr="005E1B1C">
        <w:rPr>
          <w:b w:val="0"/>
          <w:bCs/>
        </w:rPr>
        <w:fldChar w:fldCharType="begin"/>
      </w:r>
      <w:r w:rsidR="005E1B1C" w:rsidRPr="005E1B1C">
        <w:rPr>
          <w:bCs/>
        </w:rPr>
        <w:instrText xml:space="preserve"> STYLEREF 1 \s </w:instrText>
      </w:r>
      <w:r w:rsidR="005E1B1C" w:rsidRPr="005E1B1C">
        <w:rPr>
          <w:b w:val="0"/>
          <w:bCs/>
        </w:rPr>
        <w:fldChar w:fldCharType="separate"/>
      </w:r>
      <w:r w:rsidR="005E1B1C" w:rsidRPr="005E1B1C">
        <w:rPr>
          <w:bCs/>
          <w:noProof/>
        </w:rPr>
        <w:t>4</w:t>
      </w:r>
      <w:r w:rsidR="005E1B1C" w:rsidRPr="005E1B1C">
        <w:rPr>
          <w:b w:val="0"/>
          <w:bCs/>
        </w:rPr>
        <w:fldChar w:fldCharType="end"/>
      </w:r>
      <w:r w:rsidR="005E1B1C" w:rsidRPr="005E1B1C">
        <w:rPr>
          <w:bCs/>
        </w:rPr>
        <w:noBreakHyphen/>
      </w:r>
      <w:r w:rsidR="005E1B1C" w:rsidRPr="005E1B1C">
        <w:rPr>
          <w:b w:val="0"/>
          <w:bCs/>
        </w:rPr>
        <w:fldChar w:fldCharType="begin"/>
      </w:r>
      <w:r w:rsidR="005E1B1C" w:rsidRPr="005E1B1C">
        <w:rPr>
          <w:bCs/>
        </w:rPr>
        <w:instrText xml:space="preserve"> SEQ Figure \* ARABIC \s 1 </w:instrText>
      </w:r>
      <w:r w:rsidR="005E1B1C" w:rsidRPr="005E1B1C">
        <w:rPr>
          <w:b w:val="0"/>
          <w:bCs/>
        </w:rPr>
        <w:fldChar w:fldCharType="separate"/>
      </w:r>
      <w:r w:rsidR="005E1B1C" w:rsidRPr="005E1B1C">
        <w:rPr>
          <w:bCs/>
          <w:noProof/>
        </w:rPr>
        <w:t>1</w:t>
      </w:r>
      <w:r w:rsidR="005E1B1C" w:rsidRPr="005E1B1C">
        <w:rPr>
          <w:b w:val="0"/>
          <w:bCs/>
        </w:rPr>
        <w:fldChar w:fldCharType="end"/>
      </w:r>
      <w:bookmarkEnd w:id="428"/>
      <w:r w:rsidRPr="005E1B1C">
        <w:rPr>
          <w:bCs/>
        </w:rPr>
        <w:t xml:space="preserve"> </w:t>
      </w:r>
      <w:r w:rsidR="00CF5749" w:rsidRPr="005E1B1C">
        <w:rPr>
          <w:bCs/>
        </w:rPr>
        <w:t>–</w:t>
      </w:r>
      <w:r w:rsidRPr="005E1B1C">
        <w:rPr>
          <w:bCs/>
        </w:rPr>
        <w:t xml:space="preserve"> SurfaceCur</w:t>
      </w:r>
      <w:r w:rsidR="00A850CB" w:rsidRPr="005E1B1C">
        <w:rPr>
          <w:bCs/>
        </w:rPr>
        <w:t>r</w:t>
      </w:r>
      <w:r w:rsidRPr="005E1B1C">
        <w:rPr>
          <w:bCs/>
        </w:rPr>
        <w:t xml:space="preserve">ent </w:t>
      </w:r>
      <w:r w:rsidR="00CF5749" w:rsidRPr="005E1B1C">
        <w:rPr>
          <w:bCs/>
        </w:rPr>
        <w:t>f</w:t>
      </w:r>
      <w:r w:rsidRPr="005E1B1C">
        <w:rPr>
          <w:bCs/>
        </w:rPr>
        <w:t xml:space="preserve">eature </w:t>
      </w:r>
      <w:r w:rsidR="00CF5749" w:rsidRPr="005E1B1C">
        <w:rPr>
          <w:bCs/>
        </w:rPr>
        <w:t>c</w:t>
      </w:r>
      <w:r w:rsidRPr="005E1B1C">
        <w:rPr>
          <w:bCs/>
        </w:rPr>
        <w:t>lass</w:t>
      </w:r>
    </w:p>
    <w:p w14:paraId="288B7440" w14:textId="77777777" w:rsidR="001876C0" w:rsidRDefault="001876C0" w:rsidP="00CF5749">
      <w:pPr>
        <w:pStyle w:val="CommentText"/>
        <w:spacing w:after="120"/>
        <w:rPr>
          <w:ins w:id="429" w:author="Raphael Malyankar" w:date="2024-08-01T23:01:00Z" w16du:dateUtc="2024-08-02T06:01:00Z"/>
          <w:lang w:val="en-GB"/>
        </w:rPr>
      </w:pPr>
    </w:p>
    <w:p w14:paraId="015FBD2B" w14:textId="6923B9FA" w:rsidR="00E14614" w:rsidRPr="00CF30EA" w:rsidRDefault="00E14614" w:rsidP="00CF5749">
      <w:pPr>
        <w:pStyle w:val="CommentText"/>
        <w:spacing w:after="120"/>
        <w:rPr>
          <w:lang w:val="en-GB"/>
        </w:rPr>
      </w:pPr>
      <w:ins w:id="430" w:author="Raphael Malyankar" w:date="2024-08-01T23:01:00Z" w16du:dateUtc="2024-08-02T06:01:00Z">
        <w:r>
          <w:rPr>
            <w:lang w:val="en-GB"/>
          </w:rPr>
          <w:t xml:space="preserve">Attribute </w:t>
        </w:r>
        <w:r w:rsidRPr="00E14614">
          <w:rPr>
            <w:i/>
            <w:iCs/>
            <w:lang w:val="en-GB"/>
          </w:rPr>
          <w:t>surfaceCurrentDirection</w:t>
        </w:r>
        <w:r>
          <w:rPr>
            <w:lang w:val="en-GB"/>
          </w:rPr>
          <w:t xml:space="preserve"> must be populated if </w:t>
        </w:r>
        <w:r w:rsidRPr="00E14614">
          <w:rPr>
            <w:i/>
            <w:iCs/>
            <w:lang w:val="en-GB"/>
          </w:rPr>
          <w:t>surface</w:t>
        </w:r>
      </w:ins>
      <w:ins w:id="431" w:author="Raphael Malyankar" w:date="2024-08-01T23:02:00Z" w16du:dateUtc="2024-08-02T06:02:00Z">
        <w:r w:rsidRPr="00E14614">
          <w:rPr>
            <w:i/>
            <w:iCs/>
            <w:lang w:val="en-GB"/>
          </w:rPr>
          <w:t>CurrentSpeed</w:t>
        </w:r>
        <w:r>
          <w:rPr>
            <w:lang w:val="en-GB"/>
          </w:rPr>
          <w:t xml:space="preserve"> is populated, and vice versa.</w:t>
        </w:r>
      </w:ins>
    </w:p>
    <w:p w14:paraId="0ED68FB8" w14:textId="33DCBCCE" w:rsidR="008A795F" w:rsidRPr="00CF30EA" w:rsidRDefault="008A795F" w:rsidP="00E7368A">
      <w:pPr>
        <w:pStyle w:val="Heading2"/>
        <w:tabs>
          <w:tab w:val="clear" w:pos="540"/>
          <w:tab w:val="clear" w:pos="700"/>
          <w:tab w:val="left" w:pos="709"/>
        </w:tabs>
        <w:spacing w:before="120" w:after="200" w:line="240" w:lineRule="auto"/>
        <w:ind w:left="709" w:hanging="709"/>
        <w:rPr>
          <w:lang w:val="en-GB"/>
        </w:rPr>
      </w:pPr>
      <w:bookmarkStart w:id="432" w:name="_Ref112243146"/>
      <w:bookmarkStart w:id="433" w:name="_Toc172126721"/>
      <w:r w:rsidRPr="00CF30EA">
        <w:rPr>
          <w:lang w:val="en-GB"/>
        </w:rPr>
        <w:t>Application Schema</w:t>
      </w:r>
      <w:bookmarkEnd w:id="432"/>
      <w:bookmarkEnd w:id="433"/>
    </w:p>
    <w:p w14:paraId="4883D325" w14:textId="5F9E6831" w:rsidR="00383959" w:rsidRDefault="009D64DF" w:rsidP="00CF5749">
      <w:pPr>
        <w:spacing w:after="120" w:line="240" w:lineRule="auto"/>
        <w:rPr>
          <w:lang w:val="en-GB"/>
        </w:rPr>
      </w:pPr>
      <w:r w:rsidRPr="00CF30EA">
        <w:rPr>
          <w:lang w:val="en-GB"/>
        </w:rPr>
        <w:t>This</w:t>
      </w:r>
      <w:r w:rsidR="00A53A6C" w:rsidRPr="00CF30EA">
        <w:rPr>
          <w:lang w:val="en-GB"/>
        </w:rPr>
        <w:t xml:space="preserve"> </w:t>
      </w:r>
      <w:r w:rsidR="008A795F" w:rsidRPr="00CF30EA">
        <w:rPr>
          <w:lang w:val="en-GB"/>
        </w:rPr>
        <w:t>A</w:t>
      </w:r>
      <w:r w:rsidR="00A53A6C" w:rsidRPr="00CF30EA">
        <w:rPr>
          <w:lang w:val="en-GB"/>
        </w:rPr>
        <w:t xml:space="preserve">pplication </w:t>
      </w:r>
      <w:r w:rsidR="008A795F" w:rsidRPr="00CF30EA">
        <w:rPr>
          <w:lang w:val="en-GB"/>
        </w:rPr>
        <w:t>S</w:t>
      </w:r>
      <w:r w:rsidR="00A53A6C" w:rsidRPr="00CF30EA">
        <w:rPr>
          <w:lang w:val="en-GB"/>
        </w:rPr>
        <w:t>c</w:t>
      </w:r>
      <w:r w:rsidRPr="00CF30EA">
        <w:rPr>
          <w:lang w:val="en-GB"/>
        </w:rPr>
        <w:t>hema shall be expressed in UML.</w:t>
      </w:r>
      <w:r w:rsidR="002237E7" w:rsidRPr="00CF30EA">
        <w:rPr>
          <w:lang w:val="en-GB"/>
        </w:rPr>
        <w:t xml:space="preserve"> </w:t>
      </w:r>
      <w:r w:rsidR="00774026" w:rsidRPr="00CF30EA">
        <w:rPr>
          <w:lang w:val="en-GB"/>
        </w:rPr>
        <w:t xml:space="preserve">The single feature type, </w:t>
      </w:r>
      <w:r w:rsidR="00A850CB" w:rsidRPr="00CF30EA">
        <w:rPr>
          <w:b/>
          <w:bCs/>
          <w:lang w:val="en-GB"/>
        </w:rPr>
        <w:t>SurfaceCurrent</w:t>
      </w:r>
      <w:r w:rsidR="00774026" w:rsidRPr="00CF30EA">
        <w:rPr>
          <w:lang w:val="en-GB"/>
        </w:rPr>
        <w:t xml:space="preserve">, is depicted in </w:t>
      </w:r>
      <w:r w:rsidR="00A850CB" w:rsidRPr="00CF30EA">
        <w:rPr>
          <w:lang w:val="en-GB"/>
        </w:rPr>
        <w:fldChar w:fldCharType="begin"/>
      </w:r>
      <w:r w:rsidR="00A850CB" w:rsidRPr="00CF30EA">
        <w:rPr>
          <w:lang w:val="en-GB"/>
        </w:rPr>
        <w:instrText xml:space="preserve"> REF _Ref112244216 \h </w:instrText>
      </w:r>
      <w:r w:rsidR="00A850CB" w:rsidRPr="00CF30EA">
        <w:rPr>
          <w:lang w:val="en-GB"/>
        </w:rPr>
      </w:r>
      <w:r w:rsidR="00A850CB" w:rsidRPr="00CF30EA">
        <w:rPr>
          <w:lang w:val="en-GB"/>
        </w:rPr>
        <w:fldChar w:fldCharType="separate"/>
      </w:r>
      <w:r w:rsidR="005E1B1C" w:rsidRPr="005E1B1C">
        <w:rPr>
          <w:b/>
          <w:bCs/>
        </w:rPr>
        <w:t xml:space="preserve">Figure </w:t>
      </w:r>
      <w:r w:rsidR="005E1B1C" w:rsidRPr="005E1B1C">
        <w:rPr>
          <w:b/>
          <w:bCs/>
          <w:noProof/>
        </w:rPr>
        <w:t>4</w:t>
      </w:r>
      <w:r w:rsidR="005E1B1C" w:rsidRPr="005E1B1C">
        <w:rPr>
          <w:b/>
          <w:bCs/>
        </w:rPr>
        <w:noBreakHyphen/>
      </w:r>
      <w:r w:rsidR="005E1B1C" w:rsidRPr="005E1B1C">
        <w:rPr>
          <w:b/>
          <w:bCs/>
          <w:noProof/>
        </w:rPr>
        <w:t>1</w:t>
      </w:r>
      <w:r w:rsidR="00A850CB" w:rsidRPr="00CF30EA">
        <w:rPr>
          <w:lang w:val="en-GB"/>
        </w:rPr>
        <w:fldChar w:fldCharType="end"/>
      </w:r>
      <w:r w:rsidR="00774026" w:rsidRPr="00CF30EA">
        <w:rPr>
          <w:lang w:val="en-GB"/>
        </w:rPr>
        <w:t xml:space="preserve">. The details of the </w:t>
      </w:r>
      <w:r w:rsidR="00CF5749">
        <w:rPr>
          <w:lang w:val="en-GB"/>
        </w:rPr>
        <w:t>A</w:t>
      </w:r>
      <w:r w:rsidR="00774026" w:rsidRPr="00CF30EA">
        <w:rPr>
          <w:lang w:val="en-GB"/>
        </w:rPr>
        <w:t xml:space="preserve">pplication </w:t>
      </w:r>
      <w:r w:rsidR="00CF5749">
        <w:rPr>
          <w:lang w:val="en-GB"/>
        </w:rPr>
        <w:t>S</w:t>
      </w:r>
      <w:r w:rsidR="00774026" w:rsidRPr="00CF30EA">
        <w:rPr>
          <w:lang w:val="en-GB"/>
        </w:rPr>
        <w:t xml:space="preserve">chema are given in Annex </w:t>
      </w:r>
      <w:r w:rsidR="00176D90">
        <w:rPr>
          <w:lang w:val="en-GB"/>
        </w:rPr>
        <w:t>B</w:t>
      </w:r>
      <w:r w:rsidR="00774026" w:rsidRPr="00CF30EA">
        <w:rPr>
          <w:lang w:val="en-GB"/>
        </w:rPr>
        <w:t xml:space="preserve">, which also describes its relation to the conceptual model of coverage data described in ISO 19123 and S-100 </w:t>
      </w:r>
      <w:r w:rsidR="00C01D60" w:rsidRPr="00CF30EA">
        <w:rPr>
          <w:lang w:val="en-GB"/>
        </w:rPr>
        <w:t>Part</w:t>
      </w:r>
      <w:r w:rsidR="00C01D60">
        <w:rPr>
          <w:lang w:val="en-GB"/>
        </w:rPr>
        <w:t> </w:t>
      </w:r>
      <w:r w:rsidR="00774026" w:rsidRPr="00CF30EA">
        <w:rPr>
          <w:lang w:val="en-GB"/>
        </w:rPr>
        <w:t>8</w:t>
      </w:r>
      <w:r w:rsidR="00A850CB" w:rsidRPr="00CF30EA">
        <w:rPr>
          <w:lang w:val="en-GB"/>
        </w:rPr>
        <w:t>.</w:t>
      </w:r>
    </w:p>
    <w:p w14:paraId="627A36CF" w14:textId="77777777" w:rsidR="00CF5749" w:rsidRPr="00CF30EA" w:rsidRDefault="00CF5749" w:rsidP="00CF5749">
      <w:pPr>
        <w:spacing w:after="120" w:line="240" w:lineRule="auto"/>
        <w:rPr>
          <w:lang w:val="en-GB"/>
        </w:rPr>
      </w:pPr>
    </w:p>
    <w:p w14:paraId="6611E300" w14:textId="111CA6D3" w:rsidR="008A795F" w:rsidRPr="00CF30EA" w:rsidRDefault="008A795F" w:rsidP="00CF5749">
      <w:pPr>
        <w:pStyle w:val="Heading2"/>
        <w:tabs>
          <w:tab w:val="clear" w:pos="540"/>
          <w:tab w:val="clear" w:pos="700"/>
          <w:tab w:val="left" w:pos="709"/>
        </w:tabs>
        <w:spacing w:before="120" w:after="200" w:line="240" w:lineRule="auto"/>
        <w:ind w:left="709" w:hanging="709"/>
        <w:rPr>
          <w:lang w:val="en-GB"/>
        </w:rPr>
      </w:pPr>
      <w:bookmarkStart w:id="434" w:name="_Toc172126722"/>
      <w:r w:rsidRPr="00CF30EA">
        <w:rPr>
          <w:lang w:val="en-GB"/>
        </w:rPr>
        <w:t>Feature Catalogue</w:t>
      </w:r>
      <w:bookmarkEnd w:id="434"/>
    </w:p>
    <w:p w14:paraId="1338B99B" w14:textId="455A33E5" w:rsidR="008A795F" w:rsidRPr="00CF30EA" w:rsidRDefault="008A795F" w:rsidP="00322C57">
      <w:pPr>
        <w:pStyle w:val="Heading3"/>
        <w:tabs>
          <w:tab w:val="clear" w:pos="660"/>
          <w:tab w:val="clear" w:pos="880"/>
          <w:tab w:val="left" w:pos="851"/>
        </w:tabs>
        <w:spacing w:before="120" w:after="120" w:line="240" w:lineRule="auto"/>
        <w:ind w:left="851" w:hanging="851"/>
      </w:pPr>
      <w:bookmarkStart w:id="435" w:name="_Toc172126723"/>
      <w:r w:rsidRPr="00CF30EA">
        <w:t>Introduction</w:t>
      </w:r>
      <w:bookmarkEnd w:id="435"/>
    </w:p>
    <w:p w14:paraId="69EAF428" w14:textId="63968D40" w:rsidR="00475A26" w:rsidRPr="00CF30EA" w:rsidRDefault="00475A26" w:rsidP="00322C57">
      <w:pPr>
        <w:spacing w:after="120" w:line="240" w:lineRule="auto"/>
        <w:rPr>
          <w:rFonts w:eastAsia="Times New Roman" w:cs="Arial"/>
          <w:lang w:val="en-GB"/>
        </w:rPr>
      </w:pPr>
      <w:r w:rsidRPr="00CF30EA">
        <w:rPr>
          <w:rFonts w:eastAsia="Times New Roman" w:cs="Arial"/>
          <w:lang w:val="en-GB"/>
        </w:rPr>
        <w:t xml:space="preserve">The S-111 Feature Catalogue describes the feature types, information types, attributes, attribute values, associations and roles which may be used in a Surface Current Dataset. </w:t>
      </w:r>
    </w:p>
    <w:p w14:paraId="6BFC9383" w14:textId="5E0F51B1" w:rsidR="00475A26" w:rsidRPr="00CF30EA" w:rsidRDefault="00475A26" w:rsidP="00322C57">
      <w:pPr>
        <w:spacing w:after="120" w:line="240" w:lineRule="auto"/>
        <w:rPr>
          <w:lang w:val="en-GB"/>
        </w:rPr>
      </w:pPr>
      <w:r w:rsidRPr="00CF30EA">
        <w:rPr>
          <w:lang w:val="en-GB"/>
        </w:rPr>
        <w:t xml:space="preserve">The S-111 Feature Catalogue is available in an XML document which conforms to the S-100 XML Feature Catalogue Schema and can be downloaded from the IHO </w:t>
      </w:r>
      <w:r w:rsidR="00491ACA" w:rsidRPr="00CF30EA">
        <w:rPr>
          <w:lang w:val="en-GB"/>
        </w:rPr>
        <w:t xml:space="preserve">GI Registry </w:t>
      </w:r>
      <w:r w:rsidRPr="00CF30EA">
        <w:rPr>
          <w:lang w:val="en-GB"/>
        </w:rPr>
        <w:t xml:space="preserve">website. </w:t>
      </w:r>
    </w:p>
    <w:p w14:paraId="6E4EC31C" w14:textId="387E28B2" w:rsidR="00253FAE" w:rsidRPr="00CF30EA" w:rsidRDefault="00253FAE" w:rsidP="00322C57">
      <w:pPr>
        <w:pStyle w:val="Heading3"/>
        <w:tabs>
          <w:tab w:val="clear" w:pos="660"/>
          <w:tab w:val="clear" w:pos="880"/>
          <w:tab w:val="left" w:pos="851"/>
        </w:tabs>
        <w:spacing w:before="120" w:after="120" w:line="240" w:lineRule="auto"/>
        <w:ind w:left="851" w:hanging="851"/>
      </w:pPr>
      <w:bookmarkStart w:id="436" w:name="_Toc172126724"/>
      <w:bookmarkStart w:id="437" w:name="_Toc412540127"/>
      <w:r w:rsidRPr="00CF30EA">
        <w:t>Feature types</w:t>
      </w:r>
      <w:bookmarkEnd w:id="436"/>
    </w:p>
    <w:p w14:paraId="5AEC18EB" w14:textId="30B820DE" w:rsidR="00253FAE" w:rsidRPr="00CF30EA" w:rsidRDefault="00253FAE" w:rsidP="00322C57">
      <w:pPr>
        <w:pStyle w:val="Heading4"/>
        <w:tabs>
          <w:tab w:val="clear" w:pos="900"/>
          <w:tab w:val="clear" w:pos="1140"/>
          <w:tab w:val="clear" w:pos="1360"/>
          <w:tab w:val="left" w:pos="993"/>
        </w:tabs>
        <w:spacing w:before="120" w:after="120" w:line="240" w:lineRule="auto"/>
        <w:ind w:left="993" w:hanging="993"/>
      </w:pPr>
      <w:r w:rsidRPr="00CF30EA">
        <w:t>Geographic</w:t>
      </w:r>
    </w:p>
    <w:p w14:paraId="777ABC12" w14:textId="5B101463" w:rsidR="00475A26" w:rsidRPr="00CF30EA" w:rsidRDefault="00475A26" w:rsidP="00322C57">
      <w:pPr>
        <w:spacing w:after="120" w:line="240" w:lineRule="auto"/>
        <w:rPr>
          <w:lang w:val="en-GB"/>
        </w:rPr>
      </w:pPr>
      <w:bookmarkStart w:id="438" w:name="_Toc225648283"/>
      <w:bookmarkStart w:id="439" w:name="_Toc225065140"/>
      <w:bookmarkEnd w:id="437"/>
      <w:r w:rsidRPr="00CF30EA">
        <w:rPr>
          <w:lang w:val="en-GB"/>
        </w:rPr>
        <w:t xml:space="preserve">Geographic (geo) feature types form the </w:t>
      </w:r>
      <w:r w:rsidR="006A5AC0" w:rsidRPr="00CF30EA">
        <w:rPr>
          <w:lang w:val="en-GB"/>
        </w:rPr>
        <w:t>princip</w:t>
      </w:r>
      <w:r w:rsidR="006A5AC0">
        <w:rPr>
          <w:lang w:val="en-GB"/>
        </w:rPr>
        <w:t>al</w:t>
      </w:r>
      <w:r w:rsidR="006A5AC0" w:rsidRPr="00CF30EA">
        <w:rPr>
          <w:lang w:val="en-GB"/>
        </w:rPr>
        <w:t xml:space="preserve"> </w:t>
      </w:r>
      <w:r w:rsidRPr="00CF30EA">
        <w:rPr>
          <w:lang w:val="en-GB"/>
        </w:rPr>
        <w:t>content of S-111 and are fully defined by their associated attributes and information types.</w:t>
      </w:r>
    </w:p>
    <w:p w14:paraId="2DD0C020" w14:textId="6387509A" w:rsidR="00253FAE" w:rsidRPr="00CF30EA" w:rsidRDefault="00253FAE" w:rsidP="00CB1F71">
      <w:pPr>
        <w:pStyle w:val="Heading4"/>
        <w:tabs>
          <w:tab w:val="clear" w:pos="900"/>
          <w:tab w:val="clear" w:pos="1140"/>
          <w:tab w:val="clear" w:pos="1360"/>
          <w:tab w:val="left" w:pos="993"/>
        </w:tabs>
        <w:spacing w:before="120" w:after="120" w:line="240" w:lineRule="auto"/>
        <w:ind w:left="992" w:hanging="992"/>
      </w:pPr>
      <w:r w:rsidRPr="00CF30EA">
        <w:lastRenderedPageBreak/>
        <w:t>Meta</w:t>
      </w:r>
    </w:p>
    <w:p w14:paraId="02164C87" w14:textId="77777777" w:rsidR="00475A26" w:rsidRPr="00CF30EA" w:rsidRDefault="00475A26" w:rsidP="00CB1F71">
      <w:pPr>
        <w:spacing w:after="120" w:line="240" w:lineRule="auto"/>
        <w:rPr>
          <w:rFonts w:cs="Arial"/>
          <w:lang w:val="en-GB"/>
        </w:rPr>
      </w:pPr>
      <w:bookmarkStart w:id="440" w:name="_Toc225648284"/>
      <w:bookmarkStart w:id="441" w:name="_Toc225065141"/>
      <w:bookmarkEnd w:id="438"/>
      <w:bookmarkEnd w:id="439"/>
      <w:r w:rsidRPr="00CF30EA">
        <w:rPr>
          <w:rFonts w:cs="Arial"/>
          <w:lang w:val="en-GB"/>
        </w:rPr>
        <w:t>Meta features contain information about other features within a dataset. Information defined by meta features override the default metadata values defined by the dataset descriptive records. Meta attribution on individual features overrides attribution on meta features.</w:t>
      </w:r>
    </w:p>
    <w:p w14:paraId="476A58EB" w14:textId="5A5D3BBD" w:rsidR="00253FAE" w:rsidRPr="00CF30EA" w:rsidRDefault="00253FAE" w:rsidP="00CB1F71">
      <w:pPr>
        <w:pStyle w:val="Heading3"/>
        <w:tabs>
          <w:tab w:val="clear" w:pos="660"/>
          <w:tab w:val="clear" w:pos="880"/>
          <w:tab w:val="left" w:pos="851"/>
        </w:tabs>
        <w:spacing w:before="120" w:after="120" w:line="240" w:lineRule="auto"/>
        <w:ind w:left="851" w:hanging="851"/>
      </w:pPr>
      <w:bookmarkStart w:id="442" w:name="_Toc172126725"/>
      <w:bookmarkStart w:id="443" w:name="_Toc412540128"/>
      <w:bookmarkEnd w:id="440"/>
      <w:bookmarkEnd w:id="441"/>
      <w:r w:rsidRPr="00CF30EA">
        <w:t>Feature relationship</w:t>
      </w:r>
      <w:bookmarkEnd w:id="442"/>
    </w:p>
    <w:bookmarkEnd w:id="443"/>
    <w:p w14:paraId="26FD6282" w14:textId="42ED84BE" w:rsidR="00475A26" w:rsidRPr="00CF30EA" w:rsidRDefault="00E72865" w:rsidP="00CB1F71">
      <w:pPr>
        <w:spacing w:after="120" w:line="240" w:lineRule="auto"/>
        <w:rPr>
          <w:lang w:val="en-GB"/>
        </w:rPr>
      </w:pPr>
      <w:r w:rsidRPr="00CF30EA">
        <w:rPr>
          <w:rFonts w:cs="Arial"/>
          <w:lang w:val="en-GB"/>
        </w:rPr>
        <w:t>A feature relationship links instances of one feature type with instances of the same or a different feature type. There are three common types of feature relationship: Association, Aggregation and Composition. In S-111 there are no relationships used.</w:t>
      </w:r>
    </w:p>
    <w:p w14:paraId="73D04A14" w14:textId="77777777" w:rsidR="0084089A" w:rsidRPr="00CF30EA" w:rsidRDefault="0084089A" w:rsidP="00454B13">
      <w:pPr>
        <w:pStyle w:val="Heading3"/>
        <w:tabs>
          <w:tab w:val="clear" w:pos="660"/>
          <w:tab w:val="clear" w:pos="880"/>
          <w:tab w:val="left" w:pos="851"/>
        </w:tabs>
        <w:spacing w:before="120" w:after="120" w:line="240" w:lineRule="auto"/>
        <w:ind w:left="851" w:hanging="851"/>
      </w:pPr>
      <w:bookmarkStart w:id="444" w:name="_Toc172126726"/>
      <w:bookmarkStart w:id="445" w:name="_Toc412540130"/>
      <w:r w:rsidRPr="00CF30EA">
        <w:t>Attributes</w:t>
      </w:r>
      <w:bookmarkEnd w:id="444"/>
    </w:p>
    <w:bookmarkEnd w:id="445"/>
    <w:p w14:paraId="18B6C419" w14:textId="64F2BDBC" w:rsidR="0084089A" w:rsidRPr="00CF30EA" w:rsidRDefault="0084089A" w:rsidP="00454B13">
      <w:pPr>
        <w:spacing w:after="120" w:line="240" w:lineRule="auto"/>
        <w:rPr>
          <w:lang w:val="en-GB"/>
        </w:rPr>
      </w:pPr>
      <w:r w:rsidRPr="00CF30EA">
        <w:rPr>
          <w:lang w:val="en-GB"/>
        </w:rPr>
        <w:t xml:space="preserve">S-100 defines feature attributes as either simple or complex. In S-111 there are no complex attributes. S-111 uses </w:t>
      </w:r>
      <w:r w:rsidR="00747F51" w:rsidRPr="00CF30EA">
        <w:rPr>
          <w:lang w:val="en-GB"/>
        </w:rPr>
        <w:t>two</w:t>
      </w:r>
      <w:r w:rsidRPr="00CF30EA">
        <w:rPr>
          <w:lang w:val="en-GB"/>
        </w:rPr>
        <w:t xml:space="preserve"> type</w:t>
      </w:r>
      <w:r w:rsidR="00747F51" w:rsidRPr="00CF30EA">
        <w:rPr>
          <w:lang w:val="en-GB"/>
        </w:rPr>
        <w:t>s</w:t>
      </w:r>
      <w:r w:rsidRPr="00CF30EA">
        <w:rPr>
          <w:lang w:val="en-GB"/>
        </w:rPr>
        <w:t xml:space="preserve"> of simple attribute</w:t>
      </w:r>
      <w:r w:rsidR="00747F51" w:rsidRPr="00CF30EA">
        <w:rPr>
          <w:lang w:val="en-GB"/>
        </w:rPr>
        <w:t xml:space="preserve">s, described in </w:t>
      </w:r>
      <w:r w:rsidR="00747F51" w:rsidRPr="00CF30EA">
        <w:rPr>
          <w:lang w:val="en-GB"/>
        </w:rPr>
        <w:fldChar w:fldCharType="begin"/>
      </w:r>
      <w:r w:rsidR="00747F51" w:rsidRPr="00CF30EA">
        <w:rPr>
          <w:lang w:val="en-GB"/>
        </w:rPr>
        <w:instrText xml:space="preserve"> REF _Ref112246674 \h </w:instrText>
      </w:r>
      <w:r w:rsidR="00747F51" w:rsidRPr="00CF30EA">
        <w:rPr>
          <w:lang w:val="en-GB"/>
        </w:rPr>
      </w:r>
      <w:r w:rsidR="00747F51" w:rsidRPr="00CF30EA">
        <w:rPr>
          <w:lang w:val="en-GB"/>
        </w:rPr>
        <w:fldChar w:fldCharType="separate"/>
      </w:r>
      <w:r w:rsidR="00E65506" w:rsidRPr="00454B13">
        <w:rPr>
          <w:b/>
          <w:sz w:val="18"/>
          <w:szCs w:val="18"/>
          <w:lang w:val="en-GB"/>
        </w:rPr>
        <w:t xml:space="preserve">Table </w:t>
      </w:r>
      <w:r w:rsidR="00E65506">
        <w:rPr>
          <w:b/>
          <w:noProof/>
          <w:sz w:val="18"/>
          <w:szCs w:val="18"/>
          <w:lang w:val="en-GB"/>
        </w:rPr>
        <w:t>4</w:t>
      </w:r>
      <w:r w:rsidR="00E65506">
        <w:rPr>
          <w:b/>
          <w:sz w:val="18"/>
          <w:szCs w:val="18"/>
          <w:lang w:val="en-GB"/>
        </w:rPr>
        <w:t>-</w:t>
      </w:r>
      <w:r w:rsidR="00E65506">
        <w:rPr>
          <w:b/>
          <w:noProof/>
          <w:sz w:val="18"/>
          <w:szCs w:val="18"/>
          <w:lang w:val="en-GB"/>
        </w:rPr>
        <w:t>1</w:t>
      </w:r>
      <w:r w:rsidR="00747F51" w:rsidRPr="00CF30EA">
        <w:rPr>
          <w:lang w:val="en-GB"/>
        </w:rPr>
        <w:fldChar w:fldCharType="end"/>
      </w:r>
      <w:r w:rsidRPr="00CF30EA">
        <w:rPr>
          <w:lang w:val="en-GB"/>
        </w:rPr>
        <w:t>.</w:t>
      </w:r>
    </w:p>
    <w:p w14:paraId="210433F5" w14:textId="391AA326" w:rsidR="000D1CD2" w:rsidRPr="00454B13" w:rsidRDefault="000D1CD2" w:rsidP="0084627A">
      <w:pPr>
        <w:pStyle w:val="Caption"/>
        <w:keepNext/>
      </w:pPr>
      <w:bookmarkStart w:id="446" w:name="_Ref112246674"/>
      <w:r w:rsidRPr="00454B13">
        <w:t xml:space="preserve">Table </w:t>
      </w:r>
      <w:r>
        <w:fldChar w:fldCharType="begin"/>
      </w:r>
      <w:r>
        <w:instrText xml:space="preserve"> STYLEREF 1 \s </w:instrText>
      </w:r>
      <w:r>
        <w:fldChar w:fldCharType="separate"/>
      </w:r>
      <w:r w:rsidR="00E65506">
        <w:rPr>
          <w:noProof/>
        </w:rPr>
        <w:t>4</w:t>
      </w:r>
      <w:r>
        <w:rPr>
          <w:noProof/>
        </w:rPr>
        <w:fldChar w:fldCharType="end"/>
      </w:r>
      <w:r w:rsidR="00454B13">
        <w:t>-</w:t>
      </w:r>
      <w:r>
        <w:fldChar w:fldCharType="begin"/>
      </w:r>
      <w:r>
        <w:instrText xml:space="preserve"> SEQ Table \* ARABIC \s 1 </w:instrText>
      </w:r>
      <w:r>
        <w:fldChar w:fldCharType="separate"/>
      </w:r>
      <w:r w:rsidR="00E65506">
        <w:rPr>
          <w:noProof/>
        </w:rPr>
        <w:t>1</w:t>
      </w:r>
      <w:r>
        <w:rPr>
          <w:noProof/>
        </w:rPr>
        <w:fldChar w:fldCharType="end"/>
      </w:r>
      <w:bookmarkEnd w:id="446"/>
      <w:r w:rsidRPr="00454B13">
        <w:t xml:space="preserve"> </w:t>
      </w:r>
      <w:r w:rsidR="00454B13">
        <w:t>–</w:t>
      </w:r>
      <w:r w:rsidRPr="00454B13">
        <w:t xml:space="preserve"> Simple </w:t>
      </w:r>
      <w:r w:rsidR="00454B13">
        <w:t xml:space="preserve">feature </w:t>
      </w:r>
      <w:r w:rsidRPr="00454B13">
        <w:t>attribute type</w:t>
      </w:r>
      <w:r w:rsidR="00454B13">
        <w: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7793"/>
      </w:tblGrid>
      <w:tr w:rsidR="0084089A" w:rsidRPr="00454B13" w14:paraId="531315C4" w14:textId="77777777" w:rsidTr="00454B13">
        <w:trPr>
          <w:cantSplit/>
          <w:jc w:val="center"/>
        </w:trPr>
        <w:tc>
          <w:tcPr>
            <w:tcW w:w="0" w:type="auto"/>
            <w:shd w:val="clear" w:color="auto" w:fill="D9D9D9" w:themeFill="background1" w:themeFillShade="D9"/>
          </w:tcPr>
          <w:p w14:paraId="03215B5A" w14:textId="77777777" w:rsidR="0084089A" w:rsidRPr="00454B13" w:rsidRDefault="0084089A" w:rsidP="00454B13">
            <w:pPr>
              <w:spacing w:before="60" w:after="60" w:line="240" w:lineRule="auto"/>
              <w:jc w:val="left"/>
              <w:rPr>
                <w:b/>
                <w:sz w:val="18"/>
                <w:szCs w:val="18"/>
                <w:lang w:val="en-GB"/>
              </w:rPr>
            </w:pPr>
            <w:r w:rsidRPr="00454B13">
              <w:rPr>
                <w:b/>
                <w:sz w:val="18"/>
                <w:szCs w:val="18"/>
                <w:lang w:val="en-GB"/>
              </w:rPr>
              <w:t>Type</w:t>
            </w:r>
          </w:p>
        </w:tc>
        <w:tc>
          <w:tcPr>
            <w:tcW w:w="0" w:type="auto"/>
            <w:shd w:val="clear" w:color="auto" w:fill="D9D9D9" w:themeFill="background1" w:themeFillShade="D9"/>
          </w:tcPr>
          <w:p w14:paraId="31BA4C6F" w14:textId="77777777" w:rsidR="0084089A" w:rsidRPr="00454B13" w:rsidRDefault="0084089A" w:rsidP="00454B13">
            <w:pPr>
              <w:spacing w:before="60" w:after="60" w:line="240" w:lineRule="auto"/>
              <w:jc w:val="left"/>
              <w:rPr>
                <w:b/>
                <w:sz w:val="18"/>
                <w:szCs w:val="18"/>
                <w:lang w:val="en-GB"/>
              </w:rPr>
            </w:pPr>
            <w:r w:rsidRPr="00454B13">
              <w:rPr>
                <w:b/>
                <w:sz w:val="18"/>
                <w:szCs w:val="18"/>
                <w:lang w:val="en-GB"/>
              </w:rPr>
              <w:t>Definition</w:t>
            </w:r>
          </w:p>
        </w:tc>
      </w:tr>
      <w:tr w:rsidR="0084089A" w:rsidRPr="00454B13" w14:paraId="422EBBAF" w14:textId="77777777" w:rsidTr="00454B13">
        <w:trPr>
          <w:cantSplit/>
          <w:jc w:val="center"/>
        </w:trPr>
        <w:tc>
          <w:tcPr>
            <w:tcW w:w="0" w:type="auto"/>
            <w:shd w:val="clear" w:color="auto" w:fill="auto"/>
          </w:tcPr>
          <w:p w14:paraId="4C4D316E" w14:textId="77777777" w:rsidR="0084089A" w:rsidRPr="00454B13" w:rsidRDefault="0084089A" w:rsidP="00454B13">
            <w:pPr>
              <w:spacing w:before="60" w:after="60" w:line="240" w:lineRule="auto"/>
              <w:jc w:val="left"/>
              <w:rPr>
                <w:sz w:val="18"/>
                <w:szCs w:val="18"/>
                <w:lang w:val="en-GB"/>
              </w:rPr>
            </w:pPr>
            <w:r w:rsidRPr="00454B13">
              <w:rPr>
                <w:rFonts w:cs="Arial"/>
                <w:sz w:val="18"/>
                <w:szCs w:val="18"/>
                <w:lang w:val="en-GB"/>
              </w:rPr>
              <w:t>Real</w:t>
            </w:r>
          </w:p>
        </w:tc>
        <w:tc>
          <w:tcPr>
            <w:tcW w:w="0" w:type="auto"/>
            <w:shd w:val="clear" w:color="auto" w:fill="auto"/>
          </w:tcPr>
          <w:p w14:paraId="486E152A" w14:textId="77777777" w:rsidR="0084089A" w:rsidRPr="00454B13" w:rsidRDefault="0084089A" w:rsidP="00454B13">
            <w:pPr>
              <w:spacing w:before="60" w:after="60" w:line="240" w:lineRule="auto"/>
              <w:jc w:val="left"/>
              <w:rPr>
                <w:sz w:val="18"/>
                <w:szCs w:val="18"/>
                <w:lang w:val="en-GB"/>
              </w:rPr>
            </w:pPr>
            <w:r w:rsidRPr="00454B13">
              <w:rPr>
                <w:rFonts w:cs="Arial"/>
                <w:sz w:val="18"/>
                <w:szCs w:val="18"/>
                <w:lang w:val="en-GB"/>
              </w:rPr>
              <w:t>A signed Real (floating point) number consisting of a mantissa and an exponent</w:t>
            </w:r>
          </w:p>
        </w:tc>
      </w:tr>
      <w:tr w:rsidR="0084089A" w:rsidRPr="00454B13" w14:paraId="088327D2" w14:textId="77777777" w:rsidTr="00454B13">
        <w:trPr>
          <w:cantSplit/>
          <w:jc w:val="center"/>
        </w:trPr>
        <w:tc>
          <w:tcPr>
            <w:tcW w:w="0" w:type="auto"/>
            <w:shd w:val="clear" w:color="auto" w:fill="auto"/>
          </w:tcPr>
          <w:p w14:paraId="15E2F0BC" w14:textId="77777777" w:rsidR="0084089A" w:rsidRPr="00454B13" w:rsidRDefault="0084089A" w:rsidP="00454B13">
            <w:pPr>
              <w:spacing w:before="60" w:after="60" w:line="240" w:lineRule="auto"/>
              <w:jc w:val="left"/>
              <w:rPr>
                <w:sz w:val="18"/>
                <w:szCs w:val="18"/>
                <w:lang w:val="en-GB"/>
              </w:rPr>
            </w:pPr>
            <w:r w:rsidRPr="00454B13">
              <w:rPr>
                <w:rFonts w:cs="Arial"/>
                <w:sz w:val="18"/>
                <w:szCs w:val="18"/>
                <w:lang w:val="en-GB"/>
              </w:rPr>
              <w:t>Date and Time</w:t>
            </w:r>
          </w:p>
        </w:tc>
        <w:tc>
          <w:tcPr>
            <w:tcW w:w="0" w:type="auto"/>
            <w:shd w:val="clear" w:color="auto" w:fill="auto"/>
          </w:tcPr>
          <w:p w14:paraId="3E3A0CB3" w14:textId="77777777" w:rsidR="0084089A" w:rsidRPr="00454B13" w:rsidRDefault="0084089A" w:rsidP="00454B13">
            <w:pPr>
              <w:spacing w:before="60" w:after="60" w:line="240" w:lineRule="auto"/>
              <w:jc w:val="left"/>
              <w:rPr>
                <w:rFonts w:cs="Arial"/>
                <w:sz w:val="18"/>
                <w:szCs w:val="18"/>
                <w:lang w:val="en-GB"/>
              </w:rPr>
            </w:pPr>
            <w:r w:rsidRPr="00454B13">
              <w:rPr>
                <w:rFonts w:cs="Arial"/>
                <w:sz w:val="18"/>
                <w:szCs w:val="18"/>
                <w:lang w:val="en-GB"/>
              </w:rPr>
              <w:t>A DateTime is a combination of a date and a time type. Character encoding of a DateTime shall follow ISO 8601:1988</w:t>
            </w:r>
          </w:p>
          <w:p w14:paraId="540615E7" w14:textId="77777777" w:rsidR="0084089A" w:rsidRPr="00454B13" w:rsidRDefault="0084089A" w:rsidP="00454B13">
            <w:pPr>
              <w:tabs>
                <w:tab w:val="left" w:pos="720"/>
                <w:tab w:val="left" w:pos="1152"/>
                <w:tab w:val="left" w:pos="3600"/>
              </w:tabs>
              <w:spacing w:before="60" w:after="60" w:line="240" w:lineRule="auto"/>
              <w:jc w:val="left"/>
              <w:rPr>
                <w:rFonts w:cs="Arial"/>
                <w:sz w:val="18"/>
                <w:szCs w:val="18"/>
                <w:lang w:val="en-GB"/>
              </w:rPr>
            </w:pPr>
            <w:r w:rsidRPr="00454B13">
              <w:rPr>
                <w:rFonts w:cs="Arial"/>
                <w:sz w:val="18"/>
                <w:szCs w:val="18"/>
                <w:lang w:val="en-GB"/>
              </w:rPr>
              <w:t>EXAMPLE  19850412T101530</w:t>
            </w:r>
          </w:p>
        </w:tc>
      </w:tr>
    </w:tbl>
    <w:p w14:paraId="62BBA8AB" w14:textId="77777777" w:rsidR="0084089A" w:rsidRPr="00CF30EA" w:rsidRDefault="0084089A" w:rsidP="00454B13">
      <w:pPr>
        <w:spacing w:after="0" w:line="240" w:lineRule="auto"/>
        <w:rPr>
          <w:lang w:val="en-GB"/>
        </w:rPr>
      </w:pPr>
    </w:p>
    <w:p w14:paraId="7CF4FBAD" w14:textId="798A2FA5" w:rsidR="00253FAE" w:rsidRPr="00CF30EA" w:rsidRDefault="00253FAE" w:rsidP="00454B13">
      <w:pPr>
        <w:pStyle w:val="Heading3"/>
        <w:tabs>
          <w:tab w:val="clear" w:pos="660"/>
          <w:tab w:val="clear" w:pos="880"/>
          <w:tab w:val="left" w:pos="851"/>
        </w:tabs>
        <w:spacing w:before="120" w:after="120" w:line="240" w:lineRule="auto"/>
        <w:ind w:left="851" w:hanging="851"/>
      </w:pPr>
      <w:bookmarkStart w:id="447" w:name="_Toc172126727"/>
      <w:r w:rsidRPr="00CF30EA">
        <w:t>Spatial quality</w:t>
      </w:r>
      <w:bookmarkEnd w:id="447"/>
    </w:p>
    <w:p w14:paraId="1DCBD3FC" w14:textId="115BA068" w:rsidR="007D0FE6" w:rsidRPr="00CF30EA" w:rsidRDefault="007D0FE6" w:rsidP="00454B13">
      <w:pPr>
        <w:spacing w:after="120" w:line="240" w:lineRule="auto"/>
        <w:rPr>
          <w:rFonts w:cs="Arial"/>
          <w:lang w:val="en-GB"/>
        </w:rPr>
      </w:pPr>
      <w:r w:rsidRPr="00CF30EA">
        <w:rPr>
          <w:rFonts w:cs="Arial"/>
          <w:lang w:val="en-GB"/>
        </w:rPr>
        <w:t>Spatial quality attributes (Figure 4</w:t>
      </w:r>
      <w:r w:rsidR="00454B13">
        <w:rPr>
          <w:rFonts w:cs="Arial"/>
          <w:lang w:val="en-GB"/>
        </w:rPr>
        <w:t>-</w:t>
      </w:r>
      <w:r w:rsidRPr="00CF30EA">
        <w:rPr>
          <w:rFonts w:cs="Arial"/>
          <w:lang w:val="en-GB"/>
        </w:rPr>
        <w:t xml:space="preserve">2) are encoded as horizontal and vertical uncertainty values. In S-100 </w:t>
      </w:r>
      <w:r w:rsidR="00454B13">
        <w:rPr>
          <w:rFonts w:cs="Arial"/>
          <w:lang w:val="en-GB"/>
        </w:rPr>
        <w:t xml:space="preserve">Edition </w:t>
      </w:r>
      <w:r w:rsidRPr="00CF30EA">
        <w:rPr>
          <w:rFonts w:cs="Arial"/>
          <w:lang w:val="en-GB"/>
        </w:rPr>
        <w:t>5.</w:t>
      </w:r>
      <w:r w:rsidR="00444A19">
        <w:rPr>
          <w:rFonts w:cs="Arial"/>
          <w:lang w:val="en-GB"/>
        </w:rPr>
        <w:t>2</w:t>
      </w:r>
      <w:r w:rsidRPr="00CF30EA">
        <w:rPr>
          <w:rFonts w:cs="Arial"/>
          <w:lang w:val="en-GB"/>
        </w:rPr>
        <w:t>.0 they are encoded at the feature type level (see Figure 4</w:t>
      </w:r>
      <w:r w:rsidR="00454B13">
        <w:rPr>
          <w:rFonts w:cs="Arial"/>
          <w:lang w:val="en-GB"/>
        </w:rPr>
        <w:t>-</w:t>
      </w:r>
      <w:r w:rsidRPr="00CF30EA">
        <w:rPr>
          <w:rFonts w:cs="Arial"/>
          <w:lang w:val="en-GB"/>
        </w:rPr>
        <w:t>2 and Table 12</w:t>
      </w:r>
      <w:r w:rsidR="00454B13">
        <w:rPr>
          <w:rFonts w:cs="Arial"/>
          <w:lang w:val="en-GB"/>
        </w:rPr>
        <w:t>-</w:t>
      </w:r>
      <w:r w:rsidRPr="00CF30EA">
        <w:rPr>
          <w:rFonts w:cs="Arial"/>
          <w:lang w:val="en-GB"/>
        </w:rPr>
        <w:t xml:space="preserve">2), which means they apply uniformly to all </w:t>
      </w:r>
      <w:r w:rsidRPr="00454B13">
        <w:rPr>
          <w:rFonts w:cs="Arial"/>
          <w:b/>
          <w:lang w:val="en-GB"/>
        </w:rPr>
        <w:t>Surface</w:t>
      </w:r>
      <w:r w:rsidR="00454B13">
        <w:rPr>
          <w:rFonts w:cs="Arial"/>
          <w:b/>
          <w:lang w:val="en-GB"/>
        </w:rPr>
        <w:t xml:space="preserve"> </w:t>
      </w:r>
      <w:r w:rsidRPr="00454B13">
        <w:rPr>
          <w:rFonts w:cs="Arial"/>
          <w:b/>
          <w:lang w:val="en-GB"/>
        </w:rPr>
        <w:t>Current</w:t>
      </w:r>
      <w:r w:rsidRPr="00CF30EA">
        <w:rPr>
          <w:rFonts w:cs="Arial"/>
          <w:lang w:val="en-GB"/>
        </w:rPr>
        <w:t xml:space="preserve"> feature instances in the dataset and uniformly to all locations (grid points or station locations).</w:t>
      </w:r>
    </w:p>
    <w:p w14:paraId="04C6AC90" w14:textId="77777777" w:rsidR="00725D59" w:rsidRDefault="007D0FE6" w:rsidP="00725D59">
      <w:pPr>
        <w:keepNext/>
        <w:jc w:val="center"/>
      </w:pPr>
      <w:r w:rsidRPr="00CF30EA">
        <w:rPr>
          <w:rFonts w:cs="Arial"/>
          <w:noProof/>
          <w:lang w:val="fr-FR" w:eastAsia="fr-FR"/>
        </w:rPr>
        <w:drawing>
          <wp:inline distT="0" distB="0" distL="0" distR="0" wp14:anchorId="7E928987" wp14:editId="6F783E50">
            <wp:extent cx="5943600" cy="30060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e 4-2 Spatial Quality.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inline>
        </w:drawing>
      </w:r>
    </w:p>
    <w:p w14:paraId="2BB7BD89" w14:textId="395C95CD" w:rsidR="007D0FE6" w:rsidRPr="00CF30EA" w:rsidRDefault="00725D59" w:rsidP="005A0747">
      <w:pPr>
        <w:pStyle w:val="Caption"/>
      </w:pPr>
      <w:r>
        <w:t xml:space="preserve">Figure </w:t>
      </w:r>
      <w:r w:rsidR="005E1B1C">
        <w:fldChar w:fldCharType="begin"/>
      </w:r>
      <w:r w:rsidR="005E1B1C">
        <w:instrText xml:space="preserve"> STYLEREF 1 \s </w:instrText>
      </w:r>
      <w:r w:rsidR="005E1B1C">
        <w:fldChar w:fldCharType="separate"/>
      </w:r>
      <w:r w:rsidR="005E1B1C">
        <w:rPr>
          <w:noProof/>
        </w:rPr>
        <w:t>4</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5E1B1C">
        <w:rPr>
          <w:noProof/>
        </w:rPr>
        <w:t>2</w:t>
      </w:r>
      <w:r w:rsidR="005E1B1C">
        <w:fldChar w:fldCharType="end"/>
      </w:r>
      <w:r>
        <w:t xml:space="preserve"> Spatial Quality</w:t>
      </w:r>
    </w:p>
    <w:p w14:paraId="1D04C197" w14:textId="4A518A69" w:rsidR="003901FA" w:rsidRPr="00CF30EA" w:rsidRDefault="003901FA" w:rsidP="004C4F1D">
      <w:pPr>
        <w:spacing w:after="120" w:line="240" w:lineRule="auto"/>
        <w:rPr>
          <w:rFonts w:cs="Arial"/>
          <w:lang w:val="en-GB"/>
        </w:rPr>
      </w:pPr>
      <w:r w:rsidRPr="00CF30EA">
        <w:rPr>
          <w:rFonts w:cs="Arial"/>
          <w:lang w:val="en-GB"/>
        </w:rPr>
        <w:t>Note that uncertainty in currents pertains to the quality of data values, not to spatial quality as that term is used in S-100, and is encoded differently and at the instance level (see Table 10</w:t>
      </w:r>
      <w:r w:rsidR="00975557">
        <w:rPr>
          <w:rFonts w:cs="Arial"/>
          <w:lang w:val="en-GB"/>
        </w:rPr>
        <w:t>-</w:t>
      </w:r>
      <w:r w:rsidRPr="00CF30EA">
        <w:rPr>
          <w:rFonts w:cs="Arial"/>
          <w:lang w:val="en-GB"/>
        </w:rPr>
        <w:t xml:space="preserve">2 and </w:t>
      </w:r>
      <w:r w:rsidR="00975557">
        <w:rPr>
          <w:rFonts w:cs="Arial"/>
          <w:lang w:val="en-GB"/>
        </w:rPr>
        <w:t>c</w:t>
      </w:r>
      <w:r w:rsidRPr="00CF30EA">
        <w:rPr>
          <w:rFonts w:cs="Arial"/>
          <w:lang w:val="en-GB"/>
        </w:rPr>
        <w:t>lause 10.2.2.4).</w:t>
      </w:r>
    </w:p>
    <w:p w14:paraId="4592A810" w14:textId="77777777" w:rsidR="003901FA" w:rsidRPr="00CF30EA" w:rsidRDefault="003901FA" w:rsidP="00975557">
      <w:pPr>
        <w:spacing w:after="120" w:line="240" w:lineRule="auto"/>
        <w:rPr>
          <w:rFonts w:cs="Arial"/>
          <w:lang w:val="en-GB"/>
        </w:rPr>
      </w:pPr>
      <w:r w:rsidRPr="00CF30EA">
        <w:rPr>
          <w:rFonts w:cs="Arial"/>
          <w:lang w:val="en-GB"/>
        </w:rPr>
        <w:t>Surface currents are usually defined at one or more individual locations, so spatial quality applies to these locations. Individual uncertainty values apply uniformly to all spatial and temporal points.</w:t>
      </w:r>
    </w:p>
    <w:p w14:paraId="0693A1B6" w14:textId="1BB4BF7B" w:rsidR="007D0FE6" w:rsidRDefault="003901FA" w:rsidP="00975557">
      <w:pPr>
        <w:spacing w:after="120" w:line="240" w:lineRule="auto"/>
        <w:rPr>
          <w:rFonts w:cs="Arial"/>
          <w:lang w:val="en-GB"/>
        </w:rPr>
      </w:pPr>
      <w:r w:rsidRPr="00CF30EA">
        <w:rPr>
          <w:rFonts w:cs="Arial"/>
          <w:lang w:val="en-GB"/>
        </w:rPr>
        <w:lastRenderedPageBreak/>
        <w:t xml:space="preserve">NOTE: The </w:t>
      </w:r>
      <w:r w:rsidRPr="00975557">
        <w:rPr>
          <w:rFonts w:cs="Arial"/>
          <w:b/>
          <w:lang w:val="en-GB"/>
        </w:rPr>
        <w:t>Spatial Quality</w:t>
      </w:r>
      <w:r w:rsidRPr="00CF30EA">
        <w:rPr>
          <w:rFonts w:cs="Arial"/>
          <w:lang w:val="en-GB"/>
        </w:rPr>
        <w:t xml:space="preserve"> information type used in S-101 and other products is not used in this </w:t>
      </w:r>
      <w:r w:rsidR="00975557">
        <w:rPr>
          <w:rFonts w:cs="Arial"/>
          <w:lang w:val="en-GB"/>
        </w:rPr>
        <w:t>E</w:t>
      </w:r>
      <w:r w:rsidRPr="00CF30EA">
        <w:rPr>
          <w:rFonts w:cs="Arial"/>
          <w:lang w:val="en-GB"/>
        </w:rPr>
        <w:t>dition of S-111 even for station-based data formats.</w:t>
      </w:r>
    </w:p>
    <w:p w14:paraId="2EDA107D" w14:textId="77777777" w:rsidR="00975557" w:rsidRPr="00CF30EA" w:rsidRDefault="00975557" w:rsidP="00975557">
      <w:pPr>
        <w:spacing w:after="120" w:line="240" w:lineRule="auto"/>
        <w:rPr>
          <w:rFonts w:cs="Arial"/>
          <w:lang w:val="en-GB"/>
        </w:rPr>
      </w:pPr>
    </w:p>
    <w:p w14:paraId="5F639D74" w14:textId="0CB9664C" w:rsidR="003901FA" w:rsidRPr="00CF30EA" w:rsidRDefault="007D0FE6" w:rsidP="00975557">
      <w:pPr>
        <w:pStyle w:val="Heading2"/>
        <w:tabs>
          <w:tab w:val="clear" w:pos="540"/>
          <w:tab w:val="clear" w:pos="700"/>
          <w:tab w:val="left" w:pos="709"/>
        </w:tabs>
        <w:spacing w:before="120" w:after="200" w:line="240" w:lineRule="auto"/>
        <w:ind w:left="709" w:hanging="709"/>
        <w:rPr>
          <w:lang w:val="en-GB"/>
        </w:rPr>
      </w:pPr>
      <w:bookmarkStart w:id="448" w:name="_Toc172126728"/>
      <w:r w:rsidRPr="00CF30EA">
        <w:rPr>
          <w:lang w:val="en-GB"/>
        </w:rPr>
        <w:t xml:space="preserve">Dataset </w:t>
      </w:r>
      <w:r w:rsidR="00975557">
        <w:rPr>
          <w:lang w:val="en-GB"/>
        </w:rPr>
        <w:t>t</w:t>
      </w:r>
      <w:r w:rsidRPr="00CF30EA">
        <w:rPr>
          <w:lang w:val="en-GB"/>
        </w:rPr>
        <w:t>ypes</w:t>
      </w:r>
      <w:bookmarkEnd w:id="448"/>
    </w:p>
    <w:p w14:paraId="17909377" w14:textId="32936556" w:rsidR="007D0FE6" w:rsidRPr="00CF30EA" w:rsidRDefault="007D0FE6" w:rsidP="00E7368A">
      <w:pPr>
        <w:spacing w:after="120" w:line="240" w:lineRule="auto"/>
        <w:rPr>
          <w:rFonts w:cs="Arial"/>
          <w:lang w:val="en-GB"/>
        </w:rPr>
      </w:pPr>
      <w:r w:rsidRPr="00CF30EA">
        <w:rPr>
          <w:rFonts w:cs="Arial"/>
          <w:lang w:val="en-GB"/>
        </w:rPr>
        <w:t>Datasets for S-111 include one basic type of dataset:</w:t>
      </w:r>
    </w:p>
    <w:p w14:paraId="7F2253D5" w14:textId="2D19EEE2" w:rsidR="007D0FE6" w:rsidRDefault="007D0FE6" w:rsidP="00975557">
      <w:pPr>
        <w:spacing w:after="120" w:line="240" w:lineRule="auto"/>
        <w:ind w:left="284" w:hanging="284"/>
        <w:rPr>
          <w:rFonts w:cs="Arial"/>
          <w:lang w:val="en-GB"/>
        </w:rPr>
      </w:pPr>
      <w:r w:rsidRPr="00CF30EA">
        <w:rPr>
          <w:rFonts w:cs="Arial"/>
          <w:lang w:val="en-GB"/>
        </w:rPr>
        <w:t xml:space="preserve">1. </w:t>
      </w:r>
      <w:r w:rsidR="00975557">
        <w:rPr>
          <w:rFonts w:cs="Arial"/>
          <w:lang w:val="en-GB"/>
        </w:rPr>
        <w:tab/>
      </w:r>
      <w:r w:rsidRPr="00CF30EA">
        <w:rPr>
          <w:rFonts w:cs="Arial"/>
          <w:lang w:val="en-GB"/>
        </w:rPr>
        <w:t>HDF5 files, which may contain</w:t>
      </w:r>
      <w:r w:rsidR="00975557">
        <w:rPr>
          <w:rFonts w:cs="Arial"/>
          <w:lang w:val="en-GB"/>
        </w:rPr>
        <w:t>:</w:t>
      </w:r>
      <w:r w:rsidRPr="00CF30EA">
        <w:rPr>
          <w:rFonts w:cs="Arial"/>
          <w:lang w:val="en-GB"/>
        </w:rPr>
        <w:t xml:space="preserve"> (a) time series of predicted or observed current vel</w:t>
      </w:r>
      <w:r w:rsidR="00FB6896" w:rsidRPr="00CF30EA">
        <w:rPr>
          <w:rFonts w:cs="Arial"/>
          <w:lang w:val="en-GB"/>
        </w:rPr>
        <w:t>o</w:t>
      </w:r>
      <w:r w:rsidRPr="00CF30EA">
        <w:rPr>
          <w:rFonts w:cs="Arial"/>
          <w:lang w:val="en-GB"/>
        </w:rPr>
        <w:t>c</w:t>
      </w:r>
      <w:r w:rsidR="00FB6896" w:rsidRPr="00CF30EA">
        <w:rPr>
          <w:rFonts w:cs="Arial"/>
          <w:lang w:val="en-GB"/>
        </w:rPr>
        <w:t>i</w:t>
      </w:r>
      <w:r w:rsidRPr="00CF30EA">
        <w:rPr>
          <w:rFonts w:cs="Arial"/>
          <w:lang w:val="en-GB"/>
        </w:rPr>
        <w:t>ties at one or more fixed stations</w:t>
      </w:r>
      <w:r w:rsidR="00975557">
        <w:rPr>
          <w:rFonts w:cs="Arial"/>
          <w:lang w:val="en-GB"/>
        </w:rPr>
        <w:t>;</w:t>
      </w:r>
      <w:r w:rsidRPr="00CF30EA">
        <w:rPr>
          <w:rFonts w:cs="Arial"/>
          <w:lang w:val="en-GB"/>
        </w:rPr>
        <w:t xml:space="preserve"> (b) gridded hydrodynamic model forecast fields</w:t>
      </w:r>
      <w:r w:rsidR="00975557">
        <w:rPr>
          <w:rFonts w:cs="Arial"/>
          <w:lang w:val="en-GB"/>
        </w:rPr>
        <w:t>;</w:t>
      </w:r>
      <w:r w:rsidR="00CC7742" w:rsidRPr="00CF30EA">
        <w:rPr>
          <w:rFonts w:cs="Arial"/>
          <w:lang w:val="en-GB"/>
        </w:rPr>
        <w:t xml:space="preserve"> (c) values at multiple locations not in a regular grid (</w:t>
      </w:r>
      <w:r w:rsidR="00CC7742" w:rsidRPr="00CF30EA">
        <w:rPr>
          <w:lang w:val="en-GB"/>
        </w:rPr>
        <w:t>often from hydrodynamic models</w:t>
      </w:r>
      <w:r w:rsidR="00CC7742" w:rsidRPr="00CF30EA">
        <w:rPr>
          <w:rFonts w:cs="Arial"/>
          <w:lang w:val="en-GB"/>
        </w:rPr>
        <w:t>)</w:t>
      </w:r>
      <w:r w:rsidR="00975557">
        <w:rPr>
          <w:rFonts w:cs="Arial"/>
          <w:lang w:val="en-GB"/>
        </w:rPr>
        <w:t>;</w:t>
      </w:r>
      <w:r w:rsidR="00CC7742" w:rsidRPr="00CF30EA">
        <w:rPr>
          <w:rFonts w:cs="Arial"/>
          <w:lang w:val="en-GB"/>
        </w:rPr>
        <w:t xml:space="preserve"> </w:t>
      </w:r>
      <w:r w:rsidR="00FB6896" w:rsidRPr="00CF30EA">
        <w:rPr>
          <w:rFonts w:cs="Arial"/>
          <w:lang w:val="en-GB"/>
        </w:rPr>
        <w:t>or (</w:t>
      </w:r>
      <w:r w:rsidR="00CC7742" w:rsidRPr="00CF30EA">
        <w:rPr>
          <w:rFonts w:cs="Arial"/>
          <w:lang w:val="en-GB"/>
        </w:rPr>
        <w:t>d</w:t>
      </w:r>
      <w:r w:rsidR="00FB6896" w:rsidRPr="00CF30EA">
        <w:rPr>
          <w:rFonts w:cs="Arial"/>
          <w:lang w:val="en-GB"/>
        </w:rPr>
        <w:t xml:space="preserve">) </w:t>
      </w:r>
      <w:r w:rsidR="00CC7742" w:rsidRPr="00CF30EA">
        <w:rPr>
          <w:rFonts w:cs="Arial"/>
          <w:lang w:val="en-GB"/>
        </w:rPr>
        <w:t>time series of observed current velocities from one or more moving stations such as surface drifters</w:t>
      </w:r>
      <w:r w:rsidRPr="00CF30EA">
        <w:rPr>
          <w:rFonts w:cs="Arial"/>
          <w:lang w:val="en-GB"/>
        </w:rPr>
        <w:t>.</w:t>
      </w:r>
    </w:p>
    <w:p w14:paraId="0A204B54" w14:textId="77777777" w:rsidR="00975557" w:rsidRPr="00CF30EA" w:rsidRDefault="00975557" w:rsidP="00975557">
      <w:pPr>
        <w:spacing w:after="120" w:line="240" w:lineRule="auto"/>
        <w:ind w:left="284" w:hanging="284"/>
        <w:rPr>
          <w:rFonts w:cs="Arial"/>
          <w:lang w:val="en-GB"/>
        </w:rPr>
      </w:pPr>
    </w:p>
    <w:p w14:paraId="3655B77D" w14:textId="24361AC1" w:rsidR="009D3365" w:rsidRPr="00CF30EA" w:rsidRDefault="009D3365" w:rsidP="00975557">
      <w:pPr>
        <w:pStyle w:val="Heading2"/>
        <w:tabs>
          <w:tab w:val="clear" w:pos="540"/>
          <w:tab w:val="clear" w:pos="700"/>
          <w:tab w:val="left" w:pos="709"/>
        </w:tabs>
        <w:spacing w:before="120" w:after="200" w:line="240" w:lineRule="auto"/>
        <w:ind w:left="709" w:hanging="709"/>
        <w:rPr>
          <w:lang w:val="en-GB"/>
        </w:rPr>
      </w:pPr>
      <w:bookmarkStart w:id="449" w:name="_Toc172126729"/>
      <w:r w:rsidRPr="00CF30EA">
        <w:rPr>
          <w:lang w:val="en-GB"/>
        </w:rPr>
        <w:t>Spatial Schema</w:t>
      </w:r>
      <w:bookmarkEnd w:id="449"/>
    </w:p>
    <w:p w14:paraId="2FEBB690" w14:textId="42B94FC5" w:rsidR="00FF0348" w:rsidRDefault="00FF0348" w:rsidP="0084627A">
      <w:pPr>
        <w:pStyle w:val="Heading3"/>
      </w:pPr>
      <w:bookmarkStart w:id="450" w:name="_Toc172126730"/>
      <w:r>
        <w:t>Coverages</w:t>
      </w:r>
      <w:bookmarkEnd w:id="450"/>
    </w:p>
    <w:p w14:paraId="091D8272" w14:textId="0A531224" w:rsidR="00E11123" w:rsidRPr="00CF30EA" w:rsidRDefault="00E11123" w:rsidP="002F0684">
      <w:pPr>
        <w:spacing w:after="120" w:line="240" w:lineRule="auto"/>
        <w:rPr>
          <w:lang w:val="en-GB"/>
        </w:rPr>
      </w:pPr>
      <w:r w:rsidRPr="00CF30EA">
        <w:rPr>
          <w:lang w:val="en-GB"/>
        </w:rPr>
        <w:t xml:space="preserve">Surface current data are represented in </w:t>
      </w:r>
      <w:r w:rsidR="00A7045E" w:rsidRPr="00CF30EA">
        <w:rPr>
          <w:lang w:val="en-GB"/>
        </w:rPr>
        <w:t xml:space="preserve">two </w:t>
      </w:r>
      <w:r w:rsidR="005F72FC" w:rsidRPr="00CF30EA">
        <w:rPr>
          <w:lang w:val="en-GB"/>
        </w:rPr>
        <w:t>ways</w:t>
      </w:r>
      <w:r w:rsidRPr="00CF30EA">
        <w:rPr>
          <w:lang w:val="en-GB"/>
        </w:rPr>
        <w:t xml:space="preserve">: arrays of points contained in a regular grid, </w:t>
      </w:r>
      <w:r w:rsidR="00A7045E" w:rsidRPr="00CF30EA">
        <w:rPr>
          <w:lang w:val="en-GB"/>
        </w:rPr>
        <w:t xml:space="preserve">and sets </w:t>
      </w:r>
      <w:r w:rsidR="004F41FF" w:rsidRPr="00CF30EA">
        <w:rPr>
          <w:lang w:val="en-GB"/>
        </w:rPr>
        <w:t xml:space="preserve">of </w:t>
      </w:r>
      <w:r w:rsidRPr="00CF30EA">
        <w:rPr>
          <w:lang w:val="en-GB"/>
        </w:rPr>
        <w:t xml:space="preserve">points </w:t>
      </w:r>
      <w:r w:rsidR="005F72FC" w:rsidRPr="00CF30EA">
        <w:rPr>
          <w:lang w:val="en-GB"/>
        </w:rPr>
        <w:t>not described by a regular grid</w:t>
      </w:r>
      <w:r w:rsidRPr="00CF30EA">
        <w:rPr>
          <w:lang w:val="en-GB"/>
        </w:rPr>
        <w:t xml:space="preserve">. Further details on the data product are given in </w:t>
      </w:r>
      <w:r w:rsidR="009D3365" w:rsidRPr="00CF30EA">
        <w:rPr>
          <w:lang w:val="en-GB"/>
        </w:rPr>
        <w:t xml:space="preserve">Clause </w:t>
      </w:r>
      <w:r w:rsidRPr="00CF30EA">
        <w:rPr>
          <w:lang w:val="en-GB"/>
        </w:rPr>
        <w:t xml:space="preserve">10 – </w:t>
      </w:r>
      <w:r w:rsidR="009D3365" w:rsidRPr="00CF30EA">
        <w:rPr>
          <w:lang w:val="en-GB"/>
        </w:rPr>
        <w:t>Data Product Format</w:t>
      </w:r>
      <w:r w:rsidRPr="00CF30EA">
        <w:rPr>
          <w:lang w:val="en-GB"/>
        </w:rPr>
        <w:t xml:space="preserve">. </w:t>
      </w:r>
    </w:p>
    <w:p w14:paraId="76F9DBC5" w14:textId="50F12698" w:rsidR="00F33659" w:rsidRPr="00CF30EA" w:rsidRDefault="00F33659" w:rsidP="00E7368A">
      <w:pPr>
        <w:spacing w:after="60" w:line="240" w:lineRule="auto"/>
        <w:rPr>
          <w:lang w:val="en-GB"/>
        </w:rPr>
      </w:pPr>
      <w:r w:rsidRPr="00CF30EA">
        <w:rPr>
          <w:lang w:val="en-GB"/>
        </w:rPr>
        <w:t>Surface current data has four basic types, based on their sources:</w:t>
      </w:r>
    </w:p>
    <w:p w14:paraId="57721176" w14:textId="13526A7F" w:rsidR="00F33659" w:rsidRPr="00CF30EA" w:rsidRDefault="009D3365" w:rsidP="00E7368A">
      <w:pPr>
        <w:pStyle w:val="ListParagraph"/>
        <w:numPr>
          <w:ilvl w:val="0"/>
          <w:numId w:val="39"/>
        </w:numPr>
        <w:spacing w:after="60" w:line="240" w:lineRule="auto"/>
        <w:ind w:left="567" w:hanging="283"/>
        <w:rPr>
          <w:lang w:val="en-GB"/>
        </w:rPr>
      </w:pPr>
      <w:r w:rsidRPr="00CF30EA">
        <w:rPr>
          <w:lang w:val="en-GB"/>
        </w:rPr>
        <w:t>O</w:t>
      </w:r>
      <w:r w:rsidR="00F33659" w:rsidRPr="00CF30EA">
        <w:rPr>
          <w:lang w:val="en-GB"/>
        </w:rPr>
        <w:t>bserved or predicted values at a number of stationary locations</w:t>
      </w:r>
      <w:r w:rsidR="00E7368A">
        <w:rPr>
          <w:lang w:val="en-GB"/>
        </w:rPr>
        <w:t>;</w:t>
      </w:r>
    </w:p>
    <w:p w14:paraId="1AD03571" w14:textId="44EEA702" w:rsidR="00F33659" w:rsidRPr="00CF30EA" w:rsidRDefault="009D3365" w:rsidP="00E7368A">
      <w:pPr>
        <w:pStyle w:val="ListParagraph"/>
        <w:numPr>
          <w:ilvl w:val="0"/>
          <w:numId w:val="39"/>
        </w:numPr>
        <w:spacing w:after="60" w:line="240" w:lineRule="auto"/>
        <w:ind w:left="567" w:hanging="283"/>
        <w:rPr>
          <w:lang w:val="en-GB"/>
        </w:rPr>
      </w:pPr>
      <w:r w:rsidRPr="00CF30EA">
        <w:rPr>
          <w:lang w:val="en-GB"/>
        </w:rPr>
        <w:t>P</w:t>
      </w:r>
      <w:r w:rsidR="00F33659" w:rsidRPr="00CF30EA">
        <w:rPr>
          <w:lang w:val="en-GB"/>
        </w:rPr>
        <w:t>redicted values (often from hydrodynamic models) arranged in a regular grid</w:t>
      </w:r>
      <w:r w:rsidR="00E7368A">
        <w:rPr>
          <w:lang w:val="en-GB"/>
        </w:rPr>
        <w:t>;</w:t>
      </w:r>
    </w:p>
    <w:p w14:paraId="74800684" w14:textId="4E7B3F5A" w:rsidR="00F33659" w:rsidRPr="00CF30EA" w:rsidRDefault="009D3365" w:rsidP="00E7368A">
      <w:pPr>
        <w:pStyle w:val="ListParagraph"/>
        <w:numPr>
          <w:ilvl w:val="0"/>
          <w:numId w:val="39"/>
        </w:numPr>
        <w:spacing w:after="60" w:line="240" w:lineRule="auto"/>
        <w:ind w:left="567" w:hanging="283"/>
        <w:rPr>
          <w:lang w:val="en-GB"/>
        </w:rPr>
      </w:pPr>
      <w:r w:rsidRPr="00CF30EA">
        <w:rPr>
          <w:lang w:val="en-GB"/>
        </w:rPr>
        <w:t>V</w:t>
      </w:r>
      <w:r w:rsidR="00F33659" w:rsidRPr="00CF30EA">
        <w:rPr>
          <w:lang w:val="en-GB"/>
        </w:rPr>
        <w:t xml:space="preserve">alues at multiple locations </w:t>
      </w:r>
      <w:r w:rsidR="009D0122" w:rsidRPr="00CF30EA">
        <w:rPr>
          <w:lang w:val="en-GB"/>
        </w:rPr>
        <w:t xml:space="preserve">(often from hydrodynamic models) </w:t>
      </w:r>
      <w:r w:rsidR="00F33659" w:rsidRPr="00CF30EA">
        <w:rPr>
          <w:lang w:val="en-GB"/>
        </w:rPr>
        <w:t>but not in a regular grid</w:t>
      </w:r>
      <w:r w:rsidR="00E7368A">
        <w:rPr>
          <w:lang w:val="en-GB"/>
        </w:rPr>
        <w:t>;</w:t>
      </w:r>
      <w:r w:rsidR="00F33659" w:rsidRPr="00CF30EA">
        <w:rPr>
          <w:lang w:val="en-GB"/>
        </w:rPr>
        <w:t xml:space="preserve"> and</w:t>
      </w:r>
    </w:p>
    <w:p w14:paraId="46F1EBC9" w14:textId="741CCD27" w:rsidR="00F33659" w:rsidRPr="00CF30EA" w:rsidRDefault="009D3365" w:rsidP="00E7368A">
      <w:pPr>
        <w:pStyle w:val="ListParagraph"/>
        <w:numPr>
          <w:ilvl w:val="0"/>
          <w:numId w:val="39"/>
        </w:numPr>
        <w:spacing w:line="240" w:lineRule="auto"/>
        <w:ind w:left="568" w:hanging="284"/>
        <w:rPr>
          <w:lang w:val="en-GB"/>
        </w:rPr>
      </w:pPr>
      <w:r w:rsidRPr="00CF30EA">
        <w:rPr>
          <w:lang w:val="en-GB"/>
        </w:rPr>
        <w:t>O</w:t>
      </w:r>
      <w:r w:rsidR="00F33659" w:rsidRPr="00CF30EA">
        <w:rPr>
          <w:lang w:val="en-GB"/>
        </w:rPr>
        <w:t>bserved values at a moving station (such as a surface drifter).</w:t>
      </w:r>
    </w:p>
    <w:p w14:paraId="2EDAD387" w14:textId="07724556" w:rsidR="00E91E33" w:rsidRPr="00CF30EA" w:rsidRDefault="00E91E33" w:rsidP="00E7368A">
      <w:pPr>
        <w:spacing w:after="120" w:line="240" w:lineRule="auto"/>
        <w:rPr>
          <w:lang w:val="en-GB"/>
        </w:rPr>
      </w:pPr>
      <w:r w:rsidRPr="00CF30EA">
        <w:rPr>
          <w:lang w:val="en-GB"/>
        </w:rPr>
        <w:t>The four types of data have structures that can be described by two S-100 coverages: S100_</w:t>
      </w:r>
      <w:r w:rsidR="00AB431C">
        <w:rPr>
          <w:lang w:val="en-GB"/>
        </w:rPr>
        <w:t>IF_</w:t>
      </w:r>
      <w:r w:rsidRPr="00CF30EA">
        <w:rPr>
          <w:lang w:val="en-GB"/>
        </w:rPr>
        <w:t>PointCoverage and S100_</w:t>
      </w:r>
      <w:r w:rsidR="00AB431C">
        <w:rPr>
          <w:lang w:val="en-GB"/>
        </w:rPr>
        <w:t>IF_</w:t>
      </w:r>
      <w:r w:rsidRPr="00CF30EA">
        <w:rPr>
          <w:lang w:val="en-GB"/>
        </w:rPr>
        <w:t>GridCoverage</w:t>
      </w:r>
      <w:r w:rsidR="00454BAF" w:rsidRPr="00CF30EA">
        <w:rPr>
          <w:lang w:val="en-GB"/>
        </w:rPr>
        <w:t xml:space="preserve"> (S-100</w:t>
      </w:r>
      <w:r w:rsidR="00A928D3" w:rsidRPr="00CF30EA">
        <w:rPr>
          <w:lang w:val="en-GB"/>
        </w:rPr>
        <w:t>, Clause 8-7)</w:t>
      </w:r>
      <w:r w:rsidRPr="00CF30EA">
        <w:rPr>
          <w:lang w:val="en-GB"/>
        </w:rPr>
        <w:t>.</w:t>
      </w:r>
    </w:p>
    <w:p w14:paraId="034955BE" w14:textId="33D50D0F" w:rsidR="00D605CE" w:rsidRPr="00CF30EA" w:rsidRDefault="00375DB5" w:rsidP="00E7368A">
      <w:pPr>
        <w:autoSpaceDE w:val="0"/>
        <w:autoSpaceDN w:val="0"/>
        <w:adjustRightInd w:val="0"/>
        <w:spacing w:after="120" w:line="240" w:lineRule="auto"/>
        <w:ind w:left="432"/>
        <w:rPr>
          <w:rFonts w:cs="Arial"/>
          <w:i/>
          <w:iCs/>
          <w:lang w:val="en-GB"/>
        </w:rPr>
      </w:pPr>
      <w:r w:rsidRPr="00CF30EA">
        <w:rPr>
          <w:rFonts w:cs="Arial"/>
          <w:b/>
          <w:lang w:val="en-GB"/>
        </w:rPr>
        <w:t>Grid</w:t>
      </w:r>
      <w:r w:rsidR="002F2490" w:rsidRPr="00CF30EA">
        <w:rPr>
          <w:rFonts w:cs="Arial"/>
          <w:b/>
          <w:lang w:val="en-GB"/>
        </w:rPr>
        <w:t xml:space="preserve"> Coverage</w:t>
      </w:r>
      <w:r w:rsidR="00E7368A">
        <w:rPr>
          <w:rFonts w:cs="Arial"/>
          <w:b/>
          <w:lang w:val="en-GB"/>
        </w:rPr>
        <w:t>:</w:t>
      </w:r>
      <w:r w:rsidRPr="00CF30EA">
        <w:rPr>
          <w:rFonts w:cs="Arial"/>
          <w:lang w:val="en-GB"/>
        </w:rPr>
        <w:t xml:space="preserve"> </w:t>
      </w:r>
      <w:r w:rsidR="00D605CE" w:rsidRPr="00CF30EA">
        <w:rPr>
          <w:rFonts w:cs="Arial"/>
          <w:lang w:val="en-GB"/>
        </w:rPr>
        <w:t>The class S100_</w:t>
      </w:r>
      <w:r w:rsidR="00AB431C">
        <w:rPr>
          <w:rFonts w:cs="Arial"/>
          <w:lang w:val="en-GB"/>
        </w:rPr>
        <w:t>IF_</w:t>
      </w:r>
      <w:r w:rsidR="00D605CE" w:rsidRPr="00CF30EA">
        <w:rPr>
          <w:rFonts w:cs="Arial"/>
          <w:lang w:val="en-GB"/>
        </w:rPr>
        <w:t xml:space="preserve">GridCoverage represents a set of values assigned to the points in a two-dimensional grid. </w:t>
      </w:r>
      <w:r w:rsidR="004F2DD8">
        <w:rPr>
          <w:rFonts w:cs="Arial"/>
          <w:lang w:val="en-GB"/>
        </w:rPr>
        <w:t xml:space="preserve">The spatial structure </w:t>
      </w:r>
      <w:r w:rsidR="00AB431C" w:rsidRPr="00AB431C">
        <w:rPr>
          <w:rFonts w:cs="Arial"/>
          <w:lang w:val="en-GB"/>
        </w:rPr>
        <w:t>is a regular grid, described by S100_IF_Grid (S-100 Edition 5.2.0, clause 8-7.5). The class S100_IF_Grid is a realization of CV_RectifiedGrid and CV_GridValuesMatrix from ISO 19123 and a component of ISO 19123 continuous quadrilat</w:t>
      </w:r>
      <w:r w:rsidR="00EF5C45">
        <w:rPr>
          <w:rFonts w:cs="Arial"/>
          <w:lang w:val="en-GB"/>
        </w:rPr>
        <w:t>e</w:t>
      </w:r>
      <w:r w:rsidR="00AB431C" w:rsidRPr="00AB431C">
        <w:rPr>
          <w:rFonts w:cs="Arial"/>
          <w:lang w:val="en-GB"/>
        </w:rPr>
        <w:t>ral grid coverages as realized by S100_IF_GridCoverage.</w:t>
      </w:r>
    </w:p>
    <w:p w14:paraId="038C3167" w14:textId="44DB0A56" w:rsidR="00E91E33" w:rsidRPr="00CF30EA" w:rsidRDefault="00432C27" w:rsidP="00E7368A">
      <w:pPr>
        <w:autoSpaceDE w:val="0"/>
        <w:autoSpaceDN w:val="0"/>
        <w:adjustRightInd w:val="0"/>
        <w:spacing w:after="120" w:line="240" w:lineRule="auto"/>
        <w:ind w:left="432"/>
        <w:rPr>
          <w:rFonts w:cs="Arial"/>
          <w:lang w:val="en-GB"/>
        </w:rPr>
      </w:pPr>
      <w:r w:rsidRPr="00CF30EA">
        <w:rPr>
          <w:rFonts w:cs="Arial"/>
          <w:b/>
          <w:lang w:val="en-GB"/>
        </w:rPr>
        <w:t>Point Coverage</w:t>
      </w:r>
      <w:r w:rsidR="00E7368A">
        <w:rPr>
          <w:rFonts w:cs="Arial"/>
          <w:b/>
          <w:lang w:val="en-GB"/>
        </w:rPr>
        <w:t>:</w:t>
      </w:r>
      <w:r w:rsidR="00375DB5" w:rsidRPr="00CF30EA">
        <w:rPr>
          <w:rFonts w:cs="Arial"/>
          <w:lang w:val="en-GB"/>
        </w:rPr>
        <w:t xml:space="preserve"> </w:t>
      </w:r>
      <w:r w:rsidR="00E91E33" w:rsidRPr="00CF30EA">
        <w:rPr>
          <w:rFonts w:cs="Arial"/>
          <w:lang w:val="en-GB"/>
        </w:rPr>
        <w:t>The class S100_</w:t>
      </w:r>
      <w:r w:rsidR="004F2DD8">
        <w:rPr>
          <w:rFonts w:cs="Arial"/>
          <w:lang w:val="en-GB"/>
        </w:rPr>
        <w:t>IF_</w:t>
      </w:r>
      <w:r w:rsidR="00E91E33" w:rsidRPr="00CF30EA">
        <w:rPr>
          <w:rFonts w:cs="Arial"/>
          <w:lang w:val="en-GB"/>
        </w:rPr>
        <w:t>PointCoverage represents a set of values, such as</w:t>
      </w:r>
      <w:r w:rsidR="00A928D3" w:rsidRPr="00CF30EA">
        <w:rPr>
          <w:rFonts w:cs="Arial"/>
          <w:lang w:val="en-GB"/>
        </w:rPr>
        <w:t xml:space="preserve"> speed and direction</w:t>
      </w:r>
      <w:r w:rsidR="00E91E33" w:rsidRPr="00CF30EA">
        <w:rPr>
          <w:rFonts w:cs="Arial"/>
          <w:lang w:val="en-GB"/>
        </w:rPr>
        <w:t xml:space="preserve"> values, assigned to a set of arbitrary X,Y points. </w:t>
      </w:r>
      <w:r w:rsidR="004F2DD8">
        <w:rPr>
          <w:rFonts w:cs="Arial"/>
          <w:lang w:val="en-GB"/>
        </w:rPr>
        <w:t xml:space="preserve">The spatial structure is a point set described by </w:t>
      </w:r>
      <w:r w:rsidR="00B90D8B">
        <w:rPr>
          <w:rFonts w:cs="Arial"/>
          <w:lang w:val="en-GB"/>
        </w:rPr>
        <w:t>S</w:t>
      </w:r>
      <w:r w:rsidR="004F2DD8">
        <w:rPr>
          <w:rFonts w:cs="Arial"/>
          <w:lang w:val="en-GB"/>
        </w:rPr>
        <w:t xml:space="preserve">100_IF_PointSet. </w:t>
      </w:r>
      <w:r w:rsidR="00E91E33" w:rsidRPr="00CF30EA">
        <w:rPr>
          <w:rFonts w:cs="Arial"/>
          <w:lang w:val="en-GB"/>
        </w:rPr>
        <w:t>Each point is identified by</w:t>
      </w:r>
      <w:r w:rsidR="00A928D3" w:rsidRPr="00CF30EA">
        <w:rPr>
          <w:rFonts w:cs="Arial"/>
          <w:lang w:val="en-GB"/>
        </w:rPr>
        <w:t xml:space="preserve"> </w:t>
      </w:r>
      <w:r w:rsidR="00E91E33" w:rsidRPr="00CF30EA">
        <w:rPr>
          <w:rFonts w:cs="Arial"/>
          <w:lang w:val="en-GB"/>
        </w:rPr>
        <w:t>a horizontal coordinate geometry pair (X,Y) and assigned one or more values as attribute</w:t>
      </w:r>
      <w:r w:rsidR="00A928D3" w:rsidRPr="00CF30EA">
        <w:rPr>
          <w:rFonts w:cs="Arial"/>
          <w:lang w:val="en-GB"/>
        </w:rPr>
        <w:t xml:space="preserve"> </w:t>
      </w:r>
      <w:r w:rsidR="00E91E33" w:rsidRPr="00CF30EA">
        <w:rPr>
          <w:rFonts w:cs="Arial"/>
          <w:lang w:val="en-GB"/>
        </w:rPr>
        <w:t>values. These values are organized in a record for each point.</w:t>
      </w:r>
    </w:p>
    <w:p w14:paraId="28FF0E2B" w14:textId="151356BB" w:rsidR="00E11085" w:rsidRPr="00CF30EA" w:rsidRDefault="00E11085" w:rsidP="00E7368A">
      <w:pPr>
        <w:spacing w:after="120" w:line="240" w:lineRule="auto"/>
        <w:rPr>
          <w:rFonts w:cs="Arial"/>
          <w:lang w:val="en-GB"/>
        </w:rPr>
      </w:pPr>
      <w:r w:rsidRPr="00CF30EA">
        <w:rPr>
          <w:rFonts w:cs="Arial"/>
          <w:lang w:val="en-GB"/>
        </w:rPr>
        <w:t>The types of data and their corresponding coverages are shown in Table 4</w:t>
      </w:r>
      <w:r w:rsidR="00346E0B">
        <w:rPr>
          <w:rFonts w:cs="Arial"/>
          <w:lang w:val="en-GB"/>
        </w:rPr>
        <w:t>-</w:t>
      </w:r>
      <w:r w:rsidR="009D3365" w:rsidRPr="00CF30EA">
        <w:rPr>
          <w:rFonts w:cs="Arial"/>
          <w:lang w:val="en-GB"/>
        </w:rPr>
        <w:t>1</w:t>
      </w:r>
      <w:r w:rsidRPr="00CF30EA">
        <w:rPr>
          <w:rFonts w:cs="Arial"/>
          <w:lang w:val="en-GB"/>
        </w:rPr>
        <w:t>.</w:t>
      </w:r>
    </w:p>
    <w:p w14:paraId="6E381E23" w14:textId="15BC5910" w:rsidR="00863F30" w:rsidRPr="00346E0B" w:rsidRDefault="00E11085" w:rsidP="005A19D1">
      <w:pPr>
        <w:spacing w:before="120" w:after="120" w:line="240" w:lineRule="auto"/>
        <w:jc w:val="center"/>
        <w:rPr>
          <w:b/>
          <w:iCs/>
          <w:sz w:val="18"/>
          <w:szCs w:val="18"/>
          <w:lang w:val="en-GB"/>
        </w:rPr>
      </w:pPr>
      <w:r w:rsidRPr="00346E0B">
        <w:rPr>
          <w:b/>
          <w:iCs/>
          <w:sz w:val="18"/>
          <w:szCs w:val="18"/>
          <w:lang w:val="en-GB"/>
        </w:rPr>
        <w:t>Table 4</w:t>
      </w:r>
      <w:r w:rsidR="00346E0B">
        <w:rPr>
          <w:b/>
          <w:iCs/>
          <w:sz w:val="18"/>
          <w:szCs w:val="18"/>
          <w:lang w:val="en-GB"/>
        </w:rPr>
        <w:t>-</w:t>
      </w:r>
      <w:r w:rsidR="009D3365" w:rsidRPr="00346E0B">
        <w:rPr>
          <w:b/>
          <w:iCs/>
          <w:sz w:val="18"/>
          <w:szCs w:val="18"/>
          <w:lang w:val="en-GB"/>
        </w:rPr>
        <w:t xml:space="preserve">1 </w:t>
      </w:r>
      <w:r w:rsidRPr="00346E0B">
        <w:rPr>
          <w:b/>
          <w:iCs/>
          <w:sz w:val="18"/>
          <w:szCs w:val="18"/>
          <w:lang w:val="en-GB"/>
        </w:rPr>
        <w:t>– Surface current data types and their coverages</w:t>
      </w:r>
    </w:p>
    <w:tbl>
      <w:tblPr>
        <w:tblW w:w="4953" w:type="pct"/>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6"/>
        <w:gridCol w:w="4360"/>
        <w:gridCol w:w="1833"/>
        <w:gridCol w:w="2392"/>
      </w:tblGrid>
      <w:tr w:rsidR="00661527" w:rsidRPr="00CF30EA" w14:paraId="7BCF0910" w14:textId="1EA7A436" w:rsidTr="00661527">
        <w:trPr>
          <w:cantSplit/>
        </w:trPr>
        <w:tc>
          <w:tcPr>
            <w:tcW w:w="194" w:type="pct"/>
            <w:shd w:val="clear" w:color="auto" w:fill="D9D9D9" w:themeFill="background1" w:themeFillShade="D9"/>
          </w:tcPr>
          <w:p w14:paraId="16CE2FC5" w14:textId="64A5C8DC" w:rsidR="004F2DD8" w:rsidRPr="00CF30EA" w:rsidRDefault="004F2DD8" w:rsidP="00346E0B">
            <w:pPr>
              <w:spacing w:before="60" w:after="60" w:line="240" w:lineRule="auto"/>
              <w:jc w:val="center"/>
              <w:rPr>
                <w:b/>
                <w:sz w:val="18"/>
                <w:szCs w:val="18"/>
                <w:lang w:val="en-GB"/>
              </w:rPr>
            </w:pPr>
            <w:r w:rsidRPr="00CF30EA">
              <w:rPr>
                <w:b/>
                <w:sz w:val="18"/>
                <w:szCs w:val="18"/>
                <w:lang w:val="en-GB"/>
              </w:rPr>
              <w:t>N</w:t>
            </w:r>
          </w:p>
        </w:tc>
        <w:tc>
          <w:tcPr>
            <w:tcW w:w="2441" w:type="pct"/>
            <w:shd w:val="clear" w:color="auto" w:fill="D9D9D9" w:themeFill="background1" w:themeFillShade="D9"/>
          </w:tcPr>
          <w:p w14:paraId="0B23E9DA" w14:textId="0D732E91" w:rsidR="004F2DD8" w:rsidRPr="00CF30EA" w:rsidRDefault="004F2DD8" w:rsidP="00346E0B">
            <w:pPr>
              <w:spacing w:before="60" w:after="60" w:line="240" w:lineRule="auto"/>
              <w:jc w:val="left"/>
              <w:rPr>
                <w:b/>
                <w:sz w:val="18"/>
                <w:szCs w:val="18"/>
                <w:lang w:val="en-GB"/>
              </w:rPr>
            </w:pPr>
            <w:r w:rsidRPr="00CF30EA">
              <w:rPr>
                <w:b/>
                <w:sz w:val="18"/>
                <w:szCs w:val="18"/>
                <w:lang w:val="en-GB"/>
              </w:rPr>
              <w:t>Type of Data</w:t>
            </w:r>
          </w:p>
        </w:tc>
        <w:tc>
          <w:tcPr>
            <w:tcW w:w="1026" w:type="pct"/>
            <w:shd w:val="clear" w:color="auto" w:fill="D9D9D9" w:themeFill="background1" w:themeFillShade="D9"/>
          </w:tcPr>
          <w:p w14:paraId="705D50AE" w14:textId="7139B298" w:rsidR="004F2DD8" w:rsidRPr="00CF30EA" w:rsidRDefault="004F2DD8" w:rsidP="00346E0B">
            <w:pPr>
              <w:spacing w:before="60" w:after="60" w:line="240" w:lineRule="auto"/>
              <w:jc w:val="left"/>
              <w:rPr>
                <w:b/>
                <w:sz w:val="18"/>
                <w:szCs w:val="18"/>
                <w:lang w:val="en-GB"/>
              </w:rPr>
            </w:pPr>
            <w:r>
              <w:rPr>
                <w:b/>
                <w:sz w:val="18"/>
                <w:szCs w:val="18"/>
                <w:lang w:val="en-GB"/>
              </w:rPr>
              <w:t>Spatial Structure</w:t>
            </w:r>
          </w:p>
        </w:tc>
        <w:tc>
          <w:tcPr>
            <w:tcW w:w="1339" w:type="pct"/>
            <w:shd w:val="clear" w:color="auto" w:fill="D9D9D9" w:themeFill="background1" w:themeFillShade="D9"/>
          </w:tcPr>
          <w:p w14:paraId="20535ECC" w14:textId="1FADFA05" w:rsidR="004F2DD8" w:rsidRPr="00CF30EA" w:rsidRDefault="004F2DD8" w:rsidP="00346E0B">
            <w:pPr>
              <w:spacing w:before="60" w:after="60" w:line="240" w:lineRule="auto"/>
              <w:jc w:val="left"/>
              <w:rPr>
                <w:b/>
                <w:sz w:val="18"/>
                <w:szCs w:val="18"/>
                <w:lang w:val="en-GB"/>
              </w:rPr>
            </w:pPr>
            <w:r w:rsidRPr="00CF30EA">
              <w:rPr>
                <w:b/>
                <w:sz w:val="18"/>
                <w:szCs w:val="18"/>
                <w:lang w:val="en-GB"/>
              </w:rPr>
              <w:t>Coverage</w:t>
            </w:r>
          </w:p>
        </w:tc>
      </w:tr>
      <w:tr w:rsidR="00661527" w:rsidRPr="00CF30EA" w14:paraId="0056FC4E" w14:textId="39686DE9" w:rsidTr="00661527">
        <w:trPr>
          <w:cantSplit/>
        </w:trPr>
        <w:tc>
          <w:tcPr>
            <w:tcW w:w="194" w:type="pct"/>
          </w:tcPr>
          <w:p w14:paraId="6F1AD78C" w14:textId="17768F08" w:rsidR="004F2DD8" w:rsidRPr="00CF30EA" w:rsidRDefault="004F2DD8" w:rsidP="00346E0B">
            <w:pPr>
              <w:spacing w:before="60" w:after="60" w:line="240" w:lineRule="auto"/>
              <w:jc w:val="center"/>
              <w:rPr>
                <w:sz w:val="18"/>
                <w:szCs w:val="18"/>
                <w:lang w:val="en-GB"/>
              </w:rPr>
            </w:pPr>
            <w:r w:rsidRPr="00CF30EA">
              <w:rPr>
                <w:sz w:val="18"/>
                <w:szCs w:val="18"/>
                <w:lang w:val="en-GB"/>
              </w:rPr>
              <w:t>a</w:t>
            </w:r>
          </w:p>
        </w:tc>
        <w:tc>
          <w:tcPr>
            <w:tcW w:w="2441" w:type="pct"/>
            <w:shd w:val="clear" w:color="auto" w:fill="auto"/>
          </w:tcPr>
          <w:p w14:paraId="7E363332" w14:textId="7F0B49CA" w:rsidR="004F2DD8" w:rsidRPr="00CF30EA" w:rsidRDefault="004F2DD8" w:rsidP="00346E0B">
            <w:pPr>
              <w:spacing w:before="60" w:after="60" w:line="240" w:lineRule="auto"/>
              <w:rPr>
                <w:sz w:val="18"/>
                <w:szCs w:val="18"/>
                <w:lang w:val="en-GB"/>
              </w:rPr>
            </w:pPr>
            <w:r w:rsidRPr="00CF30EA">
              <w:rPr>
                <w:sz w:val="18"/>
                <w:szCs w:val="18"/>
                <w:lang w:val="en-GB"/>
              </w:rPr>
              <w:t>Time series data at one or more stationary locations</w:t>
            </w:r>
          </w:p>
        </w:tc>
        <w:tc>
          <w:tcPr>
            <w:tcW w:w="1026" w:type="pct"/>
          </w:tcPr>
          <w:p w14:paraId="0EFC334B" w14:textId="470D73F0" w:rsidR="004F2DD8" w:rsidRPr="00CF30EA" w:rsidRDefault="004F2DD8" w:rsidP="00346E0B">
            <w:pPr>
              <w:spacing w:before="60" w:after="60" w:line="240" w:lineRule="auto"/>
              <w:jc w:val="left"/>
              <w:rPr>
                <w:sz w:val="18"/>
                <w:szCs w:val="18"/>
                <w:lang w:val="en-GB"/>
              </w:rPr>
            </w:pPr>
            <w:r>
              <w:rPr>
                <w:sz w:val="18"/>
                <w:szCs w:val="18"/>
                <w:lang w:val="en-GB"/>
              </w:rPr>
              <w:t>S100_IF_PointSet</w:t>
            </w:r>
          </w:p>
        </w:tc>
        <w:tc>
          <w:tcPr>
            <w:tcW w:w="1339" w:type="pct"/>
          </w:tcPr>
          <w:p w14:paraId="764D4727" w14:textId="46ED0C43" w:rsidR="004F2DD8" w:rsidRPr="00CF30EA" w:rsidRDefault="004F2DD8" w:rsidP="00346E0B">
            <w:pPr>
              <w:spacing w:before="60" w:after="60" w:line="240" w:lineRule="auto"/>
              <w:jc w:val="left"/>
              <w:rPr>
                <w:sz w:val="18"/>
                <w:szCs w:val="18"/>
                <w:lang w:val="en-GB"/>
              </w:rPr>
            </w:pPr>
            <w:r w:rsidRPr="00CF30EA">
              <w:rPr>
                <w:sz w:val="18"/>
                <w:szCs w:val="18"/>
                <w:lang w:val="en-GB"/>
              </w:rPr>
              <w:t>S100_</w:t>
            </w:r>
            <w:r>
              <w:rPr>
                <w:sz w:val="18"/>
                <w:szCs w:val="18"/>
                <w:lang w:val="en-GB"/>
              </w:rPr>
              <w:t>IF_</w:t>
            </w:r>
            <w:r w:rsidRPr="00CF30EA">
              <w:rPr>
                <w:sz w:val="18"/>
                <w:szCs w:val="18"/>
                <w:lang w:val="en-GB"/>
              </w:rPr>
              <w:t>PointCoverage</w:t>
            </w:r>
          </w:p>
        </w:tc>
      </w:tr>
      <w:tr w:rsidR="00661527" w:rsidRPr="00CF30EA" w14:paraId="7606C011" w14:textId="0DAF9643" w:rsidTr="00661527">
        <w:trPr>
          <w:cantSplit/>
        </w:trPr>
        <w:tc>
          <w:tcPr>
            <w:tcW w:w="194" w:type="pct"/>
          </w:tcPr>
          <w:p w14:paraId="72EDE9CE" w14:textId="3A59E67F" w:rsidR="004F2DD8" w:rsidRPr="00CF30EA" w:rsidRDefault="004F2DD8" w:rsidP="00346E0B">
            <w:pPr>
              <w:spacing w:before="60" w:after="60" w:line="240" w:lineRule="auto"/>
              <w:jc w:val="center"/>
              <w:rPr>
                <w:sz w:val="18"/>
                <w:szCs w:val="18"/>
                <w:lang w:val="en-GB"/>
              </w:rPr>
            </w:pPr>
            <w:r w:rsidRPr="00CF30EA">
              <w:rPr>
                <w:sz w:val="18"/>
                <w:szCs w:val="18"/>
                <w:lang w:val="en-GB"/>
              </w:rPr>
              <w:t>b</w:t>
            </w:r>
          </w:p>
        </w:tc>
        <w:tc>
          <w:tcPr>
            <w:tcW w:w="2441" w:type="pct"/>
            <w:shd w:val="clear" w:color="auto" w:fill="auto"/>
          </w:tcPr>
          <w:p w14:paraId="10FDDCA7" w14:textId="73CBF7CA" w:rsidR="004F2DD8" w:rsidRPr="00CF30EA" w:rsidRDefault="004F2DD8" w:rsidP="00346E0B">
            <w:pPr>
              <w:spacing w:before="60" w:after="60" w:line="240" w:lineRule="auto"/>
              <w:rPr>
                <w:sz w:val="18"/>
                <w:szCs w:val="18"/>
                <w:lang w:val="en-GB"/>
              </w:rPr>
            </w:pPr>
            <w:r w:rsidRPr="00CF30EA">
              <w:rPr>
                <w:sz w:val="18"/>
                <w:szCs w:val="18"/>
                <w:lang w:val="en-GB"/>
              </w:rPr>
              <w:t>Regularly-gridded data at one or more times</w:t>
            </w:r>
          </w:p>
        </w:tc>
        <w:tc>
          <w:tcPr>
            <w:tcW w:w="1026" w:type="pct"/>
          </w:tcPr>
          <w:p w14:paraId="0647C1CD" w14:textId="12513E66" w:rsidR="004F2DD8" w:rsidRPr="00CF30EA" w:rsidRDefault="004F2DD8" w:rsidP="00346E0B">
            <w:pPr>
              <w:spacing w:before="60" w:after="60" w:line="240" w:lineRule="auto"/>
              <w:jc w:val="left"/>
              <w:rPr>
                <w:sz w:val="18"/>
                <w:szCs w:val="18"/>
                <w:lang w:val="en-GB"/>
              </w:rPr>
            </w:pPr>
            <w:r w:rsidRPr="004F2DD8">
              <w:rPr>
                <w:sz w:val="18"/>
                <w:szCs w:val="18"/>
                <w:lang w:val="en-GB"/>
              </w:rPr>
              <w:t>S100_IF_Grid</w:t>
            </w:r>
          </w:p>
        </w:tc>
        <w:tc>
          <w:tcPr>
            <w:tcW w:w="1339" w:type="pct"/>
          </w:tcPr>
          <w:p w14:paraId="24243BD1" w14:textId="0A9909DC" w:rsidR="004F2DD8" w:rsidRPr="00CF30EA" w:rsidRDefault="004F2DD8" w:rsidP="00346E0B">
            <w:pPr>
              <w:spacing w:before="60" w:after="60" w:line="240" w:lineRule="auto"/>
              <w:jc w:val="left"/>
              <w:rPr>
                <w:sz w:val="18"/>
                <w:szCs w:val="18"/>
                <w:lang w:val="en-GB"/>
              </w:rPr>
            </w:pPr>
            <w:r w:rsidRPr="00CF30EA">
              <w:rPr>
                <w:sz w:val="18"/>
                <w:szCs w:val="18"/>
                <w:lang w:val="en-GB"/>
              </w:rPr>
              <w:t>S100_</w:t>
            </w:r>
            <w:r>
              <w:rPr>
                <w:sz w:val="18"/>
                <w:szCs w:val="18"/>
                <w:lang w:val="en-GB"/>
              </w:rPr>
              <w:t>IF_</w:t>
            </w:r>
            <w:r w:rsidRPr="00CF30EA">
              <w:rPr>
                <w:sz w:val="18"/>
                <w:szCs w:val="18"/>
                <w:lang w:val="en-GB"/>
              </w:rPr>
              <w:t>GridCoverage</w:t>
            </w:r>
          </w:p>
        </w:tc>
      </w:tr>
      <w:tr w:rsidR="00661527" w:rsidRPr="00CF30EA" w14:paraId="77BEC88D" w14:textId="1D17929A" w:rsidTr="00661527">
        <w:trPr>
          <w:cantSplit/>
        </w:trPr>
        <w:tc>
          <w:tcPr>
            <w:tcW w:w="194" w:type="pct"/>
          </w:tcPr>
          <w:p w14:paraId="3370E1D5" w14:textId="25EC5FA5" w:rsidR="004F2DD8" w:rsidRPr="00CF30EA" w:rsidRDefault="004F2DD8" w:rsidP="00346E0B">
            <w:pPr>
              <w:spacing w:before="60" w:after="60" w:line="240" w:lineRule="auto"/>
              <w:jc w:val="center"/>
              <w:rPr>
                <w:sz w:val="18"/>
                <w:szCs w:val="18"/>
                <w:lang w:val="en-GB"/>
              </w:rPr>
            </w:pPr>
            <w:r w:rsidRPr="00CF30EA">
              <w:rPr>
                <w:sz w:val="18"/>
                <w:szCs w:val="18"/>
                <w:lang w:val="en-GB"/>
              </w:rPr>
              <w:t>c</w:t>
            </w:r>
          </w:p>
        </w:tc>
        <w:tc>
          <w:tcPr>
            <w:tcW w:w="2441" w:type="pct"/>
            <w:shd w:val="clear" w:color="auto" w:fill="auto"/>
          </w:tcPr>
          <w:p w14:paraId="237C6F19" w14:textId="2C2F738E" w:rsidR="004F2DD8" w:rsidRPr="00CF30EA" w:rsidRDefault="004F2DD8" w:rsidP="00346E0B">
            <w:pPr>
              <w:spacing w:before="60" w:after="60" w:line="240" w:lineRule="auto"/>
              <w:rPr>
                <w:sz w:val="18"/>
                <w:szCs w:val="18"/>
                <w:lang w:val="en-GB"/>
              </w:rPr>
            </w:pPr>
            <w:r w:rsidRPr="00CF30EA">
              <w:rPr>
                <w:sz w:val="18"/>
                <w:szCs w:val="18"/>
                <w:lang w:val="en-GB"/>
              </w:rPr>
              <w:t>Ungeorectified gridded data or point set data at one or more times</w:t>
            </w:r>
          </w:p>
        </w:tc>
        <w:tc>
          <w:tcPr>
            <w:tcW w:w="1026" w:type="pct"/>
          </w:tcPr>
          <w:p w14:paraId="52C962A8" w14:textId="4E269C42" w:rsidR="004F2DD8" w:rsidRPr="00CF30EA" w:rsidRDefault="004F2DD8" w:rsidP="00346E0B">
            <w:pPr>
              <w:spacing w:before="60" w:after="60" w:line="240" w:lineRule="auto"/>
              <w:jc w:val="left"/>
              <w:rPr>
                <w:sz w:val="18"/>
                <w:szCs w:val="18"/>
                <w:lang w:val="en-GB"/>
              </w:rPr>
            </w:pPr>
            <w:r w:rsidRPr="004F2DD8">
              <w:rPr>
                <w:sz w:val="18"/>
                <w:szCs w:val="18"/>
                <w:lang w:val="en-GB"/>
              </w:rPr>
              <w:t>S100_IF_PointSet</w:t>
            </w:r>
          </w:p>
        </w:tc>
        <w:tc>
          <w:tcPr>
            <w:tcW w:w="1339" w:type="pct"/>
          </w:tcPr>
          <w:p w14:paraId="2C5FD0F9" w14:textId="72B9F3C3" w:rsidR="004F2DD8" w:rsidRPr="00CF30EA" w:rsidRDefault="004F2DD8" w:rsidP="00346E0B">
            <w:pPr>
              <w:spacing w:before="60" w:after="60" w:line="240" w:lineRule="auto"/>
              <w:jc w:val="left"/>
              <w:rPr>
                <w:sz w:val="18"/>
                <w:szCs w:val="18"/>
                <w:lang w:val="en-GB"/>
              </w:rPr>
            </w:pPr>
            <w:r w:rsidRPr="00CF30EA">
              <w:rPr>
                <w:sz w:val="18"/>
                <w:szCs w:val="18"/>
                <w:lang w:val="en-GB"/>
              </w:rPr>
              <w:t>S100_</w:t>
            </w:r>
            <w:r>
              <w:rPr>
                <w:sz w:val="18"/>
                <w:szCs w:val="18"/>
                <w:lang w:val="en-GB"/>
              </w:rPr>
              <w:t>IF_</w:t>
            </w:r>
            <w:r w:rsidRPr="00CF30EA">
              <w:rPr>
                <w:sz w:val="18"/>
                <w:szCs w:val="18"/>
                <w:lang w:val="en-GB"/>
              </w:rPr>
              <w:t>PointCoverage</w:t>
            </w:r>
          </w:p>
        </w:tc>
      </w:tr>
      <w:tr w:rsidR="00661527" w:rsidRPr="00CF30EA" w14:paraId="440E1752" w14:textId="72E0AEAE" w:rsidTr="00661527">
        <w:trPr>
          <w:cantSplit/>
        </w:trPr>
        <w:tc>
          <w:tcPr>
            <w:tcW w:w="194" w:type="pct"/>
          </w:tcPr>
          <w:p w14:paraId="37321D14" w14:textId="781DF7AF" w:rsidR="004F2DD8" w:rsidRPr="00CF30EA" w:rsidRDefault="004F2DD8" w:rsidP="00346E0B">
            <w:pPr>
              <w:spacing w:before="60" w:after="60" w:line="240" w:lineRule="auto"/>
              <w:jc w:val="center"/>
              <w:rPr>
                <w:sz w:val="18"/>
                <w:szCs w:val="18"/>
                <w:lang w:val="en-GB"/>
              </w:rPr>
            </w:pPr>
            <w:r w:rsidRPr="00CF30EA">
              <w:rPr>
                <w:sz w:val="18"/>
                <w:szCs w:val="18"/>
                <w:lang w:val="en-GB"/>
              </w:rPr>
              <w:t>d</w:t>
            </w:r>
          </w:p>
        </w:tc>
        <w:tc>
          <w:tcPr>
            <w:tcW w:w="2441" w:type="pct"/>
            <w:shd w:val="clear" w:color="auto" w:fill="auto"/>
          </w:tcPr>
          <w:p w14:paraId="1E29C8EE" w14:textId="0C947AA7" w:rsidR="004F2DD8" w:rsidRPr="00CF30EA" w:rsidRDefault="004F2DD8" w:rsidP="00346E0B">
            <w:pPr>
              <w:spacing w:before="60" w:after="60" w:line="240" w:lineRule="auto"/>
              <w:rPr>
                <w:sz w:val="18"/>
                <w:szCs w:val="18"/>
                <w:lang w:val="en-GB"/>
              </w:rPr>
            </w:pPr>
            <w:r w:rsidRPr="00CF30EA">
              <w:rPr>
                <w:sz w:val="18"/>
                <w:szCs w:val="18"/>
                <w:lang w:val="en-GB"/>
              </w:rPr>
              <w:t>Time series data for one moving platform</w:t>
            </w:r>
          </w:p>
        </w:tc>
        <w:tc>
          <w:tcPr>
            <w:tcW w:w="1026" w:type="pct"/>
          </w:tcPr>
          <w:p w14:paraId="67DBE25F" w14:textId="53D33B00" w:rsidR="004F2DD8" w:rsidRPr="00CF30EA" w:rsidRDefault="004F2DD8" w:rsidP="00346E0B">
            <w:pPr>
              <w:spacing w:before="60" w:after="60" w:line="240" w:lineRule="auto"/>
              <w:jc w:val="left"/>
              <w:rPr>
                <w:sz w:val="18"/>
                <w:szCs w:val="18"/>
                <w:lang w:val="en-GB"/>
              </w:rPr>
            </w:pPr>
            <w:r w:rsidRPr="004F2DD8">
              <w:rPr>
                <w:sz w:val="18"/>
                <w:szCs w:val="18"/>
                <w:lang w:val="en-GB"/>
              </w:rPr>
              <w:t>S100_IF_PointSet</w:t>
            </w:r>
          </w:p>
        </w:tc>
        <w:tc>
          <w:tcPr>
            <w:tcW w:w="1339" w:type="pct"/>
          </w:tcPr>
          <w:p w14:paraId="309A3B54" w14:textId="3685D449" w:rsidR="004F2DD8" w:rsidRPr="00CF30EA" w:rsidRDefault="004F2DD8" w:rsidP="00346E0B">
            <w:pPr>
              <w:spacing w:before="60" w:after="60" w:line="240" w:lineRule="auto"/>
              <w:jc w:val="left"/>
              <w:rPr>
                <w:sz w:val="18"/>
                <w:szCs w:val="18"/>
                <w:lang w:val="en-GB"/>
              </w:rPr>
            </w:pPr>
            <w:r w:rsidRPr="00CF30EA">
              <w:rPr>
                <w:sz w:val="18"/>
                <w:szCs w:val="18"/>
                <w:lang w:val="en-GB"/>
              </w:rPr>
              <w:t>S100_</w:t>
            </w:r>
            <w:r>
              <w:rPr>
                <w:sz w:val="18"/>
                <w:szCs w:val="18"/>
                <w:lang w:val="en-GB"/>
              </w:rPr>
              <w:t>IF_</w:t>
            </w:r>
            <w:r w:rsidRPr="00CF30EA">
              <w:rPr>
                <w:sz w:val="18"/>
                <w:szCs w:val="18"/>
                <w:lang w:val="en-GB"/>
              </w:rPr>
              <w:t>PointCoverage</w:t>
            </w:r>
          </w:p>
        </w:tc>
      </w:tr>
    </w:tbl>
    <w:p w14:paraId="13DEAA38" w14:textId="77777777" w:rsidR="00346E0B" w:rsidRDefault="00346E0B" w:rsidP="00346E0B">
      <w:pPr>
        <w:spacing w:after="0" w:line="240" w:lineRule="auto"/>
        <w:rPr>
          <w:lang w:val="en-GB"/>
        </w:rPr>
      </w:pPr>
    </w:p>
    <w:p w14:paraId="4C2204B0" w14:textId="73CFA426" w:rsidR="00E11123" w:rsidRPr="00CF30EA" w:rsidRDefault="002238B6" w:rsidP="00346E0B">
      <w:pPr>
        <w:spacing w:after="120" w:line="240" w:lineRule="auto"/>
        <w:rPr>
          <w:lang w:val="en-GB"/>
        </w:rPr>
      </w:pPr>
      <w:r w:rsidRPr="00CF30EA">
        <w:rPr>
          <w:lang w:val="en-GB"/>
        </w:rPr>
        <w:t xml:space="preserve">The spatial representations in </w:t>
      </w:r>
      <w:r w:rsidR="00D8092E" w:rsidRPr="00CF30EA">
        <w:rPr>
          <w:lang w:val="en-GB"/>
        </w:rPr>
        <w:t>S-111</w:t>
      </w:r>
      <w:r w:rsidRPr="00CF30EA">
        <w:rPr>
          <w:lang w:val="en-GB"/>
        </w:rPr>
        <w:t xml:space="preserve"> are encoded using the implementation specification in S-100 Part 10c, which realises S-100 Part 8 and ISO 19123 conceptual models. The relationships are depicted in Figure 4</w:t>
      </w:r>
      <w:r w:rsidR="00346E0B">
        <w:rPr>
          <w:lang w:val="en-GB"/>
        </w:rPr>
        <w:t>-</w:t>
      </w:r>
      <w:r w:rsidRPr="00CF30EA">
        <w:rPr>
          <w:lang w:val="en-GB"/>
        </w:rPr>
        <w:t>3 below.</w:t>
      </w:r>
    </w:p>
    <w:p w14:paraId="0AACDE46" w14:textId="77777777" w:rsidR="002238B6" w:rsidRPr="00CF30EA" w:rsidRDefault="002238B6" w:rsidP="002238B6">
      <w:pPr>
        <w:keepNext/>
        <w:jc w:val="center"/>
        <w:rPr>
          <w:lang w:val="en-GB"/>
        </w:rPr>
      </w:pPr>
      <w:r w:rsidRPr="00CF30EA">
        <w:rPr>
          <w:noProof/>
          <w:lang w:val="fr-FR" w:eastAsia="fr-FR"/>
        </w:rPr>
        <w:lastRenderedPageBreak/>
        <w:drawing>
          <wp:inline distT="0" distB="0" distL="0" distR="0" wp14:anchorId="2CB75306" wp14:editId="461545A2">
            <wp:extent cx="5712970" cy="3369188"/>
            <wp:effectExtent l="0" t="0" r="254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9">
                      <a:extLst>
                        <a:ext uri="{28A0092B-C50C-407E-A947-70E740481C1C}">
                          <a14:useLocalDpi xmlns:a14="http://schemas.microsoft.com/office/drawing/2010/main" val="0"/>
                        </a:ext>
                      </a:extLst>
                    </a:blip>
                    <a:stretch>
                      <a:fillRect/>
                    </a:stretch>
                  </pic:blipFill>
                  <pic:spPr>
                    <a:xfrm>
                      <a:off x="0" y="0"/>
                      <a:ext cx="5712970" cy="3369188"/>
                    </a:xfrm>
                    <a:prstGeom prst="rect">
                      <a:avLst/>
                    </a:prstGeom>
                  </pic:spPr>
                </pic:pic>
              </a:graphicData>
            </a:graphic>
          </wp:inline>
        </w:drawing>
      </w:r>
    </w:p>
    <w:p w14:paraId="76DDC2D1" w14:textId="03DAFB34" w:rsidR="002238B6" w:rsidRPr="00346E0B" w:rsidRDefault="002238B6" w:rsidP="005A0747">
      <w:pPr>
        <w:pStyle w:val="Caption"/>
      </w:pPr>
      <w:bookmarkStart w:id="451" w:name="_Ref112783821"/>
      <w:r w:rsidRPr="00346E0B">
        <w:t xml:space="preserve">Figure </w:t>
      </w:r>
      <w:r w:rsidR="005E1B1C">
        <w:fldChar w:fldCharType="begin"/>
      </w:r>
      <w:r w:rsidR="005E1B1C">
        <w:instrText xml:space="preserve"> STYLEREF 1 \s </w:instrText>
      </w:r>
      <w:r w:rsidR="005E1B1C">
        <w:fldChar w:fldCharType="separate"/>
      </w:r>
      <w:r w:rsidR="005E1B1C">
        <w:rPr>
          <w:noProof/>
        </w:rPr>
        <w:t>4</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5E1B1C">
        <w:rPr>
          <w:noProof/>
        </w:rPr>
        <w:t>3</w:t>
      </w:r>
      <w:r w:rsidR="005E1B1C">
        <w:fldChar w:fldCharType="end"/>
      </w:r>
      <w:bookmarkEnd w:id="451"/>
      <w:r w:rsidRPr="00346E0B">
        <w:t xml:space="preserve"> </w:t>
      </w:r>
      <w:r w:rsidR="00346E0B">
        <w:t>–</w:t>
      </w:r>
      <w:r w:rsidRPr="00346E0B">
        <w:t xml:space="preserve"> Coverages and their realisation from S-100 Part 8 and ISO 19123 </w:t>
      </w:r>
    </w:p>
    <w:p w14:paraId="794A4EC4" w14:textId="79E82734" w:rsidR="005A19D1" w:rsidRPr="00CF30EA" w:rsidRDefault="005A19D1" w:rsidP="00346E0B">
      <w:pPr>
        <w:pStyle w:val="Heading3"/>
        <w:tabs>
          <w:tab w:val="clear" w:pos="660"/>
          <w:tab w:val="clear" w:pos="880"/>
          <w:tab w:val="left" w:pos="851"/>
        </w:tabs>
        <w:spacing w:before="120" w:after="120" w:line="240" w:lineRule="auto"/>
        <w:ind w:left="851" w:hanging="851"/>
      </w:pPr>
      <w:bookmarkStart w:id="452" w:name="_Toc172126731"/>
      <w:r w:rsidRPr="00CF30EA">
        <w:t>Regular grids</w:t>
      </w:r>
      <w:bookmarkEnd w:id="452"/>
    </w:p>
    <w:p w14:paraId="0C464DE7" w14:textId="22286334" w:rsidR="00C82F89" w:rsidRPr="00CF30EA" w:rsidRDefault="00E11123" w:rsidP="00346E0B">
      <w:pPr>
        <w:spacing w:after="120" w:line="240" w:lineRule="auto"/>
        <w:rPr>
          <w:lang w:val="en-GB"/>
        </w:rPr>
      </w:pPr>
      <w:bookmarkStart w:id="453" w:name="_Hlk166105044"/>
      <w:r w:rsidRPr="00CF30EA">
        <w:rPr>
          <w:lang w:val="en-GB"/>
        </w:rPr>
        <w:t>S-111 regular grid geometry is an implementation of S100</w:t>
      </w:r>
      <w:r w:rsidR="002F0B66" w:rsidRPr="00CF30EA">
        <w:rPr>
          <w:lang w:val="en-GB"/>
        </w:rPr>
        <w:t>_</w:t>
      </w:r>
      <w:r w:rsidR="00147B4B">
        <w:rPr>
          <w:lang w:val="en-GB"/>
        </w:rPr>
        <w:t>IF_</w:t>
      </w:r>
      <w:r w:rsidR="002F0B66" w:rsidRPr="00CF30EA">
        <w:rPr>
          <w:lang w:val="en-GB"/>
        </w:rPr>
        <w:t>Grid (</w:t>
      </w:r>
      <w:r w:rsidR="00C31EF1" w:rsidRPr="00CF30EA">
        <w:rPr>
          <w:lang w:val="en-GB"/>
        </w:rPr>
        <w:t xml:space="preserve">S-100 </w:t>
      </w:r>
      <w:r w:rsidR="002F0B66" w:rsidRPr="00CF30EA">
        <w:rPr>
          <w:lang w:val="en-GB"/>
        </w:rPr>
        <w:t>Part 8 – Imagery and Gridded Data</w:t>
      </w:r>
      <w:r w:rsidR="00EB5BCC" w:rsidRPr="00CF30EA">
        <w:rPr>
          <w:lang w:val="en-GB"/>
        </w:rPr>
        <w:t>)</w:t>
      </w:r>
      <w:r w:rsidRPr="00CF30EA">
        <w:rPr>
          <w:lang w:val="en-GB"/>
        </w:rPr>
        <w:t xml:space="preserve">. The spatial grids for the regular grid type are two dimensional, </w:t>
      </w:r>
      <w:r w:rsidR="00D012E6" w:rsidRPr="00CF30EA">
        <w:rPr>
          <w:lang w:val="en-GB"/>
        </w:rPr>
        <w:t>orthogonal,</w:t>
      </w:r>
      <w:r w:rsidRPr="00CF30EA">
        <w:rPr>
          <w:lang w:val="en-GB"/>
        </w:rPr>
        <w:t xml:space="preserve"> and </w:t>
      </w:r>
      <w:r w:rsidR="008303D8" w:rsidRPr="00CF30EA">
        <w:rPr>
          <w:lang w:val="en-GB"/>
        </w:rPr>
        <w:t>geo</w:t>
      </w:r>
      <w:r w:rsidR="00D012E6" w:rsidRPr="00CF30EA">
        <w:rPr>
          <w:lang w:val="en-GB"/>
        </w:rPr>
        <w:t>referenced</w:t>
      </w:r>
      <w:r w:rsidRPr="00CF30EA">
        <w:rPr>
          <w:lang w:val="en-GB"/>
        </w:rPr>
        <w:t xml:space="preserve"> (with the X </w:t>
      </w:r>
      <w:r w:rsidR="00DC6D4F">
        <w:rPr>
          <w:lang w:val="en-GB"/>
        </w:rPr>
        <w:t xml:space="preserve">or longitudinal </w:t>
      </w:r>
      <w:r w:rsidRPr="00CF30EA">
        <w:rPr>
          <w:lang w:val="en-GB"/>
        </w:rPr>
        <w:t>axis directed toward the east), and are defined by several attributes</w:t>
      </w:r>
      <w:r w:rsidR="00D012E6" w:rsidRPr="00CF30EA">
        <w:rPr>
          <w:lang w:val="en-GB"/>
        </w:rPr>
        <w:t xml:space="preserve">, including grid origin, spacing, </w:t>
      </w:r>
      <w:r w:rsidR="00525BD6" w:rsidRPr="00CF30EA">
        <w:rPr>
          <w:lang w:val="en-GB"/>
        </w:rPr>
        <w:t xml:space="preserve">and </w:t>
      </w:r>
      <w:r w:rsidR="00D012E6" w:rsidRPr="00CF30EA">
        <w:rPr>
          <w:lang w:val="en-GB"/>
        </w:rPr>
        <w:t>grid indexing.</w:t>
      </w:r>
      <w:r w:rsidRPr="00CF30EA">
        <w:rPr>
          <w:lang w:val="en-GB"/>
        </w:rPr>
        <w:t xml:space="preserve"> </w:t>
      </w:r>
      <w:r w:rsidR="00D64163" w:rsidRPr="00CF30EA">
        <w:rPr>
          <w:lang w:val="en-GB"/>
        </w:rPr>
        <w:t>Current speed and direction values apply at the vertices of the grid</w:t>
      </w:r>
      <w:r w:rsidR="00346E0B">
        <w:rPr>
          <w:lang w:val="en-GB"/>
        </w:rPr>
        <w:t>; that is</w:t>
      </w:r>
      <w:r w:rsidR="007748F7" w:rsidRPr="00CF30EA">
        <w:rPr>
          <w:lang w:val="en-GB"/>
        </w:rPr>
        <w:t>, the intersections of the row</w:t>
      </w:r>
      <w:r w:rsidR="00D64163" w:rsidRPr="00CF30EA">
        <w:rPr>
          <w:lang w:val="en-GB"/>
        </w:rPr>
        <w:t xml:space="preserve"> and column</w:t>
      </w:r>
      <w:r w:rsidR="007748F7" w:rsidRPr="00CF30EA">
        <w:rPr>
          <w:lang w:val="en-GB"/>
        </w:rPr>
        <w:t xml:space="preserve"> line</w:t>
      </w:r>
      <w:r w:rsidR="00D64163" w:rsidRPr="00CF30EA">
        <w:rPr>
          <w:lang w:val="en-GB"/>
        </w:rPr>
        <w:t xml:space="preserve">s. </w:t>
      </w:r>
      <w:r w:rsidRPr="00CF30EA">
        <w:rPr>
          <w:lang w:val="en-GB"/>
        </w:rPr>
        <w:t xml:space="preserve">These parameters are explained in more detail below. </w:t>
      </w:r>
      <w:r w:rsidR="00D012E6" w:rsidRPr="00CF30EA">
        <w:rPr>
          <w:lang w:val="en-GB"/>
        </w:rPr>
        <w:t>A typical regular gr</w:t>
      </w:r>
      <w:r w:rsidR="00917377" w:rsidRPr="00CF30EA">
        <w:rPr>
          <w:lang w:val="en-GB"/>
        </w:rPr>
        <w:t>id and some of its parameters are</w:t>
      </w:r>
      <w:r w:rsidR="00D012E6" w:rsidRPr="00CF30EA">
        <w:rPr>
          <w:lang w:val="en-GB"/>
        </w:rPr>
        <w:t xml:space="preserve"> shown in </w:t>
      </w:r>
      <w:r w:rsidR="00C84CAE" w:rsidRPr="00CF30EA">
        <w:rPr>
          <w:lang w:val="en-GB"/>
        </w:rPr>
        <w:fldChar w:fldCharType="begin"/>
      </w:r>
      <w:r w:rsidR="00C84CAE" w:rsidRPr="00CF30EA">
        <w:rPr>
          <w:lang w:val="en-GB"/>
        </w:rPr>
        <w:instrText xml:space="preserve"> REF _Ref112673914 \h </w:instrText>
      </w:r>
      <w:r w:rsidR="00C84CAE" w:rsidRPr="00CF30EA">
        <w:rPr>
          <w:lang w:val="en-GB"/>
        </w:rPr>
      </w:r>
      <w:r w:rsidR="00C84CAE" w:rsidRPr="00CF30EA">
        <w:rPr>
          <w:lang w:val="en-GB"/>
        </w:rPr>
        <w:fldChar w:fldCharType="separate"/>
      </w:r>
      <w:r w:rsidR="00235BBA" w:rsidRPr="00346E0B">
        <w:t xml:space="preserve">Figure </w:t>
      </w:r>
      <w:r w:rsidR="00235BBA">
        <w:rPr>
          <w:noProof/>
        </w:rPr>
        <w:t>4</w:t>
      </w:r>
      <w:r w:rsidR="00235BBA">
        <w:t>-</w:t>
      </w:r>
      <w:r w:rsidR="00235BBA">
        <w:rPr>
          <w:noProof/>
        </w:rPr>
        <w:t>4</w:t>
      </w:r>
      <w:r w:rsidR="00C84CAE" w:rsidRPr="00CF30EA">
        <w:rPr>
          <w:lang w:val="en-GB"/>
        </w:rPr>
        <w:fldChar w:fldCharType="end"/>
      </w:r>
      <w:r w:rsidR="00D012E6" w:rsidRPr="00CF30EA">
        <w:rPr>
          <w:lang w:val="en-GB"/>
        </w:rPr>
        <w:t xml:space="preserve">. </w:t>
      </w:r>
    </w:p>
    <w:bookmarkEnd w:id="453"/>
    <w:p w14:paraId="4EA292B9" w14:textId="77777777" w:rsidR="00CC1F20" w:rsidRPr="00CF30EA" w:rsidRDefault="003F7D0F" w:rsidP="00CC1F20">
      <w:pPr>
        <w:keepNext/>
        <w:spacing w:line="254" w:lineRule="auto"/>
        <w:ind w:left="-432" w:firstLine="720"/>
        <w:jc w:val="center"/>
        <w:rPr>
          <w:lang w:val="en-GB"/>
        </w:rPr>
      </w:pPr>
      <w:r w:rsidRPr="00CF30EA">
        <w:rPr>
          <w:noProof/>
          <w:lang w:val="fr-FR" w:eastAsia="fr-FR"/>
        </w:rPr>
        <w:drawing>
          <wp:inline distT="0" distB="0" distL="0" distR="0" wp14:anchorId="5E048F9F" wp14:editId="219CEB79">
            <wp:extent cx="5278582" cy="283650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11494" cy="2854193"/>
                    </a:xfrm>
                    <a:prstGeom prst="rect">
                      <a:avLst/>
                    </a:prstGeom>
                    <a:noFill/>
                  </pic:spPr>
                </pic:pic>
              </a:graphicData>
            </a:graphic>
          </wp:inline>
        </w:drawing>
      </w:r>
    </w:p>
    <w:p w14:paraId="778657D6" w14:textId="1AA15D0D" w:rsidR="00E11123" w:rsidRPr="00346E0B" w:rsidRDefault="00CC1F20" w:rsidP="005A0747">
      <w:pPr>
        <w:pStyle w:val="Caption"/>
      </w:pPr>
      <w:bookmarkStart w:id="454" w:name="_Ref112673914"/>
      <w:r w:rsidRPr="00346E0B">
        <w:t xml:space="preserve">Figure </w:t>
      </w:r>
      <w:r w:rsidR="005E1B1C">
        <w:fldChar w:fldCharType="begin"/>
      </w:r>
      <w:r w:rsidR="005E1B1C">
        <w:instrText xml:space="preserve"> STYLEREF 1 \s </w:instrText>
      </w:r>
      <w:r w:rsidR="005E1B1C">
        <w:fldChar w:fldCharType="separate"/>
      </w:r>
      <w:r w:rsidR="005E1B1C">
        <w:rPr>
          <w:noProof/>
        </w:rPr>
        <w:t>4</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5E1B1C">
        <w:rPr>
          <w:noProof/>
        </w:rPr>
        <w:t>4</w:t>
      </w:r>
      <w:r w:rsidR="005E1B1C">
        <w:fldChar w:fldCharType="end"/>
      </w:r>
      <w:bookmarkEnd w:id="454"/>
      <w:r w:rsidRPr="00346E0B">
        <w:t xml:space="preserve"> - </w:t>
      </w:r>
      <w:bookmarkStart w:id="455" w:name="_Hlk166105298"/>
      <w:r w:rsidRPr="00346E0B">
        <w:t>Schematic of the regular grid and some of its attributes</w:t>
      </w:r>
      <w:bookmarkEnd w:id="455"/>
    </w:p>
    <w:p w14:paraId="77E49437" w14:textId="7E2EF4E2" w:rsidR="00E11123" w:rsidRPr="00CF30EA" w:rsidRDefault="00D64163" w:rsidP="00346E0B">
      <w:pPr>
        <w:spacing w:after="120" w:line="240" w:lineRule="auto"/>
        <w:rPr>
          <w:lang w:val="en-GB"/>
        </w:rPr>
      </w:pPr>
      <w:bookmarkStart w:id="456" w:name="_Hlk166105131"/>
      <w:r w:rsidRPr="00CF30EA">
        <w:rPr>
          <w:lang w:val="en-GB"/>
        </w:rPr>
        <w:t xml:space="preserve">Vertices are shown as the filled squares at the intersections of the rows and columns. </w:t>
      </w:r>
      <w:r w:rsidR="00285E18" w:rsidRPr="00CF30EA">
        <w:rPr>
          <w:lang w:val="en-GB"/>
        </w:rPr>
        <w:t>The offsetVectors are</w:t>
      </w:r>
      <w:r w:rsidR="00E67303" w:rsidRPr="00CF30EA">
        <w:rPr>
          <w:lang w:val="en-GB"/>
        </w:rPr>
        <w:t xml:space="preserve"> shown as the Latitudinal Spaci</w:t>
      </w:r>
      <w:r w:rsidR="00285E18" w:rsidRPr="00CF30EA">
        <w:rPr>
          <w:lang w:val="en-GB"/>
        </w:rPr>
        <w:t>ng and Longitudinal Spacing.</w:t>
      </w:r>
      <w:r w:rsidR="00D605CE" w:rsidRPr="00CF30EA">
        <w:rPr>
          <w:lang w:val="en-GB"/>
        </w:rPr>
        <w:t xml:space="preserve"> The origin is shown at the lower left corner of the grid.</w:t>
      </w:r>
    </w:p>
    <w:p w14:paraId="126155C0" w14:textId="78364112" w:rsidR="000B08E4" w:rsidRPr="00CF30EA" w:rsidRDefault="00361685" w:rsidP="00346E0B">
      <w:pPr>
        <w:spacing w:after="120" w:line="240" w:lineRule="auto"/>
        <w:rPr>
          <w:lang w:val="en-GB"/>
        </w:rPr>
      </w:pPr>
      <w:bookmarkStart w:id="457" w:name="_Hlk166105150"/>
      <w:bookmarkEnd w:id="456"/>
      <w:r w:rsidRPr="00CF30EA">
        <w:rPr>
          <w:rFonts w:cs="Arial"/>
          <w:lang w:val="en-GB"/>
        </w:rPr>
        <w:lastRenderedPageBreak/>
        <w:t>The grid is oriented to the Earth by the Coordinate Reference System (CRS), with the variable</w:t>
      </w:r>
      <w:r w:rsidRPr="00CF30EA">
        <w:rPr>
          <w:rFonts w:cs="Arial"/>
          <w:i/>
          <w:iCs/>
          <w:lang w:val="en-GB"/>
        </w:rPr>
        <w:t xml:space="preserve"> coordinateReferenceSystem.</w:t>
      </w:r>
      <w:r w:rsidRPr="00CF30EA">
        <w:rPr>
          <w:rFonts w:cs="Arial"/>
          <w:color w:val="FF0000"/>
          <w:lang w:val="en-GB"/>
        </w:rPr>
        <w:t xml:space="preserve"> </w:t>
      </w:r>
      <w:r w:rsidR="00E11123" w:rsidRPr="00CF30EA">
        <w:rPr>
          <w:lang w:val="en-GB"/>
        </w:rPr>
        <w:t xml:space="preserve">The </w:t>
      </w:r>
      <w:r w:rsidR="00E11123" w:rsidRPr="00CF30EA">
        <w:rPr>
          <w:i/>
          <w:lang w:val="en-GB"/>
        </w:rPr>
        <w:t>origin</w:t>
      </w:r>
      <w:r w:rsidR="00E11123" w:rsidRPr="00CF30EA">
        <w:rPr>
          <w:lang w:val="en-GB"/>
        </w:rPr>
        <w:t xml:space="preserve"> contains the latitude and longitude as a </w:t>
      </w:r>
      <w:r w:rsidR="00E11123" w:rsidRPr="00CF30EA">
        <w:rPr>
          <w:i/>
          <w:lang w:val="en-GB"/>
        </w:rPr>
        <w:t>DirectPosition</w:t>
      </w:r>
      <w:r w:rsidR="00E11123" w:rsidRPr="00CF30EA">
        <w:rPr>
          <w:lang w:val="en-GB"/>
        </w:rPr>
        <w:t xml:space="preserve"> </w:t>
      </w:r>
      <w:r w:rsidRPr="00CF30EA">
        <w:rPr>
          <w:lang w:val="en-GB"/>
        </w:rPr>
        <w:t xml:space="preserve">and </w:t>
      </w:r>
      <w:r w:rsidR="00E11123" w:rsidRPr="00CF30EA">
        <w:rPr>
          <w:lang w:val="en-GB"/>
        </w:rPr>
        <w:t xml:space="preserve">is located at the </w:t>
      </w:r>
      <w:r w:rsidR="000B08E4" w:rsidRPr="00CF30EA">
        <w:rPr>
          <w:lang w:val="en-GB"/>
        </w:rPr>
        <w:t xml:space="preserve">point at the </w:t>
      </w:r>
      <w:r w:rsidR="00E11123" w:rsidRPr="00CF30EA">
        <w:rPr>
          <w:lang w:val="en-GB"/>
        </w:rPr>
        <w:t xml:space="preserve">lower </w:t>
      </w:r>
      <w:r w:rsidRPr="00CF30EA">
        <w:rPr>
          <w:lang w:val="en-GB"/>
        </w:rPr>
        <w:t xml:space="preserve">left </w:t>
      </w:r>
      <w:r w:rsidR="00875F63" w:rsidRPr="00CF30EA">
        <w:rPr>
          <w:lang w:val="en-GB"/>
        </w:rPr>
        <w:t xml:space="preserve">(southwest) </w:t>
      </w:r>
      <w:r w:rsidR="00E11123" w:rsidRPr="00CF30EA">
        <w:rPr>
          <w:lang w:val="en-GB"/>
        </w:rPr>
        <w:t>extent of the grid.</w:t>
      </w:r>
      <w:r w:rsidRPr="00CF30EA">
        <w:rPr>
          <w:lang w:val="en-GB"/>
        </w:rPr>
        <w:t xml:space="preserve"> </w:t>
      </w:r>
      <w:r w:rsidR="000B08E4" w:rsidRPr="00CF30EA">
        <w:rPr>
          <w:lang w:val="en-GB"/>
        </w:rPr>
        <w:t xml:space="preserve">The upper corner is the </w:t>
      </w:r>
      <w:r w:rsidR="00346E0B" w:rsidRPr="00CF30EA">
        <w:rPr>
          <w:lang w:val="en-GB"/>
        </w:rPr>
        <w:t>north easternmost</w:t>
      </w:r>
      <w:r w:rsidR="00C31EF1" w:rsidRPr="00CF30EA">
        <w:rPr>
          <w:lang w:val="en-GB"/>
        </w:rPr>
        <w:t xml:space="preserve"> </w:t>
      </w:r>
      <w:r w:rsidR="000B08E4" w:rsidRPr="00CF30EA">
        <w:rPr>
          <w:lang w:val="en-GB"/>
        </w:rPr>
        <w:t xml:space="preserve">point in the grid. The attribute </w:t>
      </w:r>
      <w:r w:rsidR="000B08E4" w:rsidRPr="00CF30EA">
        <w:rPr>
          <w:i/>
          <w:lang w:val="en-GB"/>
        </w:rPr>
        <w:t>dimension</w:t>
      </w:r>
      <w:r w:rsidR="000B08E4" w:rsidRPr="00CF30EA">
        <w:rPr>
          <w:lang w:val="en-GB"/>
        </w:rPr>
        <w:t xml:space="preserve"> is 2, and the variable</w:t>
      </w:r>
      <w:r w:rsidR="000B08E4" w:rsidRPr="00CF30EA">
        <w:rPr>
          <w:rFonts w:cs="Arial"/>
          <w:lang w:val="en-GB"/>
        </w:rPr>
        <w:t xml:space="preserve"> </w:t>
      </w:r>
      <w:r w:rsidR="000B08E4" w:rsidRPr="00CF30EA">
        <w:rPr>
          <w:rFonts w:cs="Arial"/>
          <w:i/>
          <w:iCs/>
          <w:lang w:val="en-GB"/>
        </w:rPr>
        <w:t xml:space="preserve">interpolationType </w:t>
      </w:r>
      <w:r w:rsidR="000B08E4" w:rsidRPr="00CF30EA">
        <w:rPr>
          <w:rFonts w:cs="Arial"/>
          <w:iCs/>
          <w:lang w:val="en-GB"/>
        </w:rPr>
        <w:t>has the value of ‘discrete’, since there is no spatial interpolation used for surface currents.</w:t>
      </w:r>
      <w:r w:rsidR="000B08E4" w:rsidRPr="00CF30EA" w:rsidDel="00C82F89">
        <w:rPr>
          <w:lang w:val="en-GB"/>
        </w:rPr>
        <w:t xml:space="preserve"> </w:t>
      </w:r>
    </w:p>
    <w:p w14:paraId="7FA8B17D" w14:textId="48DA845F" w:rsidR="00E11123" w:rsidRPr="00CF30EA" w:rsidRDefault="00E11123" w:rsidP="00346E0B">
      <w:pPr>
        <w:autoSpaceDE w:val="0"/>
        <w:autoSpaceDN w:val="0"/>
        <w:adjustRightInd w:val="0"/>
        <w:spacing w:after="120" w:line="240" w:lineRule="auto"/>
        <w:rPr>
          <w:noProof/>
          <w:lang w:val="en-GB"/>
        </w:rPr>
      </w:pPr>
      <w:r w:rsidRPr="00CF30EA">
        <w:rPr>
          <w:lang w:val="en-GB"/>
        </w:rPr>
        <w:t xml:space="preserve">S-111 grids allow for different spacing of points along the X </w:t>
      </w:r>
      <w:r w:rsidR="00AA582B" w:rsidRPr="00CF30EA">
        <w:rPr>
          <w:lang w:val="en-GB"/>
        </w:rPr>
        <w:t xml:space="preserve">(longitudinal) </w:t>
      </w:r>
      <w:r w:rsidRPr="00CF30EA">
        <w:rPr>
          <w:lang w:val="en-GB"/>
        </w:rPr>
        <w:t xml:space="preserve">axis and the Y </w:t>
      </w:r>
      <w:r w:rsidR="00AA582B" w:rsidRPr="00CF30EA">
        <w:rPr>
          <w:lang w:val="en-GB"/>
        </w:rPr>
        <w:t xml:space="preserve">(latitudinal) </w:t>
      </w:r>
      <w:r w:rsidRPr="00CF30EA">
        <w:rPr>
          <w:lang w:val="en-GB"/>
        </w:rPr>
        <w:t xml:space="preserve">axis. </w:t>
      </w:r>
      <w:r w:rsidRPr="00CF30EA">
        <w:rPr>
          <w:rFonts w:cs="Arial"/>
          <w:lang w:val="en-GB"/>
        </w:rPr>
        <w:t xml:space="preserve">For rectangular grids the offset vector establishes the cell size. </w:t>
      </w:r>
      <w:r w:rsidRPr="00CF30EA">
        <w:rPr>
          <w:lang w:val="en-GB"/>
        </w:rPr>
        <w:t xml:space="preserve">The attribute </w:t>
      </w:r>
      <w:r w:rsidRPr="00CF30EA">
        <w:rPr>
          <w:i/>
          <w:lang w:val="en-GB"/>
        </w:rPr>
        <w:t>offsetVectors</w:t>
      </w:r>
      <w:r w:rsidRPr="00CF30EA">
        <w:rPr>
          <w:lang w:val="en-GB"/>
        </w:rPr>
        <w:t xml:space="preserve"> carries the two vectors for grid spacing</w:t>
      </w:r>
      <w:r w:rsidR="00E67303" w:rsidRPr="00CF30EA">
        <w:rPr>
          <w:lang w:val="en-GB"/>
        </w:rPr>
        <w:t xml:space="preserve"> (Latitudinal Spacing and Longitudinal Spacing)</w:t>
      </w:r>
      <w:r w:rsidRPr="00CF30EA">
        <w:rPr>
          <w:lang w:val="en-GB"/>
        </w:rPr>
        <w:t>. The first vector is 90 degrees clockwise from CRS north, and represents the distance between grid values on the X axis. The second vector is 0 degrees clockwise from CRS north, and represents the distance between the values on the Y axis. The distances are given in degrees.</w:t>
      </w:r>
      <w:r w:rsidRPr="00CF30EA">
        <w:rPr>
          <w:noProof/>
          <w:lang w:val="en-GB"/>
        </w:rPr>
        <w:t xml:space="preserve"> </w:t>
      </w:r>
    </w:p>
    <w:p w14:paraId="1350CC4A" w14:textId="0E679C77" w:rsidR="00A7045E" w:rsidRPr="00CF30EA" w:rsidRDefault="00A7045E" w:rsidP="00346E0B">
      <w:pPr>
        <w:autoSpaceDE w:val="0"/>
        <w:autoSpaceDN w:val="0"/>
        <w:adjustRightInd w:val="0"/>
        <w:spacing w:after="120" w:line="240" w:lineRule="auto"/>
        <w:rPr>
          <w:lang w:val="en-GB"/>
        </w:rPr>
      </w:pPr>
      <w:r w:rsidRPr="00CF30EA">
        <w:rPr>
          <w:rFonts w:cs="Arial"/>
          <w:lang w:val="en-GB"/>
        </w:rPr>
        <w:t xml:space="preserve">The attribute </w:t>
      </w:r>
      <w:r w:rsidRPr="00CF30EA">
        <w:rPr>
          <w:rFonts w:cs="Arial"/>
          <w:i/>
          <w:iCs/>
          <w:lang w:val="en-GB"/>
        </w:rPr>
        <w:t xml:space="preserve">extent </w:t>
      </w:r>
      <w:r w:rsidRPr="00CF30EA">
        <w:rPr>
          <w:rFonts w:cs="Arial"/>
          <w:lang w:val="en-GB"/>
        </w:rPr>
        <w:t xml:space="preserve">effectively defines a bounding rectangle describing where data is provided. </w:t>
      </w:r>
      <w:r w:rsidRPr="00CF30EA">
        <w:rPr>
          <w:lang w:val="en-GB"/>
        </w:rPr>
        <w:t xml:space="preserve">The attribute </w:t>
      </w:r>
      <w:r w:rsidRPr="00CF30EA">
        <w:rPr>
          <w:i/>
          <w:lang w:val="en-GB"/>
        </w:rPr>
        <w:t>extent</w:t>
      </w:r>
      <w:r w:rsidRPr="00CF30EA">
        <w:rPr>
          <w:lang w:val="en-GB"/>
        </w:rPr>
        <w:t xml:space="preserve"> carries two sub</w:t>
      </w:r>
      <w:r w:rsidR="00346E0B">
        <w:rPr>
          <w:lang w:val="en-GB"/>
        </w:rPr>
        <w:t>-</w:t>
      </w:r>
      <w:r w:rsidRPr="00CF30EA">
        <w:rPr>
          <w:lang w:val="en-GB"/>
        </w:rPr>
        <w:t xml:space="preserve">attributes; </w:t>
      </w:r>
      <w:r w:rsidRPr="00CF30EA">
        <w:rPr>
          <w:i/>
          <w:lang w:val="en-GB"/>
        </w:rPr>
        <w:t>low</w:t>
      </w:r>
      <w:r w:rsidRPr="00CF30EA">
        <w:rPr>
          <w:lang w:val="en-GB"/>
        </w:rPr>
        <w:t xml:space="preserve"> and </w:t>
      </w:r>
      <w:r w:rsidRPr="00CF30EA">
        <w:rPr>
          <w:i/>
          <w:lang w:val="en-GB"/>
        </w:rPr>
        <w:t>high</w:t>
      </w:r>
      <w:r w:rsidRPr="00CF30EA">
        <w:rPr>
          <w:lang w:val="en-GB"/>
        </w:rPr>
        <w:t>. The sub</w:t>
      </w:r>
      <w:r w:rsidR="00346E0B">
        <w:rPr>
          <w:lang w:val="en-GB"/>
        </w:rPr>
        <w:t>-</w:t>
      </w:r>
      <w:r w:rsidRPr="00CF30EA">
        <w:rPr>
          <w:lang w:val="en-GB"/>
        </w:rPr>
        <w:t xml:space="preserve">attribute </w:t>
      </w:r>
      <w:r w:rsidRPr="00CF30EA">
        <w:rPr>
          <w:i/>
          <w:lang w:val="en-GB"/>
        </w:rPr>
        <w:t>low</w:t>
      </w:r>
      <w:r w:rsidRPr="00CF30EA">
        <w:rPr>
          <w:lang w:val="en-GB"/>
        </w:rPr>
        <w:t xml:space="preserve"> carries the value “0, 0” to indicate the </w:t>
      </w:r>
      <w:r w:rsidR="000B08E4" w:rsidRPr="00CF30EA">
        <w:rPr>
          <w:lang w:val="en-GB"/>
        </w:rPr>
        <w:t xml:space="preserve">index values at the </w:t>
      </w:r>
      <w:r w:rsidRPr="00CF30EA">
        <w:rPr>
          <w:lang w:val="en-GB"/>
        </w:rPr>
        <w:t xml:space="preserve">start of the extent is the </w:t>
      </w:r>
      <w:r w:rsidR="00760F4C" w:rsidRPr="00CF30EA">
        <w:rPr>
          <w:lang w:val="en-GB"/>
        </w:rPr>
        <w:t>southwest (</w:t>
      </w:r>
      <w:r w:rsidRPr="00CF30EA">
        <w:rPr>
          <w:lang w:val="en-GB"/>
        </w:rPr>
        <w:t>lower left</w:t>
      </w:r>
      <w:r w:rsidR="00760F4C" w:rsidRPr="00CF30EA">
        <w:rPr>
          <w:lang w:val="en-GB"/>
        </w:rPr>
        <w:t>)</w:t>
      </w:r>
      <w:r w:rsidRPr="00CF30EA">
        <w:rPr>
          <w:lang w:val="en-GB"/>
        </w:rPr>
        <w:t xml:space="preserve"> corner of the grid. The sub</w:t>
      </w:r>
      <w:r w:rsidR="00346E0B">
        <w:rPr>
          <w:lang w:val="en-GB"/>
        </w:rPr>
        <w:t>-</w:t>
      </w:r>
      <w:r w:rsidRPr="00CF30EA">
        <w:rPr>
          <w:lang w:val="en-GB"/>
        </w:rPr>
        <w:t xml:space="preserve">attribute </w:t>
      </w:r>
      <w:r w:rsidRPr="00CF30EA">
        <w:rPr>
          <w:i/>
          <w:lang w:val="en-GB"/>
        </w:rPr>
        <w:t>high</w:t>
      </w:r>
      <w:r w:rsidRPr="00CF30EA">
        <w:rPr>
          <w:lang w:val="en-GB"/>
        </w:rPr>
        <w:t xml:space="preserve">, carries the value of the highest position along the X axis and the highest position along the Y axis. </w:t>
      </w:r>
      <w:r w:rsidR="000B08E4" w:rsidRPr="00CF30EA">
        <w:rPr>
          <w:lang w:val="en-GB"/>
        </w:rPr>
        <w:t xml:space="preserve">For example, if the number of rows is </w:t>
      </w:r>
      <w:r w:rsidR="000B08E4" w:rsidRPr="00CF30EA">
        <w:rPr>
          <w:i/>
          <w:lang w:val="en-GB"/>
        </w:rPr>
        <w:t>numROW</w:t>
      </w:r>
      <w:r w:rsidR="008B1932" w:rsidRPr="00CF30EA">
        <w:rPr>
          <w:i/>
          <w:lang w:val="en-GB"/>
        </w:rPr>
        <w:t>S</w:t>
      </w:r>
      <w:r w:rsidR="000B08E4" w:rsidRPr="00CF30EA">
        <w:rPr>
          <w:lang w:val="en-GB"/>
        </w:rPr>
        <w:t xml:space="preserve"> and the number of columns is </w:t>
      </w:r>
      <w:r w:rsidR="000B08E4" w:rsidRPr="00CF30EA">
        <w:rPr>
          <w:i/>
          <w:lang w:val="en-GB"/>
        </w:rPr>
        <w:t>numCOL</w:t>
      </w:r>
      <w:r w:rsidR="008B1932" w:rsidRPr="00CF30EA">
        <w:rPr>
          <w:i/>
          <w:lang w:val="en-GB"/>
        </w:rPr>
        <w:t>S</w:t>
      </w:r>
      <w:r w:rsidR="000B08E4" w:rsidRPr="00CF30EA">
        <w:rPr>
          <w:lang w:val="en-GB"/>
        </w:rPr>
        <w:t>, then the index values for high would be ‘</w:t>
      </w:r>
      <w:r w:rsidR="000B08E4" w:rsidRPr="00CF30EA">
        <w:rPr>
          <w:i/>
          <w:lang w:val="en-GB"/>
        </w:rPr>
        <w:t>numCOL</w:t>
      </w:r>
      <w:r w:rsidR="008B1932" w:rsidRPr="00CF30EA">
        <w:rPr>
          <w:i/>
          <w:lang w:val="en-GB"/>
        </w:rPr>
        <w:t>S</w:t>
      </w:r>
      <w:r w:rsidR="000B08E4" w:rsidRPr="00CF30EA">
        <w:rPr>
          <w:i/>
          <w:lang w:val="en-GB"/>
        </w:rPr>
        <w:t>-1,numROW</w:t>
      </w:r>
      <w:r w:rsidR="008B1932" w:rsidRPr="00CF30EA">
        <w:rPr>
          <w:i/>
          <w:lang w:val="en-GB"/>
        </w:rPr>
        <w:t>S</w:t>
      </w:r>
      <w:r w:rsidR="000B08E4" w:rsidRPr="00CF30EA">
        <w:rPr>
          <w:i/>
          <w:lang w:val="en-GB"/>
        </w:rPr>
        <w:t>-1’</w:t>
      </w:r>
      <w:r w:rsidR="000B08E4" w:rsidRPr="00CF30EA">
        <w:rPr>
          <w:lang w:val="en-GB"/>
        </w:rPr>
        <w:t xml:space="preserve">. </w:t>
      </w:r>
      <w:r w:rsidRPr="00CF30EA">
        <w:rPr>
          <w:lang w:val="en-GB"/>
        </w:rPr>
        <w:t>Together they form the grid coordinate of the upper right corner.</w:t>
      </w:r>
    </w:p>
    <w:p w14:paraId="49E5527B" w14:textId="1432D1D5" w:rsidR="00E11123" w:rsidRPr="00CF30EA" w:rsidRDefault="00E11123" w:rsidP="00346E0B">
      <w:pPr>
        <w:autoSpaceDE w:val="0"/>
        <w:autoSpaceDN w:val="0"/>
        <w:adjustRightInd w:val="0"/>
        <w:spacing w:after="120" w:line="240" w:lineRule="auto"/>
        <w:rPr>
          <w:lang w:val="en-GB"/>
        </w:rPr>
      </w:pPr>
      <w:r w:rsidRPr="00CF30EA">
        <w:rPr>
          <w:rFonts w:cs="Arial"/>
          <w:lang w:val="en-GB"/>
        </w:rPr>
        <w:t>The sequence rule for a regular cell size grid is straightforward. When the cells all</w:t>
      </w:r>
      <w:r w:rsidR="001D2CB5" w:rsidRPr="00CF30EA">
        <w:rPr>
          <w:rFonts w:cs="Arial"/>
          <w:lang w:val="en-GB"/>
        </w:rPr>
        <w:t xml:space="preserve"> have</w:t>
      </w:r>
      <w:r w:rsidRPr="00CF30EA">
        <w:rPr>
          <w:rFonts w:cs="Arial"/>
          <w:lang w:val="en-GB"/>
        </w:rPr>
        <w:t xml:space="preserve"> the same </w:t>
      </w:r>
      <w:r w:rsidR="001D2CB5" w:rsidRPr="00CF30EA">
        <w:rPr>
          <w:rFonts w:cs="Arial"/>
          <w:lang w:val="en-GB"/>
        </w:rPr>
        <w:t>dimensions</w:t>
      </w:r>
      <w:r w:rsidRPr="00CF30EA">
        <w:rPr>
          <w:rFonts w:cs="Arial"/>
          <w:lang w:val="en-GB"/>
        </w:rPr>
        <w:t>, the cell index can be derived from the position of the Record within the sequence of</w:t>
      </w:r>
      <w:r w:rsidR="001D2CB5" w:rsidRPr="00CF30EA">
        <w:rPr>
          <w:rFonts w:cs="Arial"/>
          <w:lang w:val="en-GB"/>
        </w:rPr>
        <w:t xml:space="preserve"> </w:t>
      </w:r>
      <w:r w:rsidRPr="00CF30EA">
        <w:rPr>
          <w:rFonts w:cs="Arial"/>
          <w:lang w:val="en-GB"/>
        </w:rPr>
        <w:t xml:space="preserve">Records. </w:t>
      </w:r>
      <w:r w:rsidRPr="00CF30EA">
        <w:rPr>
          <w:lang w:val="en-GB"/>
        </w:rPr>
        <w:t xml:space="preserve">The attribute </w:t>
      </w:r>
      <w:r w:rsidRPr="00CF30EA">
        <w:rPr>
          <w:i/>
          <w:lang w:val="en-GB"/>
        </w:rPr>
        <w:t>sequenc</w:t>
      </w:r>
      <w:r w:rsidR="00C82F89" w:rsidRPr="00CF30EA">
        <w:rPr>
          <w:i/>
          <w:lang w:val="en-GB"/>
        </w:rPr>
        <w:t>ing</w:t>
      </w:r>
      <w:r w:rsidRPr="00CF30EA">
        <w:rPr>
          <w:i/>
          <w:lang w:val="en-GB"/>
        </w:rPr>
        <w:t>Rule</w:t>
      </w:r>
      <w:r w:rsidRPr="00CF30EA">
        <w:rPr>
          <w:lang w:val="en-GB"/>
        </w:rPr>
        <w:t xml:space="preserve"> has two sub</w:t>
      </w:r>
      <w:r w:rsidR="00346E0B">
        <w:rPr>
          <w:lang w:val="en-GB"/>
        </w:rPr>
        <w:t>-</w:t>
      </w:r>
      <w:r w:rsidRPr="00CF30EA">
        <w:rPr>
          <w:lang w:val="en-GB"/>
        </w:rPr>
        <w:t xml:space="preserve">attributes; </w:t>
      </w:r>
      <w:r w:rsidRPr="00CF30EA">
        <w:rPr>
          <w:i/>
          <w:lang w:val="en-GB"/>
        </w:rPr>
        <w:t>type</w:t>
      </w:r>
      <w:r w:rsidRPr="00CF30EA">
        <w:rPr>
          <w:lang w:val="en-GB"/>
        </w:rPr>
        <w:t xml:space="preserve"> and </w:t>
      </w:r>
      <w:r w:rsidRPr="00CF30EA">
        <w:rPr>
          <w:i/>
          <w:lang w:val="en-GB"/>
        </w:rPr>
        <w:t>scanDirection</w:t>
      </w:r>
      <w:r w:rsidRPr="00CF30EA">
        <w:rPr>
          <w:lang w:val="en-GB"/>
        </w:rPr>
        <w:t>. The sub</w:t>
      </w:r>
      <w:r w:rsidR="00346E0B">
        <w:rPr>
          <w:lang w:val="en-GB"/>
        </w:rPr>
        <w:t>-</w:t>
      </w:r>
      <w:r w:rsidRPr="00CF30EA">
        <w:rPr>
          <w:lang w:val="en-GB"/>
        </w:rPr>
        <w:t xml:space="preserve">attribute </w:t>
      </w:r>
      <w:r w:rsidRPr="00CF30EA">
        <w:rPr>
          <w:i/>
          <w:lang w:val="en-GB"/>
        </w:rPr>
        <w:t>type</w:t>
      </w:r>
      <w:r w:rsidRPr="00CF30EA">
        <w:rPr>
          <w:lang w:val="en-GB"/>
        </w:rPr>
        <w:t xml:space="preserve"> carries the value “linear”, and the sub</w:t>
      </w:r>
      <w:r w:rsidR="00346E0B">
        <w:rPr>
          <w:lang w:val="en-GB"/>
        </w:rPr>
        <w:t>-</w:t>
      </w:r>
      <w:r w:rsidRPr="00CF30EA">
        <w:rPr>
          <w:lang w:val="en-GB"/>
        </w:rPr>
        <w:t xml:space="preserve">attribute </w:t>
      </w:r>
      <w:r w:rsidRPr="00CF30EA">
        <w:rPr>
          <w:i/>
          <w:lang w:val="en-GB"/>
        </w:rPr>
        <w:t>scanDirection</w:t>
      </w:r>
      <w:r w:rsidRPr="00CF30EA">
        <w:rPr>
          <w:lang w:val="en-GB"/>
        </w:rPr>
        <w:t xml:space="preserve"> carries the value “X,Y”. Together with th</w:t>
      </w:r>
      <w:r w:rsidR="00B248E7" w:rsidRPr="00CF30EA">
        <w:rPr>
          <w:lang w:val="en-GB"/>
        </w:rPr>
        <w:t>e value “0,0</w:t>
      </w:r>
      <w:r w:rsidRPr="00CF30EA">
        <w:rPr>
          <w:lang w:val="en-GB"/>
        </w:rPr>
        <w:t xml:space="preserve">” stored in the attribute </w:t>
      </w:r>
      <w:r w:rsidRPr="00CF30EA">
        <w:rPr>
          <w:i/>
          <w:lang w:val="en-GB"/>
        </w:rPr>
        <w:t>startSequence</w:t>
      </w:r>
      <w:r w:rsidRPr="00CF30EA">
        <w:rPr>
          <w:lang w:val="en-GB"/>
        </w:rPr>
        <w:t>, they indicate that for S</w:t>
      </w:r>
      <w:r w:rsidRPr="00CF30EA">
        <w:rPr>
          <w:lang w:val="en-GB"/>
        </w:rPr>
        <w:noBreakHyphen/>
        <w:t>111 the grid values along the X axis at the lowest Y axis position are stored first, starting with the left most value going right, followed by the values along the X axis at the next increment upward along the Y axis, and so on till the top of the Y axis. The last value in the value sequence of the grid will be at the top rightmost posit</w:t>
      </w:r>
      <w:r w:rsidR="00C31EF1" w:rsidRPr="00CF30EA">
        <w:rPr>
          <w:lang w:val="en-GB"/>
        </w:rPr>
        <w:t>i</w:t>
      </w:r>
      <w:r w:rsidRPr="00CF30EA">
        <w:rPr>
          <w:lang w:val="en-GB"/>
        </w:rPr>
        <w:t xml:space="preserve">on in the grid. In the </w:t>
      </w:r>
      <w:r w:rsidR="00346E0B">
        <w:rPr>
          <w:lang w:val="en-GB"/>
        </w:rPr>
        <w:t>F</w:t>
      </w:r>
      <w:r w:rsidRPr="00CF30EA">
        <w:rPr>
          <w:lang w:val="en-GB"/>
        </w:rPr>
        <w:t>igure, first all columns in row 1 are selected, then all columns in row 2, and so on.</w:t>
      </w:r>
    </w:p>
    <w:p w14:paraId="08C00EEE" w14:textId="5937EDD2" w:rsidR="00BE4BCD" w:rsidRPr="00CF30EA" w:rsidRDefault="006B4222" w:rsidP="00F3719B">
      <w:pPr>
        <w:autoSpaceDE w:val="0"/>
        <w:autoSpaceDN w:val="0"/>
        <w:adjustRightInd w:val="0"/>
        <w:spacing w:after="60" w:line="240" w:lineRule="auto"/>
        <w:rPr>
          <w:lang w:val="en-GB"/>
        </w:rPr>
      </w:pPr>
      <w:bookmarkStart w:id="458" w:name="_Hlk166105176"/>
      <w:bookmarkEnd w:id="457"/>
      <w:r w:rsidRPr="00CF30EA">
        <w:rPr>
          <w:lang w:val="en-GB"/>
        </w:rPr>
        <w:t xml:space="preserve">NOTE: since the origin is at </w:t>
      </w:r>
      <w:r w:rsidRPr="00CF30EA">
        <w:rPr>
          <w:i/>
          <w:lang w:val="en-GB"/>
        </w:rPr>
        <w:t>i_i</w:t>
      </w:r>
      <w:r w:rsidR="00BE4BCD" w:rsidRPr="00CF30EA">
        <w:rPr>
          <w:i/>
          <w:lang w:val="en-GB"/>
        </w:rPr>
        <w:t>ndex</w:t>
      </w:r>
      <w:r w:rsidR="00BE4BCD" w:rsidRPr="00CF30EA">
        <w:rPr>
          <w:lang w:val="en-GB"/>
        </w:rPr>
        <w:t xml:space="preserve"> </w:t>
      </w:r>
      <w:r w:rsidRPr="00CF30EA">
        <w:rPr>
          <w:lang w:val="en-GB"/>
        </w:rPr>
        <w:t xml:space="preserve">and </w:t>
      </w:r>
      <w:r w:rsidRPr="00CF30EA">
        <w:rPr>
          <w:i/>
          <w:lang w:val="en-GB"/>
        </w:rPr>
        <w:t>j_index</w:t>
      </w:r>
      <w:r w:rsidRPr="00CF30EA">
        <w:rPr>
          <w:lang w:val="en-GB"/>
        </w:rPr>
        <w:t xml:space="preserve"> </w:t>
      </w:r>
      <w:r w:rsidR="00BE4BCD" w:rsidRPr="00CF30EA">
        <w:rPr>
          <w:lang w:val="en-GB"/>
        </w:rPr>
        <w:t xml:space="preserve">value 0, the location of any longitude </w:t>
      </w:r>
      <w:r w:rsidRPr="00CF30EA">
        <w:rPr>
          <w:lang w:val="en-GB"/>
        </w:rPr>
        <w:t xml:space="preserve">and latitude </w:t>
      </w:r>
      <w:r w:rsidR="00BE4BCD" w:rsidRPr="00CF30EA">
        <w:rPr>
          <w:lang w:val="en-GB"/>
        </w:rPr>
        <w:t>in the grid is compute</w:t>
      </w:r>
      <w:r w:rsidR="00133E08" w:rsidRPr="00CF30EA">
        <w:rPr>
          <w:lang w:val="en-GB"/>
        </w:rPr>
        <w:t>d</w:t>
      </w:r>
      <w:r w:rsidR="00BE4BCD" w:rsidRPr="00CF30EA">
        <w:rPr>
          <w:lang w:val="en-GB"/>
        </w:rPr>
        <w:t xml:space="preserve"> by:</w:t>
      </w:r>
    </w:p>
    <w:p w14:paraId="1509133C" w14:textId="5E4CF0FF" w:rsidR="00BE4BCD" w:rsidRPr="00CF30EA" w:rsidRDefault="00BE4BCD" w:rsidP="00F3719B">
      <w:pPr>
        <w:autoSpaceDE w:val="0"/>
        <w:autoSpaceDN w:val="0"/>
        <w:adjustRightInd w:val="0"/>
        <w:spacing w:after="60" w:line="240" w:lineRule="auto"/>
        <w:ind w:left="993"/>
        <w:rPr>
          <w:rFonts w:cs="Arial"/>
          <w:lang w:val="en-GB"/>
        </w:rPr>
      </w:pPr>
      <w:r w:rsidRPr="00CF30EA">
        <w:rPr>
          <w:i/>
          <w:lang w:val="en-GB"/>
        </w:rPr>
        <w:t xml:space="preserve">Longitude = </w:t>
      </w:r>
      <w:r w:rsidR="00133E08" w:rsidRPr="00CF30EA">
        <w:rPr>
          <w:i/>
          <w:lang w:val="en-GB"/>
        </w:rPr>
        <w:t>GridOriginLongitude + (</w:t>
      </w:r>
      <w:r w:rsidR="006B4222" w:rsidRPr="00CF30EA">
        <w:rPr>
          <w:i/>
          <w:lang w:val="en-GB"/>
        </w:rPr>
        <w:t>i_i</w:t>
      </w:r>
      <w:r w:rsidR="00133E08" w:rsidRPr="00CF30EA">
        <w:rPr>
          <w:i/>
          <w:lang w:val="en-GB"/>
        </w:rPr>
        <w:t>ndex</w:t>
      </w:r>
      <w:r w:rsidR="00133E08" w:rsidRPr="00CF30EA">
        <w:rPr>
          <w:rFonts w:cs="Arial"/>
          <w:i/>
          <w:lang w:val="en-GB"/>
        </w:rPr>
        <w:t xml:space="preserve">)(gridSpacingLongitudinal). </w:t>
      </w:r>
      <w:r w:rsidR="006B4222" w:rsidRPr="00CF30EA">
        <w:rPr>
          <w:rFonts w:cs="Arial"/>
          <w:i/>
          <w:lang w:val="en-GB"/>
        </w:rPr>
        <w:t xml:space="preserve"> </w:t>
      </w:r>
      <w:r w:rsidR="00133E08" w:rsidRPr="00CF30EA">
        <w:rPr>
          <w:rFonts w:cs="Arial"/>
          <w:i/>
          <w:lang w:val="en-GB"/>
        </w:rPr>
        <w:t xml:space="preserve">   </w:t>
      </w:r>
      <w:r w:rsidR="00133E08" w:rsidRPr="00CF30EA">
        <w:rPr>
          <w:rFonts w:cs="Arial"/>
          <w:lang w:val="en-GB"/>
        </w:rPr>
        <w:t>[Eqn 4.1]</w:t>
      </w:r>
    </w:p>
    <w:p w14:paraId="3F97491A" w14:textId="48C657DA" w:rsidR="006B4222" w:rsidRPr="00CF30EA" w:rsidRDefault="000B08E4" w:rsidP="00346E0B">
      <w:pPr>
        <w:autoSpaceDE w:val="0"/>
        <w:autoSpaceDN w:val="0"/>
        <w:adjustRightInd w:val="0"/>
        <w:spacing w:after="120" w:line="240" w:lineRule="auto"/>
        <w:ind w:left="992"/>
        <w:rPr>
          <w:rFonts w:cs="Arial"/>
          <w:lang w:val="en-GB"/>
        </w:rPr>
      </w:pPr>
      <w:r w:rsidRPr="00CF30EA">
        <w:rPr>
          <w:i/>
          <w:lang w:val="en-GB"/>
        </w:rPr>
        <w:t>L</w:t>
      </w:r>
      <w:r w:rsidR="006B4222" w:rsidRPr="00CF30EA">
        <w:rPr>
          <w:i/>
          <w:lang w:val="en-GB"/>
        </w:rPr>
        <w:t>atitude = GridOriginLatitude + (j_index</w:t>
      </w:r>
      <w:r w:rsidR="006B4222" w:rsidRPr="00CF30EA">
        <w:rPr>
          <w:rFonts w:cs="Arial"/>
          <w:i/>
          <w:lang w:val="en-GB"/>
        </w:rPr>
        <w:t xml:space="preserve">)(gridSpacingLatitudinal).              </w:t>
      </w:r>
      <w:r w:rsidR="006B4222" w:rsidRPr="00CF30EA">
        <w:rPr>
          <w:rFonts w:cs="Arial"/>
          <w:lang w:val="en-GB"/>
        </w:rPr>
        <w:t>[Eqn 4.2]</w:t>
      </w:r>
    </w:p>
    <w:p w14:paraId="464C7E57" w14:textId="7AB09089" w:rsidR="00F3719B" w:rsidRPr="00CF30EA" w:rsidRDefault="00F3719B" w:rsidP="00346E0B">
      <w:pPr>
        <w:pStyle w:val="Heading3"/>
        <w:tabs>
          <w:tab w:val="clear" w:pos="660"/>
          <w:tab w:val="clear" w:pos="880"/>
          <w:tab w:val="left" w:pos="851"/>
        </w:tabs>
        <w:spacing w:before="120" w:after="120" w:line="240" w:lineRule="auto"/>
        <w:ind w:left="851" w:hanging="851"/>
      </w:pPr>
      <w:bookmarkStart w:id="459" w:name="_Toc172126732"/>
      <w:bookmarkEnd w:id="458"/>
      <w:r w:rsidRPr="00CF30EA">
        <w:t>Points</w:t>
      </w:r>
      <w:bookmarkEnd w:id="459"/>
    </w:p>
    <w:p w14:paraId="65204655" w14:textId="682C55C3" w:rsidR="001F3B0B" w:rsidRPr="00CF30EA" w:rsidRDefault="001F3B0B" w:rsidP="00346E0B">
      <w:pPr>
        <w:spacing w:after="120" w:line="240" w:lineRule="auto"/>
        <w:rPr>
          <w:lang w:val="en-GB"/>
        </w:rPr>
      </w:pPr>
      <w:r w:rsidRPr="00CF30EA">
        <w:rPr>
          <w:lang w:val="en-GB"/>
        </w:rPr>
        <w:t>The S-111 Point</w:t>
      </w:r>
      <w:r w:rsidR="00147B4B">
        <w:rPr>
          <w:lang w:val="en-GB"/>
        </w:rPr>
        <w:t xml:space="preserve"> </w:t>
      </w:r>
      <w:r w:rsidR="002F0B66" w:rsidRPr="00CF30EA">
        <w:rPr>
          <w:lang w:val="en-GB"/>
        </w:rPr>
        <w:t>C</w:t>
      </w:r>
      <w:r w:rsidRPr="00CF30EA">
        <w:rPr>
          <w:lang w:val="en-GB"/>
        </w:rPr>
        <w:t>overage is quite flexible and is used herein to describe three broad categories of spatial data: one or more current stations at fixed locations, ungeorectified gridded data, and drifting platform data.</w:t>
      </w:r>
    </w:p>
    <w:p w14:paraId="5AE503CC" w14:textId="45D5C8AD" w:rsidR="00E11123" w:rsidRPr="00CF30EA" w:rsidRDefault="00E11123" w:rsidP="00346E0B">
      <w:pPr>
        <w:spacing w:after="120" w:line="240" w:lineRule="auto"/>
        <w:rPr>
          <w:lang w:val="en-GB"/>
        </w:rPr>
      </w:pPr>
      <w:r w:rsidRPr="00CF30EA">
        <w:rPr>
          <w:lang w:val="en-GB"/>
        </w:rPr>
        <w:t xml:space="preserve">For this </w:t>
      </w:r>
      <w:r w:rsidR="000371DA" w:rsidRPr="00CF30EA">
        <w:rPr>
          <w:lang w:val="en-GB"/>
        </w:rPr>
        <w:t xml:space="preserve">type of </w:t>
      </w:r>
      <w:r w:rsidR="00917377" w:rsidRPr="00CF30EA">
        <w:rPr>
          <w:lang w:val="en-GB"/>
        </w:rPr>
        <w:t>data (</w:t>
      </w:r>
      <w:r w:rsidR="00C84CAE" w:rsidRPr="00CF30EA">
        <w:rPr>
          <w:lang w:val="en-GB"/>
        </w:rPr>
        <w:fldChar w:fldCharType="begin"/>
      </w:r>
      <w:r w:rsidR="00C84CAE" w:rsidRPr="00CF30EA">
        <w:rPr>
          <w:lang w:val="en-GB"/>
        </w:rPr>
        <w:instrText xml:space="preserve"> REF _Ref112674012 \h </w:instrText>
      </w:r>
      <w:r w:rsidR="00C84CAE" w:rsidRPr="00CF30EA">
        <w:rPr>
          <w:lang w:val="en-GB"/>
        </w:rPr>
      </w:r>
      <w:r w:rsidR="00C84CAE" w:rsidRPr="00CF30EA">
        <w:rPr>
          <w:lang w:val="en-GB"/>
        </w:rPr>
        <w:fldChar w:fldCharType="separate"/>
      </w:r>
      <w:r w:rsidR="00A16A80" w:rsidRPr="00346E0B">
        <w:t xml:space="preserve">Figure </w:t>
      </w:r>
      <w:r w:rsidR="00A16A80">
        <w:rPr>
          <w:noProof/>
        </w:rPr>
        <w:t>4</w:t>
      </w:r>
      <w:r w:rsidR="00A16A80">
        <w:t>-</w:t>
      </w:r>
      <w:r w:rsidR="00A16A80">
        <w:rPr>
          <w:noProof/>
        </w:rPr>
        <w:t>5</w:t>
      </w:r>
      <w:r w:rsidR="00C84CAE" w:rsidRPr="00CF30EA">
        <w:rPr>
          <w:lang w:val="en-GB"/>
        </w:rPr>
        <w:fldChar w:fldCharType="end"/>
      </w:r>
      <w:r w:rsidR="00917377" w:rsidRPr="00CF30EA">
        <w:rPr>
          <w:lang w:val="en-GB"/>
        </w:rPr>
        <w:t>)</w:t>
      </w:r>
      <w:r w:rsidRPr="00CF30EA">
        <w:rPr>
          <w:lang w:val="en-GB"/>
        </w:rPr>
        <w:t xml:space="preserve">, the </w:t>
      </w:r>
      <w:r w:rsidRPr="00CF30EA">
        <w:rPr>
          <w:i/>
          <w:lang w:val="en-GB"/>
        </w:rPr>
        <w:t>axisNames</w:t>
      </w:r>
      <w:r w:rsidRPr="00CF30EA">
        <w:rPr>
          <w:lang w:val="en-GB"/>
        </w:rPr>
        <w:t xml:space="preserve"> are the same as f</w:t>
      </w:r>
      <w:r w:rsidR="00B248E7" w:rsidRPr="00CF30EA">
        <w:rPr>
          <w:lang w:val="en-GB"/>
        </w:rPr>
        <w:t>or the regular grid</w:t>
      </w:r>
      <w:r w:rsidRPr="00CF30EA">
        <w:rPr>
          <w:lang w:val="en-GB"/>
        </w:rPr>
        <w:t xml:space="preserve">. However, the </w:t>
      </w:r>
      <w:r w:rsidRPr="00CF30EA">
        <w:rPr>
          <w:i/>
          <w:lang w:val="en-GB"/>
        </w:rPr>
        <w:t>origin</w:t>
      </w:r>
      <w:r w:rsidRPr="00CF30EA">
        <w:rPr>
          <w:lang w:val="en-GB"/>
        </w:rPr>
        <w:t xml:space="preserve"> is arbitrary, and the </w:t>
      </w:r>
      <w:r w:rsidRPr="00CF30EA">
        <w:rPr>
          <w:i/>
          <w:lang w:val="en-GB"/>
        </w:rPr>
        <w:t>extent</w:t>
      </w:r>
      <w:r w:rsidRPr="00CF30EA">
        <w:rPr>
          <w:lang w:val="en-GB"/>
        </w:rPr>
        <w:t xml:space="preserve"> (cf. the bounding rectangle) </w:t>
      </w:r>
      <w:r w:rsidR="00C82F89" w:rsidRPr="00CF30EA">
        <w:rPr>
          <w:lang w:val="en-GB"/>
        </w:rPr>
        <w:t xml:space="preserve">may be </w:t>
      </w:r>
      <w:r w:rsidRPr="00CF30EA">
        <w:rPr>
          <w:lang w:val="en-GB"/>
        </w:rPr>
        <w:t xml:space="preserve">defined by the minimum and maximum of the </w:t>
      </w:r>
      <w:r w:rsidR="00D605CE" w:rsidRPr="00CF30EA">
        <w:rPr>
          <w:lang w:val="en-GB"/>
        </w:rPr>
        <w:t xml:space="preserve">geographic </w:t>
      </w:r>
      <w:r w:rsidRPr="00CF30EA">
        <w:rPr>
          <w:lang w:val="en-GB"/>
        </w:rPr>
        <w:t xml:space="preserve">positions of the stations. The total number of </w:t>
      </w:r>
      <w:r w:rsidR="00E30F94" w:rsidRPr="00CF30EA">
        <w:rPr>
          <w:lang w:val="en-GB"/>
        </w:rPr>
        <w:t>locations (tid</w:t>
      </w:r>
      <w:r w:rsidR="00BF2B76" w:rsidRPr="00CF30EA">
        <w:rPr>
          <w:lang w:val="en-GB"/>
        </w:rPr>
        <w:t>al current</w:t>
      </w:r>
      <w:r w:rsidR="00E30F94" w:rsidRPr="00CF30EA">
        <w:rPr>
          <w:lang w:val="en-GB"/>
        </w:rPr>
        <w:t xml:space="preserve"> stations, </w:t>
      </w:r>
      <w:r w:rsidR="004950DE" w:rsidRPr="00CF30EA">
        <w:rPr>
          <w:lang w:val="en-GB"/>
        </w:rPr>
        <w:t xml:space="preserve">ungeorectified </w:t>
      </w:r>
      <w:r w:rsidR="00E30F94" w:rsidRPr="00CF30EA">
        <w:rPr>
          <w:lang w:val="en-GB"/>
        </w:rPr>
        <w:t>grid points, or drifter locations) must be specified</w:t>
      </w:r>
      <w:r w:rsidRPr="00CF30EA">
        <w:rPr>
          <w:lang w:val="en-GB"/>
        </w:rPr>
        <w:t xml:space="preserve">. Also, attributes like </w:t>
      </w:r>
      <w:r w:rsidR="001D2CB5" w:rsidRPr="00CF30EA">
        <w:rPr>
          <w:i/>
          <w:lang w:val="en-GB"/>
        </w:rPr>
        <w:t>gridS</w:t>
      </w:r>
      <w:r w:rsidRPr="00CF30EA">
        <w:rPr>
          <w:i/>
          <w:lang w:val="en-GB"/>
        </w:rPr>
        <w:t>pacing</w:t>
      </w:r>
      <w:r w:rsidR="001D2CB5" w:rsidRPr="00CF30EA">
        <w:rPr>
          <w:i/>
          <w:lang w:val="en-GB"/>
        </w:rPr>
        <w:t>Longitudinal</w:t>
      </w:r>
      <w:r w:rsidRPr="00CF30EA">
        <w:rPr>
          <w:lang w:val="en-GB"/>
        </w:rPr>
        <w:t xml:space="preserve"> and </w:t>
      </w:r>
      <w:r w:rsidRPr="00CF30EA">
        <w:rPr>
          <w:i/>
          <w:lang w:val="en-GB"/>
        </w:rPr>
        <w:t>scan</w:t>
      </w:r>
      <w:r w:rsidR="001D2CB5" w:rsidRPr="00CF30EA">
        <w:rPr>
          <w:i/>
          <w:lang w:val="en-GB"/>
        </w:rPr>
        <w:t>D</w:t>
      </w:r>
      <w:r w:rsidRPr="00CF30EA">
        <w:rPr>
          <w:i/>
          <w:lang w:val="en-GB"/>
        </w:rPr>
        <w:t>irection</w:t>
      </w:r>
      <w:r w:rsidRPr="00CF30EA">
        <w:rPr>
          <w:lang w:val="en-GB"/>
        </w:rPr>
        <w:t xml:space="preserve"> have no meaning. The position of the </w:t>
      </w:r>
      <w:r w:rsidR="00E30F94" w:rsidRPr="00CF30EA">
        <w:rPr>
          <w:lang w:val="en-GB"/>
        </w:rPr>
        <w:t>loca</w:t>
      </w:r>
      <w:r w:rsidRPr="00CF30EA">
        <w:rPr>
          <w:lang w:val="en-GB"/>
        </w:rPr>
        <w:t xml:space="preserve">tions is carried in the one-dimensional arrays X and Y. </w:t>
      </w:r>
    </w:p>
    <w:p w14:paraId="037384FA" w14:textId="77777777" w:rsidR="00C84CAE" w:rsidRPr="00CF30EA" w:rsidRDefault="00D64163" w:rsidP="00346E0B">
      <w:pPr>
        <w:keepNext/>
        <w:spacing w:line="254" w:lineRule="auto"/>
        <w:jc w:val="center"/>
        <w:rPr>
          <w:lang w:val="en-GB"/>
        </w:rPr>
      </w:pPr>
      <w:r w:rsidRPr="00CF30EA">
        <w:rPr>
          <w:noProof/>
          <w:lang w:val="fr-FR" w:eastAsia="fr-FR"/>
        </w:rPr>
        <w:lastRenderedPageBreak/>
        <w:drawing>
          <wp:inline distT="0" distB="0" distL="0" distR="0" wp14:anchorId="2CF47005" wp14:editId="5373A4F3">
            <wp:extent cx="4362450" cy="24259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1095" cy="2447404"/>
                    </a:xfrm>
                    <a:prstGeom prst="rect">
                      <a:avLst/>
                    </a:prstGeom>
                  </pic:spPr>
                </pic:pic>
              </a:graphicData>
            </a:graphic>
          </wp:inline>
        </w:drawing>
      </w:r>
    </w:p>
    <w:p w14:paraId="29FB9F9D" w14:textId="0B18590D" w:rsidR="00DE6BC6" w:rsidRPr="00346E0B" w:rsidRDefault="00C84CAE" w:rsidP="005A0747">
      <w:pPr>
        <w:pStyle w:val="Caption"/>
      </w:pPr>
      <w:bookmarkStart w:id="460" w:name="_Ref112674012"/>
      <w:r w:rsidRPr="00346E0B">
        <w:t xml:space="preserve">Figure </w:t>
      </w:r>
      <w:r w:rsidR="005E1B1C">
        <w:fldChar w:fldCharType="begin"/>
      </w:r>
      <w:r w:rsidR="005E1B1C">
        <w:instrText xml:space="preserve"> STYLEREF 1 \s </w:instrText>
      </w:r>
      <w:r w:rsidR="005E1B1C">
        <w:fldChar w:fldCharType="separate"/>
      </w:r>
      <w:r w:rsidR="005E1B1C">
        <w:rPr>
          <w:noProof/>
        </w:rPr>
        <w:t>4</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5E1B1C">
        <w:rPr>
          <w:noProof/>
        </w:rPr>
        <w:t>5</w:t>
      </w:r>
      <w:r w:rsidR="005E1B1C">
        <w:fldChar w:fldCharType="end"/>
      </w:r>
      <w:bookmarkEnd w:id="460"/>
      <w:r w:rsidRPr="00346E0B">
        <w:t xml:space="preserve"> </w:t>
      </w:r>
      <w:r w:rsidR="00346E0B">
        <w:t>–</w:t>
      </w:r>
      <w:r w:rsidRPr="00346E0B">
        <w:t xml:space="preserve"> Schematic of the </w:t>
      </w:r>
      <w:r w:rsidR="00AC357D">
        <w:t>P</w:t>
      </w:r>
      <w:r w:rsidRPr="00346E0B">
        <w:t xml:space="preserve">oint </w:t>
      </w:r>
      <w:r w:rsidR="00AC357D">
        <w:t>C</w:t>
      </w:r>
      <w:r w:rsidRPr="00346E0B">
        <w:t>overage and some of its attributes. Stations or nodes are denoted as “S1”, etc</w:t>
      </w:r>
    </w:p>
    <w:p w14:paraId="23681E50" w14:textId="30B1CF63" w:rsidR="004F7067" w:rsidRPr="00CF30EA" w:rsidRDefault="000B08E4" w:rsidP="00AC357D">
      <w:pPr>
        <w:spacing w:after="120" w:line="240" w:lineRule="auto"/>
        <w:rPr>
          <w:lang w:val="en-GB"/>
        </w:rPr>
      </w:pPr>
      <w:r w:rsidRPr="00CF30EA">
        <w:rPr>
          <w:lang w:val="en-GB"/>
        </w:rPr>
        <w:t>The points, which may represent fixed s</w:t>
      </w:r>
      <w:r w:rsidR="00E11123" w:rsidRPr="00CF30EA">
        <w:rPr>
          <w:lang w:val="en-GB"/>
        </w:rPr>
        <w:t>tations</w:t>
      </w:r>
      <w:r w:rsidR="00446C44" w:rsidRPr="00CF30EA">
        <w:rPr>
          <w:lang w:val="en-GB"/>
        </w:rPr>
        <w:t xml:space="preserve"> or nodes in an ungeorectified grid,</w:t>
      </w:r>
      <w:r w:rsidR="00E11123" w:rsidRPr="00CF30EA">
        <w:rPr>
          <w:lang w:val="en-GB"/>
        </w:rPr>
        <w:t xml:space="preserve"> appear as filled-in rectangles, are </w:t>
      </w:r>
      <w:r w:rsidR="00AC357D" w:rsidRPr="00CF30EA">
        <w:rPr>
          <w:lang w:val="en-GB"/>
        </w:rPr>
        <w:t>labelled</w:t>
      </w:r>
      <w:r w:rsidR="007B7C73" w:rsidRPr="00CF30EA">
        <w:rPr>
          <w:lang w:val="en-GB"/>
        </w:rPr>
        <w:t xml:space="preserve"> and have a format such as ‘</w:t>
      </w:r>
      <w:r w:rsidRPr="00CF30EA">
        <w:rPr>
          <w:lang w:val="en-GB"/>
        </w:rPr>
        <w:t>S</w:t>
      </w:r>
      <w:r w:rsidR="007B7C73" w:rsidRPr="00CF30EA">
        <w:rPr>
          <w:lang w:val="en-GB"/>
        </w:rPr>
        <w:t>1’.</w:t>
      </w:r>
    </w:p>
    <w:p w14:paraId="184813B0" w14:textId="38EF63FB" w:rsidR="00A67745" w:rsidRPr="00CF30EA" w:rsidRDefault="00A67745" w:rsidP="00D7626D">
      <w:pPr>
        <w:pStyle w:val="Heading1"/>
        <w:tabs>
          <w:tab w:val="clear" w:pos="560"/>
          <w:tab w:val="left" w:pos="567"/>
        </w:tabs>
        <w:rPr>
          <w:lang w:val="en-GB"/>
        </w:rPr>
      </w:pPr>
      <w:bookmarkStart w:id="461" w:name="_Toc158948263"/>
      <w:bookmarkStart w:id="462" w:name="_Toc168487068"/>
      <w:bookmarkStart w:id="463" w:name="_Toc168657832"/>
      <w:bookmarkStart w:id="464" w:name="_Toc158948264"/>
      <w:bookmarkStart w:id="465" w:name="_Toc168487069"/>
      <w:bookmarkStart w:id="466" w:name="_Toc168657833"/>
      <w:bookmarkStart w:id="467" w:name="_Toc158948265"/>
      <w:bookmarkStart w:id="468" w:name="_Toc168487070"/>
      <w:bookmarkStart w:id="469" w:name="_Toc168657834"/>
      <w:bookmarkStart w:id="470" w:name="_Toc158948354"/>
      <w:bookmarkStart w:id="471" w:name="_Toc168487159"/>
      <w:bookmarkStart w:id="472" w:name="_Toc168657923"/>
      <w:bookmarkStart w:id="473" w:name="_Toc158948355"/>
      <w:bookmarkStart w:id="474" w:name="_Toc168487160"/>
      <w:bookmarkStart w:id="475" w:name="_Toc168657924"/>
      <w:bookmarkStart w:id="476" w:name="_Toc172126733"/>
      <w:bookmarkStart w:id="477" w:name="_Toc412810761"/>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r w:rsidRPr="00CF30EA">
        <w:rPr>
          <w:lang w:val="en-GB"/>
        </w:rPr>
        <w:t>Coordinate Reference Systems (CRS)</w:t>
      </w:r>
      <w:bookmarkEnd w:id="476"/>
    </w:p>
    <w:bookmarkEnd w:id="477"/>
    <w:p w14:paraId="55B3E30B" w14:textId="760DB9C5" w:rsidR="00CB27C7" w:rsidRDefault="00CB27C7" w:rsidP="00AC357D">
      <w:pPr>
        <w:spacing w:after="120" w:line="240" w:lineRule="auto"/>
        <w:rPr>
          <w:rFonts w:cs="Arial"/>
          <w:lang w:val="en-GB"/>
        </w:rPr>
      </w:pPr>
      <w:r w:rsidRPr="00CF30EA">
        <w:rPr>
          <w:rFonts w:cs="Arial"/>
          <w:lang w:val="en-GB"/>
        </w:rPr>
        <w:t xml:space="preserve">To define the location of features using the S-100 </w:t>
      </w:r>
      <w:r w:rsidR="00AC357D">
        <w:rPr>
          <w:rFonts w:cs="Arial"/>
          <w:lang w:val="en-GB"/>
        </w:rPr>
        <w:t>F</w:t>
      </w:r>
      <w:r w:rsidRPr="00CF30EA">
        <w:rPr>
          <w:rFonts w:cs="Arial"/>
          <w:lang w:val="en-GB"/>
        </w:rPr>
        <w:t xml:space="preserve">ramework, one first needs to define a </w:t>
      </w:r>
      <w:r w:rsidR="00AC357D">
        <w:rPr>
          <w:rFonts w:cs="Arial"/>
          <w:lang w:val="en-GB"/>
        </w:rPr>
        <w:t>C</w:t>
      </w:r>
      <w:r w:rsidRPr="00CF30EA">
        <w:rPr>
          <w:rFonts w:cs="Arial"/>
          <w:lang w:val="en-GB"/>
        </w:rPr>
        <w:t xml:space="preserve">oordinate </w:t>
      </w:r>
      <w:r w:rsidR="00AC357D">
        <w:rPr>
          <w:rFonts w:cs="Arial"/>
          <w:lang w:val="en-GB"/>
        </w:rPr>
        <w:t>R</w:t>
      </w:r>
      <w:r w:rsidRPr="00CF30EA">
        <w:rPr>
          <w:rFonts w:cs="Arial"/>
          <w:lang w:val="en-GB"/>
        </w:rPr>
        <w:t xml:space="preserve">eference </w:t>
      </w:r>
      <w:r w:rsidR="00AC357D">
        <w:rPr>
          <w:rFonts w:cs="Arial"/>
          <w:lang w:val="en-GB"/>
        </w:rPr>
        <w:t>S</w:t>
      </w:r>
      <w:r w:rsidRPr="00CF30EA">
        <w:rPr>
          <w:rFonts w:cs="Arial"/>
          <w:lang w:val="en-GB"/>
        </w:rPr>
        <w:t xml:space="preserve">ystem (CRS). A </w:t>
      </w:r>
      <w:r w:rsidR="00AC357D">
        <w:rPr>
          <w:rFonts w:cs="Arial"/>
          <w:lang w:val="en-GB"/>
        </w:rPr>
        <w:t>C</w:t>
      </w:r>
      <w:r w:rsidRPr="00CF30EA">
        <w:rPr>
          <w:rFonts w:cs="Arial"/>
          <w:lang w:val="en-GB"/>
        </w:rPr>
        <w:t xml:space="preserve">oordinate </w:t>
      </w:r>
      <w:r w:rsidR="00AC357D">
        <w:rPr>
          <w:rFonts w:cs="Arial"/>
          <w:lang w:val="en-GB"/>
        </w:rPr>
        <w:t>R</w:t>
      </w:r>
      <w:r w:rsidRPr="00CF30EA">
        <w:rPr>
          <w:rFonts w:cs="Arial"/>
          <w:lang w:val="en-GB"/>
        </w:rPr>
        <w:t xml:space="preserve">eference </w:t>
      </w:r>
      <w:r w:rsidR="00AC357D">
        <w:rPr>
          <w:rFonts w:cs="Arial"/>
          <w:lang w:val="en-GB"/>
        </w:rPr>
        <w:t>S</w:t>
      </w:r>
      <w:r w:rsidRPr="00CF30EA">
        <w:rPr>
          <w:rFonts w:cs="Arial"/>
          <w:lang w:val="en-GB"/>
        </w:rPr>
        <w:t xml:space="preserve">ystem in two dimensions uses a coordinate pair, either X and Y for a Cartesian system or latitude and longitude for a geodetic/geographic system to define the location of a feature on a 2-D grid. However, if one wants to plot features in a 3-dimensional </w:t>
      </w:r>
      <w:r w:rsidR="00A86F5F">
        <w:rPr>
          <w:rFonts w:cs="Arial"/>
          <w:lang w:val="en-GB"/>
        </w:rPr>
        <w:t>C</w:t>
      </w:r>
      <w:r w:rsidRPr="00CF30EA">
        <w:rPr>
          <w:rFonts w:cs="Arial"/>
          <w:lang w:val="en-GB"/>
        </w:rPr>
        <w:t xml:space="preserve">oordinate </w:t>
      </w:r>
      <w:r w:rsidR="00A86F5F">
        <w:rPr>
          <w:rFonts w:cs="Arial"/>
          <w:lang w:val="en-GB"/>
        </w:rPr>
        <w:t>R</w:t>
      </w:r>
      <w:r w:rsidRPr="00CF30EA">
        <w:rPr>
          <w:rFonts w:cs="Arial"/>
          <w:lang w:val="en-GB"/>
        </w:rPr>
        <w:t xml:space="preserve">eference </w:t>
      </w:r>
      <w:r w:rsidR="00A86F5F">
        <w:rPr>
          <w:rFonts w:cs="Arial"/>
          <w:lang w:val="en-GB"/>
        </w:rPr>
        <w:t>S</w:t>
      </w:r>
      <w:r w:rsidRPr="00CF30EA">
        <w:rPr>
          <w:rFonts w:cs="Arial"/>
          <w:lang w:val="en-GB"/>
        </w:rPr>
        <w:t>ystem, where we now want to include depths on a nautical chart or elevations on a map, one needs to assign the depth or elevation as the third component. For Cartesian systems, one would use X, Y, Z as the triplet or for geodetic/geographic systems, one would use latitude, longitude and height. The height can be the ellipsoid height or any of the other vertical references (see Vertical Reference System below). Geodetic/geographic coordinates are more intuitive for positioning and navigation applications on or near the Earth’s surface while Cartesian coordinates are more appropriate if vectors are needed to accurately illustrate a graphical relationship between two or more points. If geodetic/geographic coordinates are specified, then the IHO recommends using the latest realisation of the World Geodetic System of 1984 (WGS 84).</w:t>
      </w:r>
    </w:p>
    <w:p w14:paraId="235CA1D0" w14:textId="77777777" w:rsidR="00A86F5F" w:rsidRPr="00CF30EA" w:rsidRDefault="00A86F5F" w:rsidP="00AC357D">
      <w:pPr>
        <w:spacing w:after="120" w:line="240" w:lineRule="auto"/>
        <w:rPr>
          <w:rFonts w:cs="Arial"/>
          <w:lang w:val="en-GB"/>
        </w:rPr>
      </w:pPr>
    </w:p>
    <w:p w14:paraId="22D6C300" w14:textId="0DAE5311" w:rsidR="00A67745" w:rsidRPr="00CF30EA" w:rsidRDefault="00A67745" w:rsidP="00A86F5F">
      <w:pPr>
        <w:pStyle w:val="Heading2"/>
        <w:tabs>
          <w:tab w:val="clear" w:pos="540"/>
          <w:tab w:val="clear" w:pos="700"/>
          <w:tab w:val="left" w:pos="709"/>
        </w:tabs>
        <w:spacing w:before="120" w:after="200" w:line="240" w:lineRule="auto"/>
        <w:ind w:left="709" w:hanging="709"/>
        <w:rPr>
          <w:lang w:val="en-GB"/>
        </w:rPr>
      </w:pPr>
      <w:bookmarkStart w:id="478" w:name="_Toc172126734"/>
      <w:r w:rsidRPr="00CF30EA">
        <w:rPr>
          <w:lang w:val="en-GB"/>
        </w:rPr>
        <w:t>Horizontal reference system</w:t>
      </w:r>
      <w:bookmarkEnd w:id="478"/>
    </w:p>
    <w:p w14:paraId="1256AF17" w14:textId="6CA60E26" w:rsidR="00B50A77" w:rsidRPr="00CF30EA" w:rsidRDefault="00B50A77" w:rsidP="00A86F5F">
      <w:pPr>
        <w:spacing w:after="120" w:line="240" w:lineRule="auto"/>
        <w:rPr>
          <w:lang w:val="en-GB"/>
        </w:rPr>
      </w:pPr>
      <w:r w:rsidRPr="00CF30EA">
        <w:rPr>
          <w:lang w:val="en-GB"/>
        </w:rPr>
        <w:t xml:space="preserve">For products based on the S-100 </w:t>
      </w:r>
      <w:r w:rsidR="00A86F5F">
        <w:rPr>
          <w:lang w:val="en-GB"/>
        </w:rPr>
        <w:t>F</w:t>
      </w:r>
      <w:r w:rsidRPr="00CF30EA">
        <w:rPr>
          <w:lang w:val="en-GB"/>
        </w:rPr>
        <w:t xml:space="preserve">ramework, including this </w:t>
      </w:r>
      <w:r w:rsidR="00A86F5F">
        <w:rPr>
          <w:lang w:val="en-GB"/>
        </w:rPr>
        <w:t>S</w:t>
      </w:r>
      <w:r w:rsidRPr="00CF30EA">
        <w:rPr>
          <w:lang w:val="en-GB"/>
        </w:rPr>
        <w:t xml:space="preserve">tandard for </w:t>
      </w:r>
      <w:r w:rsidR="00D8092E" w:rsidRPr="00CF30EA">
        <w:rPr>
          <w:lang w:val="en-GB"/>
        </w:rPr>
        <w:t>S-111</w:t>
      </w:r>
      <w:r w:rsidRPr="00CF30EA">
        <w:rPr>
          <w:lang w:val="en-GB"/>
        </w:rPr>
        <w:t xml:space="preserve"> products, the geodetic/geographic </w:t>
      </w:r>
      <w:r w:rsidR="00A86F5F">
        <w:rPr>
          <w:lang w:val="en-GB"/>
        </w:rPr>
        <w:t>C</w:t>
      </w:r>
      <w:r w:rsidRPr="00CF30EA">
        <w:rPr>
          <w:lang w:val="en-GB"/>
        </w:rPr>
        <w:t xml:space="preserve">oordinate </w:t>
      </w:r>
      <w:r w:rsidR="00A86F5F">
        <w:rPr>
          <w:lang w:val="en-GB"/>
        </w:rPr>
        <w:t>R</w:t>
      </w:r>
      <w:r w:rsidRPr="00CF30EA">
        <w:rPr>
          <w:lang w:val="en-GB"/>
        </w:rPr>
        <w:t xml:space="preserve">eference </w:t>
      </w:r>
      <w:r w:rsidR="00A86F5F">
        <w:rPr>
          <w:lang w:val="en-GB"/>
        </w:rPr>
        <w:t>S</w:t>
      </w:r>
      <w:r w:rsidRPr="00CF30EA">
        <w:rPr>
          <w:lang w:val="en-GB"/>
        </w:rPr>
        <w:t>ystem must be of the form EPSG:xxxx (</w:t>
      </w:r>
      <w:r w:rsidR="00813C85">
        <w:rPr>
          <w:lang w:val="en-GB"/>
        </w:rPr>
        <w:t xml:space="preserve">with </w:t>
      </w:r>
      <w:r w:rsidRPr="00CF30EA">
        <w:rPr>
          <w:lang w:val="en-GB"/>
        </w:rPr>
        <w:t>WGS 84</w:t>
      </w:r>
      <w:r w:rsidR="00813C85">
        <w:rPr>
          <w:lang w:val="en-GB"/>
        </w:rPr>
        <w:t xml:space="preserve"> as base datum</w:t>
      </w:r>
      <w:r w:rsidRPr="00CF30EA">
        <w:rPr>
          <w:lang w:val="en-GB"/>
        </w:rPr>
        <w:t xml:space="preserve">). The generic form/code for the WGS 84 frame is EPSG:4326 while the latest and most widely adopted realisation of the WGS 84 reference frame </w:t>
      </w:r>
      <w:r w:rsidR="00813C85">
        <w:rPr>
          <w:lang w:val="en-GB"/>
        </w:rPr>
        <w:t>as of 2022 was</w:t>
      </w:r>
      <w:r w:rsidR="00813C85" w:rsidRPr="00CF30EA">
        <w:rPr>
          <w:lang w:val="en-GB"/>
        </w:rPr>
        <w:t xml:space="preserve"> </w:t>
      </w:r>
      <w:r w:rsidRPr="00CF30EA">
        <w:rPr>
          <w:lang w:val="en-GB"/>
        </w:rPr>
        <w:t xml:space="preserve">EPSG:9057. The full reference to EPSG can be found at </w:t>
      </w:r>
      <w:hyperlink r:id="rId32" w:history="1">
        <w:r w:rsidR="00813C85" w:rsidRPr="008E4646">
          <w:rPr>
            <w:rStyle w:val="Hyperlink"/>
            <w:lang w:val="en-GB"/>
          </w:rPr>
          <w:t>https://epsg.org</w:t>
        </w:r>
      </w:hyperlink>
      <w:r w:rsidR="00813C85">
        <w:rPr>
          <w:lang w:val="en-GB"/>
        </w:rPr>
        <w:t xml:space="preserve"> </w:t>
      </w:r>
      <w:r w:rsidRPr="00CF30EA">
        <w:rPr>
          <w:lang w:val="en-GB"/>
        </w:rPr>
        <w:t>and other EPSG references for recent WGS 84 realisations are given below:</w:t>
      </w:r>
    </w:p>
    <w:p w14:paraId="2287BD08" w14:textId="3D75C3D0" w:rsidR="00B50A77" w:rsidRDefault="00B50A77" w:rsidP="00A86F5F">
      <w:pPr>
        <w:spacing w:after="120" w:line="240" w:lineRule="auto"/>
        <w:ind w:left="284"/>
        <w:jc w:val="left"/>
        <w:rPr>
          <w:lang w:val="en-GB"/>
        </w:rPr>
      </w:pPr>
      <w:r w:rsidRPr="00CF30EA">
        <w:rPr>
          <w:lang w:val="en-GB"/>
        </w:rPr>
        <w:t>WGS 84 (generic)</w:t>
      </w:r>
      <w:r w:rsidRPr="00CF30EA">
        <w:rPr>
          <w:lang w:val="en-GB"/>
        </w:rPr>
        <w:tab/>
      </w:r>
      <w:r w:rsidRPr="00CF30EA">
        <w:rPr>
          <w:lang w:val="en-GB"/>
        </w:rPr>
        <w:tab/>
      </w:r>
      <w:r w:rsidR="00813C85">
        <w:rPr>
          <w:lang w:val="en-GB"/>
        </w:rPr>
        <w:tab/>
      </w:r>
      <w:r w:rsidR="00813C85">
        <w:rPr>
          <w:lang w:val="en-GB"/>
        </w:rPr>
        <w:tab/>
      </w:r>
      <w:r w:rsidRPr="00CF30EA">
        <w:rPr>
          <w:lang w:val="en-GB"/>
        </w:rPr>
        <w:t>ESPG:4326</w:t>
      </w:r>
    </w:p>
    <w:p w14:paraId="3F7860C0" w14:textId="761FF450" w:rsidR="00813C85" w:rsidRDefault="00813C85" w:rsidP="00813C85">
      <w:pPr>
        <w:spacing w:after="120" w:line="240" w:lineRule="auto"/>
        <w:ind w:left="284"/>
        <w:jc w:val="left"/>
        <w:rPr>
          <w:lang w:val="en-GB"/>
        </w:rPr>
      </w:pPr>
      <w:r>
        <w:rPr>
          <w:lang w:val="en-GB"/>
        </w:rPr>
        <w:t>WGS 84(G2296)</w:t>
      </w:r>
      <w:r>
        <w:rPr>
          <w:lang w:val="en-GB"/>
        </w:rPr>
        <w:tab/>
      </w:r>
      <w:r>
        <w:rPr>
          <w:lang w:val="en-GB"/>
        </w:rPr>
        <w:tab/>
      </w:r>
      <w:r>
        <w:rPr>
          <w:lang w:val="en-GB"/>
        </w:rPr>
        <w:tab/>
      </w:r>
      <w:r>
        <w:rPr>
          <w:lang w:val="en-GB"/>
        </w:rPr>
        <w:tab/>
      </w:r>
      <w:r w:rsidR="00235177">
        <w:rPr>
          <w:lang w:val="en-GB"/>
        </w:rPr>
        <w:t>EPSG:10606</w:t>
      </w:r>
    </w:p>
    <w:p w14:paraId="08248C08" w14:textId="77777777" w:rsidR="00813C85" w:rsidRDefault="00813C85" w:rsidP="00813C85">
      <w:pPr>
        <w:spacing w:after="120" w:line="240" w:lineRule="auto"/>
        <w:ind w:left="284"/>
        <w:jc w:val="left"/>
        <w:rPr>
          <w:lang w:val="en-GB"/>
        </w:rPr>
      </w:pPr>
      <w:r>
        <w:rPr>
          <w:lang w:val="en-GB"/>
        </w:rPr>
        <w:t>WGS 84(G2139)</w:t>
      </w:r>
      <w:r>
        <w:rPr>
          <w:lang w:val="en-GB"/>
        </w:rPr>
        <w:tab/>
      </w:r>
      <w:r>
        <w:rPr>
          <w:lang w:val="en-GB"/>
        </w:rPr>
        <w:tab/>
      </w:r>
      <w:r>
        <w:rPr>
          <w:lang w:val="en-GB"/>
        </w:rPr>
        <w:tab/>
      </w:r>
      <w:r>
        <w:rPr>
          <w:lang w:val="en-GB"/>
        </w:rPr>
        <w:tab/>
        <w:t>EPSG:9755</w:t>
      </w:r>
      <w:r>
        <w:rPr>
          <w:lang w:val="en-GB"/>
        </w:rPr>
        <w:tab/>
      </w:r>
      <w:r>
        <w:rPr>
          <w:lang w:val="en-GB"/>
        </w:rPr>
        <w:tab/>
        <w:t>Valid epoch 2016:0</w:t>
      </w:r>
    </w:p>
    <w:p w14:paraId="4C6B8DCF" w14:textId="3FB72763" w:rsidR="00B50A77" w:rsidRPr="00CF30EA" w:rsidRDefault="00B50A77" w:rsidP="00A86F5F">
      <w:pPr>
        <w:spacing w:after="120" w:line="240" w:lineRule="auto"/>
        <w:ind w:left="284"/>
        <w:jc w:val="left"/>
        <w:rPr>
          <w:lang w:val="en-GB"/>
        </w:rPr>
      </w:pPr>
      <w:r w:rsidRPr="00CF30EA">
        <w:rPr>
          <w:lang w:val="en-GB"/>
        </w:rPr>
        <w:t>WGS 84(G1762)</w:t>
      </w:r>
      <w:r w:rsidRPr="00CF30EA">
        <w:rPr>
          <w:lang w:val="en-GB"/>
        </w:rPr>
        <w:tab/>
      </w:r>
      <w:r w:rsidRPr="00CF30EA">
        <w:rPr>
          <w:lang w:val="en-GB"/>
        </w:rPr>
        <w:tab/>
      </w:r>
      <w:r w:rsidR="00813C85">
        <w:rPr>
          <w:lang w:val="en-GB"/>
        </w:rPr>
        <w:tab/>
      </w:r>
      <w:r w:rsidR="00813C85">
        <w:rPr>
          <w:lang w:val="en-GB"/>
        </w:rPr>
        <w:tab/>
      </w:r>
      <w:r w:rsidRPr="00CF30EA">
        <w:rPr>
          <w:lang w:val="en-GB"/>
        </w:rPr>
        <w:t>EPSG:9057</w:t>
      </w:r>
      <w:r w:rsidRPr="00CF30EA">
        <w:rPr>
          <w:lang w:val="en-GB"/>
        </w:rPr>
        <w:tab/>
      </w:r>
      <w:r w:rsidRPr="00CF30EA">
        <w:rPr>
          <w:lang w:val="en-GB"/>
        </w:rPr>
        <w:tab/>
        <w:t>Valid epoch 2005.0</w:t>
      </w:r>
    </w:p>
    <w:p w14:paraId="552C16FD" w14:textId="2A25A1F0" w:rsidR="00B50A77" w:rsidRPr="00CF30EA" w:rsidRDefault="00B50A77" w:rsidP="00A86F5F">
      <w:pPr>
        <w:spacing w:after="120" w:line="240" w:lineRule="auto"/>
        <w:ind w:left="284"/>
        <w:jc w:val="left"/>
        <w:rPr>
          <w:lang w:val="en-GB"/>
        </w:rPr>
      </w:pPr>
      <w:r w:rsidRPr="00CF30EA">
        <w:rPr>
          <w:lang w:val="en-GB"/>
        </w:rPr>
        <w:t>WGS 84(G1674)</w:t>
      </w:r>
      <w:r w:rsidRPr="00CF30EA">
        <w:rPr>
          <w:lang w:val="en-GB"/>
        </w:rPr>
        <w:tab/>
      </w:r>
      <w:r w:rsidRPr="00CF30EA">
        <w:rPr>
          <w:lang w:val="en-GB"/>
        </w:rPr>
        <w:tab/>
      </w:r>
      <w:r w:rsidR="00813C85">
        <w:rPr>
          <w:lang w:val="en-GB"/>
        </w:rPr>
        <w:tab/>
      </w:r>
      <w:r w:rsidR="00813C85">
        <w:rPr>
          <w:lang w:val="en-GB"/>
        </w:rPr>
        <w:tab/>
      </w:r>
      <w:r w:rsidRPr="00CF30EA">
        <w:rPr>
          <w:lang w:val="en-GB"/>
        </w:rPr>
        <w:t>EPSG:9056</w:t>
      </w:r>
      <w:r w:rsidRPr="00CF30EA">
        <w:rPr>
          <w:lang w:val="en-GB"/>
        </w:rPr>
        <w:tab/>
      </w:r>
      <w:r w:rsidRPr="00CF30EA">
        <w:rPr>
          <w:lang w:val="en-GB"/>
        </w:rPr>
        <w:tab/>
        <w:t>Valid epoch 2005.0</w:t>
      </w:r>
    </w:p>
    <w:p w14:paraId="177ACB1E" w14:textId="700D0AEC" w:rsidR="00B50A77" w:rsidRDefault="00B50A77" w:rsidP="00A86F5F">
      <w:pPr>
        <w:spacing w:after="120" w:line="240" w:lineRule="auto"/>
        <w:ind w:left="284"/>
        <w:jc w:val="left"/>
        <w:rPr>
          <w:lang w:val="en-GB"/>
        </w:rPr>
      </w:pPr>
      <w:r w:rsidRPr="00CF30EA">
        <w:rPr>
          <w:lang w:val="en-GB"/>
        </w:rPr>
        <w:t>WGS 84(G1150)</w:t>
      </w:r>
      <w:r w:rsidRPr="00CF30EA">
        <w:rPr>
          <w:lang w:val="en-GB"/>
        </w:rPr>
        <w:tab/>
      </w:r>
      <w:r w:rsidRPr="00CF30EA">
        <w:rPr>
          <w:lang w:val="en-GB"/>
        </w:rPr>
        <w:tab/>
      </w:r>
      <w:r w:rsidR="00813C85">
        <w:rPr>
          <w:lang w:val="en-GB"/>
        </w:rPr>
        <w:tab/>
      </w:r>
      <w:r w:rsidR="00813C85">
        <w:rPr>
          <w:lang w:val="en-GB"/>
        </w:rPr>
        <w:tab/>
      </w:r>
      <w:r w:rsidRPr="00CF30EA">
        <w:rPr>
          <w:lang w:val="en-GB"/>
        </w:rPr>
        <w:t>EPSG:9055</w:t>
      </w:r>
      <w:r w:rsidRPr="00CF30EA">
        <w:rPr>
          <w:lang w:val="en-GB"/>
        </w:rPr>
        <w:tab/>
      </w:r>
      <w:r w:rsidRPr="00CF30EA">
        <w:rPr>
          <w:lang w:val="en-GB"/>
        </w:rPr>
        <w:tab/>
        <w:t>Valid epoch 2001.0</w:t>
      </w:r>
    </w:p>
    <w:p w14:paraId="6CAFB71E" w14:textId="77777777" w:rsidR="00813C85" w:rsidRDefault="00813C85" w:rsidP="00813C85">
      <w:pPr>
        <w:spacing w:after="120" w:line="240" w:lineRule="auto"/>
        <w:ind w:left="284"/>
        <w:jc w:val="left"/>
        <w:rPr>
          <w:lang w:val="en-GB"/>
        </w:rPr>
      </w:pPr>
      <w:r w:rsidRPr="004C3771">
        <w:rPr>
          <w:lang w:val="en-GB"/>
        </w:rPr>
        <w:t>WGS 84 / UTM Zone 1N to Zone 60N</w:t>
      </w:r>
      <w:r>
        <w:rPr>
          <w:lang w:val="en-GB"/>
        </w:rPr>
        <w:tab/>
        <w:t>EPSG:32601 – EPSG:32660</w:t>
      </w:r>
    </w:p>
    <w:p w14:paraId="2C10E2F3" w14:textId="77777777" w:rsidR="00813C85" w:rsidRDefault="00813C85" w:rsidP="00813C85">
      <w:pPr>
        <w:spacing w:after="120" w:line="240" w:lineRule="auto"/>
        <w:ind w:left="284"/>
        <w:jc w:val="left"/>
        <w:rPr>
          <w:lang w:val="en-GB"/>
        </w:rPr>
      </w:pPr>
      <w:r w:rsidRPr="004C3771">
        <w:rPr>
          <w:lang w:val="en-GB"/>
        </w:rPr>
        <w:lastRenderedPageBreak/>
        <w:t>WGS 84 / UTM Zone 1S to Zone 60S</w:t>
      </w:r>
      <w:r>
        <w:rPr>
          <w:lang w:val="en-GB"/>
        </w:rPr>
        <w:tab/>
        <w:t>EPSG:</w:t>
      </w:r>
      <w:r w:rsidRPr="004C3771">
        <w:rPr>
          <w:lang w:val="en-GB"/>
        </w:rPr>
        <w:t xml:space="preserve">32701 </w:t>
      </w:r>
      <w:r>
        <w:rPr>
          <w:lang w:val="en-GB"/>
        </w:rPr>
        <w:t>– EPSG:</w:t>
      </w:r>
      <w:r w:rsidRPr="004C3771">
        <w:rPr>
          <w:lang w:val="en-GB"/>
        </w:rPr>
        <w:t>32760</w:t>
      </w:r>
    </w:p>
    <w:p w14:paraId="1EDF513B" w14:textId="77777777" w:rsidR="00813C85" w:rsidRDefault="00813C85" w:rsidP="00813C85">
      <w:pPr>
        <w:spacing w:after="120" w:line="240" w:lineRule="auto"/>
        <w:ind w:left="284"/>
        <w:jc w:val="left"/>
        <w:rPr>
          <w:lang w:val="en-GB"/>
        </w:rPr>
      </w:pPr>
      <w:r w:rsidRPr="004C3771">
        <w:rPr>
          <w:lang w:val="en-GB"/>
        </w:rPr>
        <w:t>WGS 84 / UPS North (E,N)</w:t>
      </w:r>
      <w:r>
        <w:rPr>
          <w:lang w:val="en-GB"/>
        </w:rPr>
        <w:tab/>
      </w:r>
      <w:r>
        <w:rPr>
          <w:lang w:val="en-GB"/>
        </w:rPr>
        <w:tab/>
      </w:r>
      <w:r>
        <w:rPr>
          <w:lang w:val="en-GB"/>
        </w:rPr>
        <w:tab/>
        <w:t>EPSG:5041</w:t>
      </w:r>
    </w:p>
    <w:p w14:paraId="783C0CD0" w14:textId="77777777" w:rsidR="00813C85" w:rsidRPr="003A655F" w:rsidRDefault="00813C85" w:rsidP="00813C85">
      <w:pPr>
        <w:spacing w:after="120" w:line="240" w:lineRule="auto"/>
        <w:ind w:left="284"/>
        <w:jc w:val="left"/>
        <w:rPr>
          <w:lang w:val="en-GB"/>
        </w:rPr>
      </w:pPr>
      <w:r w:rsidRPr="004C3771">
        <w:rPr>
          <w:lang w:val="en-GB"/>
        </w:rPr>
        <w:t>WGS 84 / UPS South (E,N)</w:t>
      </w:r>
      <w:r>
        <w:rPr>
          <w:lang w:val="en-GB"/>
        </w:rPr>
        <w:tab/>
      </w:r>
      <w:r>
        <w:rPr>
          <w:lang w:val="en-GB"/>
        </w:rPr>
        <w:tab/>
      </w:r>
      <w:r>
        <w:rPr>
          <w:lang w:val="en-GB"/>
        </w:rPr>
        <w:tab/>
        <w:t>EPSG:5042</w:t>
      </w:r>
    </w:p>
    <w:p w14:paraId="4A10BD25" w14:textId="77777777" w:rsidR="00813C85" w:rsidRPr="00CF30EA" w:rsidRDefault="00813C85" w:rsidP="00A86F5F">
      <w:pPr>
        <w:spacing w:after="120" w:line="240" w:lineRule="auto"/>
        <w:ind w:left="284"/>
        <w:jc w:val="left"/>
        <w:rPr>
          <w:lang w:val="en-GB"/>
        </w:rPr>
      </w:pPr>
    </w:p>
    <w:p w14:paraId="0CE320F6" w14:textId="3979B114" w:rsidR="00B50A77" w:rsidRPr="00CF30EA" w:rsidRDefault="00B50A77" w:rsidP="00A86F5F">
      <w:pPr>
        <w:tabs>
          <w:tab w:val="left" w:pos="3828"/>
        </w:tabs>
        <w:spacing w:after="60" w:line="240" w:lineRule="auto"/>
        <w:jc w:val="left"/>
        <w:rPr>
          <w:lang w:val="en-GB"/>
        </w:rPr>
      </w:pPr>
      <w:r w:rsidRPr="00CF30EA">
        <w:rPr>
          <w:b/>
          <w:lang w:val="en-GB"/>
        </w:rPr>
        <w:t xml:space="preserve">Coordinate </w:t>
      </w:r>
      <w:r w:rsidR="00A86F5F">
        <w:rPr>
          <w:b/>
          <w:lang w:val="en-GB"/>
        </w:rPr>
        <w:t>R</w:t>
      </w:r>
      <w:r w:rsidRPr="00CF30EA">
        <w:rPr>
          <w:b/>
          <w:lang w:val="en-GB"/>
        </w:rPr>
        <w:t xml:space="preserve">eference </w:t>
      </w:r>
      <w:r w:rsidR="00A86F5F">
        <w:rPr>
          <w:b/>
          <w:lang w:val="en-GB"/>
        </w:rPr>
        <w:t>S</w:t>
      </w:r>
      <w:r w:rsidRPr="00CF30EA">
        <w:rPr>
          <w:b/>
          <w:lang w:val="en-GB"/>
        </w:rPr>
        <w:t xml:space="preserve">ystem: </w:t>
      </w:r>
      <w:r w:rsidRPr="00CF30EA">
        <w:rPr>
          <w:b/>
          <w:lang w:val="en-GB"/>
        </w:rPr>
        <w:tab/>
      </w:r>
      <w:r w:rsidRPr="00CF30EA">
        <w:rPr>
          <w:lang w:val="en-GB"/>
        </w:rPr>
        <w:t>EPSG:9057 (WGS 84)</w:t>
      </w:r>
      <w:r w:rsidR="00813C85">
        <w:rPr>
          <w:lang w:val="en-GB"/>
        </w:rPr>
        <w:t xml:space="preserve"> </w:t>
      </w:r>
      <w:r w:rsidR="00813C85" w:rsidRPr="00813C85">
        <w:rPr>
          <w:lang w:val="en-GB"/>
        </w:rPr>
        <w:t>or another reference system  listed above</w:t>
      </w:r>
    </w:p>
    <w:p w14:paraId="00742DB3" w14:textId="77777777" w:rsidR="00B50A77" w:rsidRPr="00CF30EA" w:rsidRDefault="00B50A77" w:rsidP="00A86F5F">
      <w:pPr>
        <w:tabs>
          <w:tab w:val="left" w:pos="3828"/>
        </w:tabs>
        <w:spacing w:after="60" w:line="240" w:lineRule="auto"/>
        <w:jc w:val="left"/>
        <w:rPr>
          <w:b/>
          <w:lang w:val="en-GB"/>
        </w:rPr>
      </w:pPr>
      <w:r w:rsidRPr="00CF30EA">
        <w:rPr>
          <w:b/>
          <w:lang w:val="en-GB"/>
        </w:rPr>
        <w:t>Datum:</w:t>
      </w:r>
      <w:r w:rsidRPr="00CF30EA">
        <w:rPr>
          <w:b/>
          <w:lang w:val="en-GB"/>
        </w:rPr>
        <w:tab/>
      </w:r>
      <w:r w:rsidRPr="00CF30EA">
        <w:rPr>
          <w:lang w:val="en-GB"/>
        </w:rPr>
        <w:t>WGS 84 defined by NGA</w:t>
      </w:r>
    </w:p>
    <w:p w14:paraId="0409E594" w14:textId="7B6313E3" w:rsidR="00B50A77" w:rsidRPr="00CF30EA" w:rsidRDefault="00B50A77" w:rsidP="00A86F5F">
      <w:pPr>
        <w:tabs>
          <w:tab w:val="left" w:pos="3828"/>
          <w:tab w:val="left" w:pos="4900"/>
        </w:tabs>
        <w:spacing w:after="60" w:line="240" w:lineRule="auto"/>
        <w:jc w:val="left"/>
        <w:rPr>
          <w:lang w:val="en-GB"/>
        </w:rPr>
      </w:pPr>
      <w:r w:rsidRPr="00CF30EA">
        <w:rPr>
          <w:b/>
          <w:lang w:val="en-GB"/>
        </w:rPr>
        <w:t xml:space="preserve">Projection: </w:t>
      </w:r>
      <w:r w:rsidRPr="00CF30EA">
        <w:rPr>
          <w:b/>
          <w:lang w:val="en-GB"/>
        </w:rPr>
        <w:tab/>
      </w:r>
      <w:r w:rsidRPr="00CF30EA">
        <w:rPr>
          <w:lang w:val="en-GB"/>
        </w:rPr>
        <w:t>None</w:t>
      </w:r>
      <w:r w:rsidR="00813C85">
        <w:rPr>
          <w:lang w:val="en-GB"/>
        </w:rPr>
        <w:t xml:space="preserve"> / UTM / UPS</w:t>
      </w:r>
    </w:p>
    <w:p w14:paraId="0AB8FF11" w14:textId="52725DC5" w:rsidR="00B50A77" w:rsidRPr="00CF30EA" w:rsidRDefault="00B50A77" w:rsidP="00A86F5F">
      <w:pPr>
        <w:tabs>
          <w:tab w:val="left" w:pos="3828"/>
        </w:tabs>
        <w:spacing w:after="60" w:line="240" w:lineRule="auto"/>
        <w:ind w:left="3828" w:hanging="3828"/>
        <w:jc w:val="left"/>
        <w:rPr>
          <w:lang w:val="en-GB"/>
        </w:rPr>
      </w:pPr>
      <w:r w:rsidRPr="00CF30EA">
        <w:rPr>
          <w:b/>
          <w:lang w:val="en-GB"/>
        </w:rPr>
        <w:t>Horizontal Units:</w:t>
      </w:r>
      <w:r w:rsidRPr="00CF30EA">
        <w:rPr>
          <w:lang w:val="en-GB"/>
        </w:rPr>
        <w:tab/>
      </w:r>
      <w:r w:rsidR="00813C85">
        <w:rPr>
          <w:lang w:val="en-GB"/>
        </w:rPr>
        <w:t>D</w:t>
      </w:r>
      <w:r w:rsidRPr="00CF30EA">
        <w:rPr>
          <w:lang w:val="en-GB"/>
        </w:rPr>
        <w:t>ecimal degrees</w:t>
      </w:r>
      <w:r w:rsidR="00F76B24" w:rsidRPr="00CF30EA">
        <w:rPr>
          <w:lang w:val="en-GB"/>
        </w:rPr>
        <w:t xml:space="preserve"> </w:t>
      </w:r>
      <w:r w:rsidR="00813C85">
        <w:rPr>
          <w:lang w:val="en-GB"/>
        </w:rPr>
        <w:t>/ Easting and northing</w:t>
      </w:r>
    </w:p>
    <w:p w14:paraId="761DD2CC" w14:textId="08843F7D" w:rsidR="00B50A77" w:rsidRPr="00CF30EA" w:rsidRDefault="00B50A77" w:rsidP="00A86F5F">
      <w:pPr>
        <w:tabs>
          <w:tab w:val="left" w:pos="3828"/>
          <w:tab w:val="left" w:pos="4770"/>
        </w:tabs>
        <w:spacing w:after="60" w:line="240" w:lineRule="auto"/>
        <w:jc w:val="left"/>
        <w:rPr>
          <w:lang w:val="en-GB"/>
        </w:rPr>
      </w:pPr>
      <w:r w:rsidRPr="00CF30EA">
        <w:rPr>
          <w:b/>
          <w:lang w:val="en-GB"/>
        </w:rPr>
        <w:t xml:space="preserve">Coordinate </w:t>
      </w:r>
      <w:r w:rsidR="00A86F5F">
        <w:rPr>
          <w:b/>
          <w:lang w:val="en-GB"/>
        </w:rPr>
        <w:t>R</w:t>
      </w:r>
      <w:r w:rsidRPr="00CF30EA">
        <w:rPr>
          <w:b/>
          <w:lang w:val="en-GB"/>
        </w:rPr>
        <w:t xml:space="preserve">eference </w:t>
      </w:r>
      <w:r w:rsidR="00A86F5F">
        <w:rPr>
          <w:b/>
          <w:lang w:val="en-GB"/>
        </w:rPr>
        <w:t>S</w:t>
      </w:r>
      <w:r w:rsidRPr="00CF30EA">
        <w:rPr>
          <w:b/>
          <w:lang w:val="en-GB"/>
        </w:rPr>
        <w:t xml:space="preserve">ystem </w:t>
      </w:r>
      <w:r w:rsidR="00A86F5F">
        <w:rPr>
          <w:b/>
          <w:lang w:val="en-GB"/>
        </w:rPr>
        <w:t>R</w:t>
      </w:r>
      <w:r w:rsidRPr="00CF30EA">
        <w:rPr>
          <w:b/>
          <w:lang w:val="en-GB"/>
        </w:rPr>
        <w:t>egistry:</w:t>
      </w:r>
      <w:r w:rsidRPr="00CF30EA">
        <w:rPr>
          <w:lang w:val="en-GB"/>
        </w:rPr>
        <w:t xml:space="preserve"> </w:t>
      </w:r>
      <w:r w:rsidRPr="00CF30EA">
        <w:rPr>
          <w:lang w:val="en-GB"/>
        </w:rPr>
        <w:tab/>
      </w:r>
      <w:r w:rsidR="00813C85" w:rsidRPr="006674C5">
        <w:t>EPSG Geodetic Parameter Registry</w:t>
      </w:r>
      <w:r w:rsidRPr="00CF30EA">
        <w:rPr>
          <w:lang w:val="en-GB"/>
        </w:rPr>
        <w:t xml:space="preserve"> </w:t>
      </w:r>
    </w:p>
    <w:p w14:paraId="712CCFB4" w14:textId="77777777" w:rsidR="00B50A77" w:rsidRPr="00CF30EA" w:rsidRDefault="00B50A77" w:rsidP="00A86F5F">
      <w:pPr>
        <w:tabs>
          <w:tab w:val="left" w:pos="3828"/>
          <w:tab w:val="left" w:pos="4900"/>
        </w:tabs>
        <w:spacing w:after="60" w:line="240" w:lineRule="auto"/>
        <w:jc w:val="left"/>
        <w:rPr>
          <w:lang w:val="en-GB"/>
        </w:rPr>
      </w:pPr>
      <w:r w:rsidRPr="00CF30EA">
        <w:rPr>
          <w:b/>
          <w:lang w:val="en-GB"/>
        </w:rPr>
        <w:t>Date type (according to ISO 19115-1):</w:t>
      </w:r>
      <w:r w:rsidRPr="00CF30EA">
        <w:rPr>
          <w:lang w:val="en-GB"/>
        </w:rPr>
        <w:t xml:space="preserve">  </w:t>
      </w:r>
      <w:r w:rsidRPr="00CF30EA">
        <w:rPr>
          <w:lang w:val="en-GB"/>
        </w:rPr>
        <w:tab/>
        <w:t>002 - publication</w:t>
      </w:r>
      <w:r w:rsidRPr="00CF30EA">
        <w:rPr>
          <w:lang w:val="en-GB"/>
        </w:rPr>
        <w:tab/>
      </w:r>
    </w:p>
    <w:p w14:paraId="5F291883" w14:textId="77777777" w:rsidR="00B50A77" w:rsidRDefault="00B50A77" w:rsidP="00A86F5F">
      <w:pPr>
        <w:tabs>
          <w:tab w:val="left" w:pos="3828"/>
        </w:tabs>
        <w:spacing w:after="120" w:line="240" w:lineRule="auto"/>
        <w:ind w:left="4802" w:hanging="4802"/>
        <w:jc w:val="left"/>
        <w:rPr>
          <w:lang w:val="en-GB"/>
        </w:rPr>
      </w:pPr>
      <w:r w:rsidRPr="00CF30EA">
        <w:rPr>
          <w:b/>
          <w:lang w:val="en-GB"/>
        </w:rPr>
        <w:t>Responsible party:</w:t>
      </w:r>
      <w:r w:rsidRPr="00CF30EA">
        <w:rPr>
          <w:lang w:val="en-GB"/>
        </w:rPr>
        <w:t xml:space="preserve">  </w:t>
      </w:r>
      <w:r w:rsidRPr="00CF30EA">
        <w:rPr>
          <w:lang w:val="en-GB"/>
        </w:rPr>
        <w:tab/>
        <w:t>International Association of Oil and Gas Producers (IOGP)</w:t>
      </w:r>
    </w:p>
    <w:p w14:paraId="085EA58F" w14:textId="121D88CC" w:rsidR="00A86F5F" w:rsidRPr="00A86F5F" w:rsidRDefault="00813C85" w:rsidP="0090272D">
      <w:pPr>
        <w:rPr>
          <w:lang w:val="en-GB"/>
        </w:rPr>
      </w:pPr>
      <w:r w:rsidRPr="00813C85">
        <w:rPr>
          <w:lang w:val="en-GB"/>
        </w:rPr>
        <w:t>Producers of S-1</w:t>
      </w:r>
      <w:r w:rsidR="00D225E9">
        <w:rPr>
          <w:lang w:val="en-GB"/>
        </w:rPr>
        <w:t>11</w:t>
      </w:r>
      <w:r w:rsidRPr="00813C85">
        <w:rPr>
          <w:lang w:val="en-GB"/>
        </w:rPr>
        <w:t xml:space="preserve"> data must use the same </w:t>
      </w:r>
      <w:r w:rsidR="00AD2F1E">
        <w:rPr>
          <w:lang w:val="en-GB"/>
        </w:rPr>
        <w:t>CRS/</w:t>
      </w:r>
      <w:r w:rsidRPr="00813C85">
        <w:rPr>
          <w:lang w:val="en-GB"/>
        </w:rPr>
        <w:t>projection as the underlying S-101 dataset and should endeavour to use the same realisation.</w:t>
      </w:r>
      <w:r w:rsidR="00AD2F1E" w:rsidRPr="00AD2F1E">
        <w:t xml:space="preserve"> </w:t>
      </w:r>
      <w:r w:rsidR="00AD2F1E" w:rsidRPr="00AD2F1E">
        <w:rPr>
          <w:lang w:val="en-GB"/>
        </w:rPr>
        <w:t>(Reference system information encoded in datasets must be such that application software can automatically match reference system information encoded in different data products, especially S-101/S-104.)</w:t>
      </w:r>
    </w:p>
    <w:p w14:paraId="0F3830E4" w14:textId="300547F9" w:rsidR="009C7997" w:rsidRPr="00CF30EA" w:rsidRDefault="009C7997" w:rsidP="00A86F5F">
      <w:pPr>
        <w:pStyle w:val="Heading2"/>
        <w:tabs>
          <w:tab w:val="clear" w:pos="540"/>
          <w:tab w:val="clear" w:pos="700"/>
          <w:tab w:val="left" w:pos="709"/>
        </w:tabs>
        <w:spacing w:before="120" w:after="200" w:line="240" w:lineRule="auto"/>
        <w:ind w:left="709" w:hanging="709"/>
        <w:rPr>
          <w:lang w:val="en-GB"/>
        </w:rPr>
      </w:pPr>
      <w:bookmarkStart w:id="479" w:name="_Toc172126735"/>
      <w:r w:rsidRPr="00CF30EA">
        <w:rPr>
          <w:lang w:val="en-GB"/>
        </w:rPr>
        <w:t>Vertical reference system</w:t>
      </w:r>
      <w:bookmarkEnd w:id="479"/>
    </w:p>
    <w:p w14:paraId="09E50AE4" w14:textId="30615856" w:rsidR="00C31B8D" w:rsidRPr="00CF30EA" w:rsidRDefault="00C31B8D" w:rsidP="00A86F5F">
      <w:pPr>
        <w:tabs>
          <w:tab w:val="left" w:pos="4800"/>
          <w:tab w:val="left" w:pos="4900"/>
        </w:tabs>
        <w:spacing w:after="120" w:line="240" w:lineRule="auto"/>
        <w:rPr>
          <w:lang w:val="en-GB"/>
        </w:rPr>
      </w:pPr>
      <w:r w:rsidRPr="00CF30EA">
        <w:rPr>
          <w:lang w:val="en-GB"/>
        </w:rPr>
        <w:t>For positioning and navigation applications, it is desirable to accurately plot depths, bathymetry, elevations and terrain on nautical charts and maps using one or more vertical reference systems. To do so, a vertical datum is defined and serves as a reference surface for vertical positions. Vertical datums come in three categories</w:t>
      </w:r>
      <w:r w:rsidR="00A86F5F">
        <w:rPr>
          <w:lang w:val="en-GB"/>
        </w:rPr>
        <w:t>:</w:t>
      </w:r>
      <w:r w:rsidRPr="00CF30EA">
        <w:rPr>
          <w:lang w:val="en-GB"/>
        </w:rPr>
        <w:t xml:space="preserve"> 1) those based on Mean Sea Level (MSL)</w:t>
      </w:r>
      <w:r w:rsidR="00A86F5F">
        <w:rPr>
          <w:lang w:val="en-GB"/>
        </w:rPr>
        <w:t>;</w:t>
      </w:r>
      <w:r w:rsidRPr="00CF30EA">
        <w:rPr>
          <w:lang w:val="en-GB"/>
        </w:rPr>
        <w:t xml:space="preserve"> 2) tidal datums</w:t>
      </w:r>
      <w:r w:rsidR="00A86F5F">
        <w:rPr>
          <w:lang w:val="en-GB"/>
        </w:rPr>
        <w:t>;</w:t>
      </w:r>
      <w:r w:rsidRPr="00CF30EA">
        <w:rPr>
          <w:lang w:val="en-GB"/>
        </w:rPr>
        <w:t xml:space="preserve"> and 3) 3-D datums (ellipsoid) which are realised through space-based systems such as GPS. Vertical datums can be regional (geoid, tidal, chart) or global (ellipsoid) in nature. The vertical axis of a vertical reference system is defined upwards (away from the Earth’s centre) from its origin (EPSG code 6499) or downwards (EPSG code 6498) and is perpendicular to the horizontal surface where the observations or measurements are taken. As an example, a positive value for the level of water above the vertical datum in a vertical reference system with upward orientation (EPSG code 6499) means that the water level is above the vertical reference surface. For nautical charts, depths and tides are measured relative to a chart datum such as Lowest Astronomical Tide (LAT) or Mean Lower Low Water (MLLW).</w:t>
      </w:r>
    </w:p>
    <w:p w14:paraId="45E4E401" w14:textId="54BFAD05" w:rsidR="00C31B8D" w:rsidRPr="00CF30EA" w:rsidRDefault="00C31B8D" w:rsidP="00A86F5F">
      <w:pPr>
        <w:tabs>
          <w:tab w:val="left" w:pos="3828"/>
        </w:tabs>
        <w:spacing w:after="60" w:line="240" w:lineRule="auto"/>
        <w:jc w:val="left"/>
        <w:rPr>
          <w:lang w:val="en-GB"/>
        </w:rPr>
      </w:pPr>
      <w:r w:rsidRPr="00CF30EA">
        <w:rPr>
          <w:b/>
          <w:lang w:val="en-GB"/>
        </w:rPr>
        <w:t xml:space="preserve">Coordinate </w:t>
      </w:r>
      <w:r w:rsidR="00A86F5F">
        <w:rPr>
          <w:b/>
          <w:lang w:val="en-GB"/>
        </w:rPr>
        <w:t>R</w:t>
      </w:r>
      <w:r w:rsidRPr="00CF30EA">
        <w:rPr>
          <w:b/>
          <w:lang w:val="en-GB"/>
        </w:rPr>
        <w:t xml:space="preserve">eference </w:t>
      </w:r>
      <w:r w:rsidR="00A86F5F">
        <w:rPr>
          <w:b/>
          <w:lang w:val="en-GB"/>
        </w:rPr>
        <w:t>S</w:t>
      </w:r>
      <w:r w:rsidRPr="00CF30EA">
        <w:rPr>
          <w:b/>
          <w:lang w:val="en-GB"/>
        </w:rPr>
        <w:t xml:space="preserve">ystem: </w:t>
      </w:r>
      <w:r w:rsidRPr="00CF30EA">
        <w:rPr>
          <w:b/>
          <w:lang w:val="en-GB"/>
        </w:rPr>
        <w:tab/>
      </w:r>
      <w:r w:rsidRPr="00CF30EA">
        <w:rPr>
          <w:lang w:val="en-GB"/>
        </w:rPr>
        <w:t>Vertical component of a 3-D reference system</w:t>
      </w:r>
    </w:p>
    <w:p w14:paraId="790BD6BF" w14:textId="77777777" w:rsidR="00C31B8D" w:rsidRPr="00CF30EA" w:rsidRDefault="00C31B8D" w:rsidP="00A86F5F">
      <w:pPr>
        <w:tabs>
          <w:tab w:val="left" w:pos="3828"/>
        </w:tabs>
        <w:spacing w:after="60" w:line="240" w:lineRule="auto"/>
        <w:jc w:val="left"/>
        <w:rPr>
          <w:lang w:val="en-GB"/>
        </w:rPr>
      </w:pPr>
      <w:r w:rsidRPr="00CF30EA">
        <w:rPr>
          <w:b/>
          <w:lang w:val="en-GB"/>
        </w:rPr>
        <w:t>Datum:</w:t>
      </w:r>
      <w:r w:rsidRPr="00CF30EA">
        <w:rPr>
          <w:b/>
          <w:lang w:val="en-GB"/>
        </w:rPr>
        <w:tab/>
      </w:r>
      <w:r w:rsidRPr="00CF30EA">
        <w:rPr>
          <w:lang w:val="en-GB"/>
        </w:rPr>
        <w:t>Chart, tidal, geoid, ellipsoid (WGS 84)</w:t>
      </w:r>
    </w:p>
    <w:p w14:paraId="563A5C2A" w14:textId="77777777" w:rsidR="00C31B8D" w:rsidRPr="00CF30EA" w:rsidRDefault="00C31B8D" w:rsidP="00A86F5F">
      <w:pPr>
        <w:tabs>
          <w:tab w:val="left" w:pos="3828"/>
          <w:tab w:val="left" w:pos="4900"/>
        </w:tabs>
        <w:spacing w:after="60" w:line="240" w:lineRule="auto"/>
        <w:jc w:val="left"/>
        <w:rPr>
          <w:lang w:val="en-GB"/>
        </w:rPr>
      </w:pPr>
      <w:r w:rsidRPr="00CF30EA">
        <w:rPr>
          <w:b/>
          <w:lang w:val="en-GB"/>
        </w:rPr>
        <w:t xml:space="preserve">Projection: </w:t>
      </w:r>
      <w:r w:rsidRPr="00CF30EA">
        <w:rPr>
          <w:b/>
          <w:lang w:val="en-GB"/>
        </w:rPr>
        <w:tab/>
      </w:r>
      <w:r w:rsidRPr="00CF30EA">
        <w:rPr>
          <w:lang w:val="en-GB"/>
        </w:rPr>
        <w:t>None</w:t>
      </w:r>
    </w:p>
    <w:p w14:paraId="17EE9DFD" w14:textId="77777777" w:rsidR="00C31B8D" w:rsidRPr="00CF30EA" w:rsidRDefault="00C31B8D" w:rsidP="00A86F5F">
      <w:pPr>
        <w:tabs>
          <w:tab w:val="left" w:pos="3828"/>
          <w:tab w:val="left" w:pos="4900"/>
        </w:tabs>
        <w:spacing w:after="60" w:line="240" w:lineRule="auto"/>
        <w:jc w:val="left"/>
        <w:rPr>
          <w:lang w:val="en-GB"/>
        </w:rPr>
      </w:pPr>
      <w:r w:rsidRPr="00CF30EA">
        <w:rPr>
          <w:b/>
          <w:lang w:val="en-GB"/>
        </w:rPr>
        <w:t>Horizontal Units:</w:t>
      </w:r>
      <w:r w:rsidRPr="00CF30EA">
        <w:rPr>
          <w:lang w:val="en-GB"/>
        </w:rPr>
        <w:tab/>
        <w:t>metres</w:t>
      </w:r>
    </w:p>
    <w:p w14:paraId="382FA783" w14:textId="5484479F" w:rsidR="00C31B8D" w:rsidRPr="00CF30EA" w:rsidRDefault="00C31B8D" w:rsidP="00A86F5F">
      <w:pPr>
        <w:tabs>
          <w:tab w:val="left" w:pos="3828"/>
          <w:tab w:val="left" w:pos="4770"/>
        </w:tabs>
        <w:spacing w:after="60" w:line="240" w:lineRule="auto"/>
        <w:jc w:val="left"/>
        <w:rPr>
          <w:lang w:val="en-GB"/>
        </w:rPr>
      </w:pPr>
      <w:r w:rsidRPr="00CF30EA">
        <w:rPr>
          <w:b/>
          <w:lang w:val="en-GB"/>
        </w:rPr>
        <w:t xml:space="preserve">Coordinate </w:t>
      </w:r>
      <w:r w:rsidR="00A86F5F">
        <w:rPr>
          <w:b/>
          <w:lang w:val="en-GB"/>
        </w:rPr>
        <w:t>R</w:t>
      </w:r>
      <w:r w:rsidRPr="00CF30EA">
        <w:rPr>
          <w:b/>
          <w:lang w:val="en-GB"/>
        </w:rPr>
        <w:t xml:space="preserve">eference </w:t>
      </w:r>
      <w:r w:rsidR="00A86F5F">
        <w:rPr>
          <w:b/>
          <w:lang w:val="en-GB"/>
        </w:rPr>
        <w:t>S</w:t>
      </w:r>
      <w:r w:rsidRPr="00CF30EA">
        <w:rPr>
          <w:b/>
          <w:lang w:val="en-GB"/>
        </w:rPr>
        <w:t xml:space="preserve">ystem </w:t>
      </w:r>
      <w:r w:rsidR="00A86F5F">
        <w:rPr>
          <w:b/>
          <w:lang w:val="en-GB"/>
        </w:rPr>
        <w:t>R</w:t>
      </w:r>
      <w:r w:rsidRPr="00CF30EA">
        <w:rPr>
          <w:b/>
          <w:lang w:val="en-GB"/>
        </w:rPr>
        <w:t>egistry:</w:t>
      </w:r>
      <w:r w:rsidRPr="00CF30EA">
        <w:rPr>
          <w:lang w:val="en-GB"/>
        </w:rPr>
        <w:t xml:space="preserve"> </w:t>
      </w:r>
      <w:r w:rsidRPr="00CF30EA">
        <w:rPr>
          <w:lang w:val="en-GB"/>
        </w:rPr>
        <w:tab/>
      </w:r>
      <w:r w:rsidR="00725D59" w:rsidRPr="006674C5">
        <w:t>EPSG Geodetic Parameter Registry</w:t>
      </w:r>
      <w:r w:rsidRPr="00CF30EA">
        <w:rPr>
          <w:lang w:val="en-GB"/>
        </w:rPr>
        <w:t xml:space="preserve"> </w:t>
      </w:r>
    </w:p>
    <w:p w14:paraId="173A13B3" w14:textId="77777777" w:rsidR="00C31B8D" w:rsidRPr="00CF30EA" w:rsidRDefault="00C31B8D" w:rsidP="00A86F5F">
      <w:pPr>
        <w:tabs>
          <w:tab w:val="left" w:pos="3828"/>
          <w:tab w:val="left" w:pos="4900"/>
        </w:tabs>
        <w:spacing w:after="60" w:line="240" w:lineRule="auto"/>
        <w:jc w:val="left"/>
        <w:rPr>
          <w:lang w:val="en-GB"/>
        </w:rPr>
      </w:pPr>
      <w:r w:rsidRPr="00CF30EA">
        <w:rPr>
          <w:b/>
          <w:lang w:val="en-GB"/>
        </w:rPr>
        <w:t>Date type (according to ISO 19115-1):</w:t>
      </w:r>
      <w:r w:rsidRPr="00CF30EA">
        <w:rPr>
          <w:lang w:val="en-GB"/>
        </w:rPr>
        <w:t xml:space="preserve">  </w:t>
      </w:r>
      <w:r w:rsidRPr="00CF30EA">
        <w:rPr>
          <w:lang w:val="en-GB"/>
        </w:rPr>
        <w:tab/>
        <w:t>002 - publication</w:t>
      </w:r>
    </w:p>
    <w:p w14:paraId="2A127BF7" w14:textId="77777777" w:rsidR="00C31B8D" w:rsidRPr="00CF30EA" w:rsidRDefault="00C31B8D" w:rsidP="00A86F5F">
      <w:pPr>
        <w:tabs>
          <w:tab w:val="left" w:pos="3828"/>
        </w:tabs>
        <w:spacing w:after="120" w:line="240" w:lineRule="auto"/>
        <w:ind w:left="4800" w:hanging="4800"/>
        <w:jc w:val="left"/>
        <w:rPr>
          <w:lang w:val="en-GB"/>
        </w:rPr>
      </w:pPr>
      <w:r w:rsidRPr="00CF30EA">
        <w:rPr>
          <w:b/>
          <w:lang w:val="en-GB"/>
        </w:rPr>
        <w:t>Responsible party (vertical datums):</w:t>
      </w:r>
      <w:r w:rsidRPr="00CF30EA">
        <w:rPr>
          <w:lang w:val="en-GB"/>
        </w:rPr>
        <w:t xml:space="preserve">  </w:t>
      </w:r>
      <w:r w:rsidRPr="00CF30EA">
        <w:rPr>
          <w:lang w:val="en-GB"/>
        </w:rPr>
        <w:tab/>
        <w:t>National hydrographic and geodetic agencies</w:t>
      </w:r>
    </w:p>
    <w:p w14:paraId="3619127F" w14:textId="37B76BC5" w:rsidR="009A2778" w:rsidRPr="00CF30EA" w:rsidRDefault="009A2778" w:rsidP="00A86F5F">
      <w:pPr>
        <w:spacing w:after="120" w:line="240" w:lineRule="auto"/>
        <w:rPr>
          <w:lang w:val="en-GB"/>
        </w:rPr>
      </w:pPr>
      <w:r w:rsidRPr="00CF30EA">
        <w:rPr>
          <w:lang w:val="en-GB"/>
        </w:rPr>
        <w:t xml:space="preserve">The vertical coordinate system is defined by three components. The first component defines the positive vertical direction (either an upward height or a downward depth). The second refers to the base or origin </w:t>
      </w:r>
      <w:r w:rsidR="00A45D03">
        <w:rPr>
          <w:lang w:val="en-GB"/>
        </w:rPr>
        <w:t>that is</w:t>
      </w:r>
      <w:r w:rsidRPr="00CF30EA">
        <w:rPr>
          <w:lang w:val="en-GB"/>
        </w:rPr>
        <w:t>, the zero value) of the vertical coordinate; if the base is a tidal datum, the specific datum is defined from either the S-100 list of vertical datums (</w:t>
      </w:r>
      <w:r w:rsidR="00A45D03">
        <w:rPr>
          <w:lang w:val="en-GB"/>
        </w:rPr>
        <w:t>for example</w:t>
      </w:r>
      <w:r w:rsidRPr="00CF30EA">
        <w:rPr>
          <w:lang w:val="en-GB"/>
        </w:rPr>
        <w:t xml:space="preserve"> LAT, MLLW, MSL, etc) or the EPSG list. Finally the specific datum number from the appropriate list is given. The components are summarised in Table 5</w:t>
      </w:r>
      <w:r w:rsidR="00A45D03">
        <w:rPr>
          <w:lang w:val="en-GB"/>
        </w:rPr>
        <w:t>-</w:t>
      </w:r>
      <w:r w:rsidRPr="00CF30EA">
        <w:rPr>
          <w:lang w:val="en-GB"/>
        </w:rPr>
        <w:t>1.</w:t>
      </w:r>
    </w:p>
    <w:p w14:paraId="31BCA88C" w14:textId="0C1FAC13" w:rsidR="00B31758" w:rsidRPr="00CF30EA" w:rsidRDefault="00076576" w:rsidP="00A86F5F">
      <w:pPr>
        <w:spacing w:after="120" w:line="240" w:lineRule="auto"/>
        <w:rPr>
          <w:rFonts w:cs="Arial"/>
          <w:lang w:val="en-GB"/>
        </w:rPr>
      </w:pPr>
      <w:r w:rsidRPr="00CF30EA">
        <w:rPr>
          <w:rFonts w:cs="Arial"/>
          <w:lang w:val="en-GB"/>
        </w:rPr>
        <w:t>For surface currents, the vertical reference system would apply to currents at a specific depth/height relative to a vertical datum, but not to vertically-averaged currents; these are an average from the surface down to a given depth.</w:t>
      </w:r>
    </w:p>
    <w:p w14:paraId="6D2F236C" w14:textId="7D0FA011" w:rsidR="00C31B8D" w:rsidRPr="00A45D03" w:rsidRDefault="00C31B8D" w:rsidP="0084627A">
      <w:pPr>
        <w:pStyle w:val="Caption"/>
        <w:keepNext/>
      </w:pPr>
      <w:bookmarkStart w:id="480" w:name="_Ref112892966"/>
      <w:r w:rsidRPr="00A45D03">
        <w:lastRenderedPageBreak/>
        <w:t xml:space="preserve">Table </w:t>
      </w:r>
      <w:r>
        <w:fldChar w:fldCharType="begin"/>
      </w:r>
      <w:r>
        <w:instrText xml:space="preserve"> STYLEREF 1 \s </w:instrText>
      </w:r>
      <w:r>
        <w:fldChar w:fldCharType="separate"/>
      </w:r>
      <w:r w:rsidR="00D33763">
        <w:rPr>
          <w:noProof/>
        </w:rPr>
        <w:t>5</w:t>
      </w:r>
      <w:r>
        <w:rPr>
          <w:noProof/>
        </w:rPr>
        <w:fldChar w:fldCharType="end"/>
      </w:r>
      <w:r w:rsidR="00A45D03">
        <w:t>-</w:t>
      </w:r>
      <w:r>
        <w:fldChar w:fldCharType="begin"/>
      </w:r>
      <w:r>
        <w:instrText xml:space="preserve"> SEQ Table \* ARABIC \s 1 </w:instrText>
      </w:r>
      <w:r>
        <w:fldChar w:fldCharType="separate"/>
      </w:r>
      <w:r w:rsidR="00D33763">
        <w:rPr>
          <w:noProof/>
        </w:rPr>
        <w:t>1</w:t>
      </w:r>
      <w:r>
        <w:rPr>
          <w:noProof/>
        </w:rPr>
        <w:fldChar w:fldCharType="end"/>
      </w:r>
      <w:bookmarkEnd w:id="480"/>
      <w:r w:rsidRPr="00A45D03">
        <w:t xml:space="preserve"> </w:t>
      </w:r>
      <w:r w:rsidR="00A45D03">
        <w:t>–</w:t>
      </w:r>
      <w:r w:rsidRPr="00A45D03">
        <w:t xml:space="preserve"> Attributes describing the vertical coordinate system</w:t>
      </w:r>
    </w:p>
    <w:tbl>
      <w:tblPr>
        <w:tblStyle w:val="TableGrid15"/>
        <w:tblW w:w="9067" w:type="dxa"/>
        <w:tblLook w:val="04A0" w:firstRow="1" w:lastRow="0" w:firstColumn="1" w:lastColumn="0" w:noHBand="0" w:noVBand="1"/>
      </w:tblPr>
      <w:tblGrid>
        <w:gridCol w:w="2245"/>
        <w:gridCol w:w="6822"/>
      </w:tblGrid>
      <w:tr w:rsidR="00B31758" w:rsidRPr="00A45D03" w14:paraId="4E0B27CF" w14:textId="77777777" w:rsidTr="00A45D03">
        <w:trPr>
          <w:cantSplit/>
        </w:trPr>
        <w:tc>
          <w:tcPr>
            <w:tcW w:w="2245" w:type="dxa"/>
            <w:shd w:val="clear" w:color="auto" w:fill="D9D9D9" w:themeFill="background1" w:themeFillShade="D9"/>
          </w:tcPr>
          <w:p w14:paraId="4921624F" w14:textId="77777777" w:rsidR="00B31758" w:rsidRPr="00A45D03" w:rsidRDefault="00B31758" w:rsidP="003B337D">
            <w:pPr>
              <w:keepNext/>
              <w:spacing w:before="60" w:after="60" w:line="240" w:lineRule="auto"/>
              <w:rPr>
                <w:rFonts w:cs="Arial"/>
                <w:b/>
                <w:bCs/>
                <w:sz w:val="18"/>
                <w:szCs w:val="18"/>
                <w:lang w:val="en-GB"/>
              </w:rPr>
            </w:pPr>
            <w:r w:rsidRPr="00A45D03">
              <w:rPr>
                <w:rFonts w:cs="Arial"/>
                <w:b/>
                <w:bCs/>
                <w:sz w:val="18"/>
                <w:szCs w:val="18"/>
                <w:lang w:val="en-GB"/>
              </w:rPr>
              <w:t>Name</w:t>
            </w:r>
          </w:p>
        </w:tc>
        <w:tc>
          <w:tcPr>
            <w:tcW w:w="6822" w:type="dxa"/>
            <w:shd w:val="clear" w:color="auto" w:fill="D9D9D9" w:themeFill="background1" w:themeFillShade="D9"/>
          </w:tcPr>
          <w:p w14:paraId="20C5599A" w14:textId="77777777" w:rsidR="00B31758" w:rsidRPr="00A45D03" w:rsidRDefault="00B31758" w:rsidP="003B337D">
            <w:pPr>
              <w:keepNext/>
              <w:spacing w:before="60" w:after="60" w:line="240" w:lineRule="auto"/>
              <w:rPr>
                <w:rFonts w:cs="Arial"/>
                <w:b/>
                <w:bCs/>
                <w:sz w:val="18"/>
                <w:szCs w:val="18"/>
                <w:lang w:val="en-GB"/>
              </w:rPr>
            </w:pPr>
            <w:r w:rsidRPr="00A45D03">
              <w:rPr>
                <w:rFonts w:cs="Arial"/>
                <w:b/>
                <w:bCs/>
                <w:sz w:val="18"/>
                <w:szCs w:val="18"/>
                <w:lang w:val="en-GB"/>
              </w:rPr>
              <w:t>Remarks</w:t>
            </w:r>
          </w:p>
        </w:tc>
      </w:tr>
      <w:tr w:rsidR="00B31758" w:rsidRPr="00A45D03" w14:paraId="00A44ED9" w14:textId="77777777" w:rsidTr="00A45D03">
        <w:trPr>
          <w:cantSplit/>
        </w:trPr>
        <w:tc>
          <w:tcPr>
            <w:tcW w:w="2245" w:type="dxa"/>
          </w:tcPr>
          <w:p w14:paraId="1D031940" w14:textId="77777777" w:rsidR="00B31758" w:rsidRPr="00A45D03" w:rsidRDefault="00B31758" w:rsidP="00A45D03">
            <w:pPr>
              <w:spacing w:before="60" w:after="60" w:line="240" w:lineRule="auto"/>
              <w:jc w:val="left"/>
              <w:rPr>
                <w:rFonts w:cs="Arial"/>
                <w:sz w:val="18"/>
                <w:szCs w:val="18"/>
                <w:lang w:val="en-GB"/>
              </w:rPr>
            </w:pPr>
            <w:r w:rsidRPr="00A45D03">
              <w:rPr>
                <w:rFonts w:cs="Arial"/>
                <w:sz w:val="18"/>
                <w:szCs w:val="18"/>
                <w:lang w:val="en-GB"/>
              </w:rPr>
              <w:t>Vertical Coordinate System</w:t>
            </w:r>
          </w:p>
        </w:tc>
        <w:tc>
          <w:tcPr>
            <w:tcW w:w="6822" w:type="dxa"/>
          </w:tcPr>
          <w:p w14:paraId="1AEC790E" w14:textId="77777777" w:rsidR="00B31758" w:rsidRPr="00A45D03" w:rsidRDefault="00B31758" w:rsidP="00A45D03">
            <w:pPr>
              <w:spacing w:before="60" w:after="0" w:line="240" w:lineRule="auto"/>
              <w:rPr>
                <w:rFonts w:cs="Arial"/>
                <w:sz w:val="18"/>
                <w:szCs w:val="18"/>
                <w:lang w:val="en-GB"/>
              </w:rPr>
            </w:pPr>
            <w:r w:rsidRPr="00A45D03">
              <w:rPr>
                <w:rFonts w:cs="Arial"/>
                <w:sz w:val="18"/>
                <w:szCs w:val="18"/>
                <w:lang w:val="en-GB"/>
              </w:rPr>
              <w:t>EPSG Code; Allowed Values</w:t>
            </w:r>
          </w:p>
          <w:p w14:paraId="7CECC887" w14:textId="77777777" w:rsidR="00B31758" w:rsidRPr="00A45D03" w:rsidRDefault="00B31758" w:rsidP="00A45D03">
            <w:pPr>
              <w:numPr>
                <w:ilvl w:val="0"/>
                <w:numId w:val="22"/>
              </w:numPr>
              <w:spacing w:after="0" w:line="240" w:lineRule="auto"/>
              <w:ind w:left="759" w:hanging="284"/>
              <w:rPr>
                <w:rFonts w:cs="Arial"/>
                <w:sz w:val="18"/>
                <w:szCs w:val="18"/>
                <w:lang w:val="en-GB" w:eastAsia="ar-SA"/>
              </w:rPr>
            </w:pPr>
            <w:r w:rsidRPr="00A45D03">
              <w:rPr>
                <w:rFonts w:cs="Arial"/>
                <w:sz w:val="18"/>
                <w:szCs w:val="18"/>
                <w:lang w:val="en-GB" w:eastAsia="ar-SA"/>
              </w:rPr>
              <w:t>6498 (Depth – Metres – Orientation Down)</w:t>
            </w:r>
          </w:p>
          <w:p w14:paraId="22D5D6F6" w14:textId="77777777" w:rsidR="00B31758" w:rsidRPr="00A45D03" w:rsidRDefault="00B31758" w:rsidP="00A45D03">
            <w:pPr>
              <w:numPr>
                <w:ilvl w:val="0"/>
                <w:numId w:val="22"/>
              </w:numPr>
              <w:spacing w:after="60" w:line="240" w:lineRule="auto"/>
              <w:ind w:left="759" w:hanging="284"/>
              <w:rPr>
                <w:rFonts w:cs="Arial"/>
                <w:sz w:val="18"/>
                <w:szCs w:val="18"/>
                <w:lang w:val="en-GB" w:eastAsia="ar-SA"/>
              </w:rPr>
            </w:pPr>
            <w:r w:rsidRPr="00A45D03">
              <w:rPr>
                <w:rFonts w:cs="Arial"/>
                <w:sz w:val="18"/>
                <w:szCs w:val="18"/>
                <w:lang w:val="en-GB" w:eastAsia="ar-SA"/>
              </w:rPr>
              <w:t>6499 (Height – Metres – Orientation Up)</w:t>
            </w:r>
          </w:p>
        </w:tc>
      </w:tr>
      <w:tr w:rsidR="00B31758" w:rsidRPr="00A45D03" w14:paraId="3215A312" w14:textId="77777777" w:rsidTr="00A45D03">
        <w:trPr>
          <w:cantSplit/>
        </w:trPr>
        <w:tc>
          <w:tcPr>
            <w:tcW w:w="2245" w:type="dxa"/>
          </w:tcPr>
          <w:p w14:paraId="4AC22A5D" w14:textId="77777777" w:rsidR="00B31758" w:rsidRPr="00A45D03" w:rsidRDefault="00B31758" w:rsidP="00A45D03">
            <w:pPr>
              <w:spacing w:before="60" w:after="60" w:line="240" w:lineRule="auto"/>
              <w:jc w:val="left"/>
              <w:rPr>
                <w:rFonts w:cs="Arial"/>
                <w:sz w:val="18"/>
                <w:szCs w:val="18"/>
                <w:lang w:val="en-GB"/>
              </w:rPr>
            </w:pPr>
            <w:r w:rsidRPr="00A45D03">
              <w:rPr>
                <w:rFonts w:cs="Arial"/>
                <w:sz w:val="18"/>
                <w:szCs w:val="18"/>
                <w:lang w:val="en-GB"/>
              </w:rPr>
              <w:t>Vertical Datum Reference</w:t>
            </w:r>
          </w:p>
        </w:tc>
        <w:tc>
          <w:tcPr>
            <w:tcW w:w="6822" w:type="dxa"/>
          </w:tcPr>
          <w:p w14:paraId="4E2256B2" w14:textId="77777777" w:rsidR="00B31758" w:rsidRPr="00A45D03" w:rsidRDefault="00B31758" w:rsidP="00A45D03">
            <w:pPr>
              <w:spacing w:before="60" w:after="0" w:line="240" w:lineRule="auto"/>
              <w:rPr>
                <w:rFonts w:cs="Arial"/>
                <w:sz w:val="18"/>
                <w:szCs w:val="18"/>
                <w:lang w:val="en-GB"/>
              </w:rPr>
            </w:pPr>
            <w:r w:rsidRPr="00A45D03">
              <w:rPr>
                <w:rFonts w:cs="Arial"/>
                <w:sz w:val="18"/>
                <w:szCs w:val="18"/>
                <w:lang w:val="en-GB"/>
              </w:rPr>
              <w:t>1 – S-100 vertical datum</w:t>
            </w:r>
          </w:p>
          <w:p w14:paraId="1664BF90" w14:textId="77777777" w:rsidR="00B31758" w:rsidRPr="00A45D03" w:rsidRDefault="00B31758" w:rsidP="00A45D03">
            <w:pPr>
              <w:spacing w:after="60" w:line="240" w:lineRule="auto"/>
              <w:rPr>
                <w:rFonts w:cs="Arial"/>
                <w:sz w:val="18"/>
                <w:szCs w:val="18"/>
                <w:lang w:val="en-GB"/>
              </w:rPr>
            </w:pPr>
            <w:r w:rsidRPr="00A45D03">
              <w:rPr>
                <w:rFonts w:cs="Arial"/>
                <w:sz w:val="18"/>
                <w:szCs w:val="18"/>
                <w:lang w:val="en-GB"/>
              </w:rPr>
              <w:t>2 – EPSG</w:t>
            </w:r>
          </w:p>
        </w:tc>
      </w:tr>
      <w:tr w:rsidR="00B31758" w:rsidRPr="00A45D03" w14:paraId="6670F6F2" w14:textId="77777777" w:rsidTr="00A45D03">
        <w:trPr>
          <w:cantSplit/>
        </w:trPr>
        <w:tc>
          <w:tcPr>
            <w:tcW w:w="2245" w:type="dxa"/>
          </w:tcPr>
          <w:p w14:paraId="031DC661" w14:textId="77777777" w:rsidR="00B31758" w:rsidRPr="00A45D03" w:rsidRDefault="00B31758" w:rsidP="00A45D03">
            <w:pPr>
              <w:spacing w:before="60" w:after="60" w:line="240" w:lineRule="auto"/>
              <w:rPr>
                <w:rFonts w:cs="Arial"/>
                <w:sz w:val="18"/>
                <w:szCs w:val="18"/>
                <w:lang w:val="en-GB"/>
              </w:rPr>
            </w:pPr>
            <w:r w:rsidRPr="00A45D03">
              <w:rPr>
                <w:rFonts w:cs="Arial"/>
                <w:sz w:val="18"/>
                <w:szCs w:val="18"/>
                <w:lang w:val="en-GB"/>
              </w:rPr>
              <w:t>Vertical Datum</w:t>
            </w:r>
          </w:p>
        </w:tc>
        <w:tc>
          <w:tcPr>
            <w:tcW w:w="6822" w:type="dxa"/>
          </w:tcPr>
          <w:p w14:paraId="26D11CAA" w14:textId="77777777" w:rsidR="00B31758" w:rsidRPr="00A45D03" w:rsidRDefault="00B31758" w:rsidP="00A45D03">
            <w:pPr>
              <w:spacing w:before="60" w:after="60" w:line="240" w:lineRule="auto"/>
              <w:jc w:val="left"/>
              <w:rPr>
                <w:rFonts w:cs="Arial"/>
                <w:sz w:val="18"/>
                <w:szCs w:val="18"/>
                <w:lang w:val="en-GB"/>
              </w:rPr>
            </w:pPr>
            <w:r w:rsidRPr="00A45D03">
              <w:rPr>
                <w:rFonts w:cs="Arial"/>
                <w:sz w:val="18"/>
                <w:szCs w:val="18"/>
                <w:lang w:val="en-GB"/>
              </w:rPr>
              <w:t>If verticalDatumReference = 1 this is a value from S100_VerticalAndSoundingDatum</w:t>
            </w:r>
          </w:p>
          <w:p w14:paraId="3F45739C" w14:textId="77777777" w:rsidR="00B31758" w:rsidRPr="00A45D03" w:rsidRDefault="00B31758" w:rsidP="00A45D03">
            <w:pPr>
              <w:spacing w:before="60" w:after="60" w:line="240" w:lineRule="auto"/>
              <w:rPr>
                <w:rFonts w:cs="Arial"/>
                <w:sz w:val="18"/>
                <w:szCs w:val="18"/>
                <w:lang w:val="en-GB"/>
              </w:rPr>
            </w:pPr>
            <w:r w:rsidRPr="00A45D03">
              <w:rPr>
                <w:rFonts w:cs="Arial"/>
                <w:sz w:val="18"/>
                <w:szCs w:val="18"/>
                <w:lang w:val="en-GB"/>
              </w:rPr>
              <w:t>If verticalDatumReference = 2 this is an EPSG code for vertical datum</w:t>
            </w:r>
          </w:p>
        </w:tc>
      </w:tr>
    </w:tbl>
    <w:p w14:paraId="1CBE51F4" w14:textId="5C75E7B8" w:rsidR="00B31758" w:rsidRPr="00CF30EA" w:rsidRDefault="00B31758" w:rsidP="00A45D03">
      <w:pPr>
        <w:spacing w:after="0" w:line="240" w:lineRule="auto"/>
        <w:rPr>
          <w:rFonts w:cs="Arial"/>
          <w:lang w:val="en-GB"/>
        </w:rPr>
      </w:pPr>
    </w:p>
    <w:p w14:paraId="040D1626" w14:textId="001BA242" w:rsidR="00A45D03" w:rsidRPr="00CF30EA" w:rsidRDefault="008F3E48" w:rsidP="00A45D03">
      <w:pPr>
        <w:spacing w:after="120" w:line="240" w:lineRule="auto"/>
        <w:rPr>
          <w:rFonts w:cs="Arial"/>
          <w:lang w:val="en-GB"/>
        </w:rPr>
      </w:pPr>
      <w:r>
        <w:rPr>
          <w:rFonts w:cs="Arial"/>
          <w:lang w:val="en-GB"/>
        </w:rPr>
        <w:t xml:space="preserve">In S-111, the vertical datum is relevant only if the dataset encodes the nominal depth at which the current values are recorded or predicted. If </w:t>
      </w:r>
      <w:r w:rsidR="008605EA">
        <w:rPr>
          <w:rFonts w:cs="Arial"/>
          <w:lang w:val="en-GB"/>
        </w:rPr>
        <w:t xml:space="preserve">this nominal </w:t>
      </w:r>
      <w:r>
        <w:rPr>
          <w:rFonts w:cs="Arial"/>
          <w:lang w:val="en-GB"/>
        </w:rPr>
        <w:t>depth is encoded, producers should endeavour to use</w:t>
      </w:r>
      <w:r w:rsidRPr="008F3E48">
        <w:rPr>
          <w:rFonts w:cs="Arial"/>
          <w:lang w:val="en-GB"/>
        </w:rPr>
        <w:t xml:space="preserve"> </w:t>
      </w:r>
      <w:r>
        <w:rPr>
          <w:rFonts w:cs="Arial"/>
          <w:lang w:val="en-GB"/>
        </w:rPr>
        <w:t xml:space="preserve">a </w:t>
      </w:r>
      <w:r w:rsidRPr="008F3E48">
        <w:rPr>
          <w:rFonts w:cs="Arial"/>
          <w:lang w:val="en-GB"/>
        </w:rPr>
        <w:t>vertical datum consistent with the CRS in the underlying S-101 and S-102 datasets</w:t>
      </w:r>
      <w:r>
        <w:rPr>
          <w:rFonts w:cs="Arial"/>
          <w:lang w:val="en-GB"/>
        </w:rPr>
        <w:t>, except when the S-</w:t>
      </w:r>
      <w:r w:rsidR="008605EA">
        <w:rPr>
          <w:rFonts w:cs="Arial"/>
          <w:lang w:val="en-GB"/>
        </w:rPr>
        <w:t>111</w:t>
      </w:r>
      <w:r>
        <w:rPr>
          <w:rFonts w:cs="Arial"/>
          <w:lang w:val="en-GB"/>
        </w:rPr>
        <w:t xml:space="preserve"> datum is in terms of water surface or sea bottom</w:t>
      </w:r>
      <w:r w:rsidRPr="008F3E48">
        <w:rPr>
          <w:rFonts w:cs="Arial"/>
          <w:lang w:val="en-GB"/>
        </w:rPr>
        <w:t>.</w:t>
      </w:r>
    </w:p>
    <w:p w14:paraId="1E528C46" w14:textId="6F63A56A" w:rsidR="00A00255" w:rsidRPr="00CF30EA" w:rsidRDefault="00A00255" w:rsidP="00A45D03">
      <w:pPr>
        <w:pStyle w:val="Heading2"/>
        <w:tabs>
          <w:tab w:val="clear" w:pos="540"/>
          <w:tab w:val="clear" w:pos="700"/>
          <w:tab w:val="left" w:pos="709"/>
        </w:tabs>
        <w:spacing w:before="120" w:after="200" w:line="240" w:lineRule="auto"/>
        <w:ind w:left="709" w:hanging="709"/>
        <w:rPr>
          <w:lang w:val="en-GB"/>
        </w:rPr>
      </w:pPr>
      <w:bookmarkStart w:id="481" w:name="_Toc172126736"/>
      <w:r w:rsidRPr="00CF30EA">
        <w:rPr>
          <w:lang w:val="en-GB"/>
        </w:rPr>
        <w:t>Temporal reference system</w:t>
      </w:r>
      <w:bookmarkEnd w:id="481"/>
    </w:p>
    <w:p w14:paraId="696253E4" w14:textId="3F662836" w:rsidR="0085627C" w:rsidRDefault="000D1B04" w:rsidP="00A45D03">
      <w:pPr>
        <w:spacing w:after="120" w:line="240" w:lineRule="auto"/>
        <w:rPr>
          <w:rFonts w:eastAsia="Times New Roman"/>
          <w:lang w:val="en-GB"/>
        </w:rPr>
      </w:pPr>
      <w:r w:rsidRPr="00CF30EA">
        <w:rPr>
          <w:rFonts w:eastAsia="Times New Roman"/>
          <w:lang w:val="en-GB"/>
        </w:rPr>
        <w:t>The temporal reference system is the Gregorian calendar</w:t>
      </w:r>
      <w:r w:rsidR="008824F3" w:rsidRPr="00CF30EA">
        <w:rPr>
          <w:rFonts w:eastAsia="Times New Roman"/>
          <w:lang w:val="en-GB"/>
        </w:rPr>
        <w:t xml:space="preserve"> for date and UTC for time</w:t>
      </w:r>
      <w:r w:rsidRPr="00CF30EA">
        <w:rPr>
          <w:rFonts w:eastAsia="Times New Roman"/>
          <w:lang w:val="en-GB"/>
        </w:rPr>
        <w:t xml:space="preserve">. </w:t>
      </w:r>
      <w:r w:rsidR="00ED481E" w:rsidRPr="00CF30EA">
        <w:rPr>
          <w:rFonts w:eastAsia="Times New Roman"/>
          <w:lang w:val="en-GB"/>
        </w:rPr>
        <w:t xml:space="preserve">Time is measured by reference to </w:t>
      </w:r>
      <w:r w:rsidR="0000307B" w:rsidRPr="00CF30EA">
        <w:rPr>
          <w:rFonts w:eastAsia="Times New Roman"/>
          <w:lang w:val="en-GB"/>
        </w:rPr>
        <w:t>TM_</w:t>
      </w:r>
      <w:r w:rsidR="00ED481E" w:rsidRPr="00CF30EA">
        <w:rPr>
          <w:rFonts w:eastAsia="Times New Roman"/>
          <w:lang w:val="en-GB"/>
        </w:rPr>
        <w:t xml:space="preserve">Calendar dates and </w:t>
      </w:r>
      <w:r w:rsidR="0000307B" w:rsidRPr="00CF30EA">
        <w:rPr>
          <w:rFonts w:eastAsia="Times New Roman"/>
          <w:lang w:val="en-GB"/>
        </w:rPr>
        <w:t>TM_</w:t>
      </w:r>
      <w:r w:rsidR="00ED481E" w:rsidRPr="00CF30EA">
        <w:rPr>
          <w:rFonts w:eastAsia="Times New Roman"/>
          <w:lang w:val="en-GB"/>
        </w:rPr>
        <w:t>Clock time in accordance with ISO 19108:2002</w:t>
      </w:r>
      <w:r w:rsidR="00A23E88" w:rsidRPr="00CF30EA">
        <w:rPr>
          <w:rFonts w:eastAsia="Times New Roman"/>
          <w:lang w:val="en-GB"/>
        </w:rPr>
        <w:t>,</w:t>
      </w:r>
      <w:r w:rsidRPr="00CF30EA">
        <w:rPr>
          <w:rFonts w:eastAsia="Times New Roman"/>
          <w:lang w:val="en-GB"/>
        </w:rPr>
        <w:t xml:space="preserve"> </w:t>
      </w:r>
      <w:r w:rsidR="00ED481E" w:rsidRPr="00CF30EA">
        <w:rPr>
          <w:rFonts w:eastAsia="Times New Roman"/>
          <w:lang w:val="en-GB"/>
        </w:rPr>
        <w:t>Temporal Schema clause 5.4.4.</w:t>
      </w:r>
      <w:r w:rsidR="008824F3" w:rsidRPr="00CF30EA">
        <w:rPr>
          <w:rFonts w:eastAsia="Times New Roman"/>
          <w:lang w:val="en-GB"/>
        </w:rPr>
        <w:t xml:space="preserve"> </w:t>
      </w:r>
      <w:r w:rsidR="00D81FFB" w:rsidRPr="00CF30EA">
        <w:rPr>
          <w:rFonts w:eastAsia="Times New Roman"/>
          <w:lang w:val="en-GB"/>
        </w:rPr>
        <w:t>A date variable will have the following 8-character format</w:t>
      </w:r>
      <w:r w:rsidR="00357C7E" w:rsidRPr="00CF30EA">
        <w:rPr>
          <w:rFonts w:eastAsia="Times New Roman"/>
          <w:lang w:val="en-GB"/>
        </w:rPr>
        <w:t xml:space="preserve"> (ISO 8601)</w:t>
      </w:r>
      <w:r w:rsidR="00D81FFB" w:rsidRPr="00CF30EA">
        <w:rPr>
          <w:rFonts w:eastAsia="Times New Roman"/>
          <w:lang w:val="en-GB"/>
        </w:rPr>
        <w:t xml:space="preserve">: </w:t>
      </w:r>
      <w:r w:rsidR="00D81FFB" w:rsidRPr="00CF30EA">
        <w:rPr>
          <w:rFonts w:eastAsia="Times New Roman"/>
          <w:i/>
          <w:lang w:val="en-GB"/>
        </w:rPr>
        <w:t>yyyymmdd</w:t>
      </w:r>
      <w:r w:rsidR="00D81FFB" w:rsidRPr="00CF30EA">
        <w:rPr>
          <w:rFonts w:eastAsia="Times New Roman"/>
          <w:lang w:val="en-GB"/>
        </w:rPr>
        <w:t xml:space="preserve">. A time variable will have the following 7-character format: </w:t>
      </w:r>
      <w:r w:rsidR="00D81FFB" w:rsidRPr="00CF30EA">
        <w:rPr>
          <w:rFonts w:eastAsia="Times New Roman"/>
          <w:i/>
          <w:lang w:val="en-GB"/>
        </w:rPr>
        <w:t>hhmmssZ</w:t>
      </w:r>
      <w:r w:rsidR="00D81FFB" w:rsidRPr="00CF30EA">
        <w:rPr>
          <w:rFonts w:eastAsia="Times New Roman"/>
          <w:lang w:val="en-GB"/>
        </w:rPr>
        <w:t xml:space="preserve">. </w:t>
      </w:r>
      <w:r w:rsidR="008824F3" w:rsidRPr="00CF30EA">
        <w:rPr>
          <w:rFonts w:eastAsia="Times New Roman"/>
          <w:lang w:val="en-GB"/>
        </w:rPr>
        <w:t>A</w:t>
      </w:r>
      <w:r w:rsidR="00737802" w:rsidRPr="00CF30EA">
        <w:rPr>
          <w:rFonts w:eastAsia="Times New Roman"/>
          <w:lang w:val="en-GB"/>
        </w:rPr>
        <w:t xml:space="preserve"> </w:t>
      </w:r>
      <w:r w:rsidR="00B74496" w:rsidRPr="00CF30EA">
        <w:rPr>
          <w:rFonts w:eastAsia="Times New Roman"/>
          <w:lang w:val="en-GB"/>
        </w:rPr>
        <w:t xml:space="preserve">date-time </w:t>
      </w:r>
      <w:r w:rsidR="008824F3" w:rsidRPr="00CF30EA">
        <w:rPr>
          <w:rFonts w:eastAsia="Times New Roman"/>
          <w:lang w:val="en-GB"/>
        </w:rPr>
        <w:t xml:space="preserve">variable </w:t>
      </w:r>
      <w:r w:rsidR="00737802" w:rsidRPr="00CF30EA">
        <w:rPr>
          <w:rFonts w:eastAsia="Times New Roman"/>
          <w:lang w:val="en-GB"/>
        </w:rPr>
        <w:t xml:space="preserve">will have the </w:t>
      </w:r>
      <w:r w:rsidR="0078069A" w:rsidRPr="00CF30EA">
        <w:rPr>
          <w:rFonts w:eastAsia="Times New Roman"/>
          <w:lang w:val="en-GB"/>
        </w:rPr>
        <w:t xml:space="preserve">following </w:t>
      </w:r>
      <w:r w:rsidR="00B74496" w:rsidRPr="00CF30EA">
        <w:rPr>
          <w:rFonts w:eastAsia="Times New Roman"/>
          <w:lang w:val="en-GB"/>
        </w:rPr>
        <w:t>16</w:t>
      </w:r>
      <w:r w:rsidR="0078069A" w:rsidRPr="00CF30EA">
        <w:rPr>
          <w:rFonts w:eastAsia="Times New Roman"/>
          <w:lang w:val="en-GB"/>
        </w:rPr>
        <w:t>-character</w:t>
      </w:r>
      <w:r w:rsidR="00737802" w:rsidRPr="00CF30EA">
        <w:rPr>
          <w:rFonts w:eastAsia="Times New Roman"/>
          <w:lang w:val="en-GB"/>
        </w:rPr>
        <w:t xml:space="preserve"> format</w:t>
      </w:r>
      <w:r w:rsidR="006918B1" w:rsidRPr="00CF30EA">
        <w:rPr>
          <w:rFonts w:eastAsia="Times New Roman"/>
          <w:lang w:val="en-GB"/>
        </w:rPr>
        <w:t>:</w:t>
      </w:r>
      <w:r w:rsidR="008824F3" w:rsidRPr="00CF30EA">
        <w:rPr>
          <w:rFonts w:eastAsia="Times New Roman"/>
          <w:lang w:val="en-GB"/>
        </w:rPr>
        <w:t xml:space="preserve">  </w:t>
      </w:r>
      <w:r w:rsidR="00737802" w:rsidRPr="00CF30EA">
        <w:rPr>
          <w:rFonts w:eastAsia="Times New Roman"/>
          <w:i/>
          <w:lang w:val="en-GB"/>
        </w:rPr>
        <w:t>yyyymmddThhmmssZ</w:t>
      </w:r>
      <w:r w:rsidR="00737802" w:rsidRPr="00CF30EA">
        <w:rPr>
          <w:rFonts w:eastAsia="Times New Roman"/>
          <w:lang w:val="en-GB"/>
        </w:rPr>
        <w:t>.</w:t>
      </w:r>
    </w:p>
    <w:p w14:paraId="49BFF3A0" w14:textId="77777777" w:rsidR="00A45D03" w:rsidRPr="00CF30EA" w:rsidRDefault="00A45D03" w:rsidP="00A45D03">
      <w:pPr>
        <w:spacing w:after="120" w:line="240" w:lineRule="auto"/>
        <w:rPr>
          <w:rFonts w:eastAsia="Times New Roman"/>
          <w:lang w:val="en-GB"/>
        </w:rPr>
      </w:pPr>
    </w:p>
    <w:p w14:paraId="023D9355" w14:textId="465A33E6" w:rsidR="00A00255" w:rsidRPr="00CF30EA" w:rsidRDefault="00A00255" w:rsidP="00A45D03">
      <w:pPr>
        <w:pStyle w:val="Heading1"/>
        <w:tabs>
          <w:tab w:val="clear" w:pos="400"/>
          <w:tab w:val="clear" w:pos="560"/>
          <w:tab w:val="left" w:pos="567"/>
        </w:tabs>
        <w:spacing w:before="120" w:after="200" w:line="240" w:lineRule="auto"/>
        <w:ind w:left="567" w:hanging="567"/>
        <w:rPr>
          <w:lang w:val="en-GB"/>
        </w:rPr>
      </w:pPr>
      <w:bookmarkStart w:id="482" w:name="_Toc172126737"/>
      <w:bookmarkStart w:id="483" w:name="_Toc412810762"/>
      <w:r w:rsidRPr="00CF30EA">
        <w:rPr>
          <w:lang w:val="en-GB"/>
        </w:rPr>
        <w:t>Data Quality</w:t>
      </w:r>
      <w:bookmarkEnd w:id="482"/>
    </w:p>
    <w:p w14:paraId="0D85E4D6" w14:textId="31518B1C" w:rsidR="00105C28" w:rsidRDefault="00105C28" w:rsidP="00A45D03">
      <w:pPr>
        <w:pStyle w:val="Heading2"/>
        <w:tabs>
          <w:tab w:val="clear" w:pos="540"/>
          <w:tab w:val="clear" w:pos="700"/>
          <w:tab w:val="left" w:pos="709"/>
        </w:tabs>
        <w:spacing w:before="120" w:after="200" w:line="240" w:lineRule="auto"/>
        <w:ind w:left="709" w:hanging="709"/>
        <w:rPr>
          <w:lang w:val="en-GB"/>
        </w:rPr>
      </w:pPr>
      <w:bookmarkStart w:id="484" w:name="_Toc172126738"/>
      <w:r w:rsidRPr="00CF30EA">
        <w:rPr>
          <w:lang w:val="en-GB"/>
        </w:rPr>
        <w:t>Introduction</w:t>
      </w:r>
      <w:bookmarkEnd w:id="484"/>
    </w:p>
    <w:p w14:paraId="6A0F7B91" w14:textId="676C011B" w:rsidR="008779FD" w:rsidRPr="008779FD" w:rsidRDefault="008779FD" w:rsidP="008779FD">
      <w:pPr>
        <w:rPr>
          <w:lang w:val="en-GB"/>
        </w:rPr>
      </w:pPr>
      <w:r w:rsidRPr="008779FD">
        <w:rPr>
          <w:lang w:val="en-GB"/>
        </w:rPr>
        <w:t xml:space="preserve">Quality of </w:t>
      </w:r>
      <w:r>
        <w:rPr>
          <w:lang w:val="en-GB"/>
        </w:rPr>
        <w:t>surface current</w:t>
      </w:r>
      <w:r w:rsidRPr="008779FD">
        <w:rPr>
          <w:lang w:val="en-GB"/>
        </w:rPr>
        <w:t xml:space="preserve"> data for navigation consists of quality of the observed/predicted/forecast data, quality of the positional data and quality of the time stamp.</w:t>
      </w:r>
    </w:p>
    <w:p w14:paraId="20527117" w14:textId="5C77C171" w:rsidR="00B03C44" w:rsidRPr="00CF30EA" w:rsidRDefault="00B03C44" w:rsidP="00A45D03">
      <w:pPr>
        <w:pStyle w:val="Heading3"/>
        <w:tabs>
          <w:tab w:val="clear" w:pos="660"/>
          <w:tab w:val="clear" w:pos="880"/>
          <w:tab w:val="left" w:pos="851"/>
        </w:tabs>
        <w:spacing w:before="120" w:after="120"/>
        <w:ind w:left="851" w:hanging="851"/>
      </w:pPr>
      <w:bookmarkStart w:id="485" w:name="_Toc172126739"/>
      <w:r w:rsidRPr="00CF30EA">
        <w:t xml:space="preserve">Data quality </w:t>
      </w:r>
      <w:r w:rsidR="00BF3DE2">
        <w:t>indication within datasets</w:t>
      </w:r>
      <w:bookmarkEnd w:id="485"/>
    </w:p>
    <w:p w14:paraId="608972BA" w14:textId="775768CD" w:rsidR="00BF3DE2" w:rsidRPr="00BF3DE2" w:rsidRDefault="008779FD" w:rsidP="00862749">
      <w:pPr>
        <w:spacing w:line="240" w:lineRule="auto"/>
        <w:rPr>
          <w:lang w:val="en-GB"/>
        </w:rPr>
      </w:pPr>
      <w:r>
        <w:rPr>
          <w:lang w:val="en-GB"/>
        </w:rPr>
        <w:t>Data quality may be indicated within datasets</w:t>
      </w:r>
      <w:r w:rsidR="00BF3DE2" w:rsidRPr="00BF3DE2">
        <w:rPr>
          <w:lang w:val="en-GB"/>
        </w:rPr>
        <w:t xml:space="preserve"> in the form of a single uncertainty value applicable to an entire grid or in the data values record as uncertainty values at individual grid points. Clauses 10 (Data Product Format) and 12.3 (Carrier Metadata) describe the encoding of quality indicators within datasets.</w:t>
      </w:r>
    </w:p>
    <w:p w14:paraId="4D12BE9F" w14:textId="4B436A57" w:rsidR="00105C28" w:rsidRPr="00CF30EA" w:rsidRDefault="00621291" w:rsidP="002D7E2F">
      <w:pPr>
        <w:pStyle w:val="Heading3"/>
        <w:tabs>
          <w:tab w:val="clear" w:pos="660"/>
          <w:tab w:val="clear" w:pos="880"/>
          <w:tab w:val="left" w:pos="851"/>
        </w:tabs>
        <w:spacing w:before="120" w:after="120" w:line="240" w:lineRule="auto"/>
        <w:ind w:left="851" w:hanging="851"/>
      </w:pPr>
      <w:bookmarkStart w:id="486" w:name="_Toc172126740"/>
      <w:r w:rsidRPr="00CF30EA">
        <w:t>Data quality elements and data quality measures</w:t>
      </w:r>
      <w:r w:rsidR="00BF3DE2">
        <w:t xml:space="preserve"> (informative)</w:t>
      </w:r>
      <w:bookmarkEnd w:id="486"/>
    </w:p>
    <w:p w14:paraId="156B9B3E" w14:textId="77777777" w:rsidR="00621291" w:rsidRPr="00CF30EA" w:rsidRDefault="00621291" w:rsidP="002D7E2F">
      <w:pPr>
        <w:spacing w:after="120" w:line="240" w:lineRule="auto"/>
        <w:rPr>
          <w:lang w:val="en-GB"/>
        </w:rPr>
      </w:pPr>
      <w:r w:rsidRPr="00CF30EA">
        <w:rPr>
          <w:lang w:val="en-GB"/>
        </w:rPr>
        <w:t>Data quality allows users and user systems to assess fitness for use of the provided data. Data quality measures and the associated evaluation are reported as metadata of a data product. This metadata improves interoperability with other data products and provides usage by user groups that the data product was not originally intended for. The secondary users can make assessments of the data product usefulness in their application based on the reported data quality measures.</w:t>
      </w:r>
    </w:p>
    <w:p w14:paraId="5C2F66E7" w14:textId="074FE13E" w:rsidR="00621291" w:rsidRPr="00CF30EA" w:rsidRDefault="00621291" w:rsidP="002D7E2F">
      <w:pPr>
        <w:spacing w:after="60" w:line="240" w:lineRule="auto"/>
        <w:rPr>
          <w:lang w:val="en-GB"/>
        </w:rPr>
      </w:pPr>
      <w:r w:rsidRPr="00CF30EA">
        <w:rPr>
          <w:lang w:val="en-GB"/>
        </w:rPr>
        <w:t xml:space="preserve">For </w:t>
      </w:r>
      <w:r w:rsidR="00D8092E" w:rsidRPr="00CF30EA">
        <w:rPr>
          <w:lang w:val="en-GB"/>
        </w:rPr>
        <w:t>S-111</w:t>
      </w:r>
      <w:r w:rsidRPr="00CF30EA">
        <w:rPr>
          <w:lang w:val="en-GB"/>
        </w:rPr>
        <w:t xml:space="preserve"> the following Data Quality Elements have been included :</w:t>
      </w:r>
    </w:p>
    <w:p w14:paraId="218BA5F6"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Conformance to this Product Specification;</w:t>
      </w:r>
    </w:p>
    <w:p w14:paraId="056A8598"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Intended purpose of the data product;</w:t>
      </w:r>
    </w:p>
    <w:p w14:paraId="6293C6AC"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Completeness of the data product in terms of coverage;</w:t>
      </w:r>
    </w:p>
    <w:p w14:paraId="5A39A600"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Logical Consistency;</w:t>
      </w:r>
    </w:p>
    <w:p w14:paraId="70A22EF4"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Positional Uncertainty and Accuracy;</w:t>
      </w:r>
    </w:p>
    <w:p w14:paraId="18F0487E"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Thematic Accuracy;</w:t>
      </w:r>
    </w:p>
    <w:p w14:paraId="5519DB5F"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Temporal Quality;</w:t>
      </w:r>
    </w:p>
    <w:p w14:paraId="5C019DEE"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Aggregation measures;</w:t>
      </w:r>
    </w:p>
    <w:p w14:paraId="4514AC2C" w14:textId="77777777" w:rsidR="00621291" w:rsidRPr="00CF30EA" w:rsidRDefault="00621291" w:rsidP="002D7E2F">
      <w:pPr>
        <w:pStyle w:val="ListParagraph"/>
        <w:numPr>
          <w:ilvl w:val="0"/>
          <w:numId w:val="40"/>
        </w:numPr>
        <w:spacing w:after="0" w:line="240" w:lineRule="auto"/>
        <w:ind w:left="567" w:hanging="283"/>
        <w:rPr>
          <w:lang w:val="en-GB"/>
        </w:rPr>
      </w:pPr>
      <w:r w:rsidRPr="00CF30EA">
        <w:rPr>
          <w:lang w:val="en-GB"/>
        </w:rPr>
        <w:t>Validation checks or conformance checks including:</w:t>
      </w:r>
    </w:p>
    <w:p w14:paraId="451DDF5D" w14:textId="77777777" w:rsidR="00621291" w:rsidRPr="00CF30EA" w:rsidRDefault="00621291" w:rsidP="002D7E2F">
      <w:pPr>
        <w:pStyle w:val="ListParagraph"/>
        <w:numPr>
          <w:ilvl w:val="1"/>
          <w:numId w:val="40"/>
        </w:numPr>
        <w:spacing w:after="0" w:line="240" w:lineRule="auto"/>
        <w:ind w:left="1134" w:hanging="283"/>
        <w:rPr>
          <w:lang w:val="en-GB"/>
        </w:rPr>
      </w:pPr>
      <w:r w:rsidRPr="00CF30EA">
        <w:rPr>
          <w:lang w:val="en-GB"/>
        </w:rPr>
        <w:t>General tests for dataset integrity;</w:t>
      </w:r>
    </w:p>
    <w:p w14:paraId="260EC249" w14:textId="77777777" w:rsidR="00621291" w:rsidRDefault="00621291" w:rsidP="002D7E2F">
      <w:pPr>
        <w:pStyle w:val="ListParagraph"/>
        <w:numPr>
          <w:ilvl w:val="1"/>
          <w:numId w:val="40"/>
        </w:numPr>
        <w:spacing w:line="240" w:lineRule="auto"/>
        <w:ind w:left="1135" w:hanging="284"/>
        <w:rPr>
          <w:lang w:val="en-GB"/>
        </w:rPr>
      </w:pPr>
      <w:r w:rsidRPr="00CF30EA">
        <w:rPr>
          <w:lang w:val="en-GB"/>
        </w:rPr>
        <w:lastRenderedPageBreak/>
        <w:t>Specific tests for a specific data model.</w:t>
      </w:r>
    </w:p>
    <w:p w14:paraId="3F5C86AF" w14:textId="40723BAD" w:rsidR="00BF3DE2" w:rsidRDefault="00BF3DE2" w:rsidP="00862749">
      <w:pPr>
        <w:pStyle w:val="Heading3"/>
      </w:pPr>
      <w:bookmarkStart w:id="487" w:name="_Toc172126741"/>
      <w:r>
        <w:t>Description of quality elements (informative)</w:t>
      </w:r>
      <w:bookmarkEnd w:id="487"/>
    </w:p>
    <w:p w14:paraId="3D9E275A" w14:textId="2E1D8229" w:rsidR="00BF3DE2" w:rsidRDefault="00BF3DE2" w:rsidP="00BF3DE2">
      <w:pPr>
        <w:spacing w:line="240" w:lineRule="auto"/>
        <w:rPr>
          <w:lang w:val="en-GB"/>
        </w:rPr>
      </w:pPr>
      <w:r w:rsidRPr="00BF3DE2">
        <w:rPr>
          <w:lang w:val="en-GB"/>
        </w:rPr>
        <w:t xml:space="preserve">The description of data quality measures in this </w:t>
      </w:r>
      <w:r w:rsidR="004A692F">
        <w:rPr>
          <w:lang w:val="en-GB"/>
        </w:rPr>
        <w:t>clause</w:t>
      </w:r>
      <w:r w:rsidR="004A692F" w:rsidRPr="00BF3DE2">
        <w:rPr>
          <w:lang w:val="en-GB"/>
        </w:rPr>
        <w:t xml:space="preserve"> </w:t>
      </w:r>
      <w:r w:rsidRPr="00BF3DE2">
        <w:rPr>
          <w:lang w:val="en-GB"/>
        </w:rPr>
        <w:t xml:space="preserve">is based on S-97 Edition 1.1. While this </w:t>
      </w:r>
      <w:r w:rsidR="00B85292">
        <w:rPr>
          <w:lang w:val="en-GB"/>
        </w:rPr>
        <w:t>clause</w:t>
      </w:r>
      <w:r w:rsidR="00B85292" w:rsidRPr="00BF3DE2">
        <w:rPr>
          <w:lang w:val="en-GB"/>
        </w:rPr>
        <w:t xml:space="preserve"> </w:t>
      </w:r>
      <w:r w:rsidRPr="00BF3DE2">
        <w:rPr>
          <w:lang w:val="en-GB"/>
        </w:rPr>
        <w:t>describes data quality elements in general, not all of them may be applicable to S-1</w:t>
      </w:r>
      <w:r w:rsidR="002B3361">
        <w:rPr>
          <w:lang w:val="en-GB"/>
        </w:rPr>
        <w:t>11</w:t>
      </w:r>
      <w:r w:rsidRPr="00BF3DE2">
        <w:rPr>
          <w:lang w:val="en-GB"/>
        </w:rPr>
        <w:t xml:space="preserve"> data. Clause </w:t>
      </w:r>
      <w:r w:rsidR="00B23D0A">
        <w:rPr>
          <w:lang w:val="en-GB"/>
        </w:rPr>
        <w:fldChar w:fldCharType="begin"/>
      </w:r>
      <w:r w:rsidR="00B23D0A">
        <w:rPr>
          <w:lang w:val="en-GB"/>
        </w:rPr>
        <w:instrText xml:space="preserve"> REF _Ref168585067 \r \h </w:instrText>
      </w:r>
      <w:r w:rsidR="00B23D0A">
        <w:rPr>
          <w:lang w:val="en-GB"/>
        </w:rPr>
      </w:r>
      <w:r w:rsidR="00B23D0A">
        <w:rPr>
          <w:lang w:val="en-GB"/>
        </w:rPr>
        <w:fldChar w:fldCharType="separate"/>
      </w:r>
      <w:r w:rsidR="00B23D0A">
        <w:rPr>
          <w:lang w:val="en-GB"/>
        </w:rPr>
        <w:t>6.1.4</w:t>
      </w:r>
      <w:r w:rsidR="00B23D0A">
        <w:rPr>
          <w:lang w:val="en-GB"/>
        </w:rPr>
        <w:fldChar w:fldCharType="end"/>
      </w:r>
      <w:r w:rsidR="00B23D0A">
        <w:rPr>
          <w:lang w:val="en-GB"/>
        </w:rPr>
        <w:t xml:space="preserve"> </w:t>
      </w:r>
      <w:r w:rsidRPr="00BF3DE2">
        <w:rPr>
          <w:lang w:val="en-GB"/>
        </w:rPr>
        <w:t>indicates the applicability and scope of the data quality elements for this Product Specification.</w:t>
      </w:r>
    </w:p>
    <w:p w14:paraId="1C4205A3" w14:textId="70017CFB" w:rsidR="00BF3DE2" w:rsidRDefault="00BF3DE2" w:rsidP="00862749">
      <w:pPr>
        <w:pStyle w:val="Heading4"/>
      </w:pPr>
      <w:r>
        <w:t>Completeness</w:t>
      </w:r>
    </w:p>
    <w:p w14:paraId="3C104E90" w14:textId="6E443B20" w:rsidR="00BF3DE2" w:rsidRPr="00BF3DE2" w:rsidRDefault="00BF3DE2" w:rsidP="00BF3DE2">
      <w:pPr>
        <w:spacing w:line="240" w:lineRule="auto"/>
        <w:rPr>
          <w:lang w:val="en-GB"/>
        </w:rPr>
      </w:pPr>
      <w:r w:rsidRPr="00BF3DE2">
        <w:rPr>
          <w:lang w:val="en-GB"/>
        </w:rPr>
        <w:t xml:space="preserve">Completeness is defined as the presence and absence of features, their attributes and relationships. It consists of two </w:t>
      </w:r>
      <w:r w:rsidR="004A692F">
        <w:rPr>
          <w:lang w:val="en-GB"/>
        </w:rPr>
        <w:t>d</w:t>
      </w:r>
      <w:r w:rsidRPr="00BF3DE2">
        <w:rPr>
          <w:lang w:val="en-GB"/>
        </w:rPr>
        <w:t xml:space="preserve">ata </w:t>
      </w:r>
      <w:r w:rsidR="004A692F">
        <w:rPr>
          <w:lang w:val="en-GB"/>
        </w:rPr>
        <w:t>q</w:t>
      </w:r>
      <w:r w:rsidRPr="00BF3DE2">
        <w:rPr>
          <w:lang w:val="en-GB"/>
        </w:rPr>
        <w:t xml:space="preserve">uality </w:t>
      </w:r>
      <w:r w:rsidR="004A692F">
        <w:rPr>
          <w:lang w:val="en-GB"/>
        </w:rPr>
        <w:t>e</w:t>
      </w:r>
      <w:r w:rsidRPr="00BF3DE2">
        <w:rPr>
          <w:lang w:val="en-GB"/>
        </w:rPr>
        <w:t>lements:</w:t>
      </w:r>
    </w:p>
    <w:p w14:paraId="58A2B431" w14:textId="4DED8FC6" w:rsidR="00BF3DE2" w:rsidRPr="00D179A5" w:rsidRDefault="00BF3DE2" w:rsidP="00862749">
      <w:pPr>
        <w:pStyle w:val="ListParagraph"/>
        <w:numPr>
          <w:ilvl w:val="0"/>
          <w:numId w:val="76"/>
        </w:numPr>
        <w:spacing w:line="240" w:lineRule="auto"/>
        <w:rPr>
          <w:lang w:val="en-GB"/>
        </w:rPr>
      </w:pPr>
      <w:r w:rsidRPr="00D179A5">
        <w:rPr>
          <w:lang w:val="en-GB"/>
        </w:rPr>
        <w:t>Commission – excess data present in a dataset;</w:t>
      </w:r>
    </w:p>
    <w:p w14:paraId="6E8F5778" w14:textId="34D073F4" w:rsidR="00BF3DE2" w:rsidRPr="00D179A5" w:rsidRDefault="00BF3DE2" w:rsidP="00862749">
      <w:pPr>
        <w:pStyle w:val="ListParagraph"/>
        <w:numPr>
          <w:ilvl w:val="0"/>
          <w:numId w:val="76"/>
        </w:numPr>
        <w:spacing w:line="240" w:lineRule="auto"/>
        <w:rPr>
          <w:lang w:val="en-GB"/>
        </w:rPr>
      </w:pPr>
      <w:r w:rsidRPr="00D179A5">
        <w:rPr>
          <w:lang w:val="en-GB"/>
        </w:rPr>
        <w:t>Omission – data absent from a dataset.</w:t>
      </w:r>
    </w:p>
    <w:p w14:paraId="072FCDF1" w14:textId="010315AE" w:rsidR="00BF3DE2" w:rsidRPr="00BF3DE2" w:rsidRDefault="00BF3DE2" w:rsidP="00862749">
      <w:pPr>
        <w:pStyle w:val="Heading4"/>
      </w:pPr>
      <w:r w:rsidRPr="00BF3DE2">
        <w:t>Logical consistency</w:t>
      </w:r>
    </w:p>
    <w:p w14:paraId="4FFC4F32" w14:textId="4A9D1A3C" w:rsidR="00BF3DE2" w:rsidRPr="00BF3DE2" w:rsidRDefault="00BF3DE2" w:rsidP="00BF3DE2">
      <w:pPr>
        <w:spacing w:line="240" w:lineRule="auto"/>
        <w:rPr>
          <w:lang w:val="en-GB"/>
        </w:rPr>
      </w:pPr>
      <w:r w:rsidRPr="00BF3DE2">
        <w:rPr>
          <w:lang w:val="en-GB"/>
        </w:rPr>
        <w:t xml:space="preserve">Logical Consistency is defined as the degree of adherence to logical rules of data structure, attribution and relationships (data structure can be conceptual, logical or physical). If these logical rules are documented elsewhere (for example in a Product Specification) then the source should be referenced (for example in the data quality evaluation). It consists of four data quality </w:t>
      </w:r>
      <w:r w:rsidR="004A692F">
        <w:rPr>
          <w:lang w:val="en-GB"/>
        </w:rPr>
        <w:t>e</w:t>
      </w:r>
      <w:r w:rsidRPr="00BF3DE2">
        <w:rPr>
          <w:lang w:val="en-GB"/>
        </w:rPr>
        <w:t>lements:</w:t>
      </w:r>
    </w:p>
    <w:p w14:paraId="1D77174B" w14:textId="62DB220A" w:rsidR="00BF3DE2" w:rsidRPr="00D179A5" w:rsidRDefault="00BF3DE2" w:rsidP="00862749">
      <w:pPr>
        <w:pStyle w:val="ListParagraph"/>
        <w:numPr>
          <w:ilvl w:val="0"/>
          <w:numId w:val="77"/>
        </w:numPr>
        <w:spacing w:line="240" w:lineRule="auto"/>
        <w:rPr>
          <w:lang w:val="en-GB"/>
        </w:rPr>
      </w:pPr>
      <w:r w:rsidRPr="00D179A5">
        <w:rPr>
          <w:lang w:val="en-GB"/>
        </w:rPr>
        <w:t>Conceptual consistency – adherence to rules of the conceptual schema;</w:t>
      </w:r>
    </w:p>
    <w:p w14:paraId="7CC561D3" w14:textId="55986644" w:rsidR="00BF3DE2" w:rsidRPr="00D179A5" w:rsidRDefault="00BF3DE2" w:rsidP="00862749">
      <w:pPr>
        <w:pStyle w:val="ListParagraph"/>
        <w:numPr>
          <w:ilvl w:val="0"/>
          <w:numId w:val="77"/>
        </w:numPr>
        <w:spacing w:line="240" w:lineRule="auto"/>
        <w:rPr>
          <w:lang w:val="en-GB"/>
        </w:rPr>
      </w:pPr>
      <w:r w:rsidRPr="00D179A5">
        <w:rPr>
          <w:lang w:val="en-GB"/>
        </w:rPr>
        <w:t>Domain consistency – adherence of values to the value domains;</w:t>
      </w:r>
    </w:p>
    <w:p w14:paraId="3B46C3BA" w14:textId="262DD47C" w:rsidR="00BF3DE2" w:rsidRPr="00D179A5" w:rsidRDefault="00BF3DE2" w:rsidP="00862749">
      <w:pPr>
        <w:pStyle w:val="ListParagraph"/>
        <w:numPr>
          <w:ilvl w:val="0"/>
          <w:numId w:val="77"/>
        </w:numPr>
        <w:spacing w:line="240" w:lineRule="auto"/>
        <w:rPr>
          <w:lang w:val="en-GB"/>
        </w:rPr>
      </w:pPr>
      <w:r w:rsidRPr="00D179A5">
        <w:rPr>
          <w:lang w:val="en-GB"/>
        </w:rPr>
        <w:t>Format consistency – degree to which data is stored in accordance with the physical structure of the dataset;</w:t>
      </w:r>
    </w:p>
    <w:p w14:paraId="24CF9BF3" w14:textId="303D3315" w:rsidR="00BF3DE2" w:rsidRPr="00D179A5" w:rsidRDefault="00BF3DE2" w:rsidP="00862749">
      <w:pPr>
        <w:pStyle w:val="ListParagraph"/>
        <w:numPr>
          <w:ilvl w:val="0"/>
          <w:numId w:val="77"/>
        </w:numPr>
        <w:spacing w:line="240" w:lineRule="auto"/>
        <w:rPr>
          <w:lang w:val="en-GB"/>
        </w:rPr>
      </w:pPr>
      <w:r w:rsidRPr="00D179A5">
        <w:rPr>
          <w:lang w:val="en-GB"/>
        </w:rPr>
        <w:t>Topological consistency – correctness of the explicitly encoded topological characteristics of a dataset.</w:t>
      </w:r>
    </w:p>
    <w:p w14:paraId="4B9E89E6" w14:textId="79C5D70E" w:rsidR="00BF3DE2" w:rsidRPr="00BF3DE2" w:rsidRDefault="00BF3DE2" w:rsidP="00862749">
      <w:pPr>
        <w:pStyle w:val="Heading4"/>
      </w:pPr>
      <w:r w:rsidRPr="00BF3DE2">
        <w:t>Positional Accuracy</w:t>
      </w:r>
    </w:p>
    <w:p w14:paraId="1C1D277B" w14:textId="080440F3" w:rsidR="00BF3DE2" w:rsidRPr="00BF3DE2" w:rsidRDefault="00BF3DE2" w:rsidP="00BF3DE2">
      <w:pPr>
        <w:spacing w:line="240" w:lineRule="auto"/>
        <w:rPr>
          <w:lang w:val="en-GB"/>
        </w:rPr>
      </w:pPr>
      <w:r w:rsidRPr="00BF3DE2">
        <w:rPr>
          <w:lang w:val="en-GB"/>
        </w:rPr>
        <w:t xml:space="preserve">Positional Accuracy is defined as the accuracy of the position of features within a spatial reference system. It consists of three data quality </w:t>
      </w:r>
      <w:r w:rsidR="004A692F">
        <w:rPr>
          <w:lang w:val="en-GB"/>
        </w:rPr>
        <w:t>e</w:t>
      </w:r>
      <w:r w:rsidRPr="00BF3DE2">
        <w:rPr>
          <w:lang w:val="en-GB"/>
        </w:rPr>
        <w:t>lements:</w:t>
      </w:r>
    </w:p>
    <w:p w14:paraId="258054E1" w14:textId="711E0F1B" w:rsidR="00BF3DE2" w:rsidRPr="00D179A5" w:rsidRDefault="00BF3DE2" w:rsidP="00862749">
      <w:pPr>
        <w:pStyle w:val="ListParagraph"/>
        <w:numPr>
          <w:ilvl w:val="0"/>
          <w:numId w:val="78"/>
        </w:numPr>
        <w:spacing w:line="240" w:lineRule="auto"/>
        <w:rPr>
          <w:lang w:val="en-GB"/>
        </w:rPr>
      </w:pPr>
      <w:r w:rsidRPr="00D179A5">
        <w:rPr>
          <w:lang w:val="en-GB"/>
        </w:rPr>
        <w:t>Absolute or external accuracy – closeness of reported coordinate values to values accepted as or being true;</w:t>
      </w:r>
    </w:p>
    <w:p w14:paraId="4745023F" w14:textId="0AD08971" w:rsidR="00BF3DE2" w:rsidRPr="00D179A5" w:rsidRDefault="00BF3DE2" w:rsidP="00862749">
      <w:pPr>
        <w:pStyle w:val="ListParagraph"/>
        <w:numPr>
          <w:ilvl w:val="0"/>
          <w:numId w:val="78"/>
        </w:numPr>
        <w:spacing w:line="240" w:lineRule="auto"/>
        <w:rPr>
          <w:lang w:val="en-GB"/>
        </w:rPr>
      </w:pPr>
      <w:r w:rsidRPr="00D179A5">
        <w:rPr>
          <w:lang w:val="en-GB"/>
        </w:rPr>
        <w:t>Relative or internal accuracy – closeness of the relative positions of features in a dataset to their  respective relative positions accepted as or being true;</w:t>
      </w:r>
    </w:p>
    <w:p w14:paraId="3D7401CE" w14:textId="0BC5ED5A" w:rsidR="00BF3DE2" w:rsidRPr="00D179A5" w:rsidRDefault="00BF3DE2" w:rsidP="00862749">
      <w:pPr>
        <w:pStyle w:val="ListParagraph"/>
        <w:numPr>
          <w:ilvl w:val="0"/>
          <w:numId w:val="78"/>
        </w:numPr>
        <w:spacing w:line="240" w:lineRule="auto"/>
        <w:rPr>
          <w:lang w:val="en-GB"/>
        </w:rPr>
      </w:pPr>
      <w:r w:rsidRPr="00D179A5">
        <w:rPr>
          <w:lang w:val="en-GB"/>
        </w:rPr>
        <w:t>Gridded data positional accuracy – closeness of gridded data spatial position values to values  accepted as or being true.</w:t>
      </w:r>
    </w:p>
    <w:p w14:paraId="26760A4A" w14:textId="13377451" w:rsidR="00BF3DE2" w:rsidRPr="00BF3DE2" w:rsidRDefault="00BF3DE2" w:rsidP="00862749">
      <w:pPr>
        <w:pStyle w:val="Heading4"/>
      </w:pPr>
      <w:r w:rsidRPr="00BF3DE2">
        <w:t>Thematic accuracy</w:t>
      </w:r>
    </w:p>
    <w:p w14:paraId="1975732E" w14:textId="263C52E4" w:rsidR="00BF3DE2" w:rsidRPr="00BF3DE2" w:rsidRDefault="00BF3DE2" w:rsidP="00BF3DE2">
      <w:pPr>
        <w:spacing w:line="240" w:lineRule="auto"/>
        <w:rPr>
          <w:lang w:val="en-GB"/>
        </w:rPr>
      </w:pPr>
      <w:r w:rsidRPr="00BF3DE2">
        <w:rPr>
          <w:lang w:val="en-GB"/>
        </w:rPr>
        <w:t>Thematic Accuracy is defined as the accuracy of quantitative attributes and the correctness of non</w:t>
      </w:r>
      <w:r w:rsidR="00E04316">
        <w:rPr>
          <w:lang w:val="en-GB"/>
        </w:rPr>
        <w:t>-</w:t>
      </w:r>
      <w:r w:rsidRPr="00BF3DE2">
        <w:rPr>
          <w:lang w:val="en-GB"/>
        </w:rPr>
        <w:t>quantitative attributes and of the classifications of features and their relationships. It consists of three data quality elements:</w:t>
      </w:r>
    </w:p>
    <w:p w14:paraId="49D06B53" w14:textId="1BA47938" w:rsidR="00BF3DE2" w:rsidRPr="00D179A5" w:rsidRDefault="00BF3DE2" w:rsidP="00862749">
      <w:pPr>
        <w:pStyle w:val="ListParagraph"/>
        <w:numPr>
          <w:ilvl w:val="0"/>
          <w:numId w:val="79"/>
        </w:numPr>
        <w:spacing w:line="240" w:lineRule="auto"/>
        <w:rPr>
          <w:lang w:val="en-GB"/>
        </w:rPr>
      </w:pPr>
      <w:r w:rsidRPr="00D179A5">
        <w:rPr>
          <w:lang w:val="en-GB"/>
        </w:rPr>
        <w:t>Classification correctness – comparison of the classes assigned to features or their attributes to a  Universe of Discourse (for example ground truth or reference data);</w:t>
      </w:r>
    </w:p>
    <w:p w14:paraId="5BB23128" w14:textId="1EDA347A" w:rsidR="00BF3DE2" w:rsidRPr="00D179A5" w:rsidRDefault="00BF3DE2" w:rsidP="00862749">
      <w:pPr>
        <w:pStyle w:val="ListParagraph"/>
        <w:numPr>
          <w:ilvl w:val="0"/>
          <w:numId w:val="79"/>
        </w:numPr>
        <w:spacing w:line="240" w:lineRule="auto"/>
        <w:rPr>
          <w:lang w:val="en-GB"/>
        </w:rPr>
      </w:pPr>
      <w:r w:rsidRPr="00D179A5">
        <w:rPr>
          <w:lang w:val="en-GB"/>
        </w:rPr>
        <w:t>Non-quantitative attribute correctness – measure of whether a non-quantitative attribute is  correct or incorrect;</w:t>
      </w:r>
    </w:p>
    <w:p w14:paraId="5E14BBD9" w14:textId="631A1D7A" w:rsidR="00BF3DE2" w:rsidRDefault="00BF3DE2" w:rsidP="00862749">
      <w:pPr>
        <w:pStyle w:val="ListParagraph"/>
        <w:numPr>
          <w:ilvl w:val="0"/>
          <w:numId w:val="79"/>
        </w:numPr>
        <w:spacing w:line="240" w:lineRule="auto"/>
        <w:rPr>
          <w:lang w:val="en-GB"/>
        </w:rPr>
      </w:pPr>
      <w:r w:rsidRPr="00D179A5">
        <w:rPr>
          <w:lang w:val="en-GB"/>
        </w:rPr>
        <w:t>Quantitative attribute accuracy – closeness of the value of a quantitative attribute to a value  accepted as or known to be true.</w:t>
      </w:r>
    </w:p>
    <w:p w14:paraId="6531C52F" w14:textId="77777777" w:rsidR="008779FD" w:rsidRPr="00CF30EA" w:rsidRDefault="008779FD" w:rsidP="008779FD">
      <w:pPr>
        <w:spacing w:after="120" w:line="240" w:lineRule="auto"/>
        <w:rPr>
          <w:lang w:val="en-GB"/>
        </w:rPr>
      </w:pPr>
      <w:r w:rsidRPr="00CF30EA">
        <w:rPr>
          <w:lang w:val="en-GB"/>
        </w:rPr>
        <w:t xml:space="preserve">The data quality information </w:t>
      </w:r>
      <w:r>
        <w:rPr>
          <w:lang w:val="en-GB"/>
        </w:rPr>
        <w:t>provided within datasets may include</w:t>
      </w:r>
      <w:r w:rsidRPr="00CF30EA">
        <w:rPr>
          <w:lang w:val="en-GB"/>
        </w:rPr>
        <w:t xml:space="preserve"> the following: </w:t>
      </w:r>
    </w:p>
    <w:p w14:paraId="41667CF5" w14:textId="77777777" w:rsidR="008779FD" w:rsidRPr="00CF30EA" w:rsidRDefault="008779FD" w:rsidP="008779FD">
      <w:pPr>
        <w:spacing w:after="60" w:line="240" w:lineRule="auto"/>
        <w:rPr>
          <w:lang w:val="en-GB"/>
        </w:rPr>
      </w:pPr>
      <w:r w:rsidRPr="00CF30EA">
        <w:rPr>
          <w:lang w:val="en-GB"/>
        </w:rPr>
        <w:t xml:space="preserve">For Single station data product: </w:t>
      </w:r>
    </w:p>
    <w:p w14:paraId="13D49787" w14:textId="77777777" w:rsidR="008779FD" w:rsidRPr="00CF30EA" w:rsidRDefault="008779FD" w:rsidP="008779FD">
      <w:pPr>
        <w:spacing w:after="60" w:line="240" w:lineRule="auto"/>
        <w:ind w:left="284"/>
        <w:rPr>
          <w:lang w:val="en-GB"/>
        </w:rPr>
      </w:pPr>
      <w:r w:rsidRPr="00CF30EA">
        <w:rPr>
          <w:lang w:val="en-GB"/>
        </w:rPr>
        <w:lastRenderedPageBreak/>
        <w:t>1) Sigma confidence of predictions/models</w:t>
      </w:r>
      <w:r>
        <w:rPr>
          <w:lang w:val="en-GB"/>
        </w:rPr>
        <w:t>;</w:t>
      </w:r>
      <w:r w:rsidRPr="00CF30EA">
        <w:rPr>
          <w:lang w:val="en-GB"/>
        </w:rPr>
        <w:t xml:space="preserve"> or</w:t>
      </w:r>
    </w:p>
    <w:p w14:paraId="5DC5C552" w14:textId="77777777" w:rsidR="008779FD" w:rsidRPr="00CF30EA" w:rsidRDefault="008779FD" w:rsidP="008779FD">
      <w:pPr>
        <w:spacing w:after="120" w:line="240" w:lineRule="auto"/>
        <w:ind w:left="284"/>
        <w:rPr>
          <w:lang w:val="en-GB"/>
        </w:rPr>
      </w:pPr>
      <w:r w:rsidRPr="00CF30EA">
        <w:rPr>
          <w:lang w:val="en-GB"/>
        </w:rPr>
        <w:t>2) Instrument measuring accuracy for observed</w:t>
      </w:r>
      <w:r>
        <w:rPr>
          <w:lang w:val="en-GB"/>
        </w:rPr>
        <w:t>.</w:t>
      </w:r>
    </w:p>
    <w:p w14:paraId="072FCC3C" w14:textId="77777777" w:rsidR="008779FD" w:rsidRPr="00CF30EA" w:rsidRDefault="008779FD" w:rsidP="008779FD">
      <w:pPr>
        <w:spacing w:after="60" w:line="240" w:lineRule="auto"/>
        <w:rPr>
          <w:lang w:val="en-GB"/>
        </w:rPr>
      </w:pPr>
      <w:r w:rsidRPr="00CF30EA">
        <w:rPr>
          <w:lang w:val="en-GB"/>
        </w:rPr>
        <w:t xml:space="preserve">For Gridded data product: </w:t>
      </w:r>
    </w:p>
    <w:p w14:paraId="4FBACD6C" w14:textId="77777777" w:rsidR="008779FD" w:rsidRPr="00BF3DE2" w:rsidRDefault="008779FD" w:rsidP="008779FD">
      <w:pPr>
        <w:pStyle w:val="ListParagraph"/>
        <w:numPr>
          <w:ilvl w:val="0"/>
          <w:numId w:val="75"/>
        </w:numPr>
        <w:spacing w:line="240" w:lineRule="auto"/>
        <w:rPr>
          <w:lang w:val="en-GB"/>
        </w:rPr>
      </w:pPr>
      <w:r w:rsidRPr="00BF3DE2">
        <w:rPr>
          <w:lang w:val="en-GB"/>
        </w:rPr>
        <w:t>Sigma confidence of predictions/model.</w:t>
      </w:r>
    </w:p>
    <w:p w14:paraId="27FEA78F" w14:textId="77777777" w:rsidR="008779FD" w:rsidRPr="008779FD" w:rsidRDefault="008779FD" w:rsidP="008779FD">
      <w:pPr>
        <w:spacing w:line="240" w:lineRule="auto"/>
        <w:rPr>
          <w:lang w:val="en-GB"/>
        </w:rPr>
      </w:pPr>
    </w:p>
    <w:p w14:paraId="5C775862" w14:textId="1C2B0829" w:rsidR="00BF3DE2" w:rsidRPr="00BF3DE2" w:rsidRDefault="00BF3DE2" w:rsidP="00862749">
      <w:pPr>
        <w:pStyle w:val="Heading4"/>
      </w:pPr>
      <w:r w:rsidRPr="00BF3DE2">
        <w:t>Temporal quality</w:t>
      </w:r>
    </w:p>
    <w:p w14:paraId="69869EA9" w14:textId="32736AF8" w:rsidR="00BF3DE2" w:rsidRPr="00BF3DE2" w:rsidRDefault="00BF3DE2" w:rsidP="00BF3DE2">
      <w:pPr>
        <w:spacing w:line="240" w:lineRule="auto"/>
        <w:rPr>
          <w:lang w:val="en-GB"/>
        </w:rPr>
      </w:pPr>
      <w:r w:rsidRPr="00BF3DE2">
        <w:rPr>
          <w:lang w:val="en-GB"/>
        </w:rPr>
        <w:t xml:space="preserve">Temporal Quality is defined as the quality of the temporal attributes and temporal relationships of  features. It consists of three </w:t>
      </w:r>
      <w:r w:rsidR="004A692F">
        <w:rPr>
          <w:lang w:val="en-GB"/>
        </w:rPr>
        <w:t>d</w:t>
      </w:r>
      <w:r w:rsidRPr="00BF3DE2">
        <w:rPr>
          <w:lang w:val="en-GB"/>
        </w:rPr>
        <w:t xml:space="preserve">ata </w:t>
      </w:r>
      <w:r w:rsidR="004A692F">
        <w:rPr>
          <w:lang w:val="en-GB"/>
        </w:rPr>
        <w:t>q</w:t>
      </w:r>
      <w:r w:rsidRPr="00BF3DE2">
        <w:rPr>
          <w:lang w:val="en-GB"/>
        </w:rPr>
        <w:t xml:space="preserve">uality </w:t>
      </w:r>
      <w:r w:rsidR="004A692F">
        <w:rPr>
          <w:lang w:val="en-GB"/>
        </w:rPr>
        <w:t>e</w:t>
      </w:r>
      <w:r w:rsidRPr="00BF3DE2">
        <w:rPr>
          <w:lang w:val="en-GB"/>
        </w:rPr>
        <w:t>lements:</w:t>
      </w:r>
    </w:p>
    <w:p w14:paraId="6C81AB48" w14:textId="672B0C79" w:rsidR="00BF3DE2" w:rsidRPr="00D179A5" w:rsidRDefault="00BF3DE2" w:rsidP="00862749">
      <w:pPr>
        <w:pStyle w:val="ListParagraph"/>
        <w:numPr>
          <w:ilvl w:val="0"/>
          <w:numId w:val="80"/>
        </w:numPr>
        <w:spacing w:line="240" w:lineRule="auto"/>
        <w:rPr>
          <w:lang w:val="en-GB"/>
        </w:rPr>
      </w:pPr>
      <w:r w:rsidRPr="00D179A5">
        <w:rPr>
          <w:lang w:val="en-GB"/>
        </w:rPr>
        <w:t>Accuracy of a time measurement – closeness of reported time measurements to values accepted as or known to be true;</w:t>
      </w:r>
    </w:p>
    <w:p w14:paraId="4594ECF5" w14:textId="41803847" w:rsidR="00BF3DE2" w:rsidRPr="00D179A5" w:rsidRDefault="00BF3DE2" w:rsidP="00862749">
      <w:pPr>
        <w:pStyle w:val="ListParagraph"/>
        <w:numPr>
          <w:ilvl w:val="0"/>
          <w:numId w:val="80"/>
        </w:numPr>
        <w:spacing w:line="240" w:lineRule="auto"/>
        <w:rPr>
          <w:lang w:val="en-GB"/>
        </w:rPr>
      </w:pPr>
      <w:r w:rsidRPr="00D179A5">
        <w:rPr>
          <w:lang w:val="en-GB"/>
        </w:rPr>
        <w:t>Temporal consistency – correctness of the order of events;</w:t>
      </w:r>
    </w:p>
    <w:p w14:paraId="7D5339F5" w14:textId="0C4EF633" w:rsidR="00BF3DE2" w:rsidRDefault="00BF3DE2" w:rsidP="00862749">
      <w:pPr>
        <w:pStyle w:val="ListParagraph"/>
        <w:numPr>
          <w:ilvl w:val="0"/>
          <w:numId w:val="80"/>
        </w:numPr>
        <w:spacing w:line="240" w:lineRule="auto"/>
        <w:rPr>
          <w:lang w:val="en-GB"/>
        </w:rPr>
      </w:pPr>
      <w:r w:rsidRPr="00D179A5">
        <w:rPr>
          <w:lang w:val="en-GB"/>
        </w:rPr>
        <w:t>Temporal validity – validity of data with respect to time.</w:t>
      </w:r>
    </w:p>
    <w:p w14:paraId="3310DC35" w14:textId="2E1E842C" w:rsidR="004A692F" w:rsidRPr="004A692F" w:rsidRDefault="004A692F" w:rsidP="004A692F">
      <w:pPr>
        <w:spacing w:line="240" w:lineRule="auto"/>
        <w:rPr>
          <w:lang w:val="en-GB"/>
        </w:rPr>
      </w:pPr>
      <w:r w:rsidRPr="004A692F">
        <w:rPr>
          <w:lang w:val="en-GB"/>
        </w:rPr>
        <w:t>Temporal accuracy for observational data is normally available in field survey reports or quality controlled analyses. Temporal accuracy for predicted/forecast data is normally described in technical reports.</w:t>
      </w:r>
    </w:p>
    <w:p w14:paraId="127CA5B6" w14:textId="6885082D" w:rsidR="00BF3DE2" w:rsidRPr="00BF3DE2" w:rsidRDefault="00BF3DE2" w:rsidP="00862749">
      <w:pPr>
        <w:pStyle w:val="Heading4"/>
      </w:pPr>
      <w:r w:rsidRPr="00BF3DE2">
        <w:t>Aggregation</w:t>
      </w:r>
    </w:p>
    <w:p w14:paraId="52EDE6D8" w14:textId="77777777" w:rsidR="00BF3DE2" w:rsidRPr="00BF3DE2" w:rsidRDefault="00BF3DE2" w:rsidP="00BF3DE2">
      <w:pPr>
        <w:spacing w:line="240" w:lineRule="auto"/>
        <w:rPr>
          <w:lang w:val="en-GB"/>
        </w:rPr>
      </w:pPr>
      <w:r w:rsidRPr="00BF3DE2">
        <w:rPr>
          <w:lang w:val="en-GB"/>
        </w:rPr>
        <w:t>The aggregated Data Quality result provides a result indicating if the dataset has passed conformance to the Data Product Specification. It consists of a single data quality element:</w:t>
      </w:r>
    </w:p>
    <w:p w14:paraId="0BF85CAB" w14:textId="0BBDE15C" w:rsidR="00BF3DE2" w:rsidRPr="00D179A5" w:rsidRDefault="00BF3DE2" w:rsidP="00862749">
      <w:pPr>
        <w:pStyle w:val="ListParagraph"/>
        <w:numPr>
          <w:ilvl w:val="0"/>
          <w:numId w:val="81"/>
        </w:numPr>
        <w:spacing w:line="240" w:lineRule="auto"/>
        <w:rPr>
          <w:lang w:val="en-GB"/>
        </w:rPr>
      </w:pPr>
      <w:r w:rsidRPr="00D179A5">
        <w:rPr>
          <w:lang w:val="en-GB"/>
        </w:rPr>
        <w:t>Aggregation Measures – a pass/fail indicator and a numeric ratio of the proportion of Product Specification requirements not passed.</w:t>
      </w:r>
    </w:p>
    <w:p w14:paraId="19169414" w14:textId="52C59312" w:rsidR="00BF3DE2" w:rsidRPr="00BF3DE2" w:rsidRDefault="00BF3DE2" w:rsidP="00862749">
      <w:pPr>
        <w:pStyle w:val="Heading3"/>
      </w:pPr>
      <w:bookmarkStart w:id="488" w:name="_Ref168585067"/>
      <w:bookmarkStart w:id="489" w:name="_Toc172126742"/>
      <w:r>
        <w:t>Applicable quality measures</w:t>
      </w:r>
      <w:bookmarkEnd w:id="488"/>
      <w:bookmarkEnd w:id="489"/>
    </w:p>
    <w:p w14:paraId="1F4039A5" w14:textId="49E9F395" w:rsidR="00621291" w:rsidRPr="00CF30EA" w:rsidRDefault="00157181" w:rsidP="002D7E2F">
      <w:pPr>
        <w:spacing w:after="120" w:line="240" w:lineRule="auto"/>
        <w:rPr>
          <w:lang w:val="en-GB"/>
        </w:rPr>
      </w:pPr>
      <w:r w:rsidRPr="00CF30EA">
        <w:rPr>
          <w:lang w:val="en-GB"/>
        </w:rPr>
        <w:fldChar w:fldCharType="begin"/>
      </w:r>
      <w:r w:rsidRPr="00CF30EA">
        <w:rPr>
          <w:lang w:val="en-GB"/>
        </w:rPr>
        <w:instrText xml:space="preserve"> REF _Ref112892997 \h </w:instrText>
      </w:r>
      <w:r w:rsidRPr="00CF30EA">
        <w:rPr>
          <w:lang w:val="en-GB"/>
        </w:rPr>
      </w:r>
      <w:r w:rsidRPr="00CF30EA">
        <w:rPr>
          <w:lang w:val="en-GB"/>
        </w:rPr>
        <w:fldChar w:fldCharType="separate"/>
      </w:r>
      <w:r w:rsidR="00D33763" w:rsidRPr="002D7E2F">
        <w:rPr>
          <w:b/>
          <w:bCs/>
          <w:sz w:val="18"/>
          <w:szCs w:val="18"/>
          <w:lang w:val="en-GB"/>
        </w:rPr>
        <w:t xml:space="preserve">Table </w:t>
      </w:r>
      <w:r w:rsidR="00D33763">
        <w:rPr>
          <w:b/>
          <w:bCs/>
          <w:noProof/>
          <w:sz w:val="18"/>
          <w:szCs w:val="18"/>
          <w:lang w:val="en-GB"/>
        </w:rPr>
        <w:t>6</w:t>
      </w:r>
      <w:r w:rsidR="00D33763">
        <w:rPr>
          <w:b/>
          <w:bCs/>
          <w:sz w:val="18"/>
          <w:szCs w:val="18"/>
          <w:lang w:val="en-GB"/>
        </w:rPr>
        <w:t>-</w:t>
      </w:r>
      <w:r w:rsidR="00D33763">
        <w:rPr>
          <w:b/>
          <w:bCs/>
          <w:noProof/>
          <w:sz w:val="18"/>
          <w:szCs w:val="18"/>
          <w:lang w:val="en-GB"/>
        </w:rPr>
        <w:t>1</w:t>
      </w:r>
      <w:r w:rsidRPr="00CF30EA">
        <w:rPr>
          <w:lang w:val="en-GB"/>
        </w:rPr>
        <w:fldChar w:fldCharType="end"/>
      </w:r>
      <w:r w:rsidR="00621291" w:rsidRPr="00CF30EA">
        <w:rPr>
          <w:lang w:val="en-GB"/>
        </w:rPr>
        <w:t xml:space="preserve"> below indicates which of the data quality measures recommended in S-97 Part C have been identified as applicable to S-111. Columns 1-4 are taken as-is from S-97; the contents of column 5 are from S-97</w:t>
      </w:r>
      <w:r w:rsidR="00BF3DE2">
        <w:rPr>
          <w:rStyle w:val="FootnoteReference"/>
          <w:lang w:val="en-GB"/>
        </w:rPr>
        <w:footnoteReference w:id="1"/>
      </w:r>
      <w:r w:rsidR="00621291" w:rsidRPr="00CF30EA">
        <w:rPr>
          <w:lang w:val="en-GB"/>
        </w:rPr>
        <w:t>, annotated with whether the measure applies to S-111</w:t>
      </w:r>
      <w:r w:rsidR="00BF3DE2">
        <w:rPr>
          <w:lang w:val="en-GB"/>
        </w:rPr>
        <w:t>, and the scope if it applies</w:t>
      </w:r>
      <w:r w:rsidR="00621291" w:rsidRPr="00CF30EA">
        <w:rPr>
          <w:lang w:val="en-GB"/>
        </w:rPr>
        <w:t xml:space="preserve">. Note that for attributes which allow fill values (see </w:t>
      </w:r>
      <w:r w:rsidR="002D7E2F">
        <w:rPr>
          <w:lang w:val="en-GB"/>
        </w:rPr>
        <w:t>c</w:t>
      </w:r>
      <w:r w:rsidR="00621291" w:rsidRPr="00CF30EA">
        <w:rPr>
          <w:lang w:val="en-GB"/>
        </w:rPr>
        <w:t>lause10.2) the presence of a fill value is not counted as an error for the purposes of the data quality measures.</w:t>
      </w:r>
    </w:p>
    <w:p w14:paraId="0DDC09B2" w14:textId="0A4C5292" w:rsidR="00621291" w:rsidRPr="002D7E2F" w:rsidRDefault="00621291" w:rsidP="0084627A">
      <w:pPr>
        <w:pStyle w:val="Caption"/>
        <w:keepNext/>
      </w:pPr>
      <w:bookmarkStart w:id="490" w:name="_Ref112892997"/>
      <w:r w:rsidRPr="002D7E2F">
        <w:t xml:space="preserve">Table </w:t>
      </w:r>
      <w:r>
        <w:fldChar w:fldCharType="begin"/>
      </w:r>
      <w:r>
        <w:instrText xml:space="preserve"> STYLEREF 1 \s </w:instrText>
      </w:r>
      <w:r>
        <w:fldChar w:fldCharType="separate"/>
      </w:r>
      <w:r w:rsidR="00D33763">
        <w:rPr>
          <w:noProof/>
        </w:rPr>
        <w:t>6</w:t>
      </w:r>
      <w:r>
        <w:rPr>
          <w:noProof/>
        </w:rPr>
        <w:fldChar w:fldCharType="end"/>
      </w:r>
      <w:r w:rsidR="002D7E2F">
        <w:t>-</w:t>
      </w:r>
      <w:r>
        <w:fldChar w:fldCharType="begin"/>
      </w:r>
      <w:r>
        <w:instrText xml:space="preserve"> SEQ Table \* ARABIC \s 1 </w:instrText>
      </w:r>
      <w:r>
        <w:fldChar w:fldCharType="separate"/>
      </w:r>
      <w:r w:rsidR="00D33763">
        <w:rPr>
          <w:noProof/>
        </w:rPr>
        <w:t>1</w:t>
      </w:r>
      <w:r>
        <w:rPr>
          <w:noProof/>
        </w:rPr>
        <w:fldChar w:fldCharType="end"/>
      </w:r>
      <w:bookmarkEnd w:id="490"/>
      <w:r w:rsidRPr="002D7E2F">
        <w:t xml:space="preserve"> </w:t>
      </w:r>
      <w:r w:rsidR="002D7E2F">
        <w:t>–</w:t>
      </w:r>
      <w:r w:rsidRPr="002D7E2F">
        <w:t xml:space="preserve"> Quality measures applicable to S-111 (from S-97 Part C</w:t>
      </w:r>
      <w:r w:rsidR="002D7E2F">
        <w:t>, clause 7</w:t>
      </w:r>
      <w:r w:rsidRPr="002D7E2F">
        <w:t>)</w:t>
      </w:r>
    </w:p>
    <w:tbl>
      <w:tblPr>
        <w:tblW w:w="5088"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20" w:firstRow="1" w:lastRow="0" w:firstColumn="0" w:lastColumn="0" w:noHBand="0" w:noVBand="1"/>
      </w:tblPr>
      <w:tblGrid>
        <w:gridCol w:w="1735"/>
        <w:gridCol w:w="1735"/>
        <w:gridCol w:w="3115"/>
        <w:gridCol w:w="1237"/>
        <w:gridCol w:w="1357"/>
      </w:tblGrid>
      <w:tr w:rsidR="002F18CB" w:rsidRPr="002D7E2F" w14:paraId="6D6588BA" w14:textId="77777777" w:rsidTr="002D7E2F">
        <w:trPr>
          <w:cantSplit/>
          <w:tblHeader/>
        </w:trPr>
        <w:tc>
          <w:tcPr>
            <w:tcW w:w="945" w:type="pct"/>
            <w:tcBorders>
              <w:top w:val="single" w:sz="2" w:space="0" w:color="000000"/>
              <w:left w:val="single" w:sz="2" w:space="0" w:color="000000"/>
              <w:bottom w:val="single" w:sz="4" w:space="0" w:color="000000"/>
              <w:right w:val="single" w:sz="2" w:space="0" w:color="000000"/>
            </w:tcBorders>
            <w:shd w:val="clear" w:color="auto" w:fill="D9D9D9" w:themeFill="background1" w:themeFillShade="D9"/>
            <w:tcMar>
              <w:top w:w="80" w:type="dxa"/>
              <w:left w:w="80" w:type="dxa"/>
              <w:bottom w:w="80" w:type="dxa"/>
              <w:right w:w="80" w:type="dxa"/>
            </w:tcMar>
          </w:tcPr>
          <w:p w14:paraId="59523A2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b/>
                <w:bCs/>
                <w:color w:val="000000"/>
                <w:sz w:val="18"/>
                <w:szCs w:val="18"/>
                <w:bdr w:val="nil"/>
                <w:lang w:val="en-GB" w:eastAsia="en-US"/>
              </w:rPr>
            </w:pPr>
            <w:r w:rsidRPr="002D7E2F">
              <w:rPr>
                <w:rFonts w:eastAsia="Arial Unicode MS" w:cs="Arial"/>
                <w:b/>
                <w:bCs/>
                <w:color w:val="000000"/>
                <w:sz w:val="18"/>
                <w:szCs w:val="18"/>
                <w:bdr w:val="nil"/>
                <w:lang w:val="en-GB" w:eastAsia="en-US"/>
              </w:rPr>
              <w:t>Data Quality Measure</w:t>
            </w:r>
          </w:p>
        </w:tc>
        <w:tc>
          <w:tcPr>
            <w:tcW w:w="945" w:type="pct"/>
            <w:tcBorders>
              <w:top w:val="single" w:sz="2" w:space="0" w:color="000000"/>
              <w:left w:val="single" w:sz="2" w:space="0" w:color="000000"/>
              <w:bottom w:val="single" w:sz="4" w:space="0" w:color="000000"/>
              <w:right w:val="single" w:sz="2" w:space="0" w:color="000000"/>
            </w:tcBorders>
            <w:shd w:val="clear" w:color="auto" w:fill="D9D9D9" w:themeFill="background1" w:themeFillShade="D9"/>
            <w:tcMar>
              <w:top w:w="80" w:type="dxa"/>
              <w:left w:w="80" w:type="dxa"/>
              <w:bottom w:w="80" w:type="dxa"/>
              <w:right w:w="80" w:type="dxa"/>
            </w:tcMar>
          </w:tcPr>
          <w:p w14:paraId="428E214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b/>
                <w:bCs/>
                <w:color w:val="000000"/>
                <w:sz w:val="18"/>
                <w:szCs w:val="18"/>
                <w:bdr w:val="nil"/>
                <w:lang w:val="en-GB" w:eastAsia="en-US"/>
              </w:rPr>
            </w:pPr>
            <w:r w:rsidRPr="002D7E2F">
              <w:rPr>
                <w:rFonts w:eastAsia="Arial Unicode MS" w:cs="Arial"/>
                <w:b/>
                <w:bCs/>
                <w:color w:val="000000"/>
                <w:sz w:val="18"/>
                <w:szCs w:val="18"/>
                <w:bdr w:val="nil"/>
                <w:lang w:val="en-GB" w:eastAsia="en-US"/>
              </w:rPr>
              <w:t>Definition</w:t>
            </w:r>
          </w:p>
        </w:tc>
        <w:tc>
          <w:tcPr>
            <w:tcW w:w="1697" w:type="pct"/>
            <w:tcBorders>
              <w:top w:val="single" w:sz="2" w:space="0" w:color="000000"/>
              <w:left w:val="single" w:sz="2" w:space="0" w:color="000000"/>
              <w:bottom w:val="single" w:sz="4" w:space="0" w:color="000000"/>
              <w:right w:val="single" w:sz="2" w:space="0" w:color="000000"/>
            </w:tcBorders>
            <w:shd w:val="clear" w:color="auto" w:fill="D9D9D9" w:themeFill="background1" w:themeFillShade="D9"/>
            <w:tcMar>
              <w:top w:w="80" w:type="dxa"/>
              <w:left w:w="80" w:type="dxa"/>
              <w:bottom w:w="80" w:type="dxa"/>
              <w:right w:w="80" w:type="dxa"/>
            </w:tcMar>
          </w:tcPr>
          <w:p w14:paraId="61A0116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b/>
                <w:bCs/>
                <w:color w:val="000000"/>
                <w:sz w:val="18"/>
                <w:szCs w:val="18"/>
                <w:bdr w:val="nil"/>
                <w:lang w:val="en-GB" w:eastAsia="en-US"/>
              </w:rPr>
            </w:pPr>
            <w:r w:rsidRPr="002D7E2F">
              <w:rPr>
                <w:rFonts w:eastAsia="Arial Unicode MS" w:cs="Arial"/>
                <w:b/>
                <w:bCs/>
                <w:color w:val="000000"/>
                <w:sz w:val="18"/>
                <w:szCs w:val="18"/>
                <w:bdr w:val="nil"/>
                <w:lang w:val="en-GB" w:eastAsia="en-US"/>
              </w:rPr>
              <w:t>DQ measure / description</w:t>
            </w:r>
          </w:p>
        </w:tc>
        <w:tc>
          <w:tcPr>
            <w:tcW w:w="674" w:type="pct"/>
            <w:tcBorders>
              <w:top w:val="single" w:sz="2" w:space="0" w:color="000000"/>
              <w:left w:val="single" w:sz="2" w:space="0" w:color="000000"/>
              <w:bottom w:val="single" w:sz="4" w:space="0" w:color="000000"/>
              <w:right w:val="single" w:sz="2" w:space="0" w:color="000000"/>
            </w:tcBorders>
            <w:shd w:val="clear" w:color="auto" w:fill="D9D9D9" w:themeFill="background1" w:themeFillShade="D9"/>
            <w:tcMar>
              <w:top w:w="80" w:type="dxa"/>
              <w:left w:w="80" w:type="dxa"/>
              <w:bottom w:w="80" w:type="dxa"/>
              <w:right w:w="80" w:type="dxa"/>
            </w:tcMar>
          </w:tcPr>
          <w:p w14:paraId="54C7E652"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b/>
                <w:bCs/>
                <w:color w:val="000000"/>
                <w:sz w:val="18"/>
                <w:szCs w:val="18"/>
                <w:bdr w:val="nil"/>
                <w:lang w:val="en-GB" w:eastAsia="en-US"/>
              </w:rPr>
            </w:pPr>
            <w:r w:rsidRPr="002D7E2F">
              <w:rPr>
                <w:rFonts w:eastAsia="Arial Unicode MS" w:cs="Arial"/>
                <w:b/>
                <w:bCs/>
                <w:color w:val="000000"/>
                <w:sz w:val="18"/>
                <w:szCs w:val="18"/>
                <w:bdr w:val="nil"/>
                <w:lang w:val="en-GB" w:eastAsia="en-US"/>
              </w:rPr>
              <w:t>Evaluation scope</w:t>
            </w:r>
          </w:p>
        </w:tc>
        <w:tc>
          <w:tcPr>
            <w:tcW w:w="739" w:type="pct"/>
            <w:tcBorders>
              <w:top w:val="single" w:sz="2" w:space="0" w:color="000000"/>
              <w:left w:val="single" w:sz="2" w:space="0" w:color="000000"/>
              <w:bottom w:val="single" w:sz="4" w:space="0" w:color="000000"/>
              <w:right w:val="single" w:sz="2" w:space="0" w:color="000000"/>
            </w:tcBorders>
            <w:shd w:val="clear" w:color="auto" w:fill="D9D9D9" w:themeFill="background1" w:themeFillShade="D9"/>
            <w:tcMar>
              <w:top w:w="80" w:type="dxa"/>
              <w:left w:w="80" w:type="dxa"/>
              <w:bottom w:w="80" w:type="dxa"/>
              <w:right w:w="80" w:type="dxa"/>
            </w:tcMar>
          </w:tcPr>
          <w:p w14:paraId="13DBAC16" w14:textId="71986F39"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b/>
                <w:bCs/>
                <w:color w:val="000000"/>
                <w:sz w:val="18"/>
                <w:szCs w:val="18"/>
                <w:bdr w:val="nil"/>
                <w:lang w:val="en-GB" w:eastAsia="en-US"/>
              </w:rPr>
            </w:pPr>
            <w:r w:rsidRPr="002D7E2F">
              <w:rPr>
                <w:rFonts w:eastAsia="Arial Unicode MS" w:cs="Arial"/>
                <w:b/>
                <w:bCs/>
                <w:color w:val="000000"/>
                <w:sz w:val="18"/>
                <w:szCs w:val="18"/>
                <w:bdr w:val="nil"/>
                <w:lang w:val="en-GB" w:eastAsia="en-US"/>
              </w:rPr>
              <w:t>S-111 Applicability</w:t>
            </w:r>
          </w:p>
        </w:tc>
      </w:tr>
      <w:tr w:rsidR="002F18CB" w:rsidRPr="002D7E2F" w14:paraId="29C7D3B3" w14:textId="77777777" w:rsidTr="002D7E2F">
        <w:tblPrEx>
          <w:shd w:val="clear" w:color="auto" w:fill="auto"/>
        </w:tblPrEx>
        <w:trPr>
          <w:cantSplit/>
        </w:trPr>
        <w:tc>
          <w:tcPr>
            <w:tcW w:w="945"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3B455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Completeness / Commission</w:t>
            </w:r>
          </w:p>
        </w:tc>
        <w:tc>
          <w:tcPr>
            <w:tcW w:w="945"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E14CD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Excess data present in a dataset, as described by the scope.</w:t>
            </w:r>
          </w:p>
        </w:tc>
        <w:tc>
          <w:tcPr>
            <w:tcW w:w="1697"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4CB8C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numberOfExcessItems / This data quality measure indicates the number of items in the dataset, that should not have been present in the dataset.</w:t>
            </w:r>
          </w:p>
        </w:tc>
        <w:tc>
          <w:tcPr>
            <w:tcW w:w="674"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5995B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w:t>
            </w:r>
          </w:p>
        </w:tc>
        <w:tc>
          <w:tcPr>
            <w:tcW w:w="739"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ED25FC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37B1599E" w14:textId="6112C2F8"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B23D0A">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2F18CB" w:rsidRPr="002D7E2F" w14:paraId="7171E78B"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211309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Completeness / Commission</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8815A3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Excess data present in a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56F79C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numberOfDuplicateFeatureInstances / This data quality measure indicates the total number of exact duplications of feature instances within the data.</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09E9F4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052440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5F08D8CC" w14:textId="27CE8A86"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B23D0A">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2F18CB" w:rsidRPr="002D7E2F" w14:paraId="11E427B0"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9CCACB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lastRenderedPageBreak/>
              <w:t>Completeness / Omission</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C0BC89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 absent from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1A50D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numberOfMissingItems / This data quality measure is an indicator that shows that a specific item is missing in the data.</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9B62B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275CB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581C24DB" w14:textId="39A4F5C5"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B23D0A">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p w14:paraId="4ABEB9A1" w14:textId="540F950C"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See </w:t>
            </w:r>
            <w:r w:rsidR="002D7E2F">
              <w:rPr>
                <w:rFonts w:eastAsia="Arial Unicode MS" w:cs="Arial"/>
                <w:color w:val="000000"/>
                <w:sz w:val="18"/>
                <w:szCs w:val="18"/>
                <w:bdr w:val="nil"/>
                <w:lang w:val="en-GB" w:eastAsia="en-US"/>
              </w:rPr>
              <w:t>c</w:t>
            </w:r>
            <w:r w:rsidRPr="002D7E2F">
              <w:rPr>
                <w:rFonts w:eastAsia="Arial Unicode MS" w:cs="Arial"/>
                <w:color w:val="000000"/>
                <w:sz w:val="18"/>
                <w:szCs w:val="18"/>
                <w:bdr w:val="nil"/>
                <w:lang w:val="en-GB" w:eastAsia="en-US"/>
              </w:rPr>
              <w:t>lause 6.2 below</w:t>
            </w:r>
          </w:p>
        </w:tc>
      </w:tr>
      <w:tr w:rsidR="002F18CB" w:rsidRPr="002D7E2F" w14:paraId="6A121BC7"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8D3486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Conceptual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C8C88F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Adherence to the rules of a conceptual schema.</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66FD3A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numberOfInvalidSurfaceOverlaps / This data quality measure is a count of the total number of erroneous overlaps within the data. Which surfaces may overlap and which must not is application dependent. Not all overlapping surfaces are necessarily erroneous.</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B16CE82"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4FD373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78A4EC81" w14:textId="7C189E88"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Helvetica" w:cs="Arial"/>
                <w:color w:val="000000"/>
                <w:sz w:val="18"/>
                <w:szCs w:val="18"/>
                <w:bdr w:val="nil"/>
                <w:lang w:val="en-GB" w:eastAsia="en-US"/>
              </w:rPr>
              <w:t>(S1</w:t>
            </w:r>
            <w:r w:rsidR="0052773D" w:rsidRPr="002D7E2F">
              <w:rPr>
                <w:rFonts w:eastAsia="Helvetica" w:cs="Arial"/>
                <w:color w:val="000000"/>
                <w:sz w:val="18"/>
                <w:szCs w:val="18"/>
                <w:bdr w:val="nil"/>
                <w:lang w:val="en-GB" w:eastAsia="en-US"/>
              </w:rPr>
              <w:t>11</w:t>
            </w:r>
            <w:r w:rsidRPr="002D7E2F">
              <w:rPr>
                <w:rFonts w:eastAsia="Helvetica" w:cs="Arial"/>
                <w:color w:val="000000"/>
                <w:sz w:val="18"/>
                <w:szCs w:val="18"/>
                <w:bdr w:val="nil"/>
                <w:lang w:val="en-GB" w:eastAsia="en-US"/>
              </w:rPr>
              <w:t xml:space="preserve"> does not define vector surface features)</w:t>
            </w:r>
          </w:p>
        </w:tc>
      </w:tr>
      <w:tr w:rsidR="002F18CB" w:rsidRPr="002D7E2F" w14:paraId="461DCAFC"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C0988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Domain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A7665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Adherence of the values to the value domains.</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70D79B6"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numberOfNonconformantItems / This data quality measure is a count of all items in the dataset that are not in conformance with their value domain.</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0302B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8D4C1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70AD5EE1" w14:textId="5786BE1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0F120E">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2F18CB" w:rsidRPr="002D7E2F" w14:paraId="0D325174"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000F91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Format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060D580" w14:textId="2CA8E5C6"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u w:color="000000"/>
                <w:bdr w:val="nil"/>
                <w:lang w:val="en-GB" w:eastAsia="en-US"/>
              </w:rPr>
              <w:t>Degree to which data is stored in accordance with the physical structure of the dataset, as described by the scope</w:t>
            </w:r>
            <w:r w:rsidR="00C24631">
              <w:rPr>
                <w:rFonts w:eastAsia="Arial Unicode MS" w:cs="Arial"/>
                <w:color w:val="000000"/>
                <w:sz w:val="18"/>
                <w:szCs w:val="18"/>
                <w:u w:color="000000"/>
                <w:bdr w:val="nil"/>
                <w:lang w:val="en-GB" w:eastAsia="en-US"/>
              </w:rPr>
              <w:t>.</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EB69C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physicalStructureConflictsNumber / This data quality measure is a count of all items in the dataset that are stored in conflict with the physical structure of the dataset.</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B464D5D"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312C09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4173A94A" w14:textId="67376DC4"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0F120E">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2F18CB" w:rsidRPr="002D7E2F" w14:paraId="41FA4443"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6B934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FCDC5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9E94A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rateOfFaultyPointCurveConnections / This data quality measure indicates the number of faulty link-node connections in relation to the number of supposed link-node connections. This data quality measure gives the erroneous point-curve connections in relation to the total number of point-curve connections.</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B9C5B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E2479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68E20582" w14:textId="668397D2"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only for PS with curves)</w:t>
            </w:r>
          </w:p>
        </w:tc>
      </w:tr>
      <w:tr w:rsidR="002F18CB" w:rsidRPr="002D7E2F" w14:paraId="3CF17777"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91997B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5DEAF2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6" w:type="dxa"/>
              <w:left w:w="58" w:type="dxa"/>
              <w:bottom w:w="86" w:type="dxa"/>
              <w:right w:w="58" w:type="dxa"/>
            </w:tcMar>
          </w:tcPr>
          <w:p w14:paraId="6AF283A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numberOfMissingConnectionsUndershoots / This data quality measure is a count of items in the dataset within the parameter tolerance that are mismatched due to undershoots.</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4B1434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F6F023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70B3CDF7" w14:textId="5F90A9B4"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only for PS with curves)</w:t>
            </w:r>
          </w:p>
        </w:tc>
      </w:tr>
      <w:tr w:rsidR="002F18CB" w:rsidRPr="002D7E2F" w14:paraId="2C7E5EEF"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80D81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EEA53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6" w:type="dxa"/>
              <w:left w:w="58" w:type="dxa"/>
              <w:bottom w:w="86" w:type="dxa"/>
              <w:right w:w="58" w:type="dxa"/>
            </w:tcMar>
          </w:tcPr>
          <w:p w14:paraId="4946593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numberOfMissingConnectionsOvershoots / This data quality measure is a count of items in the dataset within the parameter tolerance that are mismatched due to overshoots.</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DAAD4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36BCD6"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28F72620" w14:textId="520A5522"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only for PS with curves)</w:t>
            </w:r>
          </w:p>
        </w:tc>
      </w:tr>
      <w:tr w:rsidR="002F18CB" w:rsidRPr="002D7E2F" w14:paraId="79AA4A3C"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70CD15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lastRenderedPageBreak/>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1C7BA4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6419D5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numberOfInvalidSlivers / This data quality measure is a count of all items in the dataset that are invalid sliver surfaces. A sliver is an unintended area that occurs when adjacent surfaces are not digitised properly. The borders of the adjacent surfaces may unintentionally gap or overlap to cause a topological error.</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E3EF0C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 / dataset series</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FA6A1C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569A548B" w14:textId="3F5AFD53"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to PS with geometric surfaces)</w:t>
            </w:r>
          </w:p>
        </w:tc>
      </w:tr>
      <w:tr w:rsidR="002F18CB" w:rsidRPr="002D7E2F" w14:paraId="1C5D95D7"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EED5A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878398"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D037D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numberOfInvalidSelfIntersects / This data quality measure is a count of all items in the dataset that illegally intersect with themselves.</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FAC98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1165F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6A821B48" w14:textId="20B533D1"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to PS with curves / geometric surfaces)</w:t>
            </w:r>
          </w:p>
        </w:tc>
      </w:tr>
      <w:tr w:rsidR="002F18CB" w:rsidRPr="002D7E2F" w14:paraId="32106691"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D4A162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E41714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FA260D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numberOfInvalidSelfOverlap / This data quality measure is a count of all items in the dataset that illegally self-overlap.</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36AFC7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A64369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618E7AF8" w14:textId="1D2F1CCB"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to PS with curves / geometric surfaces)</w:t>
            </w:r>
          </w:p>
        </w:tc>
      </w:tr>
      <w:tr w:rsidR="002F18CB" w:rsidRPr="002D7E2F" w14:paraId="442D39B4"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3BA6C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Positional Accuracy / Absolute or External Accuracy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7A4C4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Closeness of reported coordinative values to values accepted as or being true.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CC2E47" w14:textId="3800543E" w:rsidR="00621291" w:rsidRPr="002D7E2F" w:rsidRDefault="002F18CB"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Pr>
                <w:rFonts w:eastAsia="Arial Unicode MS" w:cs="Arial"/>
                <w:color w:val="000000"/>
                <w:sz w:val="18"/>
                <w:szCs w:val="18"/>
                <w:bdr w:val="nil"/>
                <w:lang w:val="en-GB" w:eastAsia="en-US"/>
              </w:rPr>
              <w:t>RMS</w:t>
            </w:r>
            <w:r w:rsidR="00621291" w:rsidRPr="002D7E2F">
              <w:rPr>
                <w:rFonts w:eastAsia="Arial Unicode MS" w:cs="Arial"/>
                <w:color w:val="000000"/>
                <w:sz w:val="18"/>
                <w:szCs w:val="18"/>
                <w:bdr w:val="nil"/>
                <w:lang w:val="en-GB" w:eastAsia="en-US"/>
              </w:rPr>
              <w:t>Error / Standard deviation, where the true value is not estimated from the observations but known a priori.</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F1863B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6A1ED2" w14:textId="0A7937E6"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Yes, for data coding formats 1 and 8</w:t>
            </w:r>
          </w:p>
        </w:tc>
      </w:tr>
      <w:tr w:rsidR="002F18CB" w:rsidRPr="002D7E2F" w14:paraId="67C1267F"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60B78F2"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Positional Accuracy / Vertical Position Accuracy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12BAB7D"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Closeness of reported coordinative values to values accepted as or being true.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35EB08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linearMapAccuracy2Sigma / Half length of the interval defined by an upper and lower limit in which the true value lies with probability 95%.</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2A6136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B5680A7" w14:textId="67623131" w:rsidR="00C24631"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No. S-111 does not contain vertical </w:t>
            </w:r>
            <w:r w:rsidR="00A73729" w:rsidRPr="002D7E2F">
              <w:rPr>
                <w:rFonts w:eastAsia="Arial Unicode MS" w:cs="Arial"/>
                <w:color w:val="000000"/>
                <w:sz w:val="18"/>
                <w:szCs w:val="18"/>
                <w:bdr w:val="nil"/>
                <w:lang w:val="en-GB" w:eastAsia="en-US"/>
              </w:rPr>
              <w:t>positions</w:t>
            </w:r>
          </w:p>
          <w:p w14:paraId="1FB116B7" w14:textId="79346D6A" w:rsidR="00621291" w:rsidRPr="002D7E2F" w:rsidRDefault="00A73729"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(Layer depth is nominal, not a measured value)</w:t>
            </w:r>
          </w:p>
        </w:tc>
      </w:tr>
      <w:tr w:rsidR="002F18CB" w:rsidRPr="002D7E2F" w14:paraId="2022161C"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EEC2E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Positional Accuracy / Horizontal Position Accuracy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B91AC6"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Closeness of reported coordinative values to values accepted as or being true.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44F09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linearMapAccuracy2Sigma / Half length of the interval defined by an upper and lower limit in which the true value lies with probability 95%.</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CCE1EA8"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4D8E6FB" w14:textId="655FED35"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Yes</w:t>
            </w:r>
            <w:r w:rsidR="000F120E">
              <w:rPr>
                <w:rFonts w:eastAsia="Arial Unicode MS" w:cs="Arial"/>
                <w:color w:val="000000"/>
                <w:sz w:val="18"/>
                <w:szCs w:val="18"/>
                <w:bdr w:val="nil"/>
                <w:lang w:val="en-GB" w:eastAsia="en-US"/>
              </w:rPr>
              <w:t>, for data coding formats 1 and 8</w:t>
            </w:r>
          </w:p>
        </w:tc>
      </w:tr>
      <w:tr w:rsidR="002F18CB" w:rsidRPr="002D7E2F" w14:paraId="4F3D735D"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6B6EB5D"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Positional Accuracy / Gridded Data Position Accuracy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2703BA8"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Closeness of reported coordinative values to values accepted as or being true.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6AD72F2" w14:textId="1C737897" w:rsidR="00621291" w:rsidRPr="002D7E2F" w:rsidRDefault="002F18CB"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Pr>
                <w:rFonts w:eastAsia="Arial Unicode MS" w:cs="Arial"/>
                <w:color w:val="000000"/>
                <w:sz w:val="18"/>
                <w:szCs w:val="18"/>
                <w:bdr w:val="nil"/>
                <w:lang w:val="en-GB" w:eastAsia="en-US"/>
              </w:rPr>
              <w:t>RMSErrorP</w:t>
            </w:r>
            <w:r w:rsidR="00621291" w:rsidRPr="002D7E2F">
              <w:rPr>
                <w:rFonts w:eastAsia="Arial Unicode MS" w:cs="Arial"/>
                <w:color w:val="000000"/>
                <w:sz w:val="18"/>
                <w:szCs w:val="18"/>
                <w:bdr w:val="nil"/>
                <w:lang w:val="en-GB" w:eastAsia="en-US"/>
              </w:rPr>
              <w:t>lanimetry / Radius of a circle around the given point, in which the true value lies with probability P.</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71FA2B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5D3890B" w14:textId="488B160A"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Yes, for data coding formats 2, 3</w:t>
            </w:r>
          </w:p>
        </w:tc>
      </w:tr>
      <w:tr w:rsidR="002F18CB" w:rsidRPr="002D7E2F" w14:paraId="083B565C"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7FA71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Temporal Quality / Temporal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3A750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Consistency with time.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A751B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ordered events or sequences, if reported.</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F60B8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40C111" w14:textId="0BA14A09"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Yes, for </w:t>
            </w:r>
            <w:r w:rsidR="000F120E">
              <w:rPr>
                <w:rFonts w:eastAsia="Arial Unicode MS" w:cs="Arial"/>
                <w:color w:val="000000"/>
                <w:sz w:val="18"/>
                <w:szCs w:val="18"/>
                <w:bdr w:val="nil"/>
                <w:lang w:val="en-GB" w:eastAsia="en-US"/>
              </w:rPr>
              <w:t>features with time attributes and timestamps</w:t>
            </w:r>
          </w:p>
        </w:tc>
      </w:tr>
      <w:tr w:rsidR="002F18CB" w:rsidRPr="002D7E2F" w14:paraId="5C0C79A7"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76CCF3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lastRenderedPageBreak/>
              <w:t>Thematic Accuracy / ThematicClassificationCorrectness</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455D82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Comparison of the classes assigned to features or their attributes to a universe of discourse.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C5331D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miscalculationRate / This data quality measure indicates the number of incorrectly classified features in relation to the number of features that are supposed to be there. [Adapted from ISO 19157] </w:t>
            </w:r>
          </w:p>
          <w:p w14:paraId="1EAB790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This is a RATE which is a ratio, and is expressed as a REAL number representing the rational fraction corresponding to the numerator and denominator of the ratio. </w:t>
            </w:r>
          </w:p>
          <w:p w14:paraId="334F6B8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For example, if there are 1 items that are classified incorrectly and there are 100 of the items in the dataset then the ratio is 1/100 and the reported rate = 0.01.</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8DD977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807FC7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256CDAA4" w14:textId="45A1FEC8"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0F120E">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BC623B" w:rsidRPr="002D7E2F" w14:paraId="43B643A7" w14:textId="77777777" w:rsidTr="00F26B99">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950404" w14:textId="261E89D7" w:rsidR="002F18CB" w:rsidRPr="002D7E2F" w:rsidRDefault="002F18CB"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Thematic Accuracy / Quantitative Attribute Accuracy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C7CC3F" w14:textId="3A4B7C11" w:rsidR="002F18CB" w:rsidRPr="002D7E2F" w:rsidRDefault="002F18CB"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Accuracy of a quant</w:t>
            </w:r>
            <w:r w:rsidR="002B3361">
              <w:rPr>
                <w:rFonts w:eastAsia="Arial Unicode MS" w:cs="Arial"/>
                <w:color w:val="000000"/>
                <w:sz w:val="18"/>
                <w:szCs w:val="18"/>
                <w:bdr w:val="nil"/>
                <w:lang w:val="en-GB" w:eastAsia="en-US"/>
              </w:rPr>
              <w:t>it</w:t>
            </w:r>
            <w:r w:rsidRPr="002F18CB">
              <w:rPr>
                <w:rFonts w:eastAsia="Arial Unicode MS" w:cs="Arial"/>
                <w:color w:val="000000"/>
                <w:sz w:val="18"/>
                <w:szCs w:val="18"/>
                <w:bdr w:val="nil"/>
                <w:lang w:val="en-GB" w:eastAsia="en-US"/>
              </w:rPr>
              <w:t>ative attribute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AF3489A" w14:textId="20F1E730" w:rsidR="002F18CB" w:rsidRPr="002D7E2F" w:rsidRDefault="002F18CB"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 xml:space="preserve">One of </w:t>
            </w:r>
            <w:r w:rsidR="00A53699" w:rsidRPr="00A53699">
              <w:rPr>
                <w:rFonts w:eastAsia="Arial Unicode MS" w:cs="Arial"/>
                <w:color w:val="000000"/>
                <w:sz w:val="18"/>
                <w:szCs w:val="18"/>
                <w:bdr w:val="nil"/>
                <w:lang w:val="en-GB" w:eastAsia="en-US"/>
              </w:rPr>
              <w:t xml:space="preserve">attributeValueUncertaintyMean,   attributeValueUncertainty68.3,  attributeValueUncertainty90, attributeValueUncertainty95, attributeValueUncertainty99, or attributeValueUncertainty99.8 </w:t>
            </w:r>
            <w:r w:rsidRPr="002F18CB">
              <w:rPr>
                <w:rFonts w:eastAsia="Arial Unicode MS" w:cs="Arial"/>
                <w:color w:val="000000"/>
                <w:sz w:val="18"/>
                <w:szCs w:val="18"/>
                <w:bdr w:val="nil"/>
                <w:lang w:val="en-GB" w:eastAsia="en-US"/>
              </w:rPr>
              <w:t xml:space="preserve">/ This data quality measure indicates the attribute value of uncertainty where half the length of the interval defined by an upper and lower limit in which the true value for the quantitative attribute lies with </w:t>
            </w:r>
            <w:r w:rsidR="000B3860" w:rsidRPr="000B3860">
              <w:rPr>
                <w:rFonts w:eastAsia="Arial Unicode MS" w:cs="Arial"/>
                <w:color w:val="000000"/>
                <w:sz w:val="18"/>
                <w:szCs w:val="18"/>
                <w:bdr w:val="nil"/>
                <w:lang w:val="en-GB" w:eastAsia="en-US"/>
              </w:rPr>
              <w:t>with a probability of 50%, 68.3%, 90%, 95%, 99%, or 99.8% respectively</w:t>
            </w:r>
            <w:r w:rsidR="000B3860">
              <w:rPr>
                <w:rStyle w:val="FootnoteReference"/>
                <w:rFonts w:eastAsia="Arial Unicode MS" w:cs="Arial"/>
                <w:color w:val="000000"/>
                <w:sz w:val="18"/>
                <w:szCs w:val="18"/>
                <w:bdr w:val="nil"/>
                <w:lang w:val="en-GB" w:eastAsia="en-US"/>
              </w:rPr>
              <w:footnoteReference w:id="2"/>
            </w:r>
            <w:r w:rsidR="000B3860">
              <w:rPr>
                <w:rFonts w:eastAsia="Arial Unicode MS" w:cs="Arial"/>
                <w:color w:val="000000"/>
                <w:sz w:val="18"/>
                <w:szCs w:val="18"/>
                <w:bdr w:val="nil"/>
                <w:lang w:val="en-GB" w:eastAsia="en-US"/>
              </w:rPr>
              <w:t>.</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35333B" w14:textId="551EFC5F" w:rsidR="002F18CB" w:rsidRPr="002D7E2F" w:rsidRDefault="002F18CB"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dataset / dataset series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E21A93" w14:textId="77777777" w:rsidR="002F18CB" w:rsidRPr="002F18CB" w:rsidRDefault="002F18CB" w:rsidP="002F18CB">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Yes</w:t>
            </w:r>
          </w:p>
          <w:p w14:paraId="0DFB3EDF" w14:textId="4B2245E7" w:rsidR="002F18CB" w:rsidRPr="002D7E2F" w:rsidRDefault="002F18CB" w:rsidP="002F18CB">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(dataset / spatial object)</w:t>
            </w:r>
          </w:p>
        </w:tc>
      </w:tr>
      <w:tr w:rsidR="00BC623B" w:rsidRPr="002D7E2F" w14:paraId="5DD494AE" w14:textId="77777777" w:rsidTr="00F26B99">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80" w:type="dxa"/>
              <w:left w:w="80" w:type="dxa"/>
              <w:bottom w:w="80" w:type="dxa"/>
              <w:right w:w="80" w:type="dxa"/>
            </w:tcMar>
          </w:tcPr>
          <w:p w14:paraId="65A3DEB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Aggregation Measures / AggregationMeasures</w:t>
            </w:r>
          </w:p>
        </w:tc>
        <w:tc>
          <w:tcPr>
            <w:tcW w:w="945" w:type="pct"/>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80" w:type="dxa"/>
              <w:left w:w="80" w:type="dxa"/>
              <w:bottom w:w="80" w:type="dxa"/>
              <w:right w:w="80" w:type="dxa"/>
            </w:tcMar>
          </w:tcPr>
          <w:p w14:paraId="5AA43DFD"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In a data Product Specification, several requirements are set up for a product to conform to the Specification.</w:t>
            </w:r>
          </w:p>
        </w:tc>
        <w:tc>
          <w:tcPr>
            <w:tcW w:w="1697" w:type="pct"/>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80" w:type="dxa"/>
              <w:left w:w="80" w:type="dxa"/>
              <w:bottom w:w="80" w:type="dxa"/>
              <w:right w:w="80" w:type="dxa"/>
            </w:tcMar>
          </w:tcPr>
          <w:p w14:paraId="69EB0A7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DataProductSpecificationPassed / This data quality measure is a boolean indicating that all requirements in the referred data Product Specification are fulfilled.</w:t>
            </w:r>
          </w:p>
        </w:tc>
        <w:tc>
          <w:tcPr>
            <w:tcW w:w="674" w:type="pct"/>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80" w:type="dxa"/>
              <w:left w:w="80" w:type="dxa"/>
              <w:bottom w:w="80" w:type="dxa"/>
              <w:right w:w="80" w:type="dxa"/>
            </w:tcMar>
          </w:tcPr>
          <w:p w14:paraId="78FE801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80" w:type="dxa"/>
              <w:left w:w="80" w:type="dxa"/>
              <w:bottom w:w="80" w:type="dxa"/>
              <w:right w:w="80" w:type="dxa"/>
            </w:tcMar>
          </w:tcPr>
          <w:p w14:paraId="5684663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30523C00" w14:textId="782E97B2"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0F120E">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F26B99" w:rsidRPr="002D7E2F" w14:paraId="610971A6" w14:textId="77777777" w:rsidTr="00F26B99">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F58B86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Aggregation Measures / AggregationMeasures</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A6C4B8" w14:textId="2A4C849C"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In a data Product Specification, several requirements are set up for a product to conform to the </w:t>
            </w:r>
            <w:r w:rsidR="00C24631">
              <w:rPr>
                <w:rFonts w:eastAsia="Arial Unicode MS" w:cs="Arial"/>
                <w:color w:val="000000"/>
                <w:sz w:val="18"/>
                <w:szCs w:val="18"/>
                <w:bdr w:val="nil"/>
                <w:lang w:val="en-GB" w:eastAsia="en-US"/>
              </w:rPr>
              <w:t>S</w:t>
            </w:r>
            <w:r w:rsidRPr="002D7E2F">
              <w:rPr>
                <w:rFonts w:eastAsia="Arial Unicode MS" w:cs="Arial"/>
                <w:color w:val="000000"/>
                <w:sz w:val="18"/>
                <w:szCs w:val="18"/>
                <w:bdr w:val="nil"/>
                <w:lang w:val="en-GB" w:eastAsia="en-US"/>
              </w:rPr>
              <w:t>pecification.</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D5B25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DataProductSpecificationFailRate / This data quality measure is a number indicating the number of data Product Specification requirements that are not fulfilled by the current product/dataset in relation to the total number of data Product Specification requirements.</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288CB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0AB8778" w14:textId="77777777" w:rsidR="00621291" w:rsidRPr="002D7E2F" w:rsidRDefault="00621291" w:rsidP="002D7E2F">
            <w:pPr>
              <w:keepNext/>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7F7906DE" w14:textId="7C119869" w:rsidR="00621291" w:rsidRPr="002D7E2F" w:rsidRDefault="00621291" w:rsidP="002D7E2F">
            <w:pPr>
              <w:keepNext/>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0F120E">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bl>
    <w:p w14:paraId="6A0B94C8" w14:textId="06C839F5" w:rsidR="00621291" w:rsidRPr="00CF30EA" w:rsidRDefault="00621291" w:rsidP="0037514D">
      <w:pPr>
        <w:spacing w:after="0" w:line="240" w:lineRule="auto"/>
        <w:rPr>
          <w:lang w:val="en-GB"/>
        </w:rPr>
      </w:pPr>
    </w:p>
    <w:p w14:paraId="4A641823" w14:textId="77777777" w:rsidR="00621291" w:rsidRPr="00CF30EA" w:rsidRDefault="00621291" w:rsidP="0037514D">
      <w:pPr>
        <w:spacing w:after="0" w:line="240" w:lineRule="auto"/>
        <w:rPr>
          <w:lang w:val="en-GB"/>
        </w:rPr>
      </w:pPr>
    </w:p>
    <w:p w14:paraId="3EC78498" w14:textId="556650C7" w:rsidR="00C431F1" w:rsidRPr="00CF30EA" w:rsidRDefault="00C431F1" w:rsidP="0037514D">
      <w:pPr>
        <w:pStyle w:val="Heading2"/>
        <w:tabs>
          <w:tab w:val="clear" w:pos="540"/>
          <w:tab w:val="clear" w:pos="700"/>
          <w:tab w:val="left" w:pos="709"/>
        </w:tabs>
        <w:spacing w:before="120" w:after="200" w:line="240" w:lineRule="auto"/>
        <w:ind w:left="709" w:hanging="709"/>
        <w:rPr>
          <w:lang w:val="en-GB"/>
        </w:rPr>
      </w:pPr>
      <w:bookmarkStart w:id="491" w:name="_Toc172126743"/>
      <w:bookmarkEnd w:id="483"/>
      <w:r w:rsidRPr="00CF30EA">
        <w:rPr>
          <w:lang w:val="en-GB"/>
        </w:rPr>
        <w:lastRenderedPageBreak/>
        <w:t>Additional components</w:t>
      </w:r>
      <w:r w:rsidR="002E7A34" w:rsidRPr="00CF30EA">
        <w:rPr>
          <w:lang w:val="en-GB"/>
        </w:rPr>
        <w:t xml:space="preserve"> of data quality</w:t>
      </w:r>
      <w:bookmarkEnd w:id="491"/>
    </w:p>
    <w:p w14:paraId="599A2FC2" w14:textId="2B2230F8" w:rsidR="00722047" w:rsidRPr="00CF30EA" w:rsidRDefault="00722047" w:rsidP="0037514D">
      <w:pPr>
        <w:pStyle w:val="templatetext"/>
        <w:rPr>
          <w:i w:val="0"/>
          <w:color w:val="auto"/>
          <w:sz w:val="20"/>
          <w:lang w:val="en-GB"/>
        </w:rPr>
      </w:pPr>
      <w:bookmarkStart w:id="492" w:name="_Toc415229336"/>
      <w:bookmarkStart w:id="493" w:name="_Toc415229337"/>
      <w:bookmarkStart w:id="494" w:name="_Toc415229338"/>
      <w:bookmarkStart w:id="495" w:name="_Toc415229340"/>
      <w:bookmarkStart w:id="496" w:name="_Toc415229341"/>
      <w:bookmarkStart w:id="497" w:name="_Toc415229342"/>
      <w:bookmarkStart w:id="498" w:name="_Toc415229343"/>
      <w:bookmarkStart w:id="499" w:name="_Toc415229345"/>
      <w:bookmarkStart w:id="500" w:name="_Toc415229346"/>
      <w:bookmarkStart w:id="501" w:name="_Toc415229347"/>
      <w:bookmarkStart w:id="502" w:name="_Toc415229348"/>
      <w:bookmarkStart w:id="503" w:name="_Toc415229353"/>
      <w:bookmarkStart w:id="504" w:name="_Toc415229354"/>
      <w:bookmarkStart w:id="505" w:name="_Toc415229355"/>
      <w:bookmarkStart w:id="506" w:name="_Toc415229356"/>
      <w:bookmarkStart w:id="507" w:name="_Toc415229357"/>
      <w:bookmarkStart w:id="508" w:name="_Toc415229360"/>
      <w:bookmarkStart w:id="509" w:name="_Toc415229361"/>
      <w:bookmarkStart w:id="510" w:name="_Toc415229362"/>
      <w:bookmarkStart w:id="511" w:name="_Toc415229365"/>
      <w:bookmarkStart w:id="512" w:name="_Toc415229366"/>
      <w:bookmarkStart w:id="513" w:name="_Toc415229367"/>
      <w:bookmarkStart w:id="514" w:name="_Toc415229368"/>
      <w:bookmarkStart w:id="515" w:name="_Toc379188737"/>
      <w:bookmarkStart w:id="516" w:name="_Toc379188739"/>
      <w:bookmarkStart w:id="517" w:name="_Toc415229369"/>
      <w:bookmarkStart w:id="518" w:name="_Toc415229370"/>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r w:rsidRPr="00722047">
        <w:rPr>
          <w:i w:val="0"/>
          <w:color w:val="auto"/>
          <w:sz w:val="20"/>
          <w:lang w:val="en-GB"/>
        </w:rPr>
        <w:t xml:space="preserve">A time series is complete when there is a value or a null indicator at every time in the series. A </w:t>
      </w:r>
      <w:r w:rsidR="00DD1BA4">
        <w:rPr>
          <w:i w:val="0"/>
          <w:color w:val="auto"/>
          <w:sz w:val="20"/>
          <w:lang w:val="en-GB"/>
        </w:rPr>
        <w:t>surface current</w:t>
      </w:r>
      <w:r w:rsidRPr="00722047">
        <w:rPr>
          <w:i w:val="0"/>
          <w:color w:val="auto"/>
          <w:sz w:val="20"/>
          <w:lang w:val="en-GB"/>
        </w:rPr>
        <w:t xml:space="preserve"> coverage data set is complete when the grid or point set coverage value matrix contains </w:t>
      </w:r>
      <w:r w:rsidR="00DD1BA4">
        <w:rPr>
          <w:i w:val="0"/>
          <w:color w:val="auto"/>
          <w:sz w:val="20"/>
          <w:lang w:val="en-GB"/>
        </w:rPr>
        <w:t>speed and direction</w:t>
      </w:r>
      <w:r w:rsidR="00DD1BA4" w:rsidRPr="00722047">
        <w:rPr>
          <w:i w:val="0"/>
          <w:color w:val="auto"/>
          <w:sz w:val="20"/>
          <w:lang w:val="en-GB"/>
        </w:rPr>
        <w:t xml:space="preserve"> </w:t>
      </w:r>
      <w:r w:rsidRPr="00722047">
        <w:rPr>
          <w:i w:val="0"/>
          <w:color w:val="auto"/>
          <w:sz w:val="20"/>
          <w:lang w:val="en-GB"/>
        </w:rPr>
        <w:t>value</w:t>
      </w:r>
      <w:r w:rsidR="00DD1BA4">
        <w:rPr>
          <w:i w:val="0"/>
          <w:color w:val="auto"/>
          <w:sz w:val="20"/>
          <w:lang w:val="en-GB"/>
        </w:rPr>
        <w:t>s</w:t>
      </w:r>
      <w:r w:rsidRPr="00722047">
        <w:rPr>
          <w:i w:val="0"/>
          <w:color w:val="auto"/>
          <w:sz w:val="20"/>
          <w:lang w:val="en-GB"/>
        </w:rPr>
        <w:t xml:space="preserve"> or fill (missing) value</w:t>
      </w:r>
      <w:r w:rsidR="00DD1BA4">
        <w:rPr>
          <w:i w:val="0"/>
          <w:color w:val="auto"/>
          <w:sz w:val="20"/>
          <w:lang w:val="en-GB"/>
        </w:rPr>
        <w:t>s</w:t>
      </w:r>
      <w:r w:rsidRPr="00722047">
        <w:rPr>
          <w:i w:val="0"/>
          <w:color w:val="auto"/>
          <w:sz w:val="20"/>
          <w:lang w:val="en-GB"/>
        </w:rPr>
        <w:t xml:space="preserve"> for every vertex point defined in the grid, and when all of the mandatory associated metadata is provided. See S-158:</w:t>
      </w:r>
      <w:r>
        <w:rPr>
          <w:i w:val="0"/>
          <w:color w:val="auto"/>
          <w:sz w:val="20"/>
          <w:lang w:val="en-GB"/>
        </w:rPr>
        <w:t>111</w:t>
      </w:r>
      <w:r w:rsidRPr="00722047">
        <w:rPr>
          <w:i w:val="0"/>
          <w:color w:val="auto"/>
          <w:sz w:val="20"/>
          <w:lang w:val="en-GB"/>
        </w:rPr>
        <w:t xml:space="preserve"> (Validation Checks – </w:t>
      </w:r>
      <w:r>
        <w:rPr>
          <w:i w:val="0"/>
          <w:color w:val="auto"/>
          <w:sz w:val="20"/>
          <w:lang w:val="en-GB"/>
        </w:rPr>
        <w:t>Surface Currents</w:t>
      </w:r>
      <w:r w:rsidRPr="00722047">
        <w:rPr>
          <w:i w:val="0"/>
          <w:color w:val="auto"/>
          <w:sz w:val="20"/>
          <w:lang w:val="en-GB"/>
        </w:rPr>
        <w:t>)</w:t>
      </w:r>
      <w:r w:rsidR="00DD1BA4">
        <w:rPr>
          <w:i w:val="0"/>
          <w:color w:val="auto"/>
          <w:sz w:val="20"/>
          <w:lang w:val="en-GB"/>
        </w:rPr>
        <w:t xml:space="preserve"> for related checks</w:t>
      </w:r>
      <w:r>
        <w:rPr>
          <w:i w:val="0"/>
          <w:color w:val="auto"/>
          <w:sz w:val="20"/>
          <w:lang w:val="en-GB"/>
        </w:rPr>
        <w:t>.</w:t>
      </w:r>
    </w:p>
    <w:p w14:paraId="1093C1FB" w14:textId="77777777" w:rsidR="0037514D" w:rsidRPr="00CF30EA" w:rsidRDefault="0037514D" w:rsidP="0037514D">
      <w:pPr>
        <w:pStyle w:val="templatetext"/>
        <w:rPr>
          <w:b/>
          <w:i w:val="0"/>
          <w:iCs w:val="0"/>
          <w:color w:val="000000" w:themeColor="text1"/>
          <w:sz w:val="22"/>
          <w:szCs w:val="22"/>
          <w:lang w:val="en-GB"/>
        </w:rPr>
      </w:pPr>
    </w:p>
    <w:p w14:paraId="70A6320E" w14:textId="1074B2E4" w:rsidR="00890AB4" w:rsidRPr="00CF30EA" w:rsidRDefault="00890AB4" w:rsidP="0037514D">
      <w:pPr>
        <w:pStyle w:val="Heading2"/>
        <w:tabs>
          <w:tab w:val="clear" w:pos="540"/>
          <w:tab w:val="clear" w:pos="700"/>
          <w:tab w:val="left" w:pos="709"/>
        </w:tabs>
        <w:spacing w:before="120" w:after="200" w:line="240" w:lineRule="auto"/>
        <w:ind w:left="709" w:hanging="709"/>
        <w:rPr>
          <w:lang w:val="en-GB"/>
        </w:rPr>
      </w:pPr>
      <w:bookmarkStart w:id="519" w:name="_Toc172126744"/>
      <w:r w:rsidRPr="00CF30EA">
        <w:rPr>
          <w:lang w:val="en-GB"/>
        </w:rPr>
        <w:t>Assessment of data quality</w:t>
      </w:r>
      <w:bookmarkEnd w:id="519"/>
    </w:p>
    <w:p w14:paraId="32DB30EF" w14:textId="77777777" w:rsidR="00890AB4" w:rsidRPr="00CF30EA" w:rsidRDefault="00890AB4" w:rsidP="0037514D">
      <w:pPr>
        <w:spacing w:after="120" w:line="240" w:lineRule="auto"/>
        <w:rPr>
          <w:lang w:val="en-GB"/>
        </w:rPr>
      </w:pPr>
      <w:r w:rsidRPr="00CF30EA">
        <w:rPr>
          <w:lang w:val="en-GB"/>
        </w:rPr>
        <w:t>Data quality allows users and user systems to assess fitness for use of the provided data. Data quality measures and the associated evaluation are reported as metadata of a data product. This metadata improves interoperability with other data products and provides usage by user groups that the data product was not originally intended for. The secondary users can make assessments of the data product usefulness in their application based on the reported data quality measures.</w:t>
      </w:r>
    </w:p>
    <w:p w14:paraId="1DF0FF64" w14:textId="77777777" w:rsidR="00890AB4" w:rsidRPr="00CF30EA" w:rsidRDefault="00890AB4" w:rsidP="0037514D">
      <w:pPr>
        <w:spacing w:after="120" w:line="240" w:lineRule="auto"/>
        <w:rPr>
          <w:lang w:val="en-GB"/>
        </w:rPr>
      </w:pPr>
      <w:r w:rsidRPr="00CF30EA">
        <w:rPr>
          <w:lang w:val="en-GB"/>
        </w:rPr>
        <w:t>The prescribed precision (see Annex A – Data Classification and Encoding Guide) of current speed (0.01 kn) and direction (0.1 arc-deg) is close to the perceived accuracy of the data, but the increased precision is useful for time integration of current vectors and for the computation of spatial gradients (that is, non-navigational uses).</w:t>
      </w:r>
    </w:p>
    <w:p w14:paraId="41826C81" w14:textId="77777777" w:rsidR="00890AB4" w:rsidRPr="00CF30EA" w:rsidRDefault="00890AB4" w:rsidP="00890AB4">
      <w:pPr>
        <w:spacing w:after="60" w:line="240" w:lineRule="auto"/>
        <w:rPr>
          <w:iCs/>
          <w:lang w:val="en-GB"/>
        </w:rPr>
      </w:pPr>
      <w:r w:rsidRPr="00CF30EA">
        <w:rPr>
          <w:lang w:val="en-GB"/>
        </w:rPr>
        <w:t xml:space="preserve">Important factors in the </w:t>
      </w:r>
      <w:r w:rsidRPr="00CF30EA">
        <w:rPr>
          <w:iCs/>
          <w:lang w:val="en-GB"/>
        </w:rPr>
        <w:t>quality of surface current data for navigation consists of the quality of</w:t>
      </w:r>
    </w:p>
    <w:p w14:paraId="43896E26" w14:textId="1936A957" w:rsidR="00890AB4" w:rsidRPr="00CF30EA" w:rsidRDefault="0037514D" w:rsidP="0037514D">
      <w:pPr>
        <w:numPr>
          <w:ilvl w:val="0"/>
          <w:numId w:val="17"/>
        </w:numPr>
        <w:spacing w:after="60" w:line="240" w:lineRule="auto"/>
        <w:ind w:left="567" w:hanging="283"/>
        <w:rPr>
          <w:iCs/>
          <w:lang w:val="en-GB"/>
        </w:rPr>
      </w:pPr>
      <w:r>
        <w:rPr>
          <w:iCs/>
          <w:lang w:val="en-GB"/>
        </w:rPr>
        <w:t>T</w:t>
      </w:r>
      <w:r w:rsidR="00890AB4" w:rsidRPr="00CF30EA">
        <w:rPr>
          <w:iCs/>
          <w:lang w:val="en-GB"/>
        </w:rPr>
        <w:t>he observed data;</w:t>
      </w:r>
    </w:p>
    <w:p w14:paraId="0A53871E" w14:textId="046942D2" w:rsidR="00890AB4" w:rsidRPr="00CF30EA" w:rsidRDefault="0037514D" w:rsidP="0037514D">
      <w:pPr>
        <w:numPr>
          <w:ilvl w:val="0"/>
          <w:numId w:val="17"/>
        </w:numPr>
        <w:spacing w:after="60" w:line="240" w:lineRule="auto"/>
        <w:ind w:left="567" w:hanging="283"/>
        <w:rPr>
          <w:iCs/>
          <w:lang w:val="en-GB"/>
        </w:rPr>
      </w:pPr>
      <w:r>
        <w:rPr>
          <w:iCs/>
          <w:lang w:val="en-GB"/>
        </w:rPr>
        <w:t>T</w:t>
      </w:r>
      <w:r w:rsidR="00890AB4" w:rsidRPr="00CF30EA">
        <w:rPr>
          <w:iCs/>
          <w:lang w:val="en-GB"/>
        </w:rPr>
        <w:t xml:space="preserve">he predicted/forecast data; </w:t>
      </w:r>
    </w:p>
    <w:p w14:paraId="41733F2C" w14:textId="72B764B8" w:rsidR="00890AB4" w:rsidRPr="00CF30EA" w:rsidRDefault="0037514D" w:rsidP="0037514D">
      <w:pPr>
        <w:numPr>
          <w:ilvl w:val="0"/>
          <w:numId w:val="17"/>
        </w:numPr>
        <w:spacing w:after="60" w:line="240" w:lineRule="auto"/>
        <w:ind w:left="567" w:hanging="283"/>
        <w:rPr>
          <w:iCs/>
          <w:lang w:val="en-GB"/>
        </w:rPr>
      </w:pPr>
      <w:r>
        <w:rPr>
          <w:iCs/>
          <w:lang w:val="en-GB"/>
        </w:rPr>
        <w:t>T</w:t>
      </w:r>
      <w:r w:rsidR="00890AB4" w:rsidRPr="00CF30EA">
        <w:rPr>
          <w:iCs/>
          <w:lang w:val="en-GB"/>
        </w:rPr>
        <w:t xml:space="preserve">he positional data; and </w:t>
      </w:r>
    </w:p>
    <w:p w14:paraId="7D4B5A71" w14:textId="0DB5340C" w:rsidR="00890AB4" w:rsidRPr="00CF30EA" w:rsidRDefault="0037514D" w:rsidP="0037514D">
      <w:pPr>
        <w:numPr>
          <w:ilvl w:val="0"/>
          <w:numId w:val="17"/>
        </w:numPr>
        <w:spacing w:after="120" w:line="240" w:lineRule="auto"/>
        <w:ind w:left="568" w:hanging="284"/>
        <w:rPr>
          <w:iCs/>
          <w:lang w:val="en-GB"/>
        </w:rPr>
      </w:pPr>
      <w:r>
        <w:rPr>
          <w:iCs/>
          <w:lang w:val="en-GB"/>
        </w:rPr>
        <w:t>T</w:t>
      </w:r>
      <w:r w:rsidR="00890AB4" w:rsidRPr="00CF30EA">
        <w:rPr>
          <w:iCs/>
          <w:lang w:val="en-GB"/>
        </w:rPr>
        <w:t xml:space="preserve">he time stamp. </w:t>
      </w:r>
    </w:p>
    <w:p w14:paraId="4ED98AA0" w14:textId="0851D813" w:rsidR="00890AB4" w:rsidRPr="00CF30EA" w:rsidRDefault="00890AB4" w:rsidP="0037514D">
      <w:pPr>
        <w:spacing w:after="120" w:line="240" w:lineRule="auto"/>
        <w:rPr>
          <w:iCs/>
          <w:lang w:val="en-GB"/>
        </w:rPr>
      </w:pPr>
      <w:r w:rsidRPr="00CF30EA">
        <w:rPr>
          <w:iCs/>
          <w:lang w:val="en-GB"/>
        </w:rPr>
        <w:t xml:space="preserve">Factors determining the accuracy of the data are shown in </w:t>
      </w:r>
      <w:r w:rsidRPr="00CF30EA">
        <w:rPr>
          <w:iCs/>
          <w:lang w:val="en-GB"/>
        </w:rPr>
        <w:fldChar w:fldCharType="begin"/>
      </w:r>
      <w:r w:rsidRPr="00CF30EA">
        <w:rPr>
          <w:iCs/>
          <w:lang w:val="en-GB"/>
        </w:rPr>
        <w:instrText xml:space="preserve"> REF _Ref112675635 \h </w:instrText>
      </w:r>
      <w:r w:rsidRPr="00CF30EA">
        <w:rPr>
          <w:iCs/>
          <w:lang w:val="en-GB"/>
        </w:rPr>
      </w:r>
      <w:r w:rsidRPr="00CF30EA">
        <w:rPr>
          <w:iCs/>
          <w:lang w:val="en-GB"/>
        </w:rPr>
        <w:fldChar w:fldCharType="separate"/>
      </w:r>
      <w:r w:rsidR="00D33763" w:rsidRPr="0037514D">
        <w:rPr>
          <w:b/>
          <w:bCs/>
          <w:sz w:val="18"/>
          <w:szCs w:val="18"/>
          <w:lang w:val="en-GB"/>
        </w:rPr>
        <w:t xml:space="preserve">Table </w:t>
      </w:r>
      <w:r w:rsidR="00D33763">
        <w:rPr>
          <w:b/>
          <w:bCs/>
          <w:noProof/>
          <w:sz w:val="18"/>
          <w:szCs w:val="18"/>
          <w:lang w:val="en-GB"/>
        </w:rPr>
        <w:t>6</w:t>
      </w:r>
      <w:r w:rsidR="00D33763" w:rsidRPr="0037514D">
        <w:rPr>
          <w:b/>
          <w:bCs/>
          <w:sz w:val="18"/>
          <w:szCs w:val="18"/>
          <w:lang w:val="en-GB"/>
        </w:rPr>
        <w:t>.</w:t>
      </w:r>
      <w:r w:rsidR="00D33763">
        <w:rPr>
          <w:b/>
          <w:bCs/>
          <w:noProof/>
          <w:sz w:val="18"/>
          <w:szCs w:val="18"/>
          <w:lang w:val="en-GB"/>
        </w:rPr>
        <w:t>2</w:t>
      </w:r>
      <w:r w:rsidRPr="00CF30EA">
        <w:rPr>
          <w:iCs/>
          <w:lang w:val="en-GB"/>
        </w:rPr>
        <w:fldChar w:fldCharType="end"/>
      </w:r>
      <w:r w:rsidRPr="00CF30EA">
        <w:rPr>
          <w:iCs/>
          <w:lang w:val="en-GB"/>
        </w:rPr>
        <w:t xml:space="preserve">. Information of the quality of the components of the data is normally available in field survey reports, QC analyses, or other technical reports. </w:t>
      </w:r>
    </w:p>
    <w:p w14:paraId="0AA7F36C" w14:textId="3004E5F6" w:rsidR="00890AB4" w:rsidRPr="0037514D" w:rsidRDefault="00890AB4" w:rsidP="0087742F">
      <w:pPr>
        <w:pStyle w:val="Caption"/>
        <w:keepNext/>
      </w:pPr>
      <w:bookmarkStart w:id="520" w:name="_Ref112675635"/>
      <w:r w:rsidRPr="0037514D">
        <w:t xml:space="preserve">Table </w:t>
      </w:r>
      <w:r>
        <w:fldChar w:fldCharType="begin"/>
      </w:r>
      <w:r>
        <w:instrText xml:space="preserve"> STYLEREF 1 \s </w:instrText>
      </w:r>
      <w:r>
        <w:fldChar w:fldCharType="separate"/>
      </w:r>
      <w:r w:rsidR="00D33763">
        <w:rPr>
          <w:noProof/>
        </w:rPr>
        <w:t>6</w:t>
      </w:r>
      <w:r>
        <w:rPr>
          <w:noProof/>
        </w:rPr>
        <w:fldChar w:fldCharType="end"/>
      </w:r>
      <w:r w:rsidR="003712E7" w:rsidRPr="0037514D">
        <w:t>.</w:t>
      </w:r>
      <w:r>
        <w:fldChar w:fldCharType="begin"/>
      </w:r>
      <w:r>
        <w:instrText xml:space="preserve"> SEQ Table \* ARABIC \s 1 </w:instrText>
      </w:r>
      <w:r>
        <w:fldChar w:fldCharType="separate"/>
      </w:r>
      <w:r w:rsidR="00D33763">
        <w:rPr>
          <w:noProof/>
        </w:rPr>
        <w:t>2</w:t>
      </w:r>
      <w:r>
        <w:rPr>
          <w:noProof/>
        </w:rPr>
        <w:fldChar w:fldCharType="end"/>
      </w:r>
      <w:bookmarkEnd w:id="520"/>
      <w:r w:rsidRPr="0037514D">
        <w:t xml:space="preserve"> </w:t>
      </w:r>
      <w:r w:rsidR="0037514D">
        <w:t>–</w:t>
      </w:r>
      <w:r w:rsidRPr="0037514D">
        <w:t xml:space="preserve"> Data types and accuracy factors</w:t>
      </w:r>
    </w:p>
    <w:tbl>
      <w:tblPr>
        <w:tblW w:w="60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0"/>
        <w:gridCol w:w="3049"/>
      </w:tblGrid>
      <w:tr w:rsidR="00890AB4" w:rsidRPr="00CF30EA" w14:paraId="22105A88" w14:textId="77777777" w:rsidTr="00D32703">
        <w:trPr>
          <w:cantSplit/>
          <w:jc w:val="center"/>
        </w:trPr>
        <w:tc>
          <w:tcPr>
            <w:tcW w:w="2970" w:type="dxa"/>
            <w:shd w:val="clear" w:color="auto" w:fill="D9D9D9" w:themeFill="background1" w:themeFillShade="D9"/>
          </w:tcPr>
          <w:p w14:paraId="68321ACC" w14:textId="77777777" w:rsidR="00890AB4" w:rsidRPr="00CF30EA" w:rsidRDefault="00890AB4" w:rsidP="0037514D">
            <w:pPr>
              <w:spacing w:before="60" w:after="60" w:line="240" w:lineRule="auto"/>
              <w:rPr>
                <w:b/>
                <w:sz w:val="18"/>
                <w:szCs w:val="18"/>
                <w:lang w:val="en-GB"/>
              </w:rPr>
            </w:pPr>
            <w:r w:rsidRPr="00CF30EA">
              <w:rPr>
                <w:b/>
                <w:sz w:val="18"/>
                <w:szCs w:val="18"/>
                <w:lang w:val="en-GB"/>
              </w:rPr>
              <w:t>Type of Data</w:t>
            </w:r>
          </w:p>
        </w:tc>
        <w:tc>
          <w:tcPr>
            <w:tcW w:w="3049" w:type="dxa"/>
            <w:shd w:val="clear" w:color="auto" w:fill="D9D9D9" w:themeFill="background1" w:themeFillShade="D9"/>
          </w:tcPr>
          <w:p w14:paraId="653AF686" w14:textId="77777777" w:rsidR="00890AB4" w:rsidRPr="00CF30EA" w:rsidRDefault="00890AB4" w:rsidP="0037514D">
            <w:pPr>
              <w:spacing w:before="60" w:after="60" w:line="240" w:lineRule="auto"/>
              <w:rPr>
                <w:b/>
                <w:sz w:val="18"/>
                <w:szCs w:val="18"/>
                <w:lang w:val="en-GB"/>
              </w:rPr>
            </w:pPr>
            <w:r w:rsidRPr="00CF30EA">
              <w:rPr>
                <w:b/>
                <w:sz w:val="18"/>
                <w:szCs w:val="18"/>
                <w:lang w:val="en-GB"/>
              </w:rPr>
              <w:t>Factors Influencing Accuracy</w:t>
            </w:r>
          </w:p>
        </w:tc>
      </w:tr>
      <w:tr w:rsidR="00890AB4" w:rsidRPr="00CF30EA" w14:paraId="21099C49" w14:textId="77777777" w:rsidTr="0037514D">
        <w:trPr>
          <w:cantSplit/>
          <w:jc w:val="center"/>
        </w:trPr>
        <w:tc>
          <w:tcPr>
            <w:tcW w:w="2970" w:type="dxa"/>
            <w:shd w:val="clear" w:color="auto" w:fill="auto"/>
          </w:tcPr>
          <w:p w14:paraId="686DE3CD" w14:textId="77777777" w:rsidR="00890AB4" w:rsidRPr="00CF30EA" w:rsidRDefault="00890AB4" w:rsidP="0037514D">
            <w:pPr>
              <w:spacing w:before="60" w:after="60" w:line="240" w:lineRule="auto"/>
              <w:rPr>
                <w:sz w:val="18"/>
                <w:szCs w:val="18"/>
                <w:lang w:val="en-GB"/>
              </w:rPr>
            </w:pPr>
            <w:r w:rsidRPr="00CF30EA">
              <w:rPr>
                <w:sz w:val="18"/>
                <w:szCs w:val="18"/>
                <w:lang w:val="en-GB"/>
              </w:rPr>
              <w:t>Observed Current</w:t>
            </w:r>
          </w:p>
        </w:tc>
        <w:tc>
          <w:tcPr>
            <w:tcW w:w="3049" w:type="dxa"/>
            <w:shd w:val="clear" w:color="auto" w:fill="auto"/>
          </w:tcPr>
          <w:p w14:paraId="5AC92BDA" w14:textId="77777777" w:rsidR="00890AB4" w:rsidRPr="00CF30EA" w:rsidRDefault="00890AB4" w:rsidP="0037514D">
            <w:pPr>
              <w:spacing w:before="60" w:after="60" w:line="240" w:lineRule="auto"/>
              <w:rPr>
                <w:sz w:val="18"/>
                <w:szCs w:val="18"/>
                <w:lang w:val="en-GB"/>
              </w:rPr>
            </w:pPr>
            <w:r w:rsidRPr="00CF30EA">
              <w:rPr>
                <w:sz w:val="18"/>
                <w:szCs w:val="18"/>
                <w:lang w:val="en-GB"/>
              </w:rPr>
              <w:t>Accuracy of the sensors</w:t>
            </w:r>
          </w:p>
          <w:p w14:paraId="72A4381D" w14:textId="77777777" w:rsidR="00890AB4" w:rsidRPr="00CF30EA" w:rsidRDefault="00890AB4" w:rsidP="0037514D">
            <w:pPr>
              <w:spacing w:before="60" w:after="60" w:line="240" w:lineRule="auto"/>
              <w:rPr>
                <w:sz w:val="18"/>
                <w:szCs w:val="18"/>
                <w:lang w:val="en-GB"/>
              </w:rPr>
            </w:pPr>
            <w:r w:rsidRPr="00CF30EA">
              <w:rPr>
                <w:sz w:val="18"/>
                <w:szCs w:val="18"/>
                <w:lang w:val="en-GB"/>
              </w:rPr>
              <w:t>Processing techniques</w:t>
            </w:r>
          </w:p>
        </w:tc>
      </w:tr>
      <w:tr w:rsidR="00890AB4" w:rsidRPr="00CF30EA" w14:paraId="033B765A" w14:textId="77777777" w:rsidTr="0037514D">
        <w:trPr>
          <w:cantSplit/>
          <w:jc w:val="center"/>
        </w:trPr>
        <w:tc>
          <w:tcPr>
            <w:tcW w:w="2970" w:type="dxa"/>
            <w:shd w:val="clear" w:color="auto" w:fill="auto"/>
          </w:tcPr>
          <w:p w14:paraId="08BD57CB" w14:textId="77777777" w:rsidR="00890AB4" w:rsidRPr="00CF30EA" w:rsidRDefault="00890AB4" w:rsidP="0037514D">
            <w:pPr>
              <w:spacing w:before="60" w:after="60" w:line="240" w:lineRule="auto"/>
              <w:rPr>
                <w:sz w:val="18"/>
                <w:szCs w:val="18"/>
                <w:lang w:val="en-GB"/>
              </w:rPr>
            </w:pPr>
            <w:r w:rsidRPr="00CF30EA">
              <w:rPr>
                <w:sz w:val="18"/>
                <w:szCs w:val="18"/>
                <w:lang w:val="en-GB"/>
              </w:rPr>
              <w:t>Predicted/forecast Current</w:t>
            </w:r>
          </w:p>
        </w:tc>
        <w:tc>
          <w:tcPr>
            <w:tcW w:w="3049" w:type="dxa"/>
            <w:shd w:val="clear" w:color="auto" w:fill="auto"/>
          </w:tcPr>
          <w:p w14:paraId="62DDADDB" w14:textId="77777777" w:rsidR="00890AB4" w:rsidRPr="00CF30EA" w:rsidRDefault="00890AB4" w:rsidP="0037514D">
            <w:pPr>
              <w:spacing w:before="60" w:after="60" w:line="240" w:lineRule="auto"/>
              <w:rPr>
                <w:sz w:val="18"/>
                <w:szCs w:val="18"/>
                <w:lang w:val="en-GB"/>
              </w:rPr>
            </w:pPr>
            <w:r w:rsidRPr="00CF30EA">
              <w:rPr>
                <w:sz w:val="18"/>
                <w:szCs w:val="18"/>
                <w:lang w:val="en-GB"/>
              </w:rPr>
              <w:t>Quality of input data</w:t>
            </w:r>
          </w:p>
          <w:p w14:paraId="6D63A3B7" w14:textId="77777777" w:rsidR="00890AB4" w:rsidRPr="00CF30EA" w:rsidRDefault="00890AB4" w:rsidP="0037514D">
            <w:pPr>
              <w:spacing w:before="60" w:after="60" w:line="240" w:lineRule="auto"/>
              <w:rPr>
                <w:sz w:val="18"/>
                <w:szCs w:val="18"/>
                <w:lang w:val="en-GB"/>
              </w:rPr>
            </w:pPr>
            <w:r w:rsidRPr="00CF30EA">
              <w:rPr>
                <w:sz w:val="18"/>
                <w:szCs w:val="18"/>
                <w:lang w:val="en-GB"/>
              </w:rPr>
              <w:t>Timeliness of input data</w:t>
            </w:r>
          </w:p>
          <w:p w14:paraId="228C98AC" w14:textId="77777777" w:rsidR="00890AB4" w:rsidRPr="00CF30EA" w:rsidRDefault="00890AB4" w:rsidP="0037514D">
            <w:pPr>
              <w:spacing w:before="60" w:after="60" w:line="240" w:lineRule="auto"/>
              <w:rPr>
                <w:sz w:val="18"/>
                <w:szCs w:val="18"/>
                <w:lang w:val="en-GB"/>
              </w:rPr>
            </w:pPr>
            <w:r w:rsidRPr="00CF30EA">
              <w:rPr>
                <w:sz w:val="18"/>
                <w:szCs w:val="18"/>
                <w:lang w:val="en-GB"/>
              </w:rPr>
              <w:t>Mathematical modelling techniques</w:t>
            </w:r>
          </w:p>
          <w:p w14:paraId="06C9B543" w14:textId="77777777" w:rsidR="00890AB4" w:rsidRPr="00CF30EA" w:rsidRDefault="00890AB4" w:rsidP="0037514D">
            <w:pPr>
              <w:spacing w:before="60" w:after="60" w:line="240" w:lineRule="auto"/>
              <w:rPr>
                <w:sz w:val="18"/>
                <w:szCs w:val="18"/>
                <w:lang w:val="en-GB"/>
              </w:rPr>
            </w:pPr>
            <w:r w:rsidRPr="00CF30EA">
              <w:rPr>
                <w:sz w:val="18"/>
                <w:szCs w:val="18"/>
                <w:lang w:val="en-GB"/>
              </w:rPr>
              <w:t>Accuracy of harmonic constants</w:t>
            </w:r>
          </w:p>
        </w:tc>
      </w:tr>
      <w:tr w:rsidR="00890AB4" w:rsidRPr="00CF30EA" w14:paraId="250055EE" w14:textId="77777777" w:rsidTr="0037514D">
        <w:trPr>
          <w:cantSplit/>
          <w:jc w:val="center"/>
        </w:trPr>
        <w:tc>
          <w:tcPr>
            <w:tcW w:w="2970" w:type="dxa"/>
            <w:shd w:val="clear" w:color="auto" w:fill="auto"/>
          </w:tcPr>
          <w:p w14:paraId="1B381837" w14:textId="77777777" w:rsidR="00890AB4" w:rsidRPr="00CF30EA" w:rsidRDefault="00890AB4" w:rsidP="0037514D">
            <w:pPr>
              <w:spacing w:before="60" w:after="60" w:line="240" w:lineRule="auto"/>
              <w:rPr>
                <w:sz w:val="18"/>
                <w:szCs w:val="18"/>
                <w:lang w:val="en-GB"/>
              </w:rPr>
            </w:pPr>
            <w:r w:rsidRPr="00CF30EA">
              <w:rPr>
                <w:sz w:val="18"/>
                <w:szCs w:val="18"/>
                <w:lang w:val="en-GB"/>
              </w:rPr>
              <w:t>Horizontal Position</w:t>
            </w:r>
          </w:p>
        </w:tc>
        <w:tc>
          <w:tcPr>
            <w:tcW w:w="3049" w:type="dxa"/>
            <w:shd w:val="clear" w:color="auto" w:fill="auto"/>
          </w:tcPr>
          <w:p w14:paraId="5205AE54" w14:textId="77777777" w:rsidR="00890AB4" w:rsidRPr="00CF30EA" w:rsidRDefault="00890AB4" w:rsidP="0037514D">
            <w:pPr>
              <w:spacing w:before="60" w:after="60" w:line="240" w:lineRule="auto"/>
              <w:rPr>
                <w:sz w:val="18"/>
                <w:szCs w:val="18"/>
                <w:lang w:val="en-GB"/>
              </w:rPr>
            </w:pPr>
            <w:r w:rsidRPr="00CF30EA">
              <w:rPr>
                <w:sz w:val="18"/>
                <w:szCs w:val="18"/>
                <w:lang w:val="en-GB"/>
              </w:rPr>
              <w:t>Accuracy of geolocation techniques</w:t>
            </w:r>
          </w:p>
          <w:p w14:paraId="3EFDADC6" w14:textId="77777777" w:rsidR="00890AB4" w:rsidRPr="00CF30EA" w:rsidRDefault="00890AB4" w:rsidP="0037514D">
            <w:pPr>
              <w:spacing w:before="60" w:after="60" w:line="240" w:lineRule="auto"/>
              <w:rPr>
                <w:sz w:val="18"/>
                <w:szCs w:val="18"/>
                <w:lang w:val="en-GB"/>
              </w:rPr>
            </w:pPr>
            <w:r w:rsidRPr="00CF30EA">
              <w:rPr>
                <w:sz w:val="18"/>
                <w:szCs w:val="18"/>
                <w:lang w:val="en-GB"/>
              </w:rPr>
              <w:t>Model grid accuracy</w:t>
            </w:r>
          </w:p>
        </w:tc>
      </w:tr>
      <w:tr w:rsidR="00890AB4" w:rsidRPr="00CF30EA" w14:paraId="2C6B0586" w14:textId="77777777" w:rsidTr="0037514D">
        <w:trPr>
          <w:cantSplit/>
          <w:jc w:val="center"/>
        </w:trPr>
        <w:tc>
          <w:tcPr>
            <w:tcW w:w="2970" w:type="dxa"/>
            <w:shd w:val="clear" w:color="auto" w:fill="auto"/>
          </w:tcPr>
          <w:p w14:paraId="18ED4C80" w14:textId="77777777" w:rsidR="00890AB4" w:rsidRPr="00CF30EA" w:rsidRDefault="00890AB4" w:rsidP="0037514D">
            <w:pPr>
              <w:spacing w:before="60" w:after="60" w:line="240" w:lineRule="auto"/>
              <w:rPr>
                <w:sz w:val="18"/>
                <w:szCs w:val="18"/>
                <w:lang w:val="en-GB"/>
              </w:rPr>
            </w:pPr>
            <w:r w:rsidRPr="00CF30EA">
              <w:rPr>
                <w:sz w:val="18"/>
                <w:szCs w:val="18"/>
                <w:lang w:val="en-GB"/>
              </w:rPr>
              <w:t>Vertical Position</w:t>
            </w:r>
          </w:p>
        </w:tc>
        <w:tc>
          <w:tcPr>
            <w:tcW w:w="3049" w:type="dxa"/>
            <w:shd w:val="clear" w:color="auto" w:fill="auto"/>
          </w:tcPr>
          <w:p w14:paraId="629C9773" w14:textId="77777777" w:rsidR="00890AB4" w:rsidRPr="00CF30EA" w:rsidRDefault="00890AB4" w:rsidP="0037514D">
            <w:pPr>
              <w:spacing w:before="60" w:after="60" w:line="240" w:lineRule="auto"/>
              <w:rPr>
                <w:sz w:val="18"/>
                <w:szCs w:val="18"/>
                <w:lang w:val="en-GB"/>
              </w:rPr>
            </w:pPr>
            <w:r w:rsidRPr="00CF30EA">
              <w:rPr>
                <w:sz w:val="18"/>
                <w:szCs w:val="18"/>
                <w:lang w:val="en-GB"/>
              </w:rPr>
              <w:t>Accuracy of vertical datum</w:t>
            </w:r>
          </w:p>
        </w:tc>
      </w:tr>
      <w:tr w:rsidR="00890AB4" w:rsidRPr="00CF30EA" w14:paraId="567D09B7" w14:textId="77777777" w:rsidTr="0037514D">
        <w:trPr>
          <w:cantSplit/>
          <w:jc w:val="center"/>
        </w:trPr>
        <w:tc>
          <w:tcPr>
            <w:tcW w:w="2970" w:type="dxa"/>
            <w:shd w:val="clear" w:color="auto" w:fill="auto"/>
          </w:tcPr>
          <w:p w14:paraId="20BFAAFE" w14:textId="77777777" w:rsidR="00890AB4" w:rsidRPr="00CF30EA" w:rsidRDefault="00890AB4" w:rsidP="0037514D">
            <w:pPr>
              <w:spacing w:before="60" w:after="60" w:line="240" w:lineRule="auto"/>
              <w:rPr>
                <w:sz w:val="18"/>
                <w:szCs w:val="18"/>
                <w:lang w:val="en-GB"/>
              </w:rPr>
            </w:pPr>
            <w:r w:rsidRPr="00CF30EA">
              <w:rPr>
                <w:sz w:val="18"/>
                <w:szCs w:val="18"/>
                <w:lang w:val="en-GB"/>
              </w:rPr>
              <w:t>Time stamp</w:t>
            </w:r>
          </w:p>
        </w:tc>
        <w:tc>
          <w:tcPr>
            <w:tcW w:w="3049" w:type="dxa"/>
            <w:shd w:val="clear" w:color="auto" w:fill="auto"/>
          </w:tcPr>
          <w:p w14:paraId="740F866C" w14:textId="77777777" w:rsidR="00890AB4" w:rsidRPr="00CF30EA" w:rsidRDefault="00890AB4" w:rsidP="0037514D">
            <w:pPr>
              <w:spacing w:before="60" w:after="60" w:line="240" w:lineRule="auto"/>
              <w:rPr>
                <w:sz w:val="18"/>
                <w:szCs w:val="18"/>
                <w:lang w:val="en-GB"/>
              </w:rPr>
            </w:pPr>
            <w:r w:rsidRPr="00CF30EA">
              <w:rPr>
                <w:sz w:val="18"/>
                <w:szCs w:val="18"/>
                <w:lang w:val="en-GB"/>
              </w:rPr>
              <w:t>Sensor accuracy</w:t>
            </w:r>
          </w:p>
          <w:p w14:paraId="12A4C743" w14:textId="77777777" w:rsidR="00890AB4" w:rsidRPr="00CF30EA" w:rsidRDefault="00890AB4" w:rsidP="0037514D">
            <w:pPr>
              <w:spacing w:before="60" w:after="60" w:line="240" w:lineRule="auto"/>
              <w:rPr>
                <w:sz w:val="18"/>
                <w:szCs w:val="18"/>
                <w:lang w:val="en-GB"/>
              </w:rPr>
            </w:pPr>
            <w:r w:rsidRPr="00CF30EA">
              <w:rPr>
                <w:sz w:val="18"/>
                <w:szCs w:val="18"/>
                <w:lang w:val="en-GB"/>
              </w:rPr>
              <w:t>Data time tagging accuracy</w:t>
            </w:r>
          </w:p>
        </w:tc>
      </w:tr>
    </w:tbl>
    <w:p w14:paraId="15EA8A0C" w14:textId="77777777" w:rsidR="00890AB4" w:rsidRPr="00CF30EA" w:rsidRDefault="00890AB4" w:rsidP="00890AB4">
      <w:pPr>
        <w:pStyle w:val="templatetext"/>
        <w:spacing w:after="0"/>
        <w:rPr>
          <w:i w:val="0"/>
          <w:color w:val="auto"/>
          <w:sz w:val="20"/>
          <w:lang w:val="en-GB"/>
        </w:rPr>
      </w:pPr>
    </w:p>
    <w:p w14:paraId="61BEBCA8" w14:textId="1C97E834" w:rsidR="00890AB4" w:rsidRDefault="00890AB4" w:rsidP="00D32703">
      <w:pPr>
        <w:pStyle w:val="templatetext"/>
        <w:rPr>
          <w:i w:val="0"/>
          <w:color w:val="auto"/>
          <w:sz w:val="20"/>
          <w:lang w:val="en-GB"/>
        </w:rPr>
      </w:pPr>
      <w:r w:rsidRPr="00CF30EA">
        <w:rPr>
          <w:i w:val="0"/>
          <w:color w:val="auto"/>
          <w:sz w:val="20"/>
          <w:lang w:val="en-GB"/>
        </w:rPr>
        <w:t xml:space="preserve">Data quality measures for the entire data set are described in </w:t>
      </w:r>
      <w:r w:rsidR="00D32703">
        <w:rPr>
          <w:i w:val="0"/>
          <w:color w:val="auto"/>
          <w:sz w:val="20"/>
          <w:lang w:val="en-GB"/>
        </w:rPr>
        <w:t>c</w:t>
      </w:r>
      <w:r w:rsidRPr="00CF30EA">
        <w:rPr>
          <w:i w:val="0"/>
          <w:color w:val="auto"/>
          <w:sz w:val="20"/>
          <w:lang w:val="en-GB"/>
        </w:rPr>
        <w:t>lause 10.2.3 and Table 12</w:t>
      </w:r>
      <w:r w:rsidR="00D32703">
        <w:rPr>
          <w:i w:val="0"/>
          <w:color w:val="auto"/>
          <w:sz w:val="20"/>
          <w:lang w:val="en-GB"/>
        </w:rPr>
        <w:t>-</w:t>
      </w:r>
      <w:r w:rsidRPr="00CF30EA">
        <w:rPr>
          <w:i w:val="0"/>
          <w:color w:val="auto"/>
          <w:sz w:val="20"/>
          <w:lang w:val="en-GB"/>
        </w:rPr>
        <w:t xml:space="preserve">3. These include </w:t>
      </w:r>
      <w:r w:rsidRPr="00CF30EA">
        <w:rPr>
          <w:color w:val="auto"/>
          <w:sz w:val="20"/>
          <w:lang w:val="en-GB"/>
        </w:rPr>
        <w:t>horizontalPositionUncertainty</w:t>
      </w:r>
      <w:r w:rsidRPr="00D32703">
        <w:rPr>
          <w:i w:val="0"/>
          <w:iCs w:val="0"/>
          <w:color w:val="auto"/>
          <w:sz w:val="20"/>
          <w:lang w:val="en-GB"/>
        </w:rPr>
        <w:t xml:space="preserve">, </w:t>
      </w:r>
      <w:r w:rsidRPr="00CF30EA">
        <w:rPr>
          <w:color w:val="auto"/>
          <w:sz w:val="20"/>
          <w:lang w:val="en-GB"/>
        </w:rPr>
        <w:t>verticalUncertainty</w:t>
      </w:r>
      <w:r w:rsidRPr="00CF30EA">
        <w:rPr>
          <w:i w:val="0"/>
          <w:color w:val="auto"/>
          <w:sz w:val="20"/>
          <w:lang w:val="en-GB"/>
        </w:rPr>
        <w:t xml:space="preserve"> and </w:t>
      </w:r>
      <w:r w:rsidRPr="00CF30EA">
        <w:rPr>
          <w:color w:val="auto"/>
          <w:sz w:val="20"/>
          <w:lang w:val="en-GB"/>
        </w:rPr>
        <w:t>timeUncertainty</w:t>
      </w:r>
      <w:r w:rsidRPr="00CF30EA">
        <w:rPr>
          <w:i w:val="0"/>
          <w:color w:val="auto"/>
          <w:sz w:val="20"/>
          <w:lang w:val="en-GB"/>
        </w:rPr>
        <w:t xml:space="preserve">. The additional data quality measures for uncertainty </w:t>
      </w:r>
      <w:r w:rsidR="00722047">
        <w:rPr>
          <w:i w:val="0"/>
          <w:color w:val="auto"/>
          <w:sz w:val="20"/>
          <w:lang w:val="en-GB"/>
        </w:rPr>
        <w:t xml:space="preserve">for the dataset as a whole </w:t>
      </w:r>
      <w:r w:rsidRPr="00CF30EA">
        <w:rPr>
          <w:i w:val="0"/>
          <w:color w:val="auto"/>
          <w:sz w:val="20"/>
          <w:lang w:val="en-GB"/>
        </w:rPr>
        <w:t>in</w:t>
      </w:r>
      <w:r w:rsidRPr="00CF30EA">
        <w:rPr>
          <w:color w:val="auto"/>
          <w:sz w:val="20"/>
          <w:lang w:val="en-GB"/>
        </w:rPr>
        <w:t xml:space="preserve"> surfaceCurrentSpeed</w:t>
      </w:r>
      <w:r w:rsidRPr="00CF30EA">
        <w:rPr>
          <w:i w:val="0"/>
          <w:color w:val="auto"/>
          <w:sz w:val="20"/>
          <w:lang w:val="en-GB"/>
        </w:rPr>
        <w:t xml:space="preserve"> and </w:t>
      </w:r>
      <w:r w:rsidRPr="00CF30EA">
        <w:rPr>
          <w:color w:val="auto"/>
          <w:sz w:val="20"/>
          <w:lang w:val="en-GB"/>
        </w:rPr>
        <w:t xml:space="preserve">surfaceCurrentDirection </w:t>
      </w:r>
      <w:r w:rsidRPr="00CF30EA">
        <w:rPr>
          <w:i w:val="0"/>
          <w:color w:val="auto"/>
          <w:sz w:val="20"/>
          <w:lang w:val="en-GB"/>
        </w:rPr>
        <w:t xml:space="preserve">are described in </w:t>
      </w:r>
      <w:r w:rsidR="00D32703">
        <w:rPr>
          <w:i w:val="0"/>
          <w:color w:val="auto"/>
          <w:sz w:val="20"/>
          <w:lang w:val="en-GB"/>
        </w:rPr>
        <w:t>c</w:t>
      </w:r>
      <w:r w:rsidRPr="00CF30EA">
        <w:rPr>
          <w:i w:val="0"/>
          <w:color w:val="auto"/>
          <w:sz w:val="20"/>
          <w:lang w:val="en-GB"/>
        </w:rPr>
        <w:t>lause 10.2.4.</w:t>
      </w:r>
      <w:r w:rsidR="00722047">
        <w:rPr>
          <w:i w:val="0"/>
          <w:color w:val="auto"/>
          <w:sz w:val="20"/>
          <w:lang w:val="en-GB"/>
        </w:rPr>
        <w:t xml:space="preserve"> This Product Specification also provides for encoding of uncertainty in speed and direction at individual nodes or points </w:t>
      </w:r>
      <w:r w:rsidR="00747915">
        <w:rPr>
          <w:i w:val="0"/>
          <w:color w:val="auto"/>
          <w:sz w:val="20"/>
          <w:lang w:val="en-GB"/>
        </w:rPr>
        <w:t>using</w:t>
      </w:r>
      <w:r w:rsidR="00722047">
        <w:rPr>
          <w:i w:val="0"/>
          <w:color w:val="auto"/>
          <w:sz w:val="20"/>
          <w:lang w:val="en-GB"/>
        </w:rPr>
        <w:t xml:space="preserve"> the </w:t>
      </w:r>
      <w:r w:rsidR="00722047" w:rsidRPr="00747915">
        <w:rPr>
          <w:iCs w:val="0"/>
          <w:color w:val="auto"/>
          <w:sz w:val="20"/>
          <w:lang w:val="en-GB"/>
        </w:rPr>
        <w:t>speedUncertainty</w:t>
      </w:r>
      <w:r w:rsidR="00722047">
        <w:rPr>
          <w:i w:val="0"/>
          <w:color w:val="auto"/>
          <w:sz w:val="20"/>
          <w:lang w:val="en-GB"/>
        </w:rPr>
        <w:t xml:space="preserve"> and </w:t>
      </w:r>
      <w:r w:rsidR="00722047" w:rsidRPr="00747915">
        <w:rPr>
          <w:iCs w:val="0"/>
          <w:color w:val="auto"/>
          <w:sz w:val="20"/>
          <w:lang w:val="en-GB"/>
        </w:rPr>
        <w:t>directionUncertainty</w:t>
      </w:r>
      <w:r w:rsidR="00722047">
        <w:rPr>
          <w:i w:val="0"/>
          <w:color w:val="auto"/>
          <w:sz w:val="20"/>
          <w:lang w:val="en-GB"/>
        </w:rPr>
        <w:t xml:space="preserve"> attributes in values record</w:t>
      </w:r>
      <w:r w:rsidR="00747915">
        <w:rPr>
          <w:i w:val="0"/>
          <w:color w:val="auto"/>
          <w:sz w:val="20"/>
          <w:lang w:val="en-GB"/>
        </w:rPr>
        <w:t>s</w:t>
      </w:r>
      <w:r w:rsidR="00722047">
        <w:rPr>
          <w:i w:val="0"/>
          <w:color w:val="auto"/>
          <w:sz w:val="20"/>
          <w:lang w:val="en-GB"/>
        </w:rPr>
        <w:t>.</w:t>
      </w:r>
    </w:p>
    <w:p w14:paraId="49B666AC" w14:textId="77777777" w:rsidR="00D32703" w:rsidRPr="00CF30EA" w:rsidRDefault="00D32703" w:rsidP="00D32703">
      <w:pPr>
        <w:pStyle w:val="templatetext"/>
        <w:rPr>
          <w:i w:val="0"/>
          <w:color w:val="auto"/>
          <w:sz w:val="20"/>
          <w:lang w:val="en-GB"/>
        </w:rPr>
      </w:pPr>
    </w:p>
    <w:p w14:paraId="20BFCE6A" w14:textId="5EEB191F" w:rsidR="0074391F" w:rsidRPr="00CF30EA" w:rsidRDefault="0034077C" w:rsidP="00D32703">
      <w:pPr>
        <w:pStyle w:val="Heading2"/>
        <w:tabs>
          <w:tab w:val="clear" w:pos="540"/>
          <w:tab w:val="clear" w:pos="700"/>
          <w:tab w:val="left" w:pos="709"/>
        </w:tabs>
        <w:spacing w:before="120" w:after="200" w:line="240" w:lineRule="auto"/>
        <w:ind w:left="709" w:hanging="709"/>
        <w:rPr>
          <w:lang w:val="en-GB"/>
        </w:rPr>
      </w:pPr>
      <w:bookmarkStart w:id="521" w:name="_Toc172126745"/>
      <w:r w:rsidRPr="00CF30EA">
        <w:rPr>
          <w:lang w:val="en-GB"/>
        </w:rPr>
        <w:lastRenderedPageBreak/>
        <w:t>Validation c</w:t>
      </w:r>
      <w:r w:rsidR="0074391F" w:rsidRPr="00CF30EA">
        <w:rPr>
          <w:lang w:val="en-GB"/>
        </w:rPr>
        <w:t>hecks</w:t>
      </w:r>
      <w:bookmarkEnd w:id="521"/>
    </w:p>
    <w:p w14:paraId="01CD6C34" w14:textId="73F654A0" w:rsidR="00A55D09" w:rsidRDefault="0074391F" w:rsidP="00D32703">
      <w:pPr>
        <w:spacing w:after="120" w:line="240" w:lineRule="auto"/>
        <w:rPr>
          <w:lang w:val="en-GB"/>
        </w:rPr>
      </w:pPr>
      <w:r w:rsidRPr="00CF30EA">
        <w:rPr>
          <w:lang w:val="en-GB"/>
        </w:rPr>
        <w:t xml:space="preserve">Validation checks are intended for production systems designed to produce S-111 Surface Currents datasets. </w:t>
      </w:r>
      <w:r w:rsidR="00A55D09" w:rsidRPr="00A55D09">
        <w:rPr>
          <w:lang w:val="en-GB"/>
        </w:rPr>
        <w:t>Validation checks apply to either datasets (HDF5 dataset files) or exchange sets. Validation checks for S-1</w:t>
      </w:r>
      <w:r w:rsidR="00A55D09">
        <w:rPr>
          <w:lang w:val="en-GB"/>
        </w:rPr>
        <w:t>11</w:t>
      </w:r>
      <w:r w:rsidR="00A55D09" w:rsidRPr="00A55D09">
        <w:rPr>
          <w:lang w:val="en-GB"/>
        </w:rPr>
        <w:t xml:space="preserve"> datasets and exchange sets are defined in two locations:</w:t>
      </w:r>
    </w:p>
    <w:p w14:paraId="19DC7335" w14:textId="07952162" w:rsidR="00A55D09" w:rsidRPr="00A55D09" w:rsidRDefault="00A55D09" w:rsidP="00A55D09">
      <w:pPr>
        <w:pStyle w:val="ListParagraph"/>
        <w:numPr>
          <w:ilvl w:val="0"/>
          <w:numId w:val="64"/>
        </w:numPr>
        <w:spacing w:line="240" w:lineRule="auto"/>
        <w:rPr>
          <w:lang w:val="en-GB"/>
        </w:rPr>
      </w:pPr>
      <w:r w:rsidRPr="00A55D09">
        <w:rPr>
          <w:lang w:val="en-GB"/>
        </w:rPr>
        <w:t>General validation checks for all S-100-based product specifications intended for use on navigation systems are defined in S-158</w:t>
      </w:r>
      <w:bookmarkStart w:id="522" w:name="_Ref168586524"/>
      <w:r w:rsidR="00B832D5">
        <w:rPr>
          <w:lang w:val="en-GB"/>
        </w:rPr>
        <w:t>:100</w:t>
      </w:r>
      <w:bookmarkEnd w:id="522"/>
      <w:r w:rsidR="0090326F">
        <w:rPr>
          <w:lang w:val="en-GB"/>
        </w:rPr>
        <w:t xml:space="preserve"> </w:t>
      </w:r>
      <w:r w:rsidR="0090326F" w:rsidRPr="0090326F">
        <w:rPr>
          <w:lang w:val="en-GB"/>
        </w:rPr>
        <w:t>(Validation Checks – Universal Hydr</w:t>
      </w:r>
      <w:r w:rsidR="002B3361">
        <w:rPr>
          <w:lang w:val="en-GB"/>
        </w:rPr>
        <w:t>o</w:t>
      </w:r>
      <w:r w:rsidR="0090326F" w:rsidRPr="0090326F">
        <w:rPr>
          <w:lang w:val="en-GB"/>
        </w:rPr>
        <w:t>graphic Data Model)</w:t>
      </w:r>
      <w:r w:rsidRPr="00A55D09">
        <w:rPr>
          <w:lang w:val="en-GB"/>
        </w:rPr>
        <w:t>.</w:t>
      </w:r>
    </w:p>
    <w:p w14:paraId="1E49025A" w14:textId="745EF517" w:rsidR="00A55D09" w:rsidRPr="00A55D09" w:rsidRDefault="00A55D09" w:rsidP="00A55D09">
      <w:pPr>
        <w:pStyle w:val="ListParagraph"/>
        <w:numPr>
          <w:ilvl w:val="0"/>
          <w:numId w:val="64"/>
        </w:numPr>
        <w:spacing w:line="240" w:lineRule="auto"/>
        <w:rPr>
          <w:lang w:val="en-GB"/>
        </w:rPr>
      </w:pPr>
      <w:r w:rsidRPr="00A55D09">
        <w:rPr>
          <w:lang w:val="en-GB"/>
        </w:rPr>
        <w:t xml:space="preserve">Product-specific validation checks are defined in </w:t>
      </w:r>
      <w:r w:rsidR="009E22BB">
        <w:rPr>
          <w:lang w:val="en-GB"/>
        </w:rPr>
        <w:t>S-158:111</w:t>
      </w:r>
      <w:r w:rsidR="0090326F">
        <w:rPr>
          <w:lang w:val="en-GB"/>
        </w:rPr>
        <w:t xml:space="preserve"> (Validation Checks – Surface Currents)</w:t>
      </w:r>
      <w:r w:rsidRPr="00A55D09">
        <w:rPr>
          <w:lang w:val="en-GB"/>
        </w:rPr>
        <w:t>.</w:t>
      </w:r>
    </w:p>
    <w:p w14:paraId="457732C0" w14:textId="79ED70C8" w:rsidR="00A55D09" w:rsidRDefault="00A55D09" w:rsidP="00A55D09">
      <w:pPr>
        <w:spacing w:after="120" w:line="240" w:lineRule="auto"/>
        <w:rPr>
          <w:lang w:val="en-GB"/>
        </w:rPr>
      </w:pPr>
      <w:r w:rsidRPr="00A55D09">
        <w:rPr>
          <w:lang w:val="en-GB"/>
        </w:rPr>
        <w:t>In addition, there</w:t>
      </w:r>
      <w:r>
        <w:rPr>
          <w:lang w:val="en-GB"/>
        </w:rPr>
        <w:t xml:space="preserve"> are</w:t>
      </w:r>
      <w:r w:rsidRPr="00A55D09">
        <w:rPr>
          <w:lang w:val="en-GB"/>
        </w:rPr>
        <w:t xml:space="preserve"> cross-product compatibility checks intended to verify suitability of combinations of products for use together on ECDIS. These checks will be defined in S-158</w:t>
      </w:r>
      <w:r w:rsidR="00B832D5" w:rsidRPr="00B832D5">
        <w:rPr>
          <w:lang w:val="en-GB"/>
        </w:rPr>
        <w:t>:98 (Validation Checks – Interoperability)</w:t>
      </w:r>
      <w:r w:rsidRPr="00A55D09">
        <w:rPr>
          <w:lang w:val="en-GB"/>
        </w:rPr>
        <w:t>.</w:t>
      </w:r>
    </w:p>
    <w:p w14:paraId="32D7330A" w14:textId="6FF5567F" w:rsidR="0074391F" w:rsidRPr="00CF30EA" w:rsidRDefault="00A55D09" w:rsidP="00D32703">
      <w:pPr>
        <w:spacing w:after="120" w:line="240" w:lineRule="auto"/>
        <w:rPr>
          <w:lang w:val="en-GB"/>
        </w:rPr>
      </w:pPr>
      <w:r>
        <w:rPr>
          <w:lang w:val="en-GB"/>
        </w:rPr>
        <w:t>Validation</w:t>
      </w:r>
      <w:r w:rsidRPr="00CF30EA">
        <w:rPr>
          <w:lang w:val="en-GB"/>
        </w:rPr>
        <w:t xml:space="preserve"> </w:t>
      </w:r>
      <w:r w:rsidR="0074391F" w:rsidRPr="00CF30EA">
        <w:rPr>
          <w:lang w:val="en-GB"/>
        </w:rPr>
        <w:t>checks can be administered at any time during the production phase. They can also be applied downstream in the distribution and end user systems to test the conformance of a dataset to the format rules specified in S-100 Part 10c and the S-111 Product Specification.</w:t>
      </w:r>
    </w:p>
    <w:p w14:paraId="04CDC2BB" w14:textId="557F734D" w:rsidR="0074391F" w:rsidRPr="00CF30EA" w:rsidRDefault="0074391F" w:rsidP="00D32703">
      <w:pPr>
        <w:spacing w:after="120" w:line="240" w:lineRule="auto"/>
        <w:rPr>
          <w:lang w:val="en-GB"/>
        </w:rPr>
      </w:pPr>
      <w:r w:rsidRPr="00CF30EA">
        <w:rPr>
          <w:lang w:val="en-GB"/>
        </w:rPr>
        <w:t>For example, checks will be made for: inclusion of mandated variables</w:t>
      </w:r>
      <w:r w:rsidR="00D32703">
        <w:rPr>
          <w:lang w:val="en-GB"/>
        </w:rPr>
        <w:t>;</w:t>
      </w:r>
      <w:r w:rsidRPr="00CF30EA">
        <w:rPr>
          <w:lang w:val="en-GB"/>
        </w:rPr>
        <w:t xml:space="preserve"> variable values being within accepted ranges</w:t>
      </w:r>
      <w:r w:rsidR="00D32703">
        <w:rPr>
          <w:lang w:val="en-GB"/>
        </w:rPr>
        <w:t>;</w:t>
      </w:r>
      <w:r w:rsidRPr="00CF30EA">
        <w:rPr>
          <w:lang w:val="en-GB"/>
        </w:rPr>
        <w:t xml:space="preserve"> inclusion of optional values when required</w:t>
      </w:r>
      <w:r w:rsidR="00D32703">
        <w:rPr>
          <w:lang w:val="en-GB"/>
        </w:rPr>
        <w:t>;</w:t>
      </w:r>
      <w:r w:rsidRPr="00CF30EA">
        <w:rPr>
          <w:lang w:val="en-GB"/>
        </w:rPr>
        <w:t xml:space="preserve"> matches between number of array elements and array dimension specifications</w:t>
      </w:r>
      <w:r w:rsidR="00D32703">
        <w:rPr>
          <w:lang w:val="en-GB"/>
        </w:rPr>
        <w:t>;</w:t>
      </w:r>
      <w:r w:rsidRPr="00CF30EA">
        <w:rPr>
          <w:lang w:val="en-GB"/>
        </w:rPr>
        <w:t xml:space="preserve"> timeliness of data</w:t>
      </w:r>
      <w:r w:rsidR="00D32703">
        <w:rPr>
          <w:lang w:val="en-GB"/>
        </w:rPr>
        <w:t>;</w:t>
      </w:r>
      <w:r w:rsidRPr="00CF30EA">
        <w:rPr>
          <w:lang w:val="en-GB"/>
        </w:rPr>
        <w:t xml:space="preserve"> etc. Error severity may be, for example, that the dataset unusable, that the d</w:t>
      </w:r>
      <w:r w:rsidR="00DE6BC6" w:rsidRPr="00CF30EA">
        <w:rPr>
          <w:lang w:val="en-GB"/>
        </w:rPr>
        <w:t>ataset is of degraded utility but</w:t>
      </w:r>
      <w:r w:rsidRPr="00CF30EA">
        <w:rPr>
          <w:lang w:val="en-GB"/>
        </w:rPr>
        <w:t xml:space="preserve"> otherwise safe to use, </w:t>
      </w:r>
      <w:r w:rsidR="00D32703">
        <w:rPr>
          <w:lang w:val="en-GB"/>
        </w:rPr>
        <w:t>or</w:t>
      </w:r>
      <w:r w:rsidRPr="00CF30EA">
        <w:rPr>
          <w:lang w:val="en-GB"/>
        </w:rPr>
        <w:t xml:space="preserve"> that </w:t>
      </w:r>
      <w:r w:rsidR="00D32703">
        <w:rPr>
          <w:lang w:val="en-GB"/>
        </w:rPr>
        <w:t xml:space="preserve">the </w:t>
      </w:r>
      <w:r w:rsidRPr="00CF30EA">
        <w:rPr>
          <w:lang w:val="en-GB"/>
        </w:rPr>
        <w:t>dataset has one or more small</w:t>
      </w:r>
      <w:r w:rsidR="00DE6BC6" w:rsidRPr="00CF30EA">
        <w:rPr>
          <w:lang w:val="en-GB"/>
        </w:rPr>
        <w:t xml:space="preserve"> and inconsequential</w:t>
      </w:r>
      <w:r w:rsidRPr="00CF30EA">
        <w:rPr>
          <w:lang w:val="en-GB"/>
        </w:rPr>
        <w:t xml:space="preserve"> inconsistencies.</w:t>
      </w:r>
    </w:p>
    <w:p w14:paraId="0EBF2A9A" w14:textId="374CD3C4" w:rsidR="00105C28" w:rsidRDefault="00105C28" w:rsidP="00D32703">
      <w:pPr>
        <w:spacing w:after="120" w:line="240" w:lineRule="auto"/>
        <w:rPr>
          <w:lang w:val="en-GB"/>
        </w:rPr>
      </w:pPr>
      <w:r w:rsidRPr="00CF30EA">
        <w:rPr>
          <w:lang w:val="en-GB"/>
        </w:rPr>
        <w:t xml:space="preserve">Fill values must be considered as allowed values for attributes which allow them (see </w:t>
      </w:r>
      <w:r w:rsidR="00D32703">
        <w:rPr>
          <w:lang w:val="en-GB"/>
        </w:rPr>
        <w:t>c</w:t>
      </w:r>
      <w:r w:rsidRPr="00CF30EA">
        <w:rPr>
          <w:lang w:val="en-GB"/>
        </w:rPr>
        <w:t xml:space="preserve">lause </w:t>
      </w:r>
      <w:r w:rsidRPr="00CF30EA">
        <w:rPr>
          <w:lang w:val="en-GB"/>
        </w:rPr>
        <w:fldChar w:fldCharType="begin"/>
      </w:r>
      <w:r w:rsidRPr="00CF30EA">
        <w:rPr>
          <w:lang w:val="en-GB"/>
        </w:rPr>
        <w:instrText xml:space="preserve"> REF _Ref112675400 \r \h </w:instrText>
      </w:r>
      <w:r w:rsidRPr="00CF30EA">
        <w:rPr>
          <w:lang w:val="en-GB"/>
        </w:rPr>
      </w:r>
      <w:r w:rsidRPr="00CF30EA">
        <w:rPr>
          <w:lang w:val="en-GB"/>
        </w:rPr>
        <w:fldChar w:fldCharType="separate"/>
      </w:r>
      <w:r w:rsidR="00D33763">
        <w:rPr>
          <w:lang w:val="en-GB"/>
        </w:rPr>
        <w:t>10.2.2</w:t>
      </w:r>
      <w:r w:rsidRPr="00CF30EA">
        <w:rPr>
          <w:lang w:val="en-GB"/>
        </w:rPr>
        <w:fldChar w:fldCharType="end"/>
      </w:r>
      <w:r w:rsidRPr="00CF30EA">
        <w:rPr>
          <w:lang w:val="en-GB"/>
        </w:rPr>
        <w:t xml:space="preserve">), even though the fill value will be outside the allowed range in the </w:t>
      </w:r>
      <w:r w:rsidR="00D32703">
        <w:rPr>
          <w:lang w:val="en-GB"/>
        </w:rPr>
        <w:t>F</w:t>
      </w:r>
      <w:r w:rsidRPr="00CF30EA">
        <w:rPr>
          <w:lang w:val="en-GB"/>
        </w:rPr>
        <w:t xml:space="preserve">eature </w:t>
      </w:r>
      <w:r w:rsidR="00D32703">
        <w:rPr>
          <w:lang w:val="en-GB"/>
        </w:rPr>
        <w:t>C</w:t>
      </w:r>
      <w:r w:rsidRPr="00CF30EA">
        <w:rPr>
          <w:lang w:val="en-GB"/>
        </w:rPr>
        <w:t>atalogue.</w:t>
      </w:r>
    </w:p>
    <w:p w14:paraId="59DC00A4" w14:textId="174637C6" w:rsidR="00A55D09" w:rsidRDefault="00A55D09" w:rsidP="00D32703">
      <w:pPr>
        <w:spacing w:after="120" w:line="240" w:lineRule="auto"/>
        <w:rPr>
          <w:lang w:val="en-GB"/>
        </w:rPr>
      </w:pPr>
      <w:r>
        <w:rPr>
          <w:lang w:val="en-GB"/>
        </w:rPr>
        <w:t>C</w:t>
      </w:r>
      <w:r w:rsidRPr="00A55D09">
        <w:rPr>
          <w:lang w:val="en-GB"/>
        </w:rPr>
        <w:t>ross-product compatibility checks</w:t>
      </w:r>
      <w:r>
        <w:rPr>
          <w:lang w:val="en-GB"/>
        </w:rPr>
        <w:t>, if any,</w:t>
      </w:r>
      <w:r w:rsidRPr="00A55D09">
        <w:rPr>
          <w:lang w:val="en-GB"/>
        </w:rPr>
        <w:t xml:space="preserve"> need to be admin</w:t>
      </w:r>
      <w:r w:rsidR="00573985">
        <w:rPr>
          <w:lang w:val="en-GB"/>
        </w:rPr>
        <w:t>i</w:t>
      </w:r>
      <w:r w:rsidRPr="00A55D09">
        <w:rPr>
          <w:lang w:val="en-GB"/>
        </w:rPr>
        <w:t>stered to combinations of S-</w:t>
      </w:r>
      <w:r>
        <w:rPr>
          <w:lang w:val="en-GB"/>
        </w:rPr>
        <w:t>111</w:t>
      </w:r>
      <w:r w:rsidRPr="00A55D09">
        <w:rPr>
          <w:lang w:val="en-GB"/>
        </w:rPr>
        <w:t xml:space="preserve"> and </w:t>
      </w:r>
      <w:r>
        <w:rPr>
          <w:lang w:val="en-GB"/>
        </w:rPr>
        <w:t xml:space="preserve">S-1XX </w:t>
      </w:r>
      <w:r w:rsidRPr="00A55D09">
        <w:rPr>
          <w:lang w:val="en-GB"/>
        </w:rPr>
        <w:t>datasets</w:t>
      </w:r>
      <w:r>
        <w:rPr>
          <w:lang w:val="en-GB"/>
        </w:rPr>
        <w:t xml:space="preserve"> belonging to other products</w:t>
      </w:r>
      <w:r w:rsidR="00122D59">
        <w:rPr>
          <w:lang w:val="en-GB"/>
        </w:rPr>
        <w:t>,</w:t>
      </w:r>
      <w:r>
        <w:rPr>
          <w:lang w:val="en-GB"/>
        </w:rPr>
        <w:t xml:space="preserve"> as indicated in the check specification</w:t>
      </w:r>
      <w:r w:rsidRPr="00A55D09">
        <w:rPr>
          <w:lang w:val="en-GB"/>
        </w:rPr>
        <w:t xml:space="preserve">. Their administration should be coordinated with producers of </w:t>
      </w:r>
      <w:r>
        <w:rPr>
          <w:lang w:val="en-GB"/>
        </w:rPr>
        <w:t>the S-1XX dataset</w:t>
      </w:r>
      <w:r w:rsidRPr="00A55D09">
        <w:rPr>
          <w:lang w:val="en-GB"/>
        </w:rPr>
        <w:t>.</w:t>
      </w:r>
    </w:p>
    <w:p w14:paraId="4A256382" w14:textId="77777777" w:rsidR="00D32703" w:rsidRPr="00CF30EA" w:rsidRDefault="00D32703" w:rsidP="00D32703">
      <w:pPr>
        <w:spacing w:after="120" w:line="240" w:lineRule="auto"/>
        <w:rPr>
          <w:lang w:val="en-GB"/>
        </w:rPr>
      </w:pPr>
    </w:p>
    <w:p w14:paraId="6CD292B3" w14:textId="32E101D3" w:rsidR="00C431F1" w:rsidRPr="00CF30EA" w:rsidRDefault="004652BC" w:rsidP="00D32703">
      <w:pPr>
        <w:pStyle w:val="Heading1"/>
        <w:tabs>
          <w:tab w:val="clear" w:pos="400"/>
          <w:tab w:val="clear" w:pos="560"/>
          <w:tab w:val="left" w:pos="567"/>
        </w:tabs>
        <w:spacing w:before="120" w:after="200" w:line="240" w:lineRule="auto"/>
        <w:ind w:left="567" w:hanging="567"/>
        <w:rPr>
          <w:lang w:val="en-GB"/>
        </w:rPr>
      </w:pPr>
      <w:bookmarkStart w:id="523" w:name="_Toc31714166"/>
      <w:bookmarkStart w:id="524" w:name="_Toc34999211"/>
      <w:bookmarkStart w:id="525" w:name="_Toc35002069"/>
      <w:bookmarkStart w:id="526" w:name="_Toc415229376"/>
      <w:bookmarkStart w:id="527" w:name="_Toc415229377"/>
      <w:bookmarkStart w:id="528" w:name="_Toc415229378"/>
      <w:bookmarkStart w:id="529" w:name="_Toc415229379"/>
      <w:bookmarkStart w:id="530" w:name="_Toc415229380"/>
      <w:bookmarkStart w:id="531" w:name="_Toc415229381"/>
      <w:bookmarkStart w:id="532" w:name="_Toc412810772"/>
      <w:bookmarkEnd w:id="523"/>
      <w:bookmarkEnd w:id="524"/>
      <w:bookmarkEnd w:id="525"/>
      <w:bookmarkEnd w:id="526"/>
      <w:bookmarkEnd w:id="527"/>
      <w:bookmarkEnd w:id="528"/>
      <w:bookmarkEnd w:id="529"/>
      <w:bookmarkEnd w:id="530"/>
      <w:bookmarkEnd w:id="531"/>
      <w:r w:rsidRPr="00CF30EA">
        <w:rPr>
          <w:lang w:val="en-GB"/>
        </w:rPr>
        <w:t xml:space="preserve"> </w:t>
      </w:r>
      <w:bookmarkStart w:id="533" w:name="_Ref131417331"/>
      <w:bookmarkStart w:id="534" w:name="_Toc172126746"/>
      <w:r w:rsidR="00C431F1" w:rsidRPr="00CF30EA">
        <w:rPr>
          <w:lang w:val="en-GB"/>
        </w:rPr>
        <w:t>Data Capture and Classification</w:t>
      </w:r>
      <w:bookmarkEnd w:id="533"/>
      <w:bookmarkEnd w:id="534"/>
    </w:p>
    <w:bookmarkEnd w:id="532"/>
    <w:p w14:paraId="2057DB18" w14:textId="0A785F13" w:rsidR="00CA775A" w:rsidRDefault="002C7C5A" w:rsidP="00D32703">
      <w:pPr>
        <w:spacing w:after="120" w:line="240" w:lineRule="auto"/>
        <w:rPr>
          <w:rFonts w:cs="Arial"/>
          <w:lang w:val="en-GB"/>
        </w:rPr>
      </w:pPr>
      <w:r w:rsidRPr="00CF30EA">
        <w:rPr>
          <w:rFonts w:cs="Arial"/>
          <w:lang w:val="en-GB"/>
        </w:rPr>
        <w:t xml:space="preserve">The Surface Current product contains data processed from sensors or derived from the output from mathematical models. In most cases, the data collected by the </w:t>
      </w:r>
      <w:r w:rsidR="00D32703">
        <w:rPr>
          <w:rFonts w:cs="Arial"/>
          <w:lang w:val="en-GB"/>
        </w:rPr>
        <w:t>Producing Authority</w:t>
      </w:r>
      <w:r w:rsidR="004E1D6A" w:rsidRPr="00CF30EA">
        <w:rPr>
          <w:rFonts w:cs="Arial"/>
          <w:lang w:val="en-GB"/>
        </w:rPr>
        <w:t xml:space="preserve"> </w:t>
      </w:r>
      <w:r w:rsidRPr="00CF30EA">
        <w:rPr>
          <w:rFonts w:cs="Arial"/>
          <w:lang w:val="en-GB"/>
        </w:rPr>
        <w:t>must be translated,</w:t>
      </w:r>
      <w:r w:rsidR="00D93F34" w:rsidRPr="00CF30EA">
        <w:rPr>
          <w:rFonts w:cs="Arial"/>
          <w:lang w:val="en-GB"/>
        </w:rPr>
        <w:t xml:space="preserve"> sub</w:t>
      </w:r>
      <w:r w:rsidR="00C45F34" w:rsidRPr="00CF30EA">
        <w:rPr>
          <w:rFonts w:cs="Arial"/>
          <w:lang w:val="en-GB"/>
        </w:rPr>
        <w:t>-</w:t>
      </w:r>
      <w:r w:rsidRPr="00CF30EA">
        <w:rPr>
          <w:rFonts w:cs="Arial"/>
          <w:lang w:val="en-GB"/>
        </w:rPr>
        <w:t>setted, reorganized, or otherwise processed to be made into a usable data format.</w:t>
      </w:r>
    </w:p>
    <w:p w14:paraId="366B2B32" w14:textId="77777777" w:rsidR="00D32703" w:rsidRPr="00CF30EA" w:rsidRDefault="00D32703" w:rsidP="00D32703">
      <w:pPr>
        <w:spacing w:after="120" w:line="240" w:lineRule="auto"/>
        <w:rPr>
          <w:rFonts w:cs="Arial"/>
          <w:lang w:val="en-GB"/>
        </w:rPr>
      </w:pPr>
    </w:p>
    <w:p w14:paraId="2DDF2084" w14:textId="60C3BDA7" w:rsidR="001070C7" w:rsidRPr="00CF30EA" w:rsidRDefault="001070C7" w:rsidP="00D32703">
      <w:pPr>
        <w:pStyle w:val="Heading2"/>
        <w:tabs>
          <w:tab w:val="clear" w:pos="540"/>
          <w:tab w:val="clear" w:pos="700"/>
          <w:tab w:val="left" w:pos="709"/>
        </w:tabs>
        <w:spacing w:before="120" w:after="200" w:line="240" w:lineRule="auto"/>
        <w:ind w:left="709" w:hanging="709"/>
        <w:rPr>
          <w:lang w:val="en-GB"/>
        </w:rPr>
      </w:pPr>
      <w:bookmarkStart w:id="535" w:name="_Toc425228119"/>
      <w:bookmarkStart w:id="536" w:name="_Toc425490074"/>
      <w:bookmarkStart w:id="537" w:name="_Toc425490636"/>
      <w:bookmarkStart w:id="538" w:name="_Toc425490789"/>
      <w:bookmarkStart w:id="539" w:name="_Toc425490936"/>
      <w:bookmarkStart w:id="540" w:name="_Toc425491083"/>
      <w:bookmarkStart w:id="541" w:name="_Toc425491493"/>
      <w:bookmarkStart w:id="542" w:name="_Toc425491626"/>
      <w:bookmarkStart w:id="543" w:name="_Toc425922051"/>
      <w:bookmarkStart w:id="544" w:name="_Toc426441831"/>
      <w:bookmarkStart w:id="545" w:name="_Toc426961760"/>
      <w:bookmarkStart w:id="546" w:name="_Toc426961893"/>
      <w:bookmarkStart w:id="547" w:name="_Toc428351901"/>
      <w:bookmarkStart w:id="548" w:name="_Toc428867257"/>
      <w:bookmarkStart w:id="549" w:name="_Toc431811777"/>
      <w:bookmarkStart w:id="550" w:name="_Toc431811908"/>
      <w:bookmarkStart w:id="551" w:name="_Toc437945298"/>
      <w:bookmarkStart w:id="552" w:name="_Toc437945423"/>
      <w:bookmarkStart w:id="553" w:name="_Toc438367257"/>
      <w:bookmarkStart w:id="554" w:name="_Toc438367510"/>
      <w:bookmarkStart w:id="555" w:name="_Toc441065963"/>
      <w:bookmarkStart w:id="556" w:name="_Toc441066216"/>
      <w:bookmarkStart w:id="557" w:name="_Toc441674462"/>
      <w:bookmarkStart w:id="558" w:name="_Toc441822788"/>
      <w:bookmarkStart w:id="559" w:name="_Toc441822919"/>
      <w:bookmarkStart w:id="560" w:name="_Toc441823343"/>
      <w:bookmarkStart w:id="561" w:name="_Toc441829189"/>
      <w:bookmarkStart w:id="562" w:name="_Toc461707573"/>
      <w:bookmarkStart w:id="563" w:name="_Toc461708508"/>
      <w:bookmarkStart w:id="564" w:name="_Toc461709442"/>
      <w:bookmarkStart w:id="565" w:name="_Toc461714533"/>
      <w:bookmarkStart w:id="566" w:name="_Toc461714669"/>
      <w:bookmarkStart w:id="567" w:name="_Ref112893613"/>
      <w:bookmarkStart w:id="568" w:name="_Toc172126747"/>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Pr="00CF30EA">
        <w:rPr>
          <w:lang w:val="en-GB"/>
        </w:rPr>
        <w:t>Data sources</w:t>
      </w:r>
      <w:bookmarkEnd w:id="567"/>
      <w:bookmarkEnd w:id="568"/>
    </w:p>
    <w:p w14:paraId="05D47218" w14:textId="731F0596" w:rsidR="001F2C33" w:rsidRPr="00CF30EA" w:rsidRDefault="001F2C33" w:rsidP="00D32703">
      <w:pPr>
        <w:spacing w:after="120" w:line="240" w:lineRule="auto"/>
        <w:rPr>
          <w:rFonts w:cs="Arial"/>
          <w:lang w:val="en-GB"/>
        </w:rPr>
      </w:pPr>
      <w:r w:rsidRPr="00CF30EA">
        <w:rPr>
          <w:rFonts w:cs="Arial"/>
          <w:lang w:val="en-GB"/>
        </w:rPr>
        <w:t xml:space="preserve">Surface current data comes </w:t>
      </w:r>
      <w:r w:rsidR="00E41A9C" w:rsidRPr="00CF30EA">
        <w:rPr>
          <w:rFonts w:cs="Arial"/>
          <w:lang w:val="en-GB"/>
        </w:rPr>
        <w:t xml:space="preserve">primarily </w:t>
      </w:r>
      <w:r w:rsidRPr="00CF30EA">
        <w:rPr>
          <w:rFonts w:cs="Arial"/>
          <w:lang w:val="en-GB"/>
        </w:rPr>
        <w:t xml:space="preserve">from </w:t>
      </w:r>
      <w:r w:rsidR="00456943" w:rsidRPr="00CF30EA">
        <w:rPr>
          <w:rFonts w:cs="Arial"/>
          <w:lang w:val="en-GB"/>
        </w:rPr>
        <w:t xml:space="preserve">a few </w:t>
      </w:r>
      <w:r w:rsidRPr="00CF30EA">
        <w:rPr>
          <w:rFonts w:cs="Arial"/>
          <w:lang w:val="en-GB"/>
        </w:rPr>
        <w:t xml:space="preserve">specific sources: observations, astronomical predictions, </w:t>
      </w:r>
      <w:r w:rsidR="00456943" w:rsidRPr="00CF30EA">
        <w:rPr>
          <w:rFonts w:cs="Arial"/>
          <w:lang w:val="en-GB"/>
        </w:rPr>
        <w:t xml:space="preserve">analyses, </w:t>
      </w:r>
      <w:r w:rsidRPr="00CF30EA">
        <w:rPr>
          <w:rFonts w:cs="Arial"/>
          <w:lang w:val="en-GB"/>
        </w:rPr>
        <w:t xml:space="preserve">and </w:t>
      </w:r>
      <w:r w:rsidR="009534CE" w:rsidRPr="00CF30EA">
        <w:rPr>
          <w:rFonts w:cs="Arial"/>
          <w:lang w:val="en-GB"/>
        </w:rPr>
        <w:t>forecast models</w:t>
      </w:r>
      <w:r w:rsidRPr="00CF30EA">
        <w:rPr>
          <w:rFonts w:cs="Arial"/>
          <w:lang w:val="en-GB"/>
        </w:rPr>
        <w:t>. When such data are produced and quality-controlled by an</w:t>
      </w:r>
      <w:r w:rsidR="00562E7D" w:rsidRPr="00CF30EA">
        <w:rPr>
          <w:rFonts w:cs="Arial"/>
          <w:lang w:val="en-GB"/>
        </w:rPr>
        <w:t xml:space="preserve"> </w:t>
      </w:r>
      <w:r w:rsidR="00D32703" w:rsidRPr="003A655F">
        <w:rPr>
          <w:lang w:val="en-GB"/>
        </w:rPr>
        <w:t>approved Producing Authority (IHO Resolutions A6.3 &amp; A6.9, S-62)</w:t>
      </w:r>
      <w:r w:rsidRPr="00CF30EA">
        <w:rPr>
          <w:rFonts w:cs="Arial"/>
          <w:lang w:val="en-GB"/>
        </w:rPr>
        <w:t xml:space="preserve">, they are suitable for </w:t>
      </w:r>
      <w:r w:rsidR="007B79B3" w:rsidRPr="00CF30EA">
        <w:rPr>
          <w:rFonts w:cs="Arial"/>
          <w:lang w:val="en-GB"/>
        </w:rPr>
        <w:t xml:space="preserve">inclusion in </w:t>
      </w:r>
      <w:r w:rsidRPr="00CF30EA">
        <w:rPr>
          <w:rFonts w:cs="Arial"/>
          <w:lang w:val="en-GB"/>
        </w:rPr>
        <w:t>the Surface Current data product.</w:t>
      </w:r>
      <w:r w:rsidR="0055579B" w:rsidRPr="00CF30EA">
        <w:rPr>
          <w:rFonts w:cs="Arial"/>
          <w:lang w:val="en-GB"/>
        </w:rPr>
        <w:t xml:space="preserve"> See</w:t>
      </w:r>
      <w:r w:rsidR="00D32703">
        <w:rPr>
          <w:rFonts w:cs="Arial"/>
          <w:lang w:val="en-GB"/>
        </w:rPr>
        <w:t xml:space="preserve"> Annex </w:t>
      </w:r>
      <w:r w:rsidR="0087742F">
        <w:rPr>
          <w:rFonts w:cs="Arial"/>
          <w:lang w:val="en-GB"/>
        </w:rPr>
        <w:t>E</w:t>
      </w:r>
      <w:r w:rsidR="00D32703">
        <w:rPr>
          <w:rFonts w:cs="Arial"/>
          <w:lang w:val="en-GB"/>
        </w:rPr>
        <w:t xml:space="preserve"> –</w:t>
      </w:r>
      <w:r w:rsidR="00176D90">
        <w:rPr>
          <w:rFonts w:cs="Arial"/>
          <w:lang w:val="en-GB"/>
        </w:rPr>
        <w:t xml:space="preserve"> Surface Current Data</w:t>
      </w:r>
      <w:r w:rsidR="0055579B" w:rsidRPr="00CF30EA">
        <w:rPr>
          <w:rFonts w:cs="Arial"/>
          <w:lang w:val="en-GB"/>
        </w:rPr>
        <w:t>.</w:t>
      </w:r>
    </w:p>
    <w:p w14:paraId="5436F9BC" w14:textId="770AFCAF" w:rsidR="000D5055" w:rsidRPr="00CF30EA" w:rsidRDefault="001E004D" w:rsidP="00D32703">
      <w:pPr>
        <w:spacing w:after="120" w:line="240" w:lineRule="auto"/>
        <w:rPr>
          <w:rFonts w:cs="Arial"/>
          <w:lang w:val="en-GB"/>
        </w:rPr>
      </w:pPr>
      <w:r w:rsidRPr="00CF30EA">
        <w:rPr>
          <w:rFonts w:cs="Arial"/>
          <w:b/>
          <w:lang w:val="en-GB"/>
        </w:rPr>
        <w:t>Observational Data</w:t>
      </w:r>
      <w:r w:rsidR="0015102D">
        <w:rPr>
          <w:rFonts w:cs="Arial"/>
          <w:b/>
          <w:lang w:val="en-GB"/>
        </w:rPr>
        <w:t>:</w:t>
      </w:r>
      <w:r w:rsidRPr="00CF30EA">
        <w:rPr>
          <w:rFonts w:cs="Arial"/>
          <w:b/>
          <w:lang w:val="en-GB"/>
        </w:rPr>
        <w:t xml:space="preserve"> </w:t>
      </w:r>
      <w:r w:rsidR="001F2C33" w:rsidRPr="00CF30EA">
        <w:rPr>
          <w:rFonts w:cs="Arial"/>
          <w:lang w:val="en-GB"/>
        </w:rPr>
        <w:t xml:space="preserve">Observational surface current data comes initially from </w:t>
      </w:r>
      <w:r w:rsidR="001F2C33" w:rsidRPr="00CF30EA">
        <w:rPr>
          <w:rFonts w:cs="Arial"/>
          <w:i/>
          <w:lang w:val="en-GB"/>
        </w:rPr>
        <w:t>in situ</w:t>
      </w:r>
      <w:r w:rsidR="001F2C33" w:rsidRPr="00CF30EA">
        <w:rPr>
          <w:rFonts w:cs="Arial"/>
          <w:lang w:val="en-GB"/>
        </w:rPr>
        <w:t xml:space="preserve"> sensors in the field</w:t>
      </w:r>
      <w:r w:rsidR="000B33DA" w:rsidRPr="00CF30EA">
        <w:rPr>
          <w:rFonts w:cs="Arial"/>
          <w:lang w:val="en-GB"/>
        </w:rPr>
        <w:t xml:space="preserve"> (</w:t>
      </w:r>
      <w:r w:rsidR="001070C7" w:rsidRPr="00CF30EA">
        <w:rPr>
          <w:rFonts w:cs="Arial"/>
          <w:lang w:val="en-GB"/>
        </w:rPr>
        <w:t>for example</w:t>
      </w:r>
      <w:r w:rsidR="000B33DA" w:rsidRPr="00CF30EA">
        <w:rPr>
          <w:rFonts w:cs="Arial"/>
          <w:lang w:val="en-GB"/>
        </w:rPr>
        <w:t xml:space="preserve"> current meters</w:t>
      </w:r>
      <w:r w:rsidR="009534CE" w:rsidRPr="00CF30EA">
        <w:rPr>
          <w:rFonts w:cs="Arial"/>
          <w:lang w:val="en-GB"/>
        </w:rPr>
        <w:t xml:space="preserve"> or drifting platforms</w:t>
      </w:r>
      <w:r w:rsidR="000B33DA" w:rsidRPr="00CF30EA">
        <w:rPr>
          <w:rFonts w:cs="Arial"/>
          <w:lang w:val="en-GB"/>
        </w:rPr>
        <w:t>) or from high-frequency radar</w:t>
      </w:r>
      <w:r w:rsidR="001F2C33" w:rsidRPr="00CF30EA">
        <w:rPr>
          <w:rFonts w:cs="Arial"/>
          <w:lang w:val="en-GB"/>
        </w:rPr>
        <w:t xml:space="preserve">, and such sensors are monitored by the </w:t>
      </w:r>
      <w:r w:rsidR="0015102D" w:rsidRPr="003A655F">
        <w:rPr>
          <w:lang w:val="en-GB"/>
        </w:rPr>
        <w:t>data collecting authority</w:t>
      </w:r>
      <w:r w:rsidR="001F2C33" w:rsidRPr="00CF30EA">
        <w:rPr>
          <w:rFonts w:cs="Arial"/>
          <w:lang w:val="en-GB"/>
        </w:rPr>
        <w:t>. After reception, the data are quality-controlled and stored by the</w:t>
      </w:r>
      <w:r w:rsidR="00562E7D" w:rsidRPr="00CF30EA">
        <w:rPr>
          <w:rFonts w:cs="Arial"/>
          <w:lang w:val="en-GB"/>
        </w:rPr>
        <w:t xml:space="preserve"> </w:t>
      </w:r>
      <w:r w:rsidR="0015102D" w:rsidRPr="003A655F">
        <w:rPr>
          <w:lang w:val="en-GB"/>
        </w:rPr>
        <w:t>Producing Authority</w:t>
      </w:r>
      <w:r w:rsidR="001F2C33" w:rsidRPr="00CF30EA">
        <w:rPr>
          <w:rFonts w:cs="Arial"/>
          <w:lang w:val="en-GB"/>
        </w:rPr>
        <w:t>. Some of the observed data may be available for distribution within minutes of being collected and are thus described as being in real time.</w:t>
      </w:r>
      <w:r w:rsidR="00456943" w:rsidRPr="00CF30EA">
        <w:rPr>
          <w:rFonts w:cs="Arial"/>
          <w:lang w:val="en-GB"/>
        </w:rPr>
        <w:t xml:space="preserve"> Other data may be days or years old, and are called historical data.</w:t>
      </w:r>
    </w:p>
    <w:p w14:paraId="0B1E07ED" w14:textId="5FF72AAF" w:rsidR="001F2C33" w:rsidRPr="00CF30EA" w:rsidRDefault="001E004D" w:rsidP="00D32703">
      <w:pPr>
        <w:spacing w:after="120" w:line="240" w:lineRule="auto"/>
        <w:rPr>
          <w:rFonts w:cs="Arial"/>
          <w:lang w:val="en-GB"/>
        </w:rPr>
      </w:pPr>
      <w:r w:rsidRPr="00CF30EA">
        <w:rPr>
          <w:rFonts w:cs="Arial"/>
          <w:b/>
          <w:lang w:val="en-GB"/>
        </w:rPr>
        <w:t>Astronomical Predictions</w:t>
      </w:r>
      <w:r w:rsidR="0015102D">
        <w:rPr>
          <w:rFonts w:cs="Arial"/>
          <w:b/>
          <w:lang w:val="en-GB"/>
        </w:rPr>
        <w:t>:</w:t>
      </w:r>
      <w:r w:rsidRPr="00CF30EA">
        <w:rPr>
          <w:rFonts w:cs="Arial"/>
          <w:lang w:val="en-GB"/>
        </w:rPr>
        <w:t xml:space="preserve"> </w:t>
      </w:r>
      <w:r w:rsidR="000B33DA" w:rsidRPr="00CF30EA">
        <w:rPr>
          <w:rFonts w:cs="Arial"/>
          <w:lang w:val="en-GB"/>
        </w:rPr>
        <w:t>Astronomical predictions are produced w</w:t>
      </w:r>
      <w:r w:rsidR="001F2C33" w:rsidRPr="00CF30EA">
        <w:rPr>
          <w:rFonts w:cs="Arial"/>
          <w:lang w:val="en-GB"/>
        </w:rPr>
        <w:t>hen a sufficiently long time series of observed currents has been obtained</w:t>
      </w:r>
      <w:r w:rsidR="000B33DA" w:rsidRPr="00CF30EA">
        <w:rPr>
          <w:rFonts w:cs="Arial"/>
          <w:lang w:val="en-GB"/>
        </w:rPr>
        <w:t xml:space="preserve"> and </w:t>
      </w:r>
      <w:r w:rsidR="001F2C33" w:rsidRPr="00CF30EA">
        <w:rPr>
          <w:rFonts w:cs="Arial"/>
          <w:lang w:val="en-GB"/>
        </w:rPr>
        <w:t xml:space="preserve">the data </w:t>
      </w:r>
      <w:r w:rsidR="000B33DA" w:rsidRPr="00CF30EA">
        <w:rPr>
          <w:rFonts w:cs="Arial"/>
          <w:lang w:val="en-GB"/>
        </w:rPr>
        <w:t>has</w:t>
      </w:r>
      <w:r w:rsidR="001F2C33" w:rsidRPr="00CF30EA">
        <w:rPr>
          <w:rFonts w:cs="Arial"/>
          <w:lang w:val="en-GB"/>
        </w:rPr>
        <w:t xml:space="preserve"> be</w:t>
      </w:r>
      <w:r w:rsidR="000B33DA" w:rsidRPr="00CF30EA">
        <w:rPr>
          <w:rFonts w:cs="Arial"/>
          <w:lang w:val="en-GB"/>
        </w:rPr>
        <w:t>en</w:t>
      </w:r>
      <w:r w:rsidR="001F2C33" w:rsidRPr="00CF30EA">
        <w:rPr>
          <w:rFonts w:cs="Arial"/>
          <w:lang w:val="en-GB"/>
        </w:rPr>
        <w:t xml:space="preserve"> harmonically </w:t>
      </w:r>
      <w:r w:rsidR="0015102D" w:rsidRPr="00CF30EA">
        <w:rPr>
          <w:rFonts w:cs="Arial"/>
          <w:lang w:val="en-GB"/>
        </w:rPr>
        <w:t>analysed</w:t>
      </w:r>
      <w:r w:rsidR="001F2C33" w:rsidRPr="00CF30EA">
        <w:rPr>
          <w:rFonts w:cs="Arial"/>
          <w:lang w:val="en-GB"/>
        </w:rPr>
        <w:t xml:space="preserve"> by the</w:t>
      </w:r>
      <w:r w:rsidR="00562E7D" w:rsidRPr="00CF30EA">
        <w:rPr>
          <w:rFonts w:cs="Arial"/>
          <w:lang w:val="en-GB"/>
        </w:rPr>
        <w:t xml:space="preserve"> </w:t>
      </w:r>
      <w:r w:rsidR="0015102D" w:rsidRPr="003A655F">
        <w:rPr>
          <w:lang w:val="en-GB"/>
        </w:rPr>
        <w:t>Producing Authority</w:t>
      </w:r>
      <w:r w:rsidR="001F2C33" w:rsidRPr="00CF30EA">
        <w:rPr>
          <w:rFonts w:cs="Arial"/>
          <w:lang w:val="en-GB"/>
        </w:rPr>
        <w:t xml:space="preserve"> to produce a set of amplitude and phase constants. </w:t>
      </w:r>
      <w:r w:rsidR="00456943" w:rsidRPr="00CF30EA">
        <w:rPr>
          <w:rFonts w:cs="Arial"/>
          <w:lang w:val="en-GB"/>
        </w:rPr>
        <w:t xml:space="preserve">There may be a single set of constants to represent flood and ebb currents along a principal direction, or two sets of constants to represent the northward and eastward components of the current. </w:t>
      </w:r>
      <w:r w:rsidR="001F2C33" w:rsidRPr="00CF30EA">
        <w:rPr>
          <w:rFonts w:cs="Arial"/>
          <w:lang w:val="en-GB"/>
        </w:rPr>
        <w:t xml:space="preserve">The harmonic values can then be used to predict the astronomical component of the current as a time series covering any desired time interval. In addition, the harmonic constants may be used to estimate tidal currents for a generic tidal cycle, with the specific amplitude and direction of the current based on the tide range at a specified nearby tide </w:t>
      </w:r>
      <w:r w:rsidR="001F2C33" w:rsidRPr="00CF30EA">
        <w:rPr>
          <w:rFonts w:cs="Arial"/>
          <w:lang w:val="en-GB"/>
        </w:rPr>
        <w:lastRenderedPageBreak/>
        <w:t xml:space="preserve">station, and the specific phase of the current based on the time of high water at the same nearby tide station. Data such as these </w:t>
      </w:r>
      <w:r w:rsidR="00DA60DB" w:rsidRPr="00CF30EA">
        <w:rPr>
          <w:rFonts w:cs="Arial"/>
          <w:lang w:val="en-GB"/>
        </w:rPr>
        <w:t>may be available for single stations or</w:t>
      </w:r>
      <w:r w:rsidR="009534CE" w:rsidRPr="00CF30EA">
        <w:rPr>
          <w:rFonts w:cs="Arial"/>
          <w:lang w:val="en-GB"/>
        </w:rPr>
        <w:t>,</w:t>
      </w:r>
      <w:r w:rsidR="00DA60DB" w:rsidRPr="00CF30EA">
        <w:rPr>
          <w:rFonts w:cs="Arial"/>
          <w:lang w:val="en-GB"/>
        </w:rPr>
        <w:t xml:space="preserve"> if the stations are numerous</w:t>
      </w:r>
      <w:r w:rsidR="009534CE" w:rsidRPr="00CF30EA">
        <w:rPr>
          <w:rFonts w:cs="Arial"/>
          <w:lang w:val="en-GB"/>
        </w:rPr>
        <w:t>,</w:t>
      </w:r>
      <w:r w:rsidR="00DA60DB" w:rsidRPr="00CF30EA">
        <w:rPr>
          <w:rFonts w:cs="Arial"/>
          <w:lang w:val="en-GB"/>
        </w:rPr>
        <w:t xml:space="preserve"> they may be </w:t>
      </w:r>
      <w:r w:rsidR="001F2C33" w:rsidRPr="00CF30EA">
        <w:rPr>
          <w:rFonts w:cs="Arial"/>
          <w:lang w:val="en-GB"/>
        </w:rPr>
        <w:t>arranged by the</w:t>
      </w:r>
      <w:r w:rsidR="001E0C52" w:rsidRPr="00CF30EA">
        <w:rPr>
          <w:rFonts w:cs="Arial"/>
          <w:lang w:val="en-GB"/>
        </w:rPr>
        <w:t xml:space="preserve"> </w:t>
      </w:r>
      <w:r w:rsidR="0015102D" w:rsidRPr="003A655F">
        <w:rPr>
          <w:lang w:val="en-GB"/>
        </w:rPr>
        <w:t>Producing Authority</w:t>
      </w:r>
      <w:r w:rsidR="001F2C33" w:rsidRPr="00CF30EA">
        <w:rPr>
          <w:rFonts w:cs="Arial"/>
          <w:lang w:val="en-GB"/>
        </w:rPr>
        <w:t xml:space="preserve"> into a </w:t>
      </w:r>
      <w:r w:rsidR="00B36837" w:rsidRPr="00CF30EA">
        <w:rPr>
          <w:rFonts w:cs="Arial"/>
          <w:lang w:val="en-GB"/>
        </w:rPr>
        <w:t xml:space="preserve">gridded field or a </w:t>
      </w:r>
      <w:r w:rsidR="001F2C33" w:rsidRPr="00CF30EA">
        <w:rPr>
          <w:rFonts w:cs="Arial"/>
          <w:lang w:val="en-GB"/>
        </w:rPr>
        <w:t>tidal atlas.</w:t>
      </w:r>
    </w:p>
    <w:p w14:paraId="43024DE7" w14:textId="72D5BFC4" w:rsidR="00456943" w:rsidRPr="00CF30EA" w:rsidRDefault="0015102D" w:rsidP="00D32703">
      <w:pPr>
        <w:spacing w:after="120" w:line="240" w:lineRule="auto"/>
        <w:rPr>
          <w:rFonts w:cs="Arial"/>
          <w:lang w:val="en-GB"/>
        </w:rPr>
      </w:pPr>
      <w:r w:rsidRPr="00CF30EA">
        <w:rPr>
          <w:rFonts w:cs="Arial"/>
          <w:b/>
          <w:lang w:val="en-GB"/>
        </w:rPr>
        <w:t>Analysed</w:t>
      </w:r>
      <w:r w:rsidR="001E004D" w:rsidRPr="00CF30EA">
        <w:rPr>
          <w:rFonts w:cs="Arial"/>
          <w:b/>
          <w:lang w:val="en-GB"/>
        </w:rPr>
        <w:t xml:space="preserve"> </w:t>
      </w:r>
      <w:r w:rsidR="00B85455" w:rsidRPr="00CF30EA">
        <w:rPr>
          <w:rFonts w:cs="Arial"/>
          <w:b/>
          <w:lang w:val="en-GB"/>
        </w:rPr>
        <w:t xml:space="preserve">and Hybrid </w:t>
      </w:r>
      <w:r w:rsidR="001E004D" w:rsidRPr="00CF30EA">
        <w:rPr>
          <w:rFonts w:cs="Arial"/>
          <w:b/>
          <w:lang w:val="en-GB"/>
        </w:rPr>
        <w:t>Values</w:t>
      </w:r>
      <w:r>
        <w:rPr>
          <w:rFonts w:cs="Arial"/>
          <w:b/>
          <w:lang w:val="en-GB"/>
        </w:rPr>
        <w:t>:</w:t>
      </w:r>
      <w:r w:rsidR="001E004D" w:rsidRPr="00CF30EA">
        <w:rPr>
          <w:rFonts w:cs="Arial"/>
          <w:lang w:val="en-GB"/>
        </w:rPr>
        <w:t xml:space="preserve"> </w:t>
      </w:r>
      <w:r w:rsidRPr="00CF30EA">
        <w:rPr>
          <w:rFonts w:cs="Arial"/>
          <w:lang w:val="en-GB"/>
        </w:rPr>
        <w:t>Analysed</w:t>
      </w:r>
      <w:r w:rsidR="00456943" w:rsidRPr="00CF30EA">
        <w:rPr>
          <w:rFonts w:cs="Arial"/>
          <w:lang w:val="en-GB"/>
        </w:rPr>
        <w:t xml:space="preserve"> current values may be produced from sea-surface topography, data assimilation, </w:t>
      </w:r>
      <w:r w:rsidR="00E3527F" w:rsidRPr="00CF30EA">
        <w:rPr>
          <w:rFonts w:cs="Arial"/>
          <w:lang w:val="en-GB"/>
        </w:rPr>
        <w:t xml:space="preserve">statistical correlations, </w:t>
      </w:r>
      <w:r w:rsidR="00456943" w:rsidRPr="00CF30EA">
        <w:rPr>
          <w:rFonts w:cs="Arial"/>
          <w:lang w:val="en-GB"/>
        </w:rPr>
        <w:t>or other means.</w:t>
      </w:r>
      <w:r w:rsidR="00E3527F" w:rsidRPr="00CF30EA">
        <w:rPr>
          <w:rFonts w:cs="Arial"/>
          <w:lang w:val="en-GB"/>
        </w:rPr>
        <w:t xml:space="preserve"> A hybrid method combines two or more approaches.</w:t>
      </w:r>
    </w:p>
    <w:p w14:paraId="47F36895" w14:textId="2E75E360" w:rsidR="001F2C33" w:rsidRPr="00CF30EA" w:rsidRDefault="001E004D" w:rsidP="00D32703">
      <w:pPr>
        <w:spacing w:after="120" w:line="240" w:lineRule="auto"/>
        <w:rPr>
          <w:rFonts w:cs="Arial"/>
          <w:lang w:val="en-GB"/>
        </w:rPr>
      </w:pPr>
      <w:r w:rsidRPr="00CF30EA">
        <w:rPr>
          <w:rFonts w:cs="Arial"/>
          <w:b/>
          <w:lang w:val="en-GB"/>
        </w:rPr>
        <w:t>Hindcast and Forecast Data</w:t>
      </w:r>
      <w:r w:rsidR="0015102D">
        <w:rPr>
          <w:rFonts w:cs="Arial"/>
          <w:b/>
          <w:lang w:val="en-GB"/>
        </w:rPr>
        <w:t>:</w:t>
      </w:r>
      <w:r w:rsidRPr="00CF30EA">
        <w:rPr>
          <w:rFonts w:cs="Arial"/>
          <w:lang w:val="en-GB"/>
        </w:rPr>
        <w:t xml:space="preserve"> </w:t>
      </w:r>
      <w:r w:rsidR="001F2C33" w:rsidRPr="00CF30EA">
        <w:rPr>
          <w:rFonts w:cs="Arial"/>
          <w:lang w:val="en-GB"/>
        </w:rPr>
        <w:t xml:space="preserve">Hydrodynamic models </w:t>
      </w:r>
      <w:r w:rsidR="0053611F" w:rsidRPr="00CF30EA">
        <w:rPr>
          <w:rFonts w:cs="Arial"/>
          <w:lang w:val="en-GB"/>
        </w:rPr>
        <w:t xml:space="preserve">numerically solve a set of fluid dynamic equations in two or three dimensions, and </w:t>
      </w:r>
      <w:r w:rsidR="001F2C33" w:rsidRPr="00CF30EA">
        <w:rPr>
          <w:rFonts w:cs="Arial"/>
          <w:lang w:val="en-GB"/>
        </w:rPr>
        <w:t xml:space="preserve">rely on observational data, including water levels and winds, to supply boundary conditions. </w:t>
      </w:r>
      <w:r w:rsidR="00E3527F" w:rsidRPr="00CF30EA">
        <w:rPr>
          <w:rFonts w:cs="Arial"/>
          <w:lang w:val="en-GB"/>
        </w:rPr>
        <w:t xml:space="preserve">Model grids may be either regular or </w:t>
      </w:r>
      <w:r w:rsidR="004950DE" w:rsidRPr="00CF30EA">
        <w:rPr>
          <w:rFonts w:cs="Arial"/>
          <w:lang w:val="en-GB"/>
        </w:rPr>
        <w:t>ungeorectified</w:t>
      </w:r>
      <w:r w:rsidR="00E3527F" w:rsidRPr="00CF30EA">
        <w:rPr>
          <w:rFonts w:cs="Arial"/>
          <w:lang w:val="en-GB"/>
        </w:rPr>
        <w:t xml:space="preserve">. </w:t>
      </w:r>
      <w:r w:rsidR="001F2C33" w:rsidRPr="00CF30EA">
        <w:rPr>
          <w:rFonts w:cs="Arial"/>
          <w:lang w:val="en-GB"/>
        </w:rPr>
        <w:t xml:space="preserve">Such models are often run several times per day, and in each run </w:t>
      </w:r>
      <w:r w:rsidR="00456943" w:rsidRPr="00CF30EA">
        <w:rPr>
          <w:rFonts w:cs="Arial"/>
          <w:lang w:val="en-GB"/>
        </w:rPr>
        <w:t xml:space="preserve">there is </w:t>
      </w:r>
      <w:r w:rsidR="00E3527F" w:rsidRPr="00CF30EA">
        <w:rPr>
          <w:rFonts w:cs="Arial"/>
          <w:lang w:val="en-GB"/>
        </w:rPr>
        <w:t xml:space="preserve">usually </w:t>
      </w:r>
      <w:r w:rsidR="00456943" w:rsidRPr="00CF30EA">
        <w:rPr>
          <w:rFonts w:cs="Arial"/>
          <w:lang w:val="en-GB"/>
        </w:rPr>
        <w:t xml:space="preserve">a hindcast and a forecast. The hindcast </w:t>
      </w:r>
      <w:r w:rsidR="00E3527F" w:rsidRPr="00CF30EA">
        <w:rPr>
          <w:rFonts w:cs="Arial"/>
          <w:lang w:val="en-GB"/>
        </w:rPr>
        <w:t xml:space="preserve">is a model simulation that attempts to recreate present conditions by using the most recent observational data, while </w:t>
      </w:r>
      <w:r w:rsidR="001F2C33" w:rsidRPr="00CF30EA">
        <w:rPr>
          <w:rFonts w:cs="Arial"/>
          <w:lang w:val="en-GB"/>
        </w:rPr>
        <w:t>a forecast is</w:t>
      </w:r>
      <w:r w:rsidR="00E3527F" w:rsidRPr="00CF30EA">
        <w:rPr>
          <w:rFonts w:cs="Arial"/>
          <w:lang w:val="en-GB"/>
        </w:rPr>
        <w:t xml:space="preserve"> a simulation</w:t>
      </w:r>
      <w:r w:rsidR="001F2C33" w:rsidRPr="00CF30EA">
        <w:rPr>
          <w:rFonts w:cs="Arial"/>
          <w:lang w:val="en-GB"/>
        </w:rPr>
        <w:t xml:space="preserve"> made for many hours into the future</w:t>
      </w:r>
      <w:r w:rsidR="00E3527F" w:rsidRPr="00CF30EA">
        <w:rPr>
          <w:rFonts w:cs="Arial"/>
          <w:lang w:val="en-GB"/>
        </w:rPr>
        <w:t xml:space="preserve"> using predicted winds, water levels, etc</w:t>
      </w:r>
      <w:r w:rsidR="001F2C33" w:rsidRPr="00CF30EA">
        <w:rPr>
          <w:rFonts w:cs="Arial"/>
          <w:lang w:val="en-GB"/>
        </w:rPr>
        <w:t xml:space="preserve">. The results are saved for a limited number of times, and are stored as arrays that derive from the model’s grid. These models </w:t>
      </w:r>
      <w:r w:rsidR="000B33DA" w:rsidRPr="00CF30EA">
        <w:rPr>
          <w:rFonts w:cs="Arial"/>
          <w:lang w:val="en-GB"/>
        </w:rPr>
        <w:t xml:space="preserve">and methods </w:t>
      </w:r>
      <w:r w:rsidR="001F2C33" w:rsidRPr="00CF30EA">
        <w:rPr>
          <w:rFonts w:cs="Arial"/>
          <w:lang w:val="en-GB"/>
        </w:rPr>
        <w:t>are developed, run, and monitored by the</w:t>
      </w:r>
      <w:r w:rsidR="00562E7D" w:rsidRPr="00CF30EA">
        <w:rPr>
          <w:rFonts w:cs="Arial"/>
          <w:lang w:val="en-GB"/>
        </w:rPr>
        <w:t xml:space="preserve"> </w:t>
      </w:r>
      <w:r w:rsidR="0015102D" w:rsidRPr="003A655F">
        <w:rPr>
          <w:lang w:val="en-GB"/>
        </w:rPr>
        <w:t>Producing Authority</w:t>
      </w:r>
      <w:r w:rsidR="001F2C33" w:rsidRPr="00CF30EA">
        <w:rPr>
          <w:rFonts w:cs="Arial"/>
          <w:lang w:val="en-GB"/>
        </w:rPr>
        <w:t>.</w:t>
      </w:r>
      <w:r w:rsidR="00E3527F" w:rsidRPr="00CF30EA">
        <w:rPr>
          <w:rFonts w:cs="Arial"/>
          <w:lang w:val="en-GB"/>
        </w:rPr>
        <w:t xml:space="preserve"> </w:t>
      </w:r>
    </w:p>
    <w:p w14:paraId="41774478" w14:textId="3D530011" w:rsidR="0053611F" w:rsidRPr="00CF30EA" w:rsidRDefault="006D0518" w:rsidP="00D32703">
      <w:pPr>
        <w:spacing w:after="120" w:line="240" w:lineRule="auto"/>
        <w:rPr>
          <w:rFonts w:cs="Arial"/>
          <w:lang w:val="en-GB"/>
        </w:rPr>
      </w:pPr>
      <w:r w:rsidRPr="00CF30EA">
        <w:rPr>
          <w:rFonts w:cs="Arial"/>
          <w:lang w:val="en-GB"/>
        </w:rPr>
        <w:t xml:space="preserve">These descriptions are summarized in </w:t>
      </w:r>
      <w:r w:rsidR="00621291" w:rsidRPr="00CF30EA">
        <w:rPr>
          <w:rFonts w:cs="Arial"/>
          <w:lang w:val="en-GB"/>
        </w:rPr>
        <w:fldChar w:fldCharType="begin"/>
      </w:r>
      <w:r w:rsidR="00621291" w:rsidRPr="00CF30EA">
        <w:rPr>
          <w:rFonts w:cs="Arial"/>
          <w:lang w:val="en-GB"/>
        </w:rPr>
        <w:instrText xml:space="preserve"> REF _Ref112676185 \h </w:instrText>
      </w:r>
      <w:r w:rsidR="00621291" w:rsidRPr="00CF30EA">
        <w:rPr>
          <w:rFonts w:cs="Arial"/>
          <w:lang w:val="en-GB"/>
        </w:rPr>
      </w:r>
      <w:r w:rsidR="00621291" w:rsidRPr="00CF30EA">
        <w:rPr>
          <w:rFonts w:cs="Arial"/>
          <w:lang w:val="en-GB"/>
        </w:rPr>
        <w:fldChar w:fldCharType="separate"/>
      </w:r>
      <w:r w:rsidR="00D33763" w:rsidRPr="0015102D">
        <w:rPr>
          <w:b/>
          <w:bCs/>
          <w:sz w:val="18"/>
          <w:szCs w:val="18"/>
          <w:lang w:val="en-GB"/>
        </w:rPr>
        <w:t xml:space="preserve">Table </w:t>
      </w:r>
      <w:r w:rsidR="00D33763">
        <w:rPr>
          <w:b/>
          <w:bCs/>
          <w:noProof/>
          <w:sz w:val="18"/>
          <w:szCs w:val="18"/>
          <w:lang w:val="en-GB"/>
        </w:rPr>
        <w:t>7</w:t>
      </w:r>
      <w:r w:rsidR="00D33763">
        <w:rPr>
          <w:b/>
          <w:bCs/>
          <w:sz w:val="18"/>
          <w:szCs w:val="18"/>
          <w:lang w:val="en-GB"/>
        </w:rPr>
        <w:t>-</w:t>
      </w:r>
      <w:r w:rsidR="00D33763">
        <w:rPr>
          <w:b/>
          <w:bCs/>
          <w:noProof/>
          <w:sz w:val="18"/>
          <w:szCs w:val="18"/>
          <w:lang w:val="en-GB"/>
        </w:rPr>
        <w:t>1</w:t>
      </w:r>
      <w:r w:rsidR="00621291" w:rsidRPr="00CF30EA">
        <w:rPr>
          <w:rFonts w:cs="Arial"/>
          <w:lang w:val="en-GB"/>
        </w:rPr>
        <w:fldChar w:fldCharType="end"/>
      </w:r>
      <w:r w:rsidRPr="00CF30EA">
        <w:rPr>
          <w:rFonts w:cs="Arial"/>
          <w:lang w:val="en-GB"/>
        </w:rPr>
        <w:t>.</w:t>
      </w:r>
      <w:r w:rsidR="00B71484" w:rsidRPr="00CF30EA">
        <w:rPr>
          <w:rFonts w:cs="Arial"/>
          <w:lang w:val="en-GB"/>
        </w:rPr>
        <w:t xml:space="preserve"> </w:t>
      </w:r>
      <w:bookmarkStart w:id="569" w:name="_Hlk112790797"/>
      <w:r w:rsidR="00B71484" w:rsidRPr="00CF30EA">
        <w:rPr>
          <w:rFonts w:cs="Arial"/>
          <w:lang w:val="en-GB"/>
        </w:rPr>
        <w:t>(Note that the encoding format does not designate observation data as “historical” or “real-time”.)</w:t>
      </w:r>
      <w:bookmarkEnd w:id="569"/>
    </w:p>
    <w:p w14:paraId="48C6E05F" w14:textId="355FD56B" w:rsidR="00621291" w:rsidRPr="0015102D" w:rsidRDefault="00621291" w:rsidP="0084627A">
      <w:pPr>
        <w:pStyle w:val="Caption"/>
        <w:keepNext/>
      </w:pPr>
      <w:bookmarkStart w:id="570" w:name="_Ref112676185"/>
      <w:r w:rsidRPr="0015102D">
        <w:t xml:space="preserve">Table </w:t>
      </w:r>
      <w:r>
        <w:fldChar w:fldCharType="begin"/>
      </w:r>
      <w:r>
        <w:instrText xml:space="preserve"> STYLEREF 1 \s </w:instrText>
      </w:r>
      <w:r>
        <w:fldChar w:fldCharType="separate"/>
      </w:r>
      <w:r w:rsidR="00D33763">
        <w:rPr>
          <w:noProof/>
        </w:rPr>
        <w:t>7</w:t>
      </w:r>
      <w:r>
        <w:rPr>
          <w:noProof/>
        </w:rPr>
        <w:fldChar w:fldCharType="end"/>
      </w:r>
      <w:r w:rsidR="0015102D">
        <w:t>-</w:t>
      </w:r>
      <w:r>
        <w:fldChar w:fldCharType="begin"/>
      </w:r>
      <w:r>
        <w:instrText xml:space="preserve"> SEQ Table \* ARABIC \s 1 </w:instrText>
      </w:r>
      <w:r>
        <w:fldChar w:fldCharType="separate"/>
      </w:r>
      <w:r w:rsidR="00D33763">
        <w:rPr>
          <w:noProof/>
        </w:rPr>
        <w:t>1</w:t>
      </w:r>
      <w:r>
        <w:rPr>
          <w:noProof/>
        </w:rPr>
        <w:fldChar w:fldCharType="end"/>
      </w:r>
      <w:bookmarkEnd w:id="570"/>
      <w:r w:rsidRPr="0015102D">
        <w:t xml:space="preserve"> </w:t>
      </w:r>
      <w:r w:rsidR="0015102D">
        <w:t>–</w:t>
      </w:r>
      <w:r w:rsidRPr="0015102D">
        <w:t xml:space="preserve"> Types of surface current data, based on the sources of the data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2380"/>
        <w:gridCol w:w="5902"/>
      </w:tblGrid>
      <w:tr w:rsidR="00AC317C" w:rsidRPr="0015102D" w14:paraId="0D9937BC" w14:textId="77777777" w:rsidTr="0015102D">
        <w:trPr>
          <w:cantSplit/>
        </w:trPr>
        <w:tc>
          <w:tcPr>
            <w:tcW w:w="407" w:type="pct"/>
            <w:shd w:val="clear" w:color="auto" w:fill="D9D9D9" w:themeFill="background1" w:themeFillShade="D9"/>
            <w:tcMar>
              <w:top w:w="11" w:type="dxa"/>
              <w:bottom w:w="11" w:type="dxa"/>
            </w:tcMar>
            <w:vAlign w:val="center"/>
          </w:tcPr>
          <w:p w14:paraId="421BB853" w14:textId="77777777" w:rsidR="00AC317C" w:rsidRPr="0015102D" w:rsidRDefault="00AC317C" w:rsidP="0015102D">
            <w:pPr>
              <w:spacing w:before="60" w:after="60" w:line="240" w:lineRule="auto"/>
              <w:rPr>
                <w:rFonts w:cs="Arial"/>
                <w:b/>
                <w:sz w:val="18"/>
                <w:szCs w:val="18"/>
                <w:lang w:val="en-GB"/>
              </w:rPr>
            </w:pPr>
            <w:r w:rsidRPr="0015102D">
              <w:rPr>
                <w:rFonts w:cs="Arial"/>
                <w:b/>
                <w:sz w:val="18"/>
                <w:szCs w:val="18"/>
                <w:lang w:val="en-GB"/>
              </w:rPr>
              <w:t>Type</w:t>
            </w:r>
          </w:p>
        </w:tc>
        <w:tc>
          <w:tcPr>
            <w:tcW w:w="1320" w:type="pct"/>
            <w:shd w:val="clear" w:color="auto" w:fill="D9D9D9" w:themeFill="background1" w:themeFillShade="D9"/>
            <w:tcMar>
              <w:top w:w="11" w:type="dxa"/>
              <w:bottom w:w="11" w:type="dxa"/>
            </w:tcMar>
            <w:vAlign w:val="center"/>
          </w:tcPr>
          <w:p w14:paraId="3C7B0E83" w14:textId="77777777" w:rsidR="00AC317C" w:rsidRPr="0015102D" w:rsidRDefault="00AC317C" w:rsidP="0015102D">
            <w:pPr>
              <w:spacing w:before="60" w:after="60" w:line="240" w:lineRule="auto"/>
              <w:rPr>
                <w:rFonts w:cs="Arial"/>
                <w:b/>
                <w:sz w:val="18"/>
                <w:szCs w:val="18"/>
                <w:lang w:val="en-GB"/>
              </w:rPr>
            </w:pPr>
            <w:r w:rsidRPr="0015102D">
              <w:rPr>
                <w:rFonts w:cs="Arial"/>
                <w:b/>
                <w:sz w:val="18"/>
                <w:szCs w:val="18"/>
                <w:lang w:val="en-GB"/>
              </w:rPr>
              <w:t>Name</w:t>
            </w:r>
          </w:p>
        </w:tc>
        <w:tc>
          <w:tcPr>
            <w:tcW w:w="3273" w:type="pct"/>
            <w:shd w:val="clear" w:color="auto" w:fill="D9D9D9" w:themeFill="background1" w:themeFillShade="D9"/>
            <w:tcMar>
              <w:top w:w="11" w:type="dxa"/>
              <w:bottom w:w="11" w:type="dxa"/>
            </w:tcMar>
            <w:vAlign w:val="center"/>
          </w:tcPr>
          <w:p w14:paraId="57E88092" w14:textId="518EF14F" w:rsidR="00AC317C" w:rsidRPr="0015102D" w:rsidRDefault="00AC317C" w:rsidP="0015102D">
            <w:pPr>
              <w:spacing w:before="60" w:after="60" w:line="240" w:lineRule="auto"/>
              <w:rPr>
                <w:rFonts w:cs="Arial"/>
                <w:b/>
                <w:sz w:val="18"/>
                <w:szCs w:val="18"/>
                <w:lang w:val="en-GB"/>
              </w:rPr>
            </w:pPr>
            <w:r w:rsidRPr="0015102D">
              <w:rPr>
                <w:rFonts w:cs="Arial"/>
                <w:b/>
                <w:sz w:val="18"/>
                <w:szCs w:val="18"/>
                <w:lang w:val="en-GB"/>
              </w:rPr>
              <w:t>Description</w:t>
            </w:r>
          </w:p>
        </w:tc>
      </w:tr>
      <w:tr w:rsidR="00AC317C" w:rsidRPr="0015102D" w14:paraId="2F5A91E5" w14:textId="77777777" w:rsidTr="0015102D">
        <w:trPr>
          <w:cantSplit/>
        </w:trPr>
        <w:tc>
          <w:tcPr>
            <w:tcW w:w="407" w:type="pct"/>
            <w:shd w:val="clear" w:color="auto" w:fill="auto"/>
            <w:tcMar>
              <w:top w:w="11" w:type="dxa"/>
              <w:bottom w:w="11" w:type="dxa"/>
            </w:tcMar>
            <w:vAlign w:val="center"/>
          </w:tcPr>
          <w:p w14:paraId="49FBE0D7"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1</w:t>
            </w:r>
          </w:p>
        </w:tc>
        <w:tc>
          <w:tcPr>
            <w:tcW w:w="1320" w:type="pct"/>
            <w:shd w:val="clear" w:color="auto" w:fill="auto"/>
            <w:tcMar>
              <w:top w:w="11" w:type="dxa"/>
              <w:bottom w:w="11" w:type="dxa"/>
            </w:tcMar>
            <w:vAlign w:val="center"/>
          </w:tcPr>
          <w:p w14:paraId="5EED8520"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Historical observation</w:t>
            </w:r>
          </w:p>
        </w:tc>
        <w:tc>
          <w:tcPr>
            <w:tcW w:w="3273" w:type="pct"/>
            <w:shd w:val="clear" w:color="auto" w:fill="auto"/>
            <w:tcMar>
              <w:top w:w="11" w:type="dxa"/>
              <w:bottom w:w="11" w:type="dxa"/>
            </w:tcMar>
            <w:vAlign w:val="center"/>
          </w:tcPr>
          <w:p w14:paraId="5919017A" w14:textId="08262EED"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Observation made hours, days, etc, in the past</w:t>
            </w:r>
          </w:p>
        </w:tc>
      </w:tr>
      <w:tr w:rsidR="00AC317C" w:rsidRPr="0015102D" w14:paraId="7D11F06A" w14:textId="77777777" w:rsidTr="0015102D">
        <w:trPr>
          <w:cantSplit/>
        </w:trPr>
        <w:tc>
          <w:tcPr>
            <w:tcW w:w="407" w:type="pct"/>
            <w:shd w:val="clear" w:color="auto" w:fill="auto"/>
            <w:tcMar>
              <w:top w:w="11" w:type="dxa"/>
              <w:bottom w:w="11" w:type="dxa"/>
            </w:tcMar>
            <w:vAlign w:val="center"/>
          </w:tcPr>
          <w:p w14:paraId="409BB93C"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2</w:t>
            </w:r>
          </w:p>
        </w:tc>
        <w:tc>
          <w:tcPr>
            <w:tcW w:w="1320" w:type="pct"/>
            <w:shd w:val="clear" w:color="auto" w:fill="auto"/>
            <w:tcMar>
              <w:top w:w="11" w:type="dxa"/>
              <w:bottom w:w="11" w:type="dxa"/>
            </w:tcMar>
            <w:vAlign w:val="center"/>
          </w:tcPr>
          <w:p w14:paraId="311E11BB"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Real-time observation</w:t>
            </w:r>
          </w:p>
        </w:tc>
        <w:tc>
          <w:tcPr>
            <w:tcW w:w="3273" w:type="pct"/>
            <w:shd w:val="clear" w:color="auto" w:fill="auto"/>
            <w:tcMar>
              <w:top w:w="11" w:type="dxa"/>
              <w:bottom w:w="11" w:type="dxa"/>
            </w:tcMar>
            <w:vAlign w:val="center"/>
          </w:tcPr>
          <w:p w14:paraId="699B1217" w14:textId="5BB48E3A"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Observation no more than a few minutes old</w:t>
            </w:r>
          </w:p>
        </w:tc>
      </w:tr>
      <w:tr w:rsidR="00AC317C" w:rsidRPr="0015102D" w14:paraId="0838BEAC" w14:textId="77777777" w:rsidTr="0015102D">
        <w:trPr>
          <w:cantSplit/>
        </w:trPr>
        <w:tc>
          <w:tcPr>
            <w:tcW w:w="407" w:type="pct"/>
            <w:shd w:val="clear" w:color="auto" w:fill="auto"/>
            <w:tcMar>
              <w:top w:w="11" w:type="dxa"/>
              <w:bottom w:w="11" w:type="dxa"/>
            </w:tcMar>
            <w:vAlign w:val="center"/>
          </w:tcPr>
          <w:p w14:paraId="34412093"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3</w:t>
            </w:r>
          </w:p>
        </w:tc>
        <w:tc>
          <w:tcPr>
            <w:tcW w:w="1320" w:type="pct"/>
            <w:shd w:val="clear" w:color="auto" w:fill="auto"/>
            <w:tcMar>
              <w:top w:w="11" w:type="dxa"/>
              <w:bottom w:w="11" w:type="dxa"/>
            </w:tcMar>
            <w:vAlign w:val="center"/>
          </w:tcPr>
          <w:p w14:paraId="418B69DD"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Astronomical prediction</w:t>
            </w:r>
          </w:p>
        </w:tc>
        <w:tc>
          <w:tcPr>
            <w:tcW w:w="3273" w:type="pct"/>
            <w:shd w:val="clear" w:color="auto" w:fill="auto"/>
            <w:tcMar>
              <w:top w:w="11" w:type="dxa"/>
              <w:bottom w:w="11" w:type="dxa"/>
            </w:tcMar>
            <w:vAlign w:val="center"/>
          </w:tcPr>
          <w:p w14:paraId="1C69218C" w14:textId="75D1E9E2"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 xml:space="preserve">Value computed using harmonic </w:t>
            </w:r>
            <w:r w:rsidR="00832EAA" w:rsidRPr="0015102D">
              <w:rPr>
                <w:rFonts w:cs="Arial"/>
                <w:sz w:val="18"/>
                <w:szCs w:val="18"/>
                <w:lang w:val="en-GB"/>
              </w:rPr>
              <w:t>analysis or other proven method of tidal analysis</w:t>
            </w:r>
            <w:r w:rsidR="00CB253E" w:rsidRPr="0015102D">
              <w:rPr>
                <w:rFonts w:cs="Arial"/>
                <w:sz w:val="18"/>
                <w:szCs w:val="18"/>
                <w:lang w:val="en-GB"/>
              </w:rPr>
              <w:t xml:space="preserve"> [IHO Res. 3/1919, as amended]</w:t>
            </w:r>
          </w:p>
        </w:tc>
      </w:tr>
      <w:tr w:rsidR="00AC317C" w:rsidRPr="0015102D" w14:paraId="7760D71B" w14:textId="77777777" w:rsidTr="0015102D">
        <w:trPr>
          <w:cantSplit/>
        </w:trPr>
        <w:tc>
          <w:tcPr>
            <w:tcW w:w="407" w:type="pct"/>
            <w:shd w:val="clear" w:color="auto" w:fill="auto"/>
            <w:tcMar>
              <w:top w:w="11" w:type="dxa"/>
              <w:bottom w:w="11" w:type="dxa"/>
            </w:tcMar>
            <w:vAlign w:val="center"/>
          </w:tcPr>
          <w:p w14:paraId="03F7728D"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4</w:t>
            </w:r>
          </w:p>
        </w:tc>
        <w:tc>
          <w:tcPr>
            <w:tcW w:w="1320" w:type="pct"/>
            <w:shd w:val="clear" w:color="auto" w:fill="auto"/>
            <w:tcMar>
              <w:top w:w="11" w:type="dxa"/>
              <w:bottom w:w="11" w:type="dxa"/>
            </w:tcMar>
            <w:vAlign w:val="center"/>
          </w:tcPr>
          <w:p w14:paraId="46F24930"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Analysis or hybrid method</w:t>
            </w:r>
          </w:p>
        </w:tc>
        <w:tc>
          <w:tcPr>
            <w:tcW w:w="3273" w:type="pct"/>
            <w:shd w:val="clear" w:color="auto" w:fill="auto"/>
            <w:tcMar>
              <w:top w:w="11" w:type="dxa"/>
              <w:bottom w:w="11" w:type="dxa"/>
            </w:tcMar>
            <w:vAlign w:val="center"/>
          </w:tcPr>
          <w:p w14:paraId="57EE9898" w14:textId="4767F7B8"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Calculation by statistical or other indirect methods, or a combination of methods</w:t>
            </w:r>
            <w:r w:rsidR="00CB253E" w:rsidRPr="0015102D">
              <w:rPr>
                <w:rFonts w:cs="Arial"/>
                <w:sz w:val="18"/>
                <w:szCs w:val="18"/>
                <w:lang w:val="en-GB"/>
              </w:rPr>
              <w:t xml:space="preserve"> </w:t>
            </w:r>
          </w:p>
        </w:tc>
      </w:tr>
      <w:tr w:rsidR="00AC317C" w:rsidRPr="0015102D" w14:paraId="72C4AD59" w14:textId="77777777" w:rsidTr="0015102D">
        <w:trPr>
          <w:cantSplit/>
        </w:trPr>
        <w:tc>
          <w:tcPr>
            <w:tcW w:w="407" w:type="pct"/>
            <w:shd w:val="clear" w:color="auto" w:fill="auto"/>
            <w:tcMar>
              <w:top w:w="11" w:type="dxa"/>
              <w:bottom w:w="11" w:type="dxa"/>
            </w:tcMar>
            <w:vAlign w:val="center"/>
          </w:tcPr>
          <w:p w14:paraId="5929297B"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5</w:t>
            </w:r>
          </w:p>
        </w:tc>
        <w:tc>
          <w:tcPr>
            <w:tcW w:w="1320" w:type="pct"/>
            <w:shd w:val="clear" w:color="auto" w:fill="auto"/>
            <w:tcMar>
              <w:top w:w="11" w:type="dxa"/>
              <w:bottom w:w="11" w:type="dxa"/>
            </w:tcMar>
            <w:vAlign w:val="center"/>
          </w:tcPr>
          <w:p w14:paraId="1B294B7F" w14:textId="7B293D7E" w:rsidR="00AC317C" w:rsidRPr="0015102D" w:rsidRDefault="00832EAA" w:rsidP="0015102D">
            <w:pPr>
              <w:spacing w:before="60" w:after="60" w:line="240" w:lineRule="auto"/>
              <w:jc w:val="left"/>
              <w:rPr>
                <w:rFonts w:cs="Arial"/>
                <w:sz w:val="18"/>
                <w:szCs w:val="18"/>
                <w:lang w:val="en-GB"/>
              </w:rPr>
            </w:pPr>
            <w:r w:rsidRPr="0015102D">
              <w:rPr>
                <w:rFonts w:cs="Arial"/>
                <w:sz w:val="18"/>
                <w:szCs w:val="18"/>
                <w:lang w:val="en-GB"/>
              </w:rPr>
              <w:t>H</w:t>
            </w:r>
            <w:r w:rsidR="00AC317C" w:rsidRPr="0015102D">
              <w:rPr>
                <w:rFonts w:cs="Arial"/>
                <w:sz w:val="18"/>
                <w:szCs w:val="18"/>
                <w:lang w:val="en-GB"/>
              </w:rPr>
              <w:t>indcast</w:t>
            </w:r>
          </w:p>
        </w:tc>
        <w:tc>
          <w:tcPr>
            <w:tcW w:w="3273" w:type="pct"/>
            <w:shd w:val="clear" w:color="auto" w:fill="auto"/>
            <w:tcMar>
              <w:top w:w="11" w:type="dxa"/>
              <w:bottom w:w="11" w:type="dxa"/>
            </w:tcMar>
            <w:vAlign w:val="center"/>
          </w:tcPr>
          <w:p w14:paraId="1A420BA0" w14:textId="64D8CF35"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Gridded data from a two- or three-dimensional dynamic simulation of past conditions using only observed data for boundary forcing</w:t>
            </w:r>
            <w:r w:rsidR="00832EAA" w:rsidRPr="0015102D">
              <w:rPr>
                <w:rFonts w:cs="Arial"/>
                <w:sz w:val="18"/>
                <w:szCs w:val="18"/>
                <w:lang w:val="en-GB"/>
              </w:rPr>
              <w:t>, via statistical method or combination</w:t>
            </w:r>
          </w:p>
        </w:tc>
      </w:tr>
      <w:tr w:rsidR="00AC317C" w:rsidRPr="0015102D" w14:paraId="06E277FD" w14:textId="77777777" w:rsidTr="0015102D">
        <w:trPr>
          <w:cantSplit/>
        </w:trPr>
        <w:tc>
          <w:tcPr>
            <w:tcW w:w="407" w:type="pct"/>
            <w:shd w:val="clear" w:color="auto" w:fill="auto"/>
            <w:tcMar>
              <w:top w:w="11" w:type="dxa"/>
              <w:bottom w:w="11" w:type="dxa"/>
            </w:tcMar>
            <w:vAlign w:val="center"/>
          </w:tcPr>
          <w:p w14:paraId="7E3B2052"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6</w:t>
            </w:r>
          </w:p>
        </w:tc>
        <w:tc>
          <w:tcPr>
            <w:tcW w:w="1320" w:type="pct"/>
            <w:shd w:val="clear" w:color="auto" w:fill="auto"/>
            <w:tcMar>
              <w:top w:w="11" w:type="dxa"/>
              <w:bottom w:w="11" w:type="dxa"/>
            </w:tcMar>
            <w:vAlign w:val="center"/>
          </w:tcPr>
          <w:p w14:paraId="3D53E6B2" w14:textId="57C81F76" w:rsidR="00AC317C" w:rsidRPr="0015102D" w:rsidRDefault="00832EAA" w:rsidP="0015102D">
            <w:pPr>
              <w:spacing w:before="60" w:after="60" w:line="240" w:lineRule="auto"/>
              <w:jc w:val="left"/>
              <w:rPr>
                <w:rFonts w:cs="Arial"/>
                <w:sz w:val="18"/>
                <w:szCs w:val="18"/>
                <w:lang w:val="en-GB"/>
              </w:rPr>
            </w:pPr>
            <w:r w:rsidRPr="0015102D">
              <w:rPr>
                <w:rFonts w:cs="Arial"/>
                <w:sz w:val="18"/>
                <w:szCs w:val="18"/>
                <w:lang w:val="en-GB"/>
              </w:rPr>
              <w:t>F</w:t>
            </w:r>
            <w:r w:rsidR="00AC317C" w:rsidRPr="0015102D">
              <w:rPr>
                <w:rFonts w:cs="Arial"/>
                <w:sz w:val="18"/>
                <w:szCs w:val="18"/>
                <w:lang w:val="en-GB"/>
              </w:rPr>
              <w:t>orecast</w:t>
            </w:r>
          </w:p>
        </w:tc>
        <w:tc>
          <w:tcPr>
            <w:tcW w:w="3273" w:type="pct"/>
            <w:shd w:val="clear" w:color="auto" w:fill="auto"/>
            <w:tcMar>
              <w:top w:w="11" w:type="dxa"/>
              <w:bottom w:w="11" w:type="dxa"/>
            </w:tcMar>
            <w:vAlign w:val="center"/>
          </w:tcPr>
          <w:p w14:paraId="56C60CB6" w14:textId="00E60ACB"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Gridded data from a two- or three-dimensional dynamic simulation of future conditions using predicted data for boundary forcing</w:t>
            </w:r>
            <w:r w:rsidR="00832EAA" w:rsidRPr="0015102D">
              <w:rPr>
                <w:rFonts w:cs="Arial"/>
                <w:sz w:val="18"/>
                <w:szCs w:val="18"/>
                <w:lang w:val="en-GB"/>
              </w:rPr>
              <w:t>, via statistical method or combination</w:t>
            </w:r>
          </w:p>
        </w:tc>
      </w:tr>
    </w:tbl>
    <w:p w14:paraId="3921DE88" w14:textId="77777777" w:rsidR="006D0518" w:rsidRDefault="006D0518" w:rsidP="0015102D">
      <w:pPr>
        <w:spacing w:after="0" w:line="240" w:lineRule="auto"/>
        <w:rPr>
          <w:rFonts w:cs="Arial"/>
          <w:sz w:val="22"/>
          <w:lang w:val="en-GB"/>
        </w:rPr>
      </w:pPr>
    </w:p>
    <w:p w14:paraId="3B8EED75" w14:textId="77777777" w:rsidR="0015102D" w:rsidRPr="00CF30EA" w:rsidRDefault="0015102D" w:rsidP="0015102D">
      <w:pPr>
        <w:spacing w:after="0" w:line="240" w:lineRule="auto"/>
        <w:rPr>
          <w:rFonts w:cs="Arial"/>
          <w:sz w:val="22"/>
          <w:lang w:val="en-GB"/>
        </w:rPr>
      </w:pPr>
    </w:p>
    <w:p w14:paraId="7B338BB4" w14:textId="63186F2C" w:rsidR="0018329A" w:rsidRPr="002B4250" w:rsidRDefault="0018329A" w:rsidP="002B4250">
      <w:pPr>
        <w:pStyle w:val="Heading2"/>
        <w:tabs>
          <w:tab w:val="clear" w:pos="540"/>
          <w:tab w:val="clear" w:pos="700"/>
          <w:tab w:val="left" w:pos="709"/>
        </w:tabs>
        <w:spacing w:before="120" w:after="200" w:line="240" w:lineRule="auto"/>
        <w:ind w:left="709" w:hanging="709"/>
        <w:rPr>
          <w:lang w:val="en-GB"/>
        </w:rPr>
      </w:pPr>
      <w:bookmarkStart w:id="571" w:name="_Toc172126748"/>
      <w:r w:rsidRPr="002B4250">
        <w:rPr>
          <w:lang w:val="en-GB"/>
        </w:rPr>
        <w:t>The production process</w:t>
      </w:r>
      <w:bookmarkEnd w:id="571"/>
    </w:p>
    <w:p w14:paraId="70EE7E28" w14:textId="1501AEB1" w:rsidR="0037179B" w:rsidRPr="00CF30EA" w:rsidRDefault="001F2C33" w:rsidP="002B4250">
      <w:pPr>
        <w:spacing w:after="120" w:line="240" w:lineRule="auto"/>
        <w:rPr>
          <w:rFonts w:cs="Arial"/>
          <w:lang w:val="en-GB"/>
        </w:rPr>
      </w:pPr>
      <w:r w:rsidRPr="00CF30EA">
        <w:rPr>
          <w:rFonts w:cs="Arial"/>
          <w:lang w:val="en-GB"/>
        </w:rPr>
        <w:t>Nearly all available information on surface currents available from the</w:t>
      </w:r>
      <w:r w:rsidR="001E0C52" w:rsidRPr="00CF30EA">
        <w:rPr>
          <w:rFonts w:cs="Arial"/>
          <w:lang w:val="en-GB"/>
        </w:rPr>
        <w:t xml:space="preserve"> </w:t>
      </w:r>
      <w:r w:rsidR="004E1D6A" w:rsidRPr="00CF30EA">
        <w:rPr>
          <w:rFonts w:cs="Arial"/>
          <w:lang w:val="en-GB"/>
        </w:rPr>
        <w:t>HO</w:t>
      </w:r>
      <w:r w:rsidRPr="00CF30EA">
        <w:rPr>
          <w:rFonts w:cs="Arial"/>
          <w:lang w:val="en-GB"/>
        </w:rPr>
        <w:t xml:space="preserve"> must be reformatted to meet the standards of this Product Specification</w:t>
      </w:r>
      <w:r w:rsidR="00F35236" w:rsidRPr="00CF30EA">
        <w:rPr>
          <w:rFonts w:cs="Arial"/>
          <w:lang w:val="en-GB"/>
        </w:rPr>
        <w:t xml:space="preserve"> (</w:t>
      </w:r>
      <w:r w:rsidR="0018329A" w:rsidRPr="00CF30EA">
        <w:rPr>
          <w:rStyle w:val="cross-referenceChar"/>
          <w:lang w:val="en-GB"/>
        </w:rPr>
        <w:t>c</w:t>
      </w:r>
      <w:r w:rsidR="00454BAF" w:rsidRPr="00CF30EA">
        <w:rPr>
          <w:rStyle w:val="cross-referenceChar"/>
          <w:lang w:val="en-GB"/>
        </w:rPr>
        <w:t>lause 10</w:t>
      </w:r>
      <w:r w:rsidR="00F35236" w:rsidRPr="00CF30EA">
        <w:rPr>
          <w:rFonts w:cs="Arial"/>
          <w:lang w:val="en-GB"/>
        </w:rPr>
        <w:t>)</w:t>
      </w:r>
      <w:r w:rsidRPr="00CF30EA">
        <w:rPr>
          <w:rFonts w:cs="Arial"/>
          <w:lang w:val="en-GB"/>
        </w:rPr>
        <w:t xml:space="preserve">.  This means (a) populating the </w:t>
      </w:r>
      <w:r w:rsidR="00011D63" w:rsidRPr="00CF30EA">
        <w:rPr>
          <w:rFonts w:cs="Arial"/>
          <w:lang w:val="en-GB"/>
        </w:rPr>
        <w:t>C</w:t>
      </w:r>
      <w:r w:rsidR="009534CE" w:rsidRPr="00CF30EA">
        <w:rPr>
          <w:rFonts w:cs="Arial"/>
          <w:lang w:val="en-GB"/>
        </w:rPr>
        <w:t xml:space="preserve">arrier </w:t>
      </w:r>
      <w:r w:rsidR="00011D63" w:rsidRPr="00CF30EA">
        <w:rPr>
          <w:rFonts w:cs="Arial"/>
          <w:lang w:val="en-GB"/>
        </w:rPr>
        <w:t>M</w:t>
      </w:r>
      <w:r w:rsidRPr="00CF30EA">
        <w:rPr>
          <w:rFonts w:cs="Arial"/>
          <w:lang w:val="en-GB"/>
        </w:rPr>
        <w:t>etadata block</w:t>
      </w:r>
      <w:r w:rsidR="00011D63" w:rsidRPr="00CF30EA">
        <w:rPr>
          <w:rFonts w:cs="Arial"/>
          <w:lang w:val="en-GB"/>
        </w:rPr>
        <w:t>s</w:t>
      </w:r>
      <w:r w:rsidRPr="00CF30EA">
        <w:rPr>
          <w:rFonts w:cs="Arial"/>
          <w:lang w:val="en-GB"/>
        </w:rPr>
        <w:t xml:space="preserve"> (</w:t>
      </w:r>
      <w:r w:rsidR="0018329A" w:rsidRPr="00CF30EA">
        <w:rPr>
          <w:rStyle w:val="cross-referenceChar"/>
          <w:lang w:val="en-GB"/>
        </w:rPr>
        <w:t>c</w:t>
      </w:r>
      <w:r w:rsidR="008C1273" w:rsidRPr="00CF30EA">
        <w:rPr>
          <w:rStyle w:val="cross-referenceChar"/>
          <w:lang w:val="en-GB"/>
        </w:rPr>
        <w:t>lause 12.3</w:t>
      </w:r>
      <w:r w:rsidRPr="00CF30EA">
        <w:rPr>
          <w:rFonts w:cs="Arial"/>
          <w:lang w:val="en-GB"/>
        </w:rPr>
        <w:t>) with the relevan</w:t>
      </w:r>
      <w:r w:rsidR="0013657D" w:rsidRPr="00CF30EA">
        <w:rPr>
          <w:rFonts w:cs="Arial"/>
          <w:lang w:val="en-GB"/>
        </w:rPr>
        <w:t>t data and (b) reorganizing the</w:t>
      </w:r>
      <w:r w:rsidR="00AF58CB" w:rsidRPr="00CF30EA">
        <w:rPr>
          <w:lang w:val="en-GB"/>
        </w:rPr>
        <w:t xml:space="preserve"> speed and direction </w:t>
      </w:r>
      <w:r w:rsidRPr="00CF30EA">
        <w:rPr>
          <w:rFonts w:cs="Arial"/>
          <w:lang w:val="en-GB"/>
        </w:rPr>
        <w:t xml:space="preserve">data </w:t>
      </w:r>
      <w:r w:rsidR="00F35236" w:rsidRPr="00CF30EA">
        <w:rPr>
          <w:rFonts w:cs="Arial"/>
          <w:lang w:val="en-GB"/>
        </w:rPr>
        <w:t>when using the encoding rules (</w:t>
      </w:r>
      <w:r w:rsidR="009A4C0D" w:rsidRPr="00CF30EA">
        <w:rPr>
          <w:rFonts w:cs="Arial"/>
          <w:lang w:val="en-GB"/>
        </w:rPr>
        <w:t>see</w:t>
      </w:r>
      <w:r w:rsidR="00F35236" w:rsidRPr="00CF30EA">
        <w:rPr>
          <w:rFonts w:cs="Arial"/>
          <w:lang w:val="en-GB"/>
        </w:rPr>
        <w:t xml:space="preserve"> </w:t>
      </w:r>
      <w:r w:rsidR="0087742F">
        <w:rPr>
          <w:rFonts w:cs="Arial"/>
          <w:lang w:val="en-GB"/>
        </w:rPr>
        <w:t>clause 10</w:t>
      </w:r>
      <w:r w:rsidR="00F35236" w:rsidRPr="00CF30EA">
        <w:rPr>
          <w:rFonts w:cs="Arial"/>
          <w:lang w:val="en-GB"/>
        </w:rPr>
        <w:t>)</w:t>
      </w:r>
      <w:r w:rsidRPr="00CF30EA">
        <w:rPr>
          <w:rFonts w:cs="Arial"/>
          <w:lang w:val="en-GB"/>
        </w:rPr>
        <w:t xml:space="preserve">. </w:t>
      </w:r>
    </w:p>
    <w:p w14:paraId="131A6354" w14:textId="0C6E9D4B" w:rsidR="00BF792A" w:rsidRPr="00CF30EA" w:rsidRDefault="00BF792A" w:rsidP="002B4250">
      <w:pPr>
        <w:pStyle w:val="Heading3"/>
        <w:tabs>
          <w:tab w:val="clear" w:pos="660"/>
          <w:tab w:val="clear" w:pos="880"/>
          <w:tab w:val="left" w:pos="851"/>
        </w:tabs>
        <w:spacing w:before="120" w:after="120" w:line="240" w:lineRule="auto"/>
        <w:ind w:left="851" w:hanging="851"/>
      </w:pPr>
      <w:bookmarkStart w:id="572" w:name="_Toc172126749"/>
      <w:r w:rsidRPr="00CF30EA">
        <w:t>Metadata</w:t>
      </w:r>
      <w:bookmarkEnd w:id="572"/>
    </w:p>
    <w:p w14:paraId="03A56B10" w14:textId="00026B7D" w:rsidR="00114619" w:rsidRPr="00CF30EA" w:rsidRDefault="0037179B" w:rsidP="002B4250">
      <w:pPr>
        <w:spacing w:after="60" w:line="240" w:lineRule="auto"/>
        <w:rPr>
          <w:rFonts w:cs="Arial"/>
          <w:lang w:val="en-GB"/>
        </w:rPr>
      </w:pPr>
      <w:r w:rsidRPr="00CF30EA">
        <w:rPr>
          <w:rFonts w:cs="Arial"/>
          <w:lang w:val="en-GB"/>
        </w:rPr>
        <w:t>Metadata is derivable from the information available from the</w:t>
      </w:r>
      <w:r w:rsidR="001E0C52" w:rsidRPr="00CF30EA">
        <w:rPr>
          <w:rFonts w:cs="Arial"/>
          <w:lang w:val="en-GB"/>
        </w:rPr>
        <w:t xml:space="preserve"> </w:t>
      </w:r>
      <w:r w:rsidR="005576E7">
        <w:rPr>
          <w:rFonts w:cs="Arial"/>
          <w:lang w:val="en-GB"/>
        </w:rPr>
        <w:t>approved Authority</w:t>
      </w:r>
      <w:r w:rsidRPr="00CF30EA">
        <w:rPr>
          <w:rFonts w:cs="Arial"/>
          <w:lang w:val="en-GB"/>
        </w:rPr>
        <w:t xml:space="preserve">. </w:t>
      </w:r>
      <w:r w:rsidR="006B7F17" w:rsidRPr="00CF30EA">
        <w:rPr>
          <w:rFonts w:cs="Arial"/>
          <w:lang w:val="en-GB"/>
        </w:rPr>
        <w:t>Recall that the definition of uncertainty (</w:t>
      </w:r>
      <w:r w:rsidR="0018329A" w:rsidRPr="00CF30EA">
        <w:rPr>
          <w:rFonts w:cs="Arial"/>
          <w:lang w:val="en-GB"/>
        </w:rPr>
        <w:t>clause</w:t>
      </w:r>
      <w:r w:rsidR="006B7F17" w:rsidRPr="00CF30EA">
        <w:rPr>
          <w:rFonts w:cs="Arial"/>
          <w:lang w:val="en-GB"/>
        </w:rPr>
        <w:t xml:space="preserve"> 1.3.2) is based on the 95% confidence level. </w:t>
      </w:r>
      <w:r w:rsidRPr="00CF30EA">
        <w:rPr>
          <w:rFonts w:cs="Arial"/>
          <w:lang w:val="en-GB"/>
        </w:rPr>
        <w:t xml:space="preserve">The following variables </w:t>
      </w:r>
      <w:r w:rsidR="006B7F17" w:rsidRPr="00CF30EA">
        <w:rPr>
          <w:rFonts w:cs="Arial"/>
          <w:lang w:val="en-GB"/>
        </w:rPr>
        <w:t xml:space="preserve">may </w:t>
      </w:r>
      <w:r w:rsidRPr="00CF30EA">
        <w:rPr>
          <w:rFonts w:cs="Arial"/>
          <w:lang w:val="en-GB"/>
        </w:rPr>
        <w:t>require additional processing:</w:t>
      </w:r>
    </w:p>
    <w:p w14:paraId="0149481E" w14:textId="43B6464B" w:rsidR="00114619" w:rsidRPr="00CF30EA" w:rsidRDefault="00114619" w:rsidP="002B4250">
      <w:pPr>
        <w:pStyle w:val="BodyText"/>
        <w:widowControl w:val="0"/>
        <w:numPr>
          <w:ilvl w:val="1"/>
          <w:numId w:val="12"/>
        </w:numPr>
        <w:tabs>
          <w:tab w:val="left" w:pos="567"/>
        </w:tabs>
        <w:kinsoku w:val="0"/>
        <w:overflowPunct w:val="0"/>
        <w:autoSpaceDE w:val="0"/>
        <w:autoSpaceDN w:val="0"/>
        <w:adjustRightInd w:val="0"/>
        <w:spacing w:after="60" w:line="240" w:lineRule="auto"/>
        <w:ind w:left="567" w:hanging="283"/>
        <w:rPr>
          <w:rFonts w:ascii="Arial" w:eastAsia="Times New Roman" w:hAnsi="Arial" w:cs="Arial"/>
          <w:spacing w:val="-1"/>
          <w:sz w:val="20"/>
          <w:lang w:val="en-GB"/>
        </w:rPr>
      </w:pPr>
      <w:r w:rsidRPr="00CF30EA">
        <w:rPr>
          <w:rFonts w:ascii="Arial" w:eastAsia="Times New Roman" w:hAnsi="Arial" w:cs="Arial"/>
          <w:sz w:val="20"/>
          <w:lang w:val="en-GB"/>
        </w:rPr>
        <w:t>The</w:t>
      </w:r>
      <w:r w:rsidRPr="00CF30EA">
        <w:rPr>
          <w:rFonts w:ascii="Arial" w:eastAsia="Times New Roman" w:hAnsi="Arial" w:cs="Arial"/>
          <w:spacing w:val="-2"/>
          <w:sz w:val="20"/>
          <w:lang w:val="en-GB"/>
        </w:rPr>
        <w:t xml:space="preserve"> </w:t>
      </w:r>
      <w:r w:rsidRPr="00CF30EA">
        <w:rPr>
          <w:rFonts w:ascii="Arial" w:eastAsia="Times New Roman" w:hAnsi="Arial" w:cs="Arial"/>
          <w:spacing w:val="-1"/>
          <w:sz w:val="20"/>
          <w:lang w:val="en-GB"/>
        </w:rPr>
        <w:t>bounding</w:t>
      </w:r>
      <w:r w:rsidRPr="00CF30EA">
        <w:rPr>
          <w:rFonts w:ascii="Arial" w:eastAsia="Times New Roman" w:hAnsi="Arial" w:cs="Arial"/>
          <w:sz w:val="20"/>
          <w:lang w:val="en-GB"/>
        </w:rPr>
        <w:t xml:space="preserve"> </w:t>
      </w:r>
      <w:r w:rsidRPr="00CF30EA">
        <w:rPr>
          <w:rFonts w:ascii="Arial" w:eastAsia="Times New Roman" w:hAnsi="Arial" w:cs="Arial"/>
          <w:spacing w:val="-1"/>
          <w:sz w:val="20"/>
          <w:lang w:val="en-GB"/>
        </w:rPr>
        <w:t>rectangle</w:t>
      </w:r>
      <w:r w:rsidRPr="00CF30EA">
        <w:rPr>
          <w:rFonts w:ascii="Arial" w:eastAsia="Times New Roman" w:hAnsi="Arial" w:cs="Arial"/>
          <w:sz w:val="20"/>
          <w:lang w:val="en-GB"/>
        </w:rPr>
        <w:t xml:space="preserve"> </w:t>
      </w:r>
      <w:r w:rsidRPr="00CF30EA">
        <w:rPr>
          <w:rFonts w:ascii="Arial" w:eastAsia="Times New Roman" w:hAnsi="Arial" w:cs="Arial"/>
          <w:spacing w:val="-2"/>
          <w:sz w:val="20"/>
          <w:lang w:val="en-GB"/>
        </w:rPr>
        <w:t>is</w:t>
      </w:r>
      <w:r w:rsidRPr="00CF30EA">
        <w:rPr>
          <w:rFonts w:ascii="Arial" w:eastAsia="Times New Roman" w:hAnsi="Arial" w:cs="Arial"/>
          <w:spacing w:val="1"/>
          <w:sz w:val="20"/>
          <w:lang w:val="en-GB"/>
        </w:rPr>
        <w:t xml:space="preserve"> </w:t>
      </w:r>
      <w:r w:rsidRPr="00CF30EA">
        <w:rPr>
          <w:rFonts w:ascii="Arial" w:eastAsia="Times New Roman" w:hAnsi="Arial" w:cs="Arial"/>
          <w:spacing w:val="-1"/>
          <w:sz w:val="20"/>
          <w:lang w:val="en-GB"/>
        </w:rPr>
        <w:t>computable</w:t>
      </w:r>
      <w:r w:rsidRPr="00CF30EA">
        <w:rPr>
          <w:rFonts w:ascii="Arial" w:eastAsia="Times New Roman" w:hAnsi="Arial" w:cs="Arial"/>
          <w:spacing w:val="-2"/>
          <w:sz w:val="20"/>
          <w:lang w:val="en-GB"/>
        </w:rPr>
        <w:t xml:space="preserve"> </w:t>
      </w:r>
      <w:r w:rsidRPr="00CF30EA">
        <w:rPr>
          <w:rFonts w:ascii="Arial" w:eastAsia="Times New Roman" w:hAnsi="Arial" w:cs="Arial"/>
          <w:spacing w:val="-1"/>
          <w:sz w:val="20"/>
          <w:lang w:val="en-GB"/>
        </w:rPr>
        <w:t>from</w:t>
      </w:r>
      <w:r w:rsidR="009A4C0D" w:rsidRPr="00CF30EA">
        <w:rPr>
          <w:rFonts w:ascii="Arial" w:eastAsia="Times New Roman" w:hAnsi="Arial" w:cs="Arial"/>
          <w:spacing w:val="-1"/>
          <w:sz w:val="20"/>
          <w:lang w:val="en-GB"/>
        </w:rPr>
        <w:t xml:space="preserve"> either the distribution of stations or nodes, or from</w:t>
      </w:r>
      <w:r w:rsidRPr="00CF30EA">
        <w:rPr>
          <w:rFonts w:ascii="Arial" w:eastAsia="Times New Roman" w:hAnsi="Arial" w:cs="Arial"/>
          <w:spacing w:val="-5"/>
          <w:sz w:val="20"/>
          <w:lang w:val="en-GB"/>
        </w:rPr>
        <w:t xml:space="preserve"> </w:t>
      </w:r>
      <w:r w:rsidRPr="00CF30EA">
        <w:rPr>
          <w:rFonts w:ascii="Arial" w:eastAsia="Times New Roman" w:hAnsi="Arial" w:cs="Arial"/>
          <w:spacing w:val="-1"/>
          <w:sz w:val="20"/>
          <w:lang w:val="en-GB"/>
        </w:rPr>
        <w:t>grid</w:t>
      </w:r>
      <w:r w:rsidR="009A4C0D" w:rsidRPr="00CF30EA">
        <w:rPr>
          <w:rFonts w:ascii="Arial" w:eastAsia="Times New Roman" w:hAnsi="Arial" w:cs="Arial"/>
          <w:spacing w:val="-1"/>
          <w:sz w:val="20"/>
          <w:lang w:val="en-GB"/>
        </w:rPr>
        <w:t xml:space="preserve"> parameters</w:t>
      </w:r>
      <w:r w:rsidR="0018329A" w:rsidRPr="00CF30EA">
        <w:rPr>
          <w:rFonts w:ascii="Arial" w:eastAsia="Times New Roman" w:hAnsi="Arial" w:cs="Arial"/>
          <w:spacing w:val="-1"/>
          <w:sz w:val="20"/>
          <w:lang w:val="en-GB"/>
        </w:rPr>
        <w:t>.</w:t>
      </w:r>
      <w:r w:rsidRPr="00CF30EA">
        <w:rPr>
          <w:rFonts w:ascii="Arial" w:eastAsia="Times New Roman" w:hAnsi="Arial" w:cs="Arial"/>
          <w:sz w:val="20"/>
          <w:lang w:val="en-GB"/>
        </w:rPr>
        <w:t xml:space="preserve"> </w:t>
      </w:r>
      <w:r w:rsidR="009A4C0D" w:rsidRPr="00CF30EA">
        <w:rPr>
          <w:rFonts w:ascii="Arial" w:eastAsia="Times New Roman" w:hAnsi="Arial" w:cs="Arial"/>
          <w:spacing w:val="-1"/>
          <w:sz w:val="20"/>
          <w:lang w:val="en-GB"/>
        </w:rPr>
        <w:t xml:space="preserve"> </w:t>
      </w:r>
    </w:p>
    <w:p w14:paraId="73604E62" w14:textId="0A59AF98" w:rsidR="00114619" w:rsidRPr="00CF30EA" w:rsidRDefault="009A4C0D" w:rsidP="002B4250">
      <w:pPr>
        <w:widowControl w:val="0"/>
        <w:numPr>
          <w:ilvl w:val="1"/>
          <w:numId w:val="12"/>
        </w:numPr>
        <w:tabs>
          <w:tab w:val="left" w:pos="567"/>
        </w:tabs>
        <w:kinsoku w:val="0"/>
        <w:overflowPunct w:val="0"/>
        <w:autoSpaceDE w:val="0"/>
        <w:autoSpaceDN w:val="0"/>
        <w:adjustRightInd w:val="0"/>
        <w:spacing w:after="60" w:line="240" w:lineRule="auto"/>
        <w:ind w:left="567" w:hanging="283"/>
        <w:rPr>
          <w:rFonts w:eastAsia="Times New Roman" w:cs="Arial"/>
          <w:spacing w:val="-1"/>
          <w:lang w:val="en-GB"/>
        </w:rPr>
      </w:pPr>
      <w:r w:rsidRPr="00CF30EA">
        <w:rPr>
          <w:rFonts w:eastAsia="Times New Roman" w:cs="Arial"/>
          <w:spacing w:val="-1"/>
          <w:lang w:val="en-GB"/>
        </w:rPr>
        <w:t>P</w:t>
      </w:r>
      <w:r w:rsidR="00114619" w:rsidRPr="00CF30EA">
        <w:rPr>
          <w:rFonts w:eastAsia="Times New Roman" w:cs="Arial"/>
          <w:spacing w:val="-1"/>
          <w:lang w:val="en-GB"/>
        </w:rPr>
        <w:t>osition</w:t>
      </w:r>
      <w:r w:rsidR="00114619" w:rsidRPr="00CF30EA">
        <w:rPr>
          <w:rFonts w:eastAsia="Times New Roman" w:cs="Arial"/>
          <w:lang w:val="en-GB"/>
        </w:rPr>
        <w:t xml:space="preserve"> </w:t>
      </w:r>
      <w:r w:rsidR="00114619" w:rsidRPr="00CF30EA">
        <w:rPr>
          <w:rFonts w:eastAsia="Times New Roman" w:cs="Arial"/>
          <w:spacing w:val="-1"/>
          <w:lang w:val="en-GB"/>
        </w:rPr>
        <w:t>uncertainties</w:t>
      </w:r>
      <w:r w:rsidR="00114619" w:rsidRPr="00CF30EA">
        <w:rPr>
          <w:rFonts w:eastAsia="Times New Roman" w:cs="Arial"/>
          <w:spacing w:val="1"/>
          <w:lang w:val="en-GB"/>
        </w:rPr>
        <w:t xml:space="preserve"> </w:t>
      </w:r>
      <w:r w:rsidR="00114619" w:rsidRPr="00CF30EA">
        <w:rPr>
          <w:rFonts w:eastAsia="Times New Roman" w:cs="Arial"/>
          <w:lang w:val="en-GB"/>
        </w:rPr>
        <w:t>may</w:t>
      </w:r>
      <w:r w:rsidR="00114619" w:rsidRPr="00CF30EA">
        <w:rPr>
          <w:rFonts w:eastAsia="Times New Roman" w:cs="Arial"/>
          <w:spacing w:val="-2"/>
          <w:lang w:val="en-GB"/>
        </w:rPr>
        <w:t xml:space="preserve"> </w:t>
      </w:r>
      <w:r w:rsidR="00114619" w:rsidRPr="00CF30EA">
        <w:rPr>
          <w:rFonts w:eastAsia="Times New Roman" w:cs="Arial"/>
          <w:lang w:val="en-GB"/>
        </w:rPr>
        <w:t>be</w:t>
      </w:r>
      <w:r w:rsidR="00114619" w:rsidRPr="00CF30EA">
        <w:rPr>
          <w:rFonts w:eastAsia="Times New Roman" w:cs="Arial"/>
          <w:spacing w:val="-2"/>
          <w:lang w:val="en-GB"/>
        </w:rPr>
        <w:t xml:space="preserve"> available</w:t>
      </w:r>
      <w:r w:rsidR="00114619" w:rsidRPr="00CF30EA">
        <w:rPr>
          <w:rFonts w:eastAsia="Times New Roman" w:cs="Arial"/>
          <w:lang w:val="en-GB"/>
        </w:rPr>
        <w:t xml:space="preserve"> from</w:t>
      </w:r>
      <w:r w:rsidR="00114619" w:rsidRPr="00CF30EA">
        <w:rPr>
          <w:rFonts w:eastAsia="Times New Roman" w:cs="Arial"/>
          <w:spacing w:val="-1"/>
          <w:lang w:val="en-GB"/>
        </w:rPr>
        <w:t xml:space="preserve"> the</w:t>
      </w:r>
      <w:r w:rsidR="00114619" w:rsidRPr="00CF30EA">
        <w:rPr>
          <w:rFonts w:eastAsia="Times New Roman" w:cs="Arial"/>
          <w:lang w:val="en-GB"/>
        </w:rPr>
        <w:t xml:space="preserve"> </w:t>
      </w:r>
      <w:r w:rsidR="005576E7" w:rsidRPr="003A655F">
        <w:rPr>
          <w:lang w:val="en-GB"/>
        </w:rPr>
        <w:t>approved Authority’s</w:t>
      </w:r>
      <w:r w:rsidR="003B3804" w:rsidRPr="00CF30EA">
        <w:rPr>
          <w:rFonts w:eastAsia="Times New Roman" w:cs="Arial"/>
          <w:spacing w:val="-2"/>
          <w:lang w:val="en-GB"/>
        </w:rPr>
        <w:t xml:space="preserve"> </w:t>
      </w:r>
      <w:r w:rsidR="00114619" w:rsidRPr="00CF30EA">
        <w:rPr>
          <w:rFonts w:eastAsia="Times New Roman" w:cs="Arial"/>
          <w:spacing w:val="-1"/>
          <w:lang w:val="en-GB"/>
        </w:rPr>
        <w:t>metadata;</w:t>
      </w:r>
      <w:r w:rsidR="00114619" w:rsidRPr="00CF30EA">
        <w:rPr>
          <w:rFonts w:eastAsia="Times New Roman" w:cs="Arial"/>
          <w:spacing w:val="2"/>
          <w:lang w:val="en-GB"/>
        </w:rPr>
        <w:t xml:space="preserve"> </w:t>
      </w:r>
      <w:r w:rsidR="00114619" w:rsidRPr="00CF30EA">
        <w:rPr>
          <w:rFonts w:eastAsia="Times New Roman" w:cs="Arial"/>
          <w:spacing w:val="-2"/>
          <w:lang w:val="en-GB"/>
        </w:rPr>
        <w:t>otherwise</w:t>
      </w:r>
      <w:r w:rsidR="00114619" w:rsidRPr="00CF30EA">
        <w:rPr>
          <w:rFonts w:eastAsia="Times New Roman" w:cs="Arial"/>
          <w:lang w:val="en-GB"/>
        </w:rPr>
        <w:t xml:space="preserve"> they</w:t>
      </w:r>
      <w:r w:rsidR="00114619" w:rsidRPr="00CF30EA">
        <w:rPr>
          <w:rFonts w:eastAsia="Times New Roman" w:cs="Arial"/>
          <w:spacing w:val="51"/>
          <w:lang w:val="en-GB"/>
        </w:rPr>
        <w:t xml:space="preserve"> </w:t>
      </w:r>
      <w:r w:rsidR="00114619" w:rsidRPr="00CF30EA">
        <w:rPr>
          <w:rFonts w:eastAsia="Times New Roman" w:cs="Arial"/>
          <w:lang w:val="en-GB"/>
        </w:rPr>
        <w:t>must</w:t>
      </w:r>
      <w:r w:rsidR="00114619" w:rsidRPr="00CF30EA">
        <w:rPr>
          <w:rFonts w:eastAsia="Times New Roman" w:cs="Arial"/>
          <w:spacing w:val="-1"/>
          <w:lang w:val="en-GB"/>
        </w:rPr>
        <w:t xml:space="preserve"> </w:t>
      </w:r>
      <w:r w:rsidR="00114619" w:rsidRPr="00CF30EA">
        <w:rPr>
          <w:rFonts w:eastAsia="Times New Roman" w:cs="Arial"/>
          <w:lang w:val="en-GB"/>
        </w:rPr>
        <w:t>be</w:t>
      </w:r>
      <w:r w:rsidR="00114619" w:rsidRPr="00CF30EA">
        <w:rPr>
          <w:rFonts w:eastAsia="Times New Roman" w:cs="Arial"/>
          <w:spacing w:val="-2"/>
          <w:lang w:val="en-GB"/>
        </w:rPr>
        <w:t xml:space="preserve"> </w:t>
      </w:r>
      <w:r w:rsidR="00114619" w:rsidRPr="00CF30EA">
        <w:rPr>
          <w:rFonts w:eastAsia="Times New Roman" w:cs="Arial"/>
          <w:spacing w:val="-1"/>
          <w:lang w:val="en-GB"/>
        </w:rPr>
        <w:t>calculated</w:t>
      </w:r>
      <w:r w:rsidR="0018329A" w:rsidRPr="00CF30EA">
        <w:rPr>
          <w:rFonts w:eastAsia="Times New Roman" w:cs="Arial"/>
          <w:spacing w:val="-1"/>
          <w:lang w:val="en-GB"/>
        </w:rPr>
        <w:t>.</w:t>
      </w:r>
    </w:p>
    <w:p w14:paraId="25239854" w14:textId="08032057" w:rsidR="0018329A" w:rsidRPr="00CF30EA" w:rsidRDefault="00114619" w:rsidP="002B4250">
      <w:pPr>
        <w:widowControl w:val="0"/>
        <w:numPr>
          <w:ilvl w:val="1"/>
          <w:numId w:val="12"/>
        </w:numPr>
        <w:tabs>
          <w:tab w:val="left" w:pos="567"/>
        </w:tabs>
        <w:kinsoku w:val="0"/>
        <w:overflowPunct w:val="0"/>
        <w:autoSpaceDE w:val="0"/>
        <w:autoSpaceDN w:val="0"/>
        <w:adjustRightInd w:val="0"/>
        <w:spacing w:after="60" w:line="240" w:lineRule="auto"/>
        <w:ind w:left="567" w:hanging="283"/>
        <w:rPr>
          <w:rFonts w:eastAsia="Times New Roman" w:cs="Arial"/>
          <w:spacing w:val="-1"/>
          <w:lang w:val="en-GB"/>
        </w:rPr>
      </w:pPr>
      <w:r w:rsidRPr="00CF30EA">
        <w:rPr>
          <w:rFonts w:eastAsia="Times New Roman" w:cs="Arial"/>
          <w:spacing w:val="-1"/>
          <w:lang w:val="en-GB"/>
        </w:rPr>
        <w:t>Speed</w:t>
      </w:r>
      <w:r w:rsidRPr="00CF30EA">
        <w:rPr>
          <w:rFonts w:eastAsia="Times New Roman" w:cs="Arial"/>
          <w:lang w:val="en-GB"/>
        </w:rPr>
        <w:t xml:space="preserve"> </w:t>
      </w:r>
      <w:r w:rsidRPr="00CF30EA">
        <w:rPr>
          <w:rFonts w:eastAsia="Times New Roman" w:cs="Arial"/>
          <w:spacing w:val="-1"/>
          <w:lang w:val="en-GB"/>
        </w:rPr>
        <w:t>and</w:t>
      </w:r>
      <w:r w:rsidRPr="00CF30EA">
        <w:rPr>
          <w:rFonts w:eastAsia="Times New Roman" w:cs="Arial"/>
          <w:lang w:val="en-GB"/>
        </w:rPr>
        <w:t xml:space="preserve"> </w:t>
      </w:r>
      <w:r w:rsidRPr="00CF30EA">
        <w:rPr>
          <w:rFonts w:eastAsia="Times New Roman" w:cs="Arial"/>
          <w:spacing w:val="-1"/>
          <w:lang w:val="en-GB"/>
        </w:rPr>
        <w:t>direction</w:t>
      </w:r>
      <w:r w:rsidRPr="00CF30EA">
        <w:rPr>
          <w:rFonts w:eastAsia="Times New Roman" w:cs="Arial"/>
          <w:lang w:val="en-GB"/>
        </w:rPr>
        <w:t xml:space="preserve"> </w:t>
      </w:r>
      <w:r w:rsidRPr="00CF30EA">
        <w:rPr>
          <w:rFonts w:eastAsia="Times New Roman" w:cs="Arial"/>
          <w:spacing w:val="-1"/>
          <w:lang w:val="en-GB"/>
        </w:rPr>
        <w:t>uncertainties,</w:t>
      </w:r>
      <w:r w:rsidRPr="00CF30EA">
        <w:rPr>
          <w:rFonts w:eastAsia="Times New Roman" w:cs="Arial"/>
          <w:spacing w:val="2"/>
          <w:lang w:val="en-GB"/>
        </w:rPr>
        <w:t xml:space="preserve"> </w:t>
      </w:r>
      <w:r w:rsidRPr="00CF30EA">
        <w:rPr>
          <w:rFonts w:eastAsia="Times New Roman" w:cs="Arial"/>
          <w:spacing w:val="-2"/>
          <w:lang w:val="en-GB"/>
        </w:rPr>
        <w:t>if</w:t>
      </w:r>
      <w:r w:rsidRPr="00CF30EA">
        <w:rPr>
          <w:rFonts w:eastAsia="Times New Roman" w:cs="Arial"/>
          <w:spacing w:val="2"/>
          <w:lang w:val="en-GB"/>
        </w:rPr>
        <w:t xml:space="preserve"> </w:t>
      </w:r>
      <w:r w:rsidRPr="00CF30EA">
        <w:rPr>
          <w:rFonts w:eastAsia="Times New Roman" w:cs="Arial"/>
          <w:spacing w:val="-1"/>
          <w:lang w:val="en-GB"/>
        </w:rPr>
        <w:t>specified</w:t>
      </w:r>
      <w:r w:rsidRPr="00CF30EA">
        <w:rPr>
          <w:rFonts w:eastAsia="Times New Roman" w:cs="Arial"/>
          <w:lang w:val="en-GB"/>
        </w:rPr>
        <w:t xml:space="preserve"> as</w:t>
      </w:r>
      <w:r w:rsidRPr="00CF30EA">
        <w:rPr>
          <w:rFonts w:eastAsia="Times New Roman" w:cs="Arial"/>
          <w:spacing w:val="-2"/>
          <w:lang w:val="en-GB"/>
        </w:rPr>
        <w:t xml:space="preserve"> </w:t>
      </w:r>
      <w:r w:rsidRPr="00CF30EA">
        <w:rPr>
          <w:rFonts w:eastAsia="Times New Roman" w:cs="Arial"/>
          <w:lang w:val="en-GB"/>
        </w:rPr>
        <w:t xml:space="preserve">a </w:t>
      </w:r>
      <w:r w:rsidRPr="00CF30EA">
        <w:rPr>
          <w:rFonts w:eastAsia="Times New Roman" w:cs="Arial"/>
          <w:spacing w:val="-1"/>
          <w:lang w:val="en-GB"/>
        </w:rPr>
        <w:t>single</w:t>
      </w:r>
      <w:r w:rsidRPr="00CF30EA">
        <w:rPr>
          <w:rFonts w:eastAsia="Times New Roman" w:cs="Arial"/>
          <w:spacing w:val="-2"/>
          <w:lang w:val="en-GB"/>
        </w:rPr>
        <w:t xml:space="preserve"> </w:t>
      </w:r>
      <w:r w:rsidRPr="00CF30EA">
        <w:rPr>
          <w:rFonts w:eastAsia="Times New Roman" w:cs="Arial"/>
          <w:spacing w:val="-1"/>
          <w:lang w:val="en-GB"/>
        </w:rPr>
        <w:t>value</w:t>
      </w:r>
      <w:r w:rsidRPr="00CF30EA">
        <w:rPr>
          <w:rFonts w:eastAsia="Times New Roman" w:cs="Arial"/>
          <w:lang w:val="en-GB"/>
        </w:rPr>
        <w:t xml:space="preserve"> for</w:t>
      </w:r>
      <w:r w:rsidRPr="00CF30EA">
        <w:rPr>
          <w:rFonts w:eastAsia="Times New Roman" w:cs="Arial"/>
          <w:spacing w:val="-1"/>
          <w:lang w:val="en-GB"/>
        </w:rPr>
        <w:t xml:space="preserve"> </w:t>
      </w:r>
      <w:r w:rsidRPr="00CF30EA">
        <w:rPr>
          <w:rFonts w:eastAsia="Times New Roman" w:cs="Arial"/>
          <w:lang w:val="en-GB"/>
        </w:rPr>
        <w:t>the</w:t>
      </w:r>
      <w:r w:rsidRPr="00CF30EA">
        <w:rPr>
          <w:rFonts w:eastAsia="Times New Roman" w:cs="Arial"/>
          <w:spacing w:val="-5"/>
          <w:lang w:val="en-GB"/>
        </w:rPr>
        <w:t xml:space="preserve"> </w:t>
      </w:r>
      <w:r w:rsidR="009534CE" w:rsidRPr="00CF30EA">
        <w:rPr>
          <w:rFonts w:eastAsia="Times New Roman" w:cs="Arial"/>
          <w:spacing w:val="-1"/>
          <w:lang w:val="en-GB"/>
        </w:rPr>
        <w:t>dataset</w:t>
      </w:r>
      <w:r w:rsidRPr="00CF30EA">
        <w:rPr>
          <w:rFonts w:eastAsia="Times New Roman" w:cs="Arial"/>
          <w:spacing w:val="-1"/>
          <w:lang w:val="en-GB"/>
        </w:rPr>
        <w:t xml:space="preserve">, </w:t>
      </w:r>
      <w:r w:rsidRPr="00CF30EA">
        <w:rPr>
          <w:rFonts w:eastAsia="Times New Roman" w:cs="Arial"/>
          <w:lang w:val="en-GB"/>
        </w:rPr>
        <w:t>may</w:t>
      </w:r>
      <w:r w:rsidRPr="00CF30EA">
        <w:rPr>
          <w:rFonts w:eastAsia="Times New Roman" w:cs="Arial"/>
          <w:spacing w:val="-2"/>
          <w:lang w:val="en-GB"/>
        </w:rPr>
        <w:t xml:space="preserve"> </w:t>
      </w:r>
      <w:r w:rsidRPr="00CF30EA">
        <w:rPr>
          <w:rFonts w:eastAsia="Times New Roman" w:cs="Arial"/>
          <w:lang w:val="en-GB"/>
        </w:rPr>
        <w:t>be</w:t>
      </w:r>
      <w:r w:rsidRPr="00CF30EA">
        <w:rPr>
          <w:rFonts w:eastAsia="Times New Roman" w:cs="Arial"/>
          <w:spacing w:val="51"/>
          <w:lang w:val="en-GB"/>
        </w:rPr>
        <w:t xml:space="preserve"> </w:t>
      </w:r>
      <w:r w:rsidRPr="00CF30EA">
        <w:rPr>
          <w:rFonts w:eastAsia="Times New Roman" w:cs="Arial"/>
          <w:spacing w:val="-1"/>
          <w:lang w:val="en-GB"/>
        </w:rPr>
        <w:t>available</w:t>
      </w:r>
      <w:r w:rsidRPr="00CF30EA">
        <w:rPr>
          <w:rFonts w:eastAsia="Times New Roman" w:cs="Arial"/>
          <w:lang w:val="en-GB"/>
        </w:rPr>
        <w:t xml:space="preserve"> from</w:t>
      </w:r>
      <w:r w:rsidRPr="00CF30EA">
        <w:rPr>
          <w:rFonts w:eastAsia="Times New Roman" w:cs="Arial"/>
          <w:spacing w:val="-1"/>
          <w:lang w:val="en-GB"/>
        </w:rPr>
        <w:t xml:space="preserve"> </w:t>
      </w:r>
      <w:r w:rsidRPr="00CF30EA">
        <w:rPr>
          <w:rFonts w:eastAsia="Times New Roman" w:cs="Arial"/>
          <w:lang w:val="en-GB"/>
        </w:rPr>
        <w:t>the</w:t>
      </w:r>
      <w:r w:rsidRPr="00CF30EA">
        <w:rPr>
          <w:rFonts w:eastAsia="Times New Roman" w:cs="Arial"/>
          <w:spacing w:val="-5"/>
          <w:lang w:val="en-GB"/>
        </w:rPr>
        <w:t xml:space="preserve"> </w:t>
      </w:r>
      <w:r w:rsidR="005576E7">
        <w:rPr>
          <w:rFonts w:cs="Arial"/>
          <w:lang w:val="en-GB"/>
        </w:rPr>
        <w:t>approved Authority</w:t>
      </w:r>
      <w:r w:rsidRPr="00CF30EA">
        <w:rPr>
          <w:rFonts w:eastAsia="Times New Roman" w:cs="Arial"/>
          <w:spacing w:val="-1"/>
          <w:lang w:val="en-GB"/>
        </w:rPr>
        <w:t>; otherwise</w:t>
      </w:r>
      <w:r w:rsidRPr="00CF30EA">
        <w:rPr>
          <w:rFonts w:eastAsia="Times New Roman" w:cs="Arial"/>
          <w:lang w:val="en-GB"/>
        </w:rPr>
        <w:t xml:space="preserve"> they</w:t>
      </w:r>
      <w:r w:rsidRPr="00CF30EA">
        <w:rPr>
          <w:rFonts w:eastAsia="Times New Roman" w:cs="Arial"/>
          <w:spacing w:val="-2"/>
          <w:lang w:val="en-GB"/>
        </w:rPr>
        <w:t xml:space="preserve"> </w:t>
      </w:r>
      <w:r w:rsidRPr="00CF30EA">
        <w:rPr>
          <w:rFonts w:eastAsia="Times New Roman" w:cs="Arial"/>
          <w:spacing w:val="-1"/>
          <w:lang w:val="en-GB"/>
        </w:rPr>
        <w:t>must</w:t>
      </w:r>
      <w:r w:rsidRPr="00CF30EA">
        <w:rPr>
          <w:rFonts w:eastAsia="Times New Roman" w:cs="Arial"/>
          <w:spacing w:val="2"/>
          <w:lang w:val="en-GB"/>
        </w:rPr>
        <w:t xml:space="preserve"> </w:t>
      </w:r>
      <w:r w:rsidRPr="00CF30EA">
        <w:rPr>
          <w:rFonts w:eastAsia="Times New Roman" w:cs="Arial"/>
          <w:lang w:val="en-GB"/>
        </w:rPr>
        <w:t>be</w:t>
      </w:r>
      <w:r w:rsidRPr="00CF30EA">
        <w:rPr>
          <w:rFonts w:eastAsia="Times New Roman" w:cs="Arial"/>
          <w:spacing w:val="-2"/>
          <w:lang w:val="en-GB"/>
        </w:rPr>
        <w:t xml:space="preserve"> </w:t>
      </w:r>
      <w:r w:rsidRPr="00CF30EA">
        <w:rPr>
          <w:rFonts w:eastAsia="Times New Roman" w:cs="Arial"/>
          <w:spacing w:val="-1"/>
          <w:lang w:val="en-GB"/>
        </w:rPr>
        <w:t>calculated</w:t>
      </w:r>
      <w:r w:rsidR="0018329A" w:rsidRPr="00CF30EA">
        <w:rPr>
          <w:rFonts w:eastAsia="Times New Roman" w:cs="Arial"/>
          <w:spacing w:val="-1"/>
          <w:lang w:val="en-GB"/>
        </w:rPr>
        <w:t>.</w:t>
      </w:r>
    </w:p>
    <w:p w14:paraId="2AA041CE" w14:textId="3D4F8E87" w:rsidR="005670C1" w:rsidRPr="00CF30EA" w:rsidRDefault="005670C1" w:rsidP="002B4250">
      <w:pPr>
        <w:widowControl w:val="0"/>
        <w:numPr>
          <w:ilvl w:val="1"/>
          <w:numId w:val="12"/>
        </w:numPr>
        <w:tabs>
          <w:tab w:val="left" w:pos="567"/>
        </w:tabs>
        <w:kinsoku w:val="0"/>
        <w:overflowPunct w:val="0"/>
        <w:autoSpaceDE w:val="0"/>
        <w:autoSpaceDN w:val="0"/>
        <w:adjustRightInd w:val="0"/>
        <w:spacing w:after="60" w:line="240" w:lineRule="auto"/>
        <w:ind w:left="567" w:hanging="283"/>
        <w:rPr>
          <w:rFonts w:eastAsia="Times New Roman" w:cs="Arial"/>
          <w:spacing w:val="-1"/>
          <w:lang w:val="en-GB"/>
        </w:rPr>
      </w:pPr>
      <w:r w:rsidRPr="00CF30EA">
        <w:rPr>
          <w:rFonts w:eastAsia="Times New Roman" w:cs="Arial"/>
          <w:spacing w:val="-1"/>
          <w:lang w:val="en-GB"/>
        </w:rPr>
        <w:t xml:space="preserve">If a previously issued data file is being cancelled or replaced, the </w:t>
      </w:r>
      <w:r w:rsidRPr="00CF30EA">
        <w:rPr>
          <w:rFonts w:eastAsia="Times New Roman" w:cs="Arial"/>
          <w:i/>
          <w:iCs/>
          <w:spacing w:val="-1"/>
          <w:lang w:val="en-GB"/>
        </w:rPr>
        <w:t>replacedData</w:t>
      </w:r>
      <w:r w:rsidRPr="00CF30EA">
        <w:rPr>
          <w:rFonts w:eastAsia="Times New Roman" w:cs="Arial"/>
          <w:spacing w:val="-1"/>
          <w:lang w:val="en-GB"/>
        </w:rPr>
        <w:t xml:space="preserve"> and/or </w:t>
      </w:r>
      <w:r w:rsidRPr="00CF30EA">
        <w:rPr>
          <w:rFonts w:eastAsia="Times New Roman" w:cs="Arial"/>
          <w:i/>
          <w:iCs/>
          <w:spacing w:val="-1"/>
          <w:lang w:val="en-GB"/>
        </w:rPr>
        <w:t>dataReplacement</w:t>
      </w:r>
      <w:r w:rsidRPr="00CF30EA">
        <w:rPr>
          <w:rFonts w:eastAsia="Times New Roman" w:cs="Arial"/>
          <w:spacing w:val="-1"/>
          <w:lang w:val="en-GB"/>
        </w:rPr>
        <w:t xml:space="preserve"> attributes in the excha</w:t>
      </w:r>
      <w:r w:rsidR="005576E7">
        <w:rPr>
          <w:rFonts w:eastAsia="Times New Roman" w:cs="Arial"/>
          <w:spacing w:val="-1"/>
          <w:lang w:val="en-GB"/>
        </w:rPr>
        <w:t>nge catalogue must be populated.</w:t>
      </w:r>
    </w:p>
    <w:p w14:paraId="00ADF47D" w14:textId="48E4202E" w:rsidR="00117C70" w:rsidRPr="00CF30EA" w:rsidRDefault="00117C70" w:rsidP="002B4250">
      <w:pPr>
        <w:widowControl w:val="0"/>
        <w:tabs>
          <w:tab w:val="left" w:pos="821"/>
        </w:tabs>
        <w:kinsoku w:val="0"/>
        <w:overflowPunct w:val="0"/>
        <w:autoSpaceDE w:val="0"/>
        <w:autoSpaceDN w:val="0"/>
        <w:adjustRightInd w:val="0"/>
        <w:spacing w:after="120" w:line="240" w:lineRule="auto"/>
        <w:rPr>
          <w:rFonts w:eastAsia="Times New Roman" w:cs="Arial"/>
          <w:spacing w:val="-1"/>
          <w:lang w:val="en-GB"/>
        </w:rPr>
      </w:pPr>
      <w:r w:rsidRPr="00CF30EA">
        <w:rPr>
          <w:rFonts w:eastAsia="Times New Roman" w:cs="Arial"/>
          <w:spacing w:val="-1"/>
          <w:lang w:val="en-GB"/>
        </w:rPr>
        <w:lastRenderedPageBreak/>
        <w:t>All mandatory metadata in carrier metadata (</w:t>
      </w:r>
      <w:r w:rsidR="005576E7">
        <w:rPr>
          <w:rFonts w:eastAsia="Times New Roman" w:cs="Arial"/>
          <w:spacing w:val="-1"/>
          <w:lang w:val="en-GB"/>
        </w:rPr>
        <w:t>c</w:t>
      </w:r>
      <w:r w:rsidRPr="00CF30EA">
        <w:rPr>
          <w:rFonts w:eastAsia="Times New Roman" w:cs="Arial"/>
          <w:spacing w:val="-1"/>
          <w:lang w:val="en-GB"/>
        </w:rPr>
        <w:t xml:space="preserve">lause </w:t>
      </w:r>
      <w:r w:rsidR="00E67A00">
        <w:rPr>
          <w:rFonts w:eastAsia="Times New Roman" w:cs="Arial"/>
          <w:spacing w:val="-1"/>
          <w:lang w:val="en-GB"/>
        </w:rPr>
        <w:fldChar w:fldCharType="begin"/>
      </w:r>
      <w:r w:rsidR="00E67A00">
        <w:rPr>
          <w:rFonts w:eastAsia="Times New Roman" w:cs="Arial"/>
          <w:spacing w:val="-1"/>
          <w:lang w:val="en-GB"/>
        </w:rPr>
        <w:instrText xml:space="preserve"> REF _Ref112781197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12.3</w:t>
      </w:r>
      <w:r w:rsidR="00E67A00">
        <w:rPr>
          <w:rFonts w:eastAsia="Times New Roman" w:cs="Arial"/>
          <w:spacing w:val="-1"/>
          <w:lang w:val="en-GB"/>
        </w:rPr>
        <w:fldChar w:fldCharType="end"/>
      </w:r>
      <w:r w:rsidRPr="00CF30EA">
        <w:rPr>
          <w:rFonts w:eastAsia="Times New Roman" w:cs="Arial"/>
          <w:spacing w:val="-1"/>
          <w:lang w:val="en-GB"/>
        </w:rPr>
        <w:t xml:space="preserve">) must be populated with appropriate values. In cases where the attribute is mandatory but inapplicable, the appropriate fill or null value described in </w:t>
      </w:r>
      <w:r w:rsidR="005576E7">
        <w:rPr>
          <w:rFonts w:eastAsia="Times New Roman" w:cs="Arial"/>
          <w:spacing w:val="-1"/>
          <w:lang w:val="en-GB"/>
        </w:rPr>
        <w:t>c</w:t>
      </w:r>
      <w:r w:rsidRPr="00CF30EA">
        <w:rPr>
          <w:rFonts w:eastAsia="Times New Roman" w:cs="Arial"/>
          <w:spacing w:val="-1"/>
          <w:lang w:val="en-GB"/>
        </w:rPr>
        <w:t xml:space="preserve">lause </w:t>
      </w:r>
      <w:r w:rsidR="00E67A00">
        <w:rPr>
          <w:rFonts w:eastAsia="Times New Roman" w:cs="Arial"/>
          <w:spacing w:val="-1"/>
          <w:lang w:val="en-GB"/>
        </w:rPr>
        <w:fldChar w:fldCharType="begin"/>
      </w:r>
      <w:r w:rsidR="00E67A00">
        <w:rPr>
          <w:rFonts w:eastAsia="Times New Roman" w:cs="Arial"/>
          <w:spacing w:val="-1"/>
          <w:lang w:val="en-GB"/>
        </w:rPr>
        <w:instrText xml:space="preserve"> REF _Ref112781197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12.3</w:t>
      </w:r>
      <w:r w:rsidR="00E67A00">
        <w:rPr>
          <w:rFonts w:eastAsia="Times New Roman" w:cs="Arial"/>
          <w:spacing w:val="-1"/>
          <w:lang w:val="en-GB"/>
        </w:rPr>
        <w:fldChar w:fldCharType="end"/>
      </w:r>
      <w:r w:rsidRPr="00CF30EA">
        <w:rPr>
          <w:rFonts w:eastAsia="Times New Roman" w:cs="Arial"/>
          <w:spacing w:val="-1"/>
          <w:lang w:val="en-GB"/>
        </w:rPr>
        <w:t xml:space="preserve"> must be used.</w:t>
      </w:r>
    </w:p>
    <w:p w14:paraId="2C891FA0" w14:textId="68F3D9BA" w:rsidR="00117C70" w:rsidRPr="00CF30EA" w:rsidRDefault="00117C70" w:rsidP="002B4250">
      <w:pPr>
        <w:widowControl w:val="0"/>
        <w:tabs>
          <w:tab w:val="left" w:pos="821"/>
        </w:tabs>
        <w:kinsoku w:val="0"/>
        <w:overflowPunct w:val="0"/>
        <w:autoSpaceDE w:val="0"/>
        <w:autoSpaceDN w:val="0"/>
        <w:adjustRightInd w:val="0"/>
        <w:spacing w:after="120" w:line="240" w:lineRule="auto"/>
        <w:rPr>
          <w:rFonts w:eastAsia="Times New Roman" w:cs="Arial"/>
          <w:spacing w:val="-1"/>
          <w:lang w:val="en-GB"/>
        </w:rPr>
      </w:pPr>
      <w:r w:rsidRPr="00CF30EA">
        <w:rPr>
          <w:rFonts w:eastAsia="Times New Roman" w:cs="Arial"/>
          <w:spacing w:val="-1"/>
          <w:lang w:val="en-GB"/>
        </w:rPr>
        <w:t xml:space="preserve">Similarly, when the </w:t>
      </w:r>
      <w:r w:rsidR="005576E7">
        <w:rPr>
          <w:rFonts w:eastAsia="Times New Roman" w:cs="Arial"/>
          <w:spacing w:val="-1"/>
          <w:lang w:val="en-GB"/>
        </w:rPr>
        <w:t>E</w:t>
      </w:r>
      <w:r w:rsidRPr="00CF30EA">
        <w:rPr>
          <w:rFonts w:eastAsia="Times New Roman" w:cs="Arial"/>
          <w:spacing w:val="-1"/>
          <w:lang w:val="en-GB"/>
        </w:rPr>
        <w:t xml:space="preserve">xchange </w:t>
      </w:r>
      <w:r w:rsidR="005576E7">
        <w:rPr>
          <w:rFonts w:eastAsia="Times New Roman" w:cs="Arial"/>
          <w:spacing w:val="-1"/>
          <w:lang w:val="en-GB"/>
        </w:rPr>
        <w:t>S</w:t>
      </w:r>
      <w:r w:rsidRPr="00CF30EA">
        <w:rPr>
          <w:rFonts w:eastAsia="Times New Roman" w:cs="Arial"/>
          <w:spacing w:val="-1"/>
          <w:lang w:val="en-GB"/>
        </w:rPr>
        <w:t xml:space="preserve">et is being compiled, all mandatory metadata or information fields in the discovery metadata and </w:t>
      </w:r>
      <w:r w:rsidR="005576E7">
        <w:rPr>
          <w:rFonts w:eastAsia="Times New Roman" w:cs="Arial"/>
          <w:spacing w:val="-1"/>
          <w:lang w:val="en-GB"/>
        </w:rPr>
        <w:t>E</w:t>
      </w:r>
      <w:r w:rsidRPr="00CF30EA">
        <w:rPr>
          <w:rFonts w:eastAsia="Times New Roman" w:cs="Arial"/>
          <w:spacing w:val="-1"/>
          <w:lang w:val="en-GB"/>
        </w:rPr>
        <w:t xml:space="preserve">xchange </w:t>
      </w:r>
      <w:r w:rsidR="005576E7">
        <w:rPr>
          <w:rFonts w:eastAsia="Times New Roman" w:cs="Arial"/>
          <w:spacing w:val="-1"/>
          <w:lang w:val="en-GB"/>
        </w:rPr>
        <w:t>C</w:t>
      </w:r>
      <w:r w:rsidRPr="00CF30EA">
        <w:rPr>
          <w:rFonts w:eastAsia="Times New Roman" w:cs="Arial"/>
          <w:spacing w:val="-1"/>
          <w:lang w:val="en-GB"/>
        </w:rPr>
        <w:t>atalogue (</w:t>
      </w:r>
      <w:r w:rsidR="005576E7">
        <w:rPr>
          <w:rFonts w:eastAsia="Times New Roman" w:cs="Arial"/>
          <w:spacing w:val="-1"/>
          <w:lang w:val="en-GB"/>
        </w:rPr>
        <w:t>c</w:t>
      </w:r>
      <w:r w:rsidRPr="00CF30EA">
        <w:rPr>
          <w:rFonts w:eastAsia="Times New Roman" w:cs="Arial"/>
          <w:spacing w:val="-1"/>
          <w:lang w:val="en-GB"/>
        </w:rPr>
        <w:t xml:space="preserve">lauses </w:t>
      </w:r>
      <w:r w:rsidR="00E67A00">
        <w:rPr>
          <w:rFonts w:eastAsia="Times New Roman" w:cs="Arial"/>
          <w:spacing w:val="-1"/>
          <w:lang w:val="en-GB"/>
        </w:rPr>
        <w:fldChar w:fldCharType="begin"/>
      </w:r>
      <w:r w:rsidR="00E67A00">
        <w:rPr>
          <w:rFonts w:eastAsia="Times New Roman" w:cs="Arial"/>
          <w:spacing w:val="-1"/>
          <w:lang w:val="en-GB"/>
        </w:rPr>
        <w:instrText xml:space="preserve"> REF _Ref126154549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12.1</w:t>
      </w:r>
      <w:r w:rsidR="00E67A00">
        <w:rPr>
          <w:rFonts w:eastAsia="Times New Roman" w:cs="Arial"/>
          <w:spacing w:val="-1"/>
          <w:lang w:val="en-GB"/>
        </w:rPr>
        <w:fldChar w:fldCharType="end"/>
      </w:r>
      <w:r w:rsidRPr="00CF30EA">
        <w:rPr>
          <w:rFonts w:eastAsia="Times New Roman" w:cs="Arial"/>
          <w:spacing w:val="-1"/>
          <w:lang w:val="en-GB"/>
        </w:rPr>
        <w:t xml:space="preserve"> and </w:t>
      </w:r>
      <w:r w:rsidR="00E67A00">
        <w:rPr>
          <w:rFonts w:eastAsia="Times New Roman" w:cs="Arial"/>
          <w:spacing w:val="-1"/>
          <w:lang w:val="en-GB"/>
        </w:rPr>
        <w:fldChar w:fldCharType="begin"/>
      </w:r>
      <w:r w:rsidR="00E67A00">
        <w:rPr>
          <w:rFonts w:eastAsia="Times New Roman" w:cs="Arial"/>
          <w:spacing w:val="-1"/>
          <w:lang w:val="en-GB"/>
        </w:rPr>
        <w:instrText xml:space="preserve"> REF _Ref112757711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12.2</w:t>
      </w:r>
      <w:r w:rsidR="00E67A00">
        <w:rPr>
          <w:rFonts w:eastAsia="Times New Roman" w:cs="Arial"/>
          <w:spacing w:val="-1"/>
          <w:lang w:val="en-GB"/>
        </w:rPr>
        <w:fldChar w:fldCharType="end"/>
      </w:r>
      <w:r w:rsidRPr="00CF30EA">
        <w:rPr>
          <w:rFonts w:eastAsia="Times New Roman" w:cs="Arial"/>
          <w:spacing w:val="-1"/>
          <w:lang w:val="en-GB"/>
        </w:rPr>
        <w:t>) must be populated. In cases where the attribute is mandatory but inapplicable, or the value is unknown or not included in the relevant enumeration list, the appropriate fill or null value described must be used.</w:t>
      </w:r>
    </w:p>
    <w:p w14:paraId="0DB0C926" w14:textId="5921648A" w:rsidR="005670C1" w:rsidRPr="00CF30EA" w:rsidRDefault="00117C70" w:rsidP="002B4250">
      <w:pPr>
        <w:widowControl w:val="0"/>
        <w:tabs>
          <w:tab w:val="left" w:pos="821"/>
        </w:tabs>
        <w:kinsoku w:val="0"/>
        <w:overflowPunct w:val="0"/>
        <w:autoSpaceDE w:val="0"/>
        <w:autoSpaceDN w:val="0"/>
        <w:adjustRightInd w:val="0"/>
        <w:spacing w:after="120" w:line="240" w:lineRule="auto"/>
        <w:rPr>
          <w:rFonts w:eastAsia="Times New Roman" w:cs="Arial"/>
          <w:spacing w:val="-1"/>
          <w:lang w:val="en-GB"/>
        </w:rPr>
      </w:pPr>
      <w:r w:rsidRPr="00CF30EA">
        <w:rPr>
          <w:rFonts w:eastAsia="Times New Roman" w:cs="Arial"/>
          <w:spacing w:val="-1"/>
          <w:lang w:val="en-GB"/>
        </w:rPr>
        <w:t xml:space="preserve">NOTE (informative): Running the </w:t>
      </w:r>
      <w:r w:rsidR="00CB02A7" w:rsidRPr="00CB02A7">
        <w:rPr>
          <w:rFonts w:eastAsia="Times New Roman" w:cs="Arial"/>
          <w:spacing w:val="-1"/>
          <w:lang w:val="en-GB"/>
        </w:rPr>
        <w:t xml:space="preserve">S-100 level validation checks and product-specific </w:t>
      </w:r>
      <w:r w:rsidRPr="00CF30EA">
        <w:rPr>
          <w:rFonts w:eastAsia="Times New Roman" w:cs="Arial"/>
          <w:spacing w:val="-1"/>
          <w:lang w:val="en-GB"/>
        </w:rPr>
        <w:t xml:space="preserve">validation checks should detect missing metadata, but </w:t>
      </w:r>
      <w:r w:rsidR="00CB02A7">
        <w:rPr>
          <w:rFonts w:eastAsia="Times New Roman" w:cs="Arial"/>
          <w:spacing w:val="-1"/>
          <w:lang w:val="en-GB"/>
        </w:rPr>
        <w:t xml:space="preserve">as of </w:t>
      </w:r>
      <w:r w:rsidR="001D0000">
        <w:rPr>
          <w:rFonts w:eastAsia="Times New Roman" w:cs="Arial"/>
          <w:spacing w:val="-1"/>
          <w:lang w:val="en-GB"/>
        </w:rPr>
        <w:t>May 2024</w:t>
      </w:r>
      <w:r w:rsidRPr="00CF30EA">
        <w:rPr>
          <w:rFonts w:eastAsia="Times New Roman" w:cs="Arial"/>
          <w:spacing w:val="-1"/>
          <w:lang w:val="en-GB"/>
        </w:rPr>
        <w:t xml:space="preserve"> the checks are yet to be completely defined and automated, and visual checking of metadata may be necessary. The </w:t>
      </w:r>
      <w:r w:rsidR="005576E7">
        <w:rPr>
          <w:rFonts w:eastAsia="Times New Roman" w:cs="Arial"/>
          <w:spacing w:val="-1"/>
          <w:lang w:val="en-GB"/>
        </w:rPr>
        <w:t>T</w:t>
      </w:r>
      <w:r w:rsidRPr="00CF30EA">
        <w:rPr>
          <w:rFonts w:eastAsia="Times New Roman" w:cs="Arial"/>
          <w:spacing w:val="-1"/>
          <w:lang w:val="en-GB"/>
        </w:rPr>
        <w:t xml:space="preserve">ables in </w:t>
      </w:r>
      <w:r w:rsidR="005576E7">
        <w:rPr>
          <w:rFonts w:eastAsia="Times New Roman" w:cs="Arial"/>
          <w:spacing w:val="-1"/>
          <w:lang w:val="en-GB"/>
        </w:rPr>
        <w:t>c</w:t>
      </w:r>
      <w:r w:rsidRPr="00CF30EA">
        <w:rPr>
          <w:rFonts w:eastAsia="Times New Roman" w:cs="Arial"/>
          <w:spacing w:val="-1"/>
          <w:lang w:val="en-GB"/>
        </w:rPr>
        <w:t xml:space="preserve">lauses </w:t>
      </w:r>
      <w:r w:rsidR="00E67A00">
        <w:rPr>
          <w:rFonts w:eastAsia="Times New Roman" w:cs="Arial"/>
          <w:spacing w:val="-1"/>
          <w:lang w:val="en-GB"/>
        </w:rPr>
        <w:fldChar w:fldCharType="begin"/>
      </w:r>
      <w:r w:rsidR="00E67A00">
        <w:rPr>
          <w:rFonts w:eastAsia="Times New Roman" w:cs="Arial"/>
          <w:spacing w:val="-1"/>
          <w:lang w:val="en-GB"/>
        </w:rPr>
        <w:instrText xml:space="preserve"> REF _Ref112757711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12.2</w:t>
      </w:r>
      <w:r w:rsidR="00E67A00">
        <w:rPr>
          <w:rFonts w:eastAsia="Times New Roman" w:cs="Arial"/>
          <w:spacing w:val="-1"/>
          <w:lang w:val="en-GB"/>
        </w:rPr>
        <w:fldChar w:fldCharType="end"/>
      </w:r>
      <w:r w:rsidR="00E67A00">
        <w:rPr>
          <w:rFonts w:eastAsia="Times New Roman" w:cs="Arial"/>
          <w:spacing w:val="-1"/>
          <w:lang w:val="en-GB"/>
        </w:rPr>
        <w:t xml:space="preserve"> </w:t>
      </w:r>
      <w:r w:rsidRPr="00CF30EA">
        <w:rPr>
          <w:rFonts w:eastAsia="Times New Roman" w:cs="Arial"/>
          <w:spacing w:val="-1"/>
          <w:lang w:val="en-GB"/>
        </w:rPr>
        <w:t xml:space="preserve">and </w:t>
      </w:r>
      <w:r w:rsidR="00E67A00">
        <w:rPr>
          <w:rFonts w:eastAsia="Times New Roman" w:cs="Arial"/>
          <w:spacing w:val="-1"/>
          <w:lang w:val="en-GB"/>
        </w:rPr>
        <w:fldChar w:fldCharType="begin"/>
      </w:r>
      <w:r w:rsidR="00E67A00">
        <w:rPr>
          <w:rFonts w:eastAsia="Times New Roman" w:cs="Arial"/>
          <w:spacing w:val="-1"/>
          <w:lang w:val="en-GB"/>
        </w:rPr>
        <w:instrText xml:space="preserve"> REF _Ref112781197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12.3</w:t>
      </w:r>
      <w:r w:rsidR="00E67A00">
        <w:rPr>
          <w:rFonts w:eastAsia="Times New Roman" w:cs="Arial"/>
          <w:spacing w:val="-1"/>
          <w:lang w:val="en-GB"/>
        </w:rPr>
        <w:fldChar w:fldCharType="end"/>
      </w:r>
      <w:r w:rsidRPr="00CF30EA">
        <w:rPr>
          <w:rFonts w:eastAsia="Times New Roman" w:cs="Arial"/>
          <w:spacing w:val="-1"/>
          <w:lang w:val="en-GB"/>
        </w:rPr>
        <w:t xml:space="preserve"> describe the mandatory requirements and allowed values.</w:t>
      </w:r>
    </w:p>
    <w:p w14:paraId="4B9BB049" w14:textId="77777777" w:rsidR="00102830" w:rsidRPr="00CF30EA" w:rsidRDefault="00102830" w:rsidP="005576E7">
      <w:pPr>
        <w:pStyle w:val="Heading3"/>
        <w:tabs>
          <w:tab w:val="clear" w:pos="660"/>
          <w:tab w:val="clear" w:pos="880"/>
          <w:tab w:val="left" w:pos="851"/>
        </w:tabs>
        <w:spacing w:before="120" w:after="120" w:line="240" w:lineRule="auto"/>
        <w:ind w:left="851" w:hanging="851"/>
      </w:pPr>
      <w:bookmarkStart w:id="573" w:name="_Toc172126750"/>
      <w:r w:rsidRPr="00CF30EA">
        <w:t>Surface current data</w:t>
      </w:r>
      <w:bookmarkEnd w:id="573"/>
    </w:p>
    <w:p w14:paraId="4CD28B1E" w14:textId="3908FF2F" w:rsidR="008B7FB5" w:rsidRPr="00CF30EA" w:rsidRDefault="001F2C33" w:rsidP="00BF792A">
      <w:pPr>
        <w:spacing w:after="60" w:line="240" w:lineRule="auto"/>
        <w:rPr>
          <w:lang w:val="en-GB"/>
        </w:rPr>
      </w:pPr>
      <w:r w:rsidRPr="00CF30EA">
        <w:rPr>
          <w:rFonts w:cs="Arial"/>
          <w:lang w:val="en-GB"/>
        </w:rPr>
        <w:t xml:space="preserve">Observational currents and astronomical tidal </w:t>
      </w:r>
      <w:r w:rsidR="009245C3" w:rsidRPr="00CF30EA">
        <w:rPr>
          <w:rFonts w:cs="Arial"/>
          <w:lang w:val="en-GB"/>
        </w:rPr>
        <w:t xml:space="preserve">current </w:t>
      </w:r>
      <w:r w:rsidRPr="00CF30EA">
        <w:rPr>
          <w:rFonts w:cs="Arial"/>
          <w:lang w:val="en-GB"/>
        </w:rPr>
        <w:t xml:space="preserve">predictions at a single location and gridded forecast data </w:t>
      </w:r>
      <w:r w:rsidR="009A4C0D" w:rsidRPr="00CF30EA">
        <w:rPr>
          <w:rFonts w:cs="Arial"/>
          <w:lang w:val="en-GB"/>
        </w:rPr>
        <w:t xml:space="preserve">must </w:t>
      </w:r>
      <w:r w:rsidR="008C1273" w:rsidRPr="00CF30EA">
        <w:rPr>
          <w:rFonts w:cs="Arial"/>
          <w:lang w:val="en-GB"/>
        </w:rPr>
        <w:t xml:space="preserve">normally </w:t>
      </w:r>
      <w:r w:rsidR="009A4C0D" w:rsidRPr="00CF30EA">
        <w:rPr>
          <w:rFonts w:cs="Arial"/>
          <w:lang w:val="en-GB"/>
        </w:rPr>
        <w:t>be reformatted to fit</w:t>
      </w:r>
      <w:r w:rsidR="00F35236" w:rsidRPr="00CF30EA">
        <w:rPr>
          <w:rFonts w:cs="Arial"/>
          <w:lang w:val="en-GB"/>
        </w:rPr>
        <w:t xml:space="preserve"> the </w:t>
      </w:r>
      <w:r w:rsidR="00C43060" w:rsidRPr="00CF30EA">
        <w:rPr>
          <w:rFonts w:cs="Arial"/>
          <w:lang w:val="en-GB"/>
        </w:rPr>
        <w:t xml:space="preserve">S-111 </w:t>
      </w:r>
      <w:r w:rsidR="002C30B0">
        <w:rPr>
          <w:rFonts w:cs="Arial"/>
          <w:lang w:val="en-GB"/>
        </w:rPr>
        <w:t>S</w:t>
      </w:r>
      <w:r w:rsidR="009A4C0D" w:rsidRPr="00CF30EA">
        <w:rPr>
          <w:rFonts w:cs="Arial"/>
          <w:lang w:val="en-GB"/>
        </w:rPr>
        <w:t>tandard</w:t>
      </w:r>
      <w:r w:rsidRPr="00CF30EA">
        <w:rPr>
          <w:rFonts w:cs="Arial"/>
          <w:lang w:val="en-GB"/>
        </w:rPr>
        <w:t xml:space="preserve">. </w:t>
      </w:r>
      <w:r w:rsidR="008B7FB5" w:rsidRPr="00CF30EA">
        <w:rPr>
          <w:lang w:val="en-GB"/>
        </w:rPr>
        <w:t xml:space="preserve">The following may require additional </w:t>
      </w:r>
      <w:r w:rsidR="008C1273" w:rsidRPr="00CF30EA">
        <w:rPr>
          <w:lang w:val="en-GB"/>
        </w:rPr>
        <w:t>calculations</w:t>
      </w:r>
      <w:r w:rsidR="008B7FB5" w:rsidRPr="00CF30EA">
        <w:rPr>
          <w:lang w:val="en-GB"/>
        </w:rPr>
        <w:t>:</w:t>
      </w:r>
    </w:p>
    <w:p w14:paraId="79324DD0" w14:textId="7EF13D18" w:rsidR="006F0BEE" w:rsidRPr="00CF30EA" w:rsidRDefault="009245C3" w:rsidP="005576E7">
      <w:pPr>
        <w:numPr>
          <w:ilvl w:val="0"/>
          <w:numId w:val="13"/>
        </w:numPr>
        <w:spacing w:after="60" w:line="240" w:lineRule="auto"/>
        <w:ind w:left="567" w:hanging="283"/>
        <w:rPr>
          <w:lang w:val="en-GB"/>
        </w:rPr>
      </w:pPr>
      <w:r w:rsidRPr="00CF30EA">
        <w:rPr>
          <w:lang w:val="en-GB"/>
        </w:rPr>
        <w:t xml:space="preserve">Current </w:t>
      </w:r>
      <w:r w:rsidR="009A4C0D" w:rsidRPr="00CF30EA">
        <w:rPr>
          <w:lang w:val="en-GB"/>
        </w:rPr>
        <w:t>depth</w:t>
      </w:r>
      <w:r w:rsidR="00362FE8" w:rsidRPr="00CF30EA">
        <w:rPr>
          <w:lang w:val="en-GB"/>
        </w:rPr>
        <w:t xml:space="preserve"> </w:t>
      </w:r>
      <w:r w:rsidR="008B7FB5" w:rsidRPr="00CF30EA">
        <w:rPr>
          <w:lang w:val="en-GB"/>
        </w:rPr>
        <w:t xml:space="preserve">values </w:t>
      </w:r>
      <w:r w:rsidR="008C1273" w:rsidRPr="00CF30EA">
        <w:rPr>
          <w:lang w:val="en-GB"/>
        </w:rPr>
        <w:t xml:space="preserve">for </w:t>
      </w:r>
      <w:r w:rsidR="002C30B0" w:rsidRPr="00CF30EA">
        <w:rPr>
          <w:lang w:val="en-GB"/>
        </w:rPr>
        <w:t>modelled</w:t>
      </w:r>
      <w:r w:rsidR="006918B1" w:rsidRPr="00CF30EA">
        <w:rPr>
          <w:lang w:val="en-GB"/>
        </w:rPr>
        <w:t xml:space="preserve"> data grid points</w:t>
      </w:r>
      <w:r w:rsidR="008C1273" w:rsidRPr="00CF30EA">
        <w:rPr>
          <w:lang w:val="en-GB"/>
        </w:rPr>
        <w:t xml:space="preserve"> and</w:t>
      </w:r>
      <w:r w:rsidR="006918B1" w:rsidRPr="00CF30EA">
        <w:rPr>
          <w:lang w:val="en-GB"/>
        </w:rPr>
        <w:t xml:space="preserve"> for </w:t>
      </w:r>
      <w:r w:rsidR="008B7FB5" w:rsidRPr="00CF30EA">
        <w:rPr>
          <w:lang w:val="en-GB"/>
        </w:rPr>
        <w:t xml:space="preserve">observational data </w:t>
      </w:r>
      <w:r w:rsidR="008C1273" w:rsidRPr="00CF30EA">
        <w:rPr>
          <w:lang w:val="en-GB"/>
        </w:rPr>
        <w:t>(</w:t>
      </w:r>
      <w:r w:rsidRPr="00CF30EA">
        <w:rPr>
          <w:lang w:val="en-GB"/>
        </w:rPr>
        <w:t>such as for moored current meters</w:t>
      </w:r>
      <w:r w:rsidR="008C1273" w:rsidRPr="00CF30EA">
        <w:rPr>
          <w:lang w:val="en-GB"/>
        </w:rPr>
        <w:t>)</w:t>
      </w:r>
      <w:r w:rsidRPr="00CF30EA">
        <w:rPr>
          <w:lang w:val="en-GB"/>
        </w:rPr>
        <w:t xml:space="preserve"> </w:t>
      </w:r>
      <w:r w:rsidR="008B7FB5" w:rsidRPr="00CF30EA">
        <w:rPr>
          <w:lang w:val="en-GB"/>
        </w:rPr>
        <w:t>may</w:t>
      </w:r>
      <w:r w:rsidR="00362FE8" w:rsidRPr="00CF30EA">
        <w:rPr>
          <w:lang w:val="en-GB"/>
        </w:rPr>
        <w:t xml:space="preserve"> </w:t>
      </w:r>
      <w:r w:rsidRPr="00CF30EA">
        <w:rPr>
          <w:lang w:val="en-GB"/>
        </w:rPr>
        <w:t xml:space="preserve">require re-referencing to a </w:t>
      </w:r>
      <w:r w:rsidR="008C1273" w:rsidRPr="00CF30EA">
        <w:rPr>
          <w:lang w:val="en-GB"/>
        </w:rPr>
        <w:t xml:space="preserve">different </w:t>
      </w:r>
      <w:r w:rsidRPr="00CF30EA">
        <w:rPr>
          <w:lang w:val="en-GB"/>
        </w:rPr>
        <w:t>vertical datum</w:t>
      </w:r>
      <w:r w:rsidR="006F0BEE" w:rsidRPr="00CF30EA">
        <w:rPr>
          <w:lang w:val="en-GB"/>
        </w:rPr>
        <w:t xml:space="preserve">. </w:t>
      </w:r>
    </w:p>
    <w:p w14:paraId="19E02584" w14:textId="579F2398" w:rsidR="006F0BEE" w:rsidRPr="00CF30EA" w:rsidRDefault="009A4C0D" w:rsidP="005576E7">
      <w:pPr>
        <w:numPr>
          <w:ilvl w:val="0"/>
          <w:numId w:val="13"/>
        </w:numPr>
        <w:spacing w:after="60" w:line="240" w:lineRule="auto"/>
        <w:ind w:left="567" w:hanging="283"/>
        <w:rPr>
          <w:lang w:val="en-GB"/>
        </w:rPr>
      </w:pPr>
      <w:r w:rsidRPr="00CF30EA">
        <w:rPr>
          <w:lang w:val="en-GB"/>
        </w:rPr>
        <w:t>For gridded data, i</w:t>
      </w:r>
      <w:r w:rsidR="008B7FB5" w:rsidRPr="00CF30EA">
        <w:rPr>
          <w:lang w:val="en-GB"/>
        </w:rPr>
        <w:t>f a land mask array is included, the mask value is substituted into the gridded values as appropriate</w:t>
      </w:r>
      <w:r w:rsidR="006F0BEE" w:rsidRPr="00CF30EA">
        <w:rPr>
          <w:lang w:val="en-GB"/>
        </w:rPr>
        <w:t xml:space="preserve">. </w:t>
      </w:r>
    </w:p>
    <w:p w14:paraId="470C03A8" w14:textId="0F2565D9" w:rsidR="00114619" w:rsidRPr="00CF30EA" w:rsidRDefault="00114619" w:rsidP="005576E7">
      <w:pPr>
        <w:numPr>
          <w:ilvl w:val="0"/>
          <w:numId w:val="13"/>
        </w:numPr>
        <w:spacing w:after="120" w:line="240" w:lineRule="auto"/>
        <w:ind w:left="567" w:hanging="283"/>
        <w:rPr>
          <w:lang w:val="en-GB"/>
        </w:rPr>
      </w:pPr>
      <w:r w:rsidRPr="00CF30EA">
        <w:rPr>
          <w:lang w:val="en-GB"/>
        </w:rPr>
        <w:t>Time stamps, if given in local time, must be converted to UTC</w:t>
      </w:r>
      <w:r w:rsidR="006F0BEE" w:rsidRPr="00CF30EA">
        <w:rPr>
          <w:lang w:val="en-GB"/>
        </w:rPr>
        <w:t>.</w:t>
      </w:r>
    </w:p>
    <w:p w14:paraId="68FC9E61" w14:textId="77777777" w:rsidR="00102830" w:rsidRPr="00CF30EA" w:rsidRDefault="00102830" w:rsidP="002C30B0">
      <w:pPr>
        <w:pStyle w:val="Heading3"/>
        <w:tabs>
          <w:tab w:val="clear" w:pos="660"/>
          <w:tab w:val="clear" w:pos="880"/>
          <w:tab w:val="left" w:pos="851"/>
        </w:tabs>
        <w:spacing w:before="120" w:after="120" w:line="240" w:lineRule="auto"/>
        <w:ind w:left="851" w:hanging="851"/>
      </w:pPr>
      <w:bookmarkStart w:id="574" w:name="_Toc172126751"/>
      <w:r w:rsidRPr="00CF30EA">
        <w:t>Digital tidal atlas data</w:t>
      </w:r>
      <w:bookmarkEnd w:id="574"/>
    </w:p>
    <w:p w14:paraId="0F31E89C" w14:textId="7D70DFF7" w:rsidR="00D04F28" w:rsidRPr="00CF30EA" w:rsidRDefault="008B7FB5" w:rsidP="002C30B0">
      <w:pPr>
        <w:spacing w:after="120" w:line="240" w:lineRule="auto"/>
        <w:rPr>
          <w:lang w:val="en-GB"/>
        </w:rPr>
      </w:pPr>
      <w:r w:rsidRPr="00CF30EA">
        <w:rPr>
          <w:lang w:val="en-GB"/>
        </w:rPr>
        <w:t>Tidal atlas information</w:t>
      </w:r>
      <w:r w:rsidR="009206B8" w:rsidRPr="00CF30EA">
        <w:rPr>
          <w:lang w:val="en-GB"/>
        </w:rPr>
        <w:t xml:space="preserve"> </w:t>
      </w:r>
      <w:r w:rsidRPr="00CF30EA">
        <w:rPr>
          <w:lang w:val="en-GB"/>
        </w:rPr>
        <w:t>may require additional processing to produce a time series.</w:t>
      </w:r>
      <w:r w:rsidR="00054C19" w:rsidRPr="00CF30EA">
        <w:rPr>
          <w:lang w:val="en-GB"/>
        </w:rPr>
        <w:t xml:space="preserve"> </w:t>
      </w:r>
      <w:r w:rsidRPr="00CF30EA">
        <w:rPr>
          <w:lang w:val="en-GB"/>
        </w:rPr>
        <w:t>A tidal atlas typically contains speed and direction information for a number of locations, the valid time of which is expressed as a whole number of hours before and after time of high water</w:t>
      </w:r>
      <w:r w:rsidR="00C45F34" w:rsidRPr="00CF30EA">
        <w:rPr>
          <w:lang w:val="en-GB"/>
        </w:rPr>
        <w:t>, or current flood,</w:t>
      </w:r>
      <w:r w:rsidRPr="00CF30EA">
        <w:rPr>
          <w:lang w:val="en-GB"/>
        </w:rPr>
        <w:t xml:space="preserve"> at a reference tidal water level station</w:t>
      </w:r>
      <w:r w:rsidR="00054C19" w:rsidRPr="00CF30EA">
        <w:rPr>
          <w:lang w:val="en-GB"/>
        </w:rPr>
        <w:t xml:space="preserve"> (</w:t>
      </w:r>
      <w:r w:rsidR="00C45F34" w:rsidRPr="00CF30EA">
        <w:rPr>
          <w:rStyle w:val="cross-referenceChar"/>
          <w:lang w:val="en-GB"/>
        </w:rPr>
        <w:t>Table F</w:t>
      </w:r>
      <w:r w:rsidR="002C30B0">
        <w:rPr>
          <w:rStyle w:val="cross-referenceChar"/>
          <w:lang w:val="en-GB"/>
        </w:rPr>
        <w:t>-</w:t>
      </w:r>
      <w:r w:rsidR="00C45F34" w:rsidRPr="00CF30EA">
        <w:rPr>
          <w:rStyle w:val="cross-referenceChar"/>
          <w:lang w:val="en-GB"/>
        </w:rPr>
        <w:t>1</w:t>
      </w:r>
      <w:r w:rsidR="00054C19" w:rsidRPr="00CF30EA">
        <w:rPr>
          <w:lang w:val="en-GB"/>
        </w:rPr>
        <w:t>)</w:t>
      </w:r>
      <w:r w:rsidRPr="00CF30EA">
        <w:rPr>
          <w:lang w:val="en-GB"/>
        </w:rPr>
        <w:t xml:space="preserve">. The speed and direction for any time are computed as a function of the daily predicted tides </w:t>
      </w:r>
      <w:r w:rsidR="00C45F34" w:rsidRPr="00CF30EA">
        <w:rPr>
          <w:lang w:val="en-GB"/>
        </w:rPr>
        <w:t xml:space="preserve">or currents </w:t>
      </w:r>
      <w:r w:rsidRPr="00CF30EA">
        <w:rPr>
          <w:lang w:val="en-GB"/>
        </w:rPr>
        <w:t>at the reference station.</w:t>
      </w:r>
      <w:r w:rsidR="00C45F34" w:rsidRPr="00CF30EA">
        <w:rPr>
          <w:lang w:val="en-GB"/>
        </w:rPr>
        <w:t xml:space="preserve"> The conversion into a time series is the responsibility of the</w:t>
      </w:r>
      <w:r w:rsidR="00645B76" w:rsidRPr="00CF30EA">
        <w:rPr>
          <w:lang w:val="en-GB"/>
        </w:rPr>
        <w:t xml:space="preserve"> </w:t>
      </w:r>
      <w:r w:rsidR="002C30B0">
        <w:rPr>
          <w:lang w:val="en-GB"/>
        </w:rPr>
        <w:t>Producing Authority</w:t>
      </w:r>
      <w:r w:rsidR="00C45F34" w:rsidRPr="00CF30EA">
        <w:rPr>
          <w:lang w:val="en-GB"/>
        </w:rPr>
        <w:t>.</w:t>
      </w:r>
    </w:p>
    <w:p w14:paraId="5EB0F68E" w14:textId="711ADF7E" w:rsidR="001F1338" w:rsidRPr="00CF30EA" w:rsidRDefault="001F1338" w:rsidP="002C30B0">
      <w:pPr>
        <w:pStyle w:val="Heading3"/>
        <w:tabs>
          <w:tab w:val="clear" w:pos="660"/>
          <w:tab w:val="clear" w:pos="880"/>
          <w:tab w:val="left" w:pos="851"/>
        </w:tabs>
        <w:spacing w:before="120" w:after="120" w:line="240" w:lineRule="auto"/>
        <w:ind w:left="851" w:hanging="851"/>
      </w:pPr>
      <w:bookmarkStart w:id="575" w:name="_Toc172126752"/>
      <w:r w:rsidRPr="00CF30EA">
        <w:t>Validation</w:t>
      </w:r>
      <w:bookmarkEnd w:id="575"/>
    </w:p>
    <w:p w14:paraId="47E2E59A" w14:textId="4C01CD25" w:rsidR="001F1338" w:rsidRPr="00CF30EA" w:rsidRDefault="001F1338" w:rsidP="002C30B0">
      <w:pPr>
        <w:spacing w:after="120" w:line="240" w:lineRule="auto"/>
        <w:rPr>
          <w:lang w:val="en-GB"/>
        </w:rPr>
      </w:pPr>
      <w:r w:rsidRPr="00CF30EA">
        <w:rPr>
          <w:lang w:val="en-GB"/>
        </w:rPr>
        <w:t xml:space="preserve">Dataset and </w:t>
      </w:r>
      <w:r w:rsidR="002C30B0">
        <w:rPr>
          <w:lang w:val="en-GB"/>
        </w:rPr>
        <w:t>E</w:t>
      </w:r>
      <w:r w:rsidRPr="00CF30EA">
        <w:rPr>
          <w:lang w:val="en-GB"/>
        </w:rPr>
        <w:t xml:space="preserve">xchange </w:t>
      </w:r>
      <w:r w:rsidR="002C30B0">
        <w:rPr>
          <w:lang w:val="en-GB"/>
        </w:rPr>
        <w:t>S</w:t>
      </w:r>
      <w:r w:rsidRPr="00CF30EA">
        <w:rPr>
          <w:lang w:val="en-GB"/>
        </w:rPr>
        <w:t xml:space="preserve">et validation tests must be passed before the </w:t>
      </w:r>
      <w:r w:rsidR="002C30B0">
        <w:rPr>
          <w:lang w:val="en-GB"/>
        </w:rPr>
        <w:t>E</w:t>
      </w:r>
      <w:r w:rsidRPr="00CF30EA">
        <w:rPr>
          <w:lang w:val="en-GB"/>
        </w:rPr>
        <w:t xml:space="preserve">xchange </w:t>
      </w:r>
      <w:r w:rsidR="002C30B0">
        <w:rPr>
          <w:lang w:val="en-GB"/>
        </w:rPr>
        <w:t>S</w:t>
      </w:r>
      <w:r w:rsidRPr="00CF30EA">
        <w:rPr>
          <w:lang w:val="en-GB"/>
        </w:rPr>
        <w:t>et is published.</w:t>
      </w:r>
    </w:p>
    <w:p w14:paraId="668F1498" w14:textId="76976EAE" w:rsidR="001F1338" w:rsidRPr="00CF30EA" w:rsidRDefault="001F1338" w:rsidP="002C30B0">
      <w:pPr>
        <w:spacing w:after="120" w:line="240" w:lineRule="auto"/>
        <w:rPr>
          <w:lang w:val="en-GB"/>
        </w:rPr>
      </w:pPr>
      <w:r w:rsidRPr="00CF30EA">
        <w:rPr>
          <w:lang w:val="en-GB"/>
        </w:rPr>
        <w:t xml:space="preserve">For numeric attributes, the fill value will be outside the allowed range of values specified in the </w:t>
      </w:r>
      <w:r w:rsidR="002C30B0">
        <w:rPr>
          <w:lang w:val="en-GB"/>
        </w:rPr>
        <w:t>F</w:t>
      </w:r>
      <w:r w:rsidRPr="00CF30EA">
        <w:rPr>
          <w:lang w:val="en-GB"/>
        </w:rPr>
        <w:t xml:space="preserve">eature </w:t>
      </w:r>
      <w:r w:rsidR="002C30B0">
        <w:rPr>
          <w:lang w:val="en-GB"/>
        </w:rPr>
        <w:t>C</w:t>
      </w:r>
      <w:r w:rsidRPr="00CF30EA">
        <w:rPr>
          <w:lang w:val="en-GB"/>
        </w:rPr>
        <w:t xml:space="preserve">atalogue, if any. Similarly, for enumerations, the fill value will not be a member of the enumeration as listed in the </w:t>
      </w:r>
      <w:r w:rsidR="002C30B0">
        <w:rPr>
          <w:lang w:val="en-GB"/>
        </w:rPr>
        <w:t>F</w:t>
      </w:r>
      <w:r w:rsidRPr="00CF30EA">
        <w:rPr>
          <w:lang w:val="en-GB"/>
        </w:rPr>
        <w:t xml:space="preserve">eature </w:t>
      </w:r>
      <w:r w:rsidR="002C30B0">
        <w:rPr>
          <w:lang w:val="en-GB"/>
        </w:rPr>
        <w:t>C</w:t>
      </w:r>
      <w:r w:rsidRPr="00CF30EA">
        <w:rPr>
          <w:lang w:val="en-GB"/>
        </w:rPr>
        <w:t>atalogue. Validation checks for datasets must allow for the presence of fill values.</w:t>
      </w:r>
    </w:p>
    <w:p w14:paraId="4BDA89C7" w14:textId="59E91492" w:rsidR="00CB02A7" w:rsidRDefault="00CB02A7" w:rsidP="002C30B0">
      <w:pPr>
        <w:spacing w:after="120" w:line="240" w:lineRule="auto"/>
        <w:rPr>
          <w:lang w:val="en-GB"/>
        </w:rPr>
      </w:pPr>
      <w:r w:rsidRPr="00CB02A7">
        <w:rPr>
          <w:lang w:val="en-GB"/>
        </w:rPr>
        <w:t>Validation must apply both the S-100 level validation checks defined in the S-100 validation specification (only those checks applicable to S-1</w:t>
      </w:r>
      <w:r w:rsidR="005A5667">
        <w:rPr>
          <w:lang w:val="en-GB"/>
        </w:rPr>
        <w:t>11</w:t>
      </w:r>
      <w:r w:rsidRPr="00CB02A7">
        <w:rPr>
          <w:lang w:val="en-GB"/>
        </w:rPr>
        <w:t xml:space="preserve"> need be applied) and the product-specific validation checks provided </w:t>
      </w:r>
      <w:r w:rsidR="005A5667">
        <w:rPr>
          <w:lang w:val="en-GB"/>
        </w:rPr>
        <w:t xml:space="preserve">in S-158:111 </w:t>
      </w:r>
      <w:r w:rsidRPr="00CB02A7">
        <w:rPr>
          <w:lang w:val="en-GB"/>
        </w:rPr>
        <w:t>.</w:t>
      </w:r>
    </w:p>
    <w:p w14:paraId="15D007F3" w14:textId="25A70C1D" w:rsidR="00CB02A7" w:rsidRDefault="00CB02A7" w:rsidP="00D7626D">
      <w:pPr>
        <w:pStyle w:val="Heading3"/>
      </w:pPr>
      <w:bookmarkStart w:id="576" w:name="_Toc172126753"/>
      <w:r>
        <w:t>Digital signatures</w:t>
      </w:r>
      <w:bookmarkEnd w:id="576"/>
    </w:p>
    <w:p w14:paraId="01DB5F6B" w14:textId="5CC80D8A" w:rsidR="00CB02A7" w:rsidRDefault="00CB02A7" w:rsidP="00CB02A7">
      <w:pPr>
        <w:spacing w:after="120" w:line="240" w:lineRule="auto"/>
        <w:rPr>
          <w:lang w:val="en-GB"/>
        </w:rPr>
      </w:pPr>
      <w:r>
        <w:rPr>
          <w:lang w:val="en-GB"/>
        </w:rPr>
        <w:t>Digital signatures are required for datasets and exchange sets intended for use on ECDIS. S-100 Part 15 describes the required signature algorithm and procedure for creating signatures. S-100 Part 17 describes where signatures must be provided. Additional guidance common to all datasets and exchange sets intended for ECDIS is being developed by the IHO. In the absence of this common guidance, the following guidance applies to S-1</w:t>
      </w:r>
      <w:r w:rsidR="005A5667">
        <w:rPr>
          <w:lang w:val="en-GB"/>
        </w:rPr>
        <w:t>11</w:t>
      </w:r>
      <w:r>
        <w:rPr>
          <w:lang w:val="en-GB"/>
        </w:rPr>
        <w:t xml:space="preserve"> datasets and exchange sets:</w:t>
      </w:r>
    </w:p>
    <w:p w14:paraId="57E83827" w14:textId="77777777" w:rsidR="00CB02A7" w:rsidRPr="005B6E84" w:rsidRDefault="00CB02A7" w:rsidP="00CB02A7">
      <w:pPr>
        <w:pStyle w:val="ListParagraph"/>
        <w:numPr>
          <w:ilvl w:val="0"/>
          <w:numId w:val="65"/>
        </w:numPr>
        <w:spacing w:line="240" w:lineRule="auto"/>
        <w:rPr>
          <w:lang w:val="en-GB"/>
        </w:rPr>
      </w:pPr>
      <w:r w:rsidRPr="005B6E84">
        <w:rPr>
          <w:lang w:val="en-GB"/>
        </w:rPr>
        <w:t xml:space="preserve">The signature algorithm must be as </w:t>
      </w:r>
      <w:r>
        <w:rPr>
          <w:lang w:val="en-GB"/>
        </w:rPr>
        <w:t>specified</w:t>
      </w:r>
      <w:r w:rsidRPr="005B6E84">
        <w:rPr>
          <w:lang w:val="en-GB"/>
        </w:rPr>
        <w:t xml:space="preserve"> in S-100 Part 15.</w:t>
      </w:r>
    </w:p>
    <w:p w14:paraId="02BF176D" w14:textId="77777777" w:rsidR="00CB02A7" w:rsidRDefault="00CB02A7" w:rsidP="00CB02A7">
      <w:pPr>
        <w:pStyle w:val="ListParagraph"/>
        <w:numPr>
          <w:ilvl w:val="0"/>
          <w:numId w:val="65"/>
        </w:numPr>
        <w:spacing w:line="240" w:lineRule="auto"/>
        <w:rPr>
          <w:lang w:val="en-GB"/>
        </w:rPr>
      </w:pPr>
      <w:r w:rsidRPr="005B6E84">
        <w:rPr>
          <w:lang w:val="en-GB"/>
        </w:rPr>
        <w:t xml:space="preserve">In discovery metadata, the </w:t>
      </w:r>
      <w:r w:rsidRPr="005B6E84">
        <w:rPr>
          <w:b/>
          <w:bCs/>
          <w:lang w:val="en-GB"/>
        </w:rPr>
        <w:t>S100_</w:t>
      </w:r>
      <w:r>
        <w:rPr>
          <w:b/>
          <w:bCs/>
          <w:lang w:val="en-GB"/>
        </w:rPr>
        <w:t>SE_</w:t>
      </w:r>
      <w:r w:rsidRPr="005B6E84">
        <w:rPr>
          <w:b/>
          <w:bCs/>
          <w:lang w:val="en-GB"/>
        </w:rPr>
        <w:t>SignatureOnData</w:t>
      </w:r>
      <w:r w:rsidRPr="005B6E84">
        <w:rPr>
          <w:lang w:val="en-GB"/>
        </w:rPr>
        <w:t xml:space="preserve"> element should be used to encapsulate digital signatures</w:t>
      </w:r>
      <w:r>
        <w:rPr>
          <w:lang w:val="en-GB"/>
        </w:rPr>
        <w:t xml:space="preserve"> for datasets</w:t>
      </w:r>
      <w:r w:rsidRPr="005B6E84">
        <w:rPr>
          <w:lang w:val="en-GB"/>
        </w:rPr>
        <w:t xml:space="preserve">, with the </w:t>
      </w:r>
      <w:r w:rsidRPr="005B6E84">
        <w:rPr>
          <w:i/>
          <w:iCs/>
          <w:lang w:val="en-GB"/>
        </w:rPr>
        <w:t>dataStatus</w:t>
      </w:r>
      <w:r w:rsidRPr="005B6E84">
        <w:rPr>
          <w:lang w:val="en-GB"/>
        </w:rPr>
        <w:t xml:space="preserve"> attribute set to </w:t>
      </w:r>
      <w:r w:rsidRPr="005B6E84">
        <w:rPr>
          <w:i/>
          <w:iCs/>
          <w:lang w:val="en-GB"/>
        </w:rPr>
        <w:t>unencrypted</w:t>
      </w:r>
      <w:r w:rsidRPr="005B6E84">
        <w:rPr>
          <w:lang w:val="en-GB"/>
        </w:rPr>
        <w:t xml:space="preserve"> or </w:t>
      </w:r>
      <w:r w:rsidRPr="005B6E84">
        <w:rPr>
          <w:i/>
          <w:iCs/>
          <w:lang w:val="en-GB"/>
        </w:rPr>
        <w:t>encrypted</w:t>
      </w:r>
      <w:r w:rsidRPr="005B6E84">
        <w:rPr>
          <w:lang w:val="en-GB"/>
        </w:rPr>
        <w:t xml:space="preserve"> according to whether the </w:t>
      </w:r>
      <w:r>
        <w:rPr>
          <w:lang w:val="en-GB"/>
        </w:rPr>
        <w:t>signature is for an</w:t>
      </w:r>
      <w:r w:rsidRPr="005B6E84">
        <w:rPr>
          <w:lang w:val="en-GB"/>
        </w:rPr>
        <w:t xml:space="preserve"> unencrypted o</w:t>
      </w:r>
      <w:r>
        <w:rPr>
          <w:lang w:val="en-GB"/>
        </w:rPr>
        <w:t>r</w:t>
      </w:r>
      <w:r w:rsidRPr="005B6E84">
        <w:rPr>
          <w:lang w:val="en-GB"/>
        </w:rPr>
        <w:t xml:space="preserve"> encrypted</w:t>
      </w:r>
      <w:r>
        <w:rPr>
          <w:lang w:val="en-GB"/>
        </w:rPr>
        <w:t xml:space="preserve"> HDF5 file.</w:t>
      </w:r>
    </w:p>
    <w:p w14:paraId="77F26040" w14:textId="77777777" w:rsidR="00CB02A7" w:rsidRDefault="00CB02A7" w:rsidP="00CB02A7">
      <w:pPr>
        <w:pStyle w:val="ListParagraph"/>
        <w:numPr>
          <w:ilvl w:val="0"/>
          <w:numId w:val="65"/>
        </w:numPr>
        <w:spacing w:line="240" w:lineRule="auto"/>
        <w:rPr>
          <w:lang w:val="en-GB"/>
        </w:rPr>
      </w:pPr>
      <w:r>
        <w:rPr>
          <w:lang w:val="en-GB"/>
        </w:rPr>
        <w:t>All resources in the exchange set must be signed, including any catalogue(s) and support files.</w:t>
      </w:r>
    </w:p>
    <w:p w14:paraId="2863652D" w14:textId="77777777" w:rsidR="00CB02A7" w:rsidRPr="00831004" w:rsidRDefault="00CB02A7" w:rsidP="00CB02A7">
      <w:pPr>
        <w:pStyle w:val="ListParagraph"/>
        <w:numPr>
          <w:ilvl w:val="0"/>
          <w:numId w:val="65"/>
        </w:numPr>
        <w:spacing w:line="240" w:lineRule="auto"/>
        <w:rPr>
          <w:lang w:val="en-GB"/>
        </w:rPr>
      </w:pPr>
      <w:r>
        <w:rPr>
          <w:lang w:val="en-GB"/>
        </w:rPr>
        <w:t>At least one signature is required for each resource (dataset, catalogue, or support file) in the exchange set (the ECDIS will ignore unsigned resources or resources for which signature verification fails).</w:t>
      </w:r>
    </w:p>
    <w:p w14:paraId="082D2560" w14:textId="77777777" w:rsidR="00CB02A7" w:rsidRPr="005B6E84" w:rsidRDefault="00CB02A7" w:rsidP="00CB02A7">
      <w:pPr>
        <w:pStyle w:val="ListParagraph"/>
        <w:numPr>
          <w:ilvl w:val="0"/>
          <w:numId w:val="65"/>
        </w:numPr>
        <w:spacing w:line="240" w:lineRule="auto"/>
        <w:rPr>
          <w:lang w:val="en-GB"/>
        </w:rPr>
      </w:pPr>
      <w:r>
        <w:rPr>
          <w:lang w:val="en-GB"/>
        </w:rPr>
        <w:lastRenderedPageBreak/>
        <w:t>Additional signatures may optionally be provided, or added downstream in the distribution chain, as provided for in S-100 Parts 17 and 15.</w:t>
      </w:r>
    </w:p>
    <w:p w14:paraId="723666FE" w14:textId="77777777" w:rsidR="002C30B0" w:rsidRPr="00CF30EA" w:rsidRDefault="002C30B0" w:rsidP="002C30B0">
      <w:pPr>
        <w:spacing w:after="120" w:line="240" w:lineRule="auto"/>
        <w:rPr>
          <w:lang w:val="en-GB"/>
        </w:rPr>
      </w:pPr>
    </w:p>
    <w:p w14:paraId="19185617" w14:textId="02B2AAAD" w:rsidR="00D50E03" w:rsidRPr="00CF30EA" w:rsidRDefault="00D50E03" w:rsidP="002C30B0">
      <w:pPr>
        <w:pStyle w:val="Heading2"/>
        <w:tabs>
          <w:tab w:val="clear" w:pos="540"/>
          <w:tab w:val="clear" w:pos="700"/>
          <w:tab w:val="left" w:pos="709"/>
        </w:tabs>
        <w:spacing w:before="120" w:after="200" w:line="240" w:lineRule="auto"/>
        <w:ind w:left="709" w:hanging="709"/>
        <w:rPr>
          <w:lang w:val="en-GB"/>
        </w:rPr>
      </w:pPr>
      <w:bookmarkStart w:id="577" w:name="_Toc172126754"/>
      <w:r w:rsidRPr="00CF30EA">
        <w:rPr>
          <w:lang w:val="en-GB"/>
        </w:rPr>
        <w:t>Guidance for chunking and compression</w:t>
      </w:r>
      <w:r w:rsidR="00A952F0">
        <w:rPr>
          <w:lang w:val="en-GB"/>
        </w:rPr>
        <w:t xml:space="preserve"> (informative)</w:t>
      </w:r>
      <w:bookmarkEnd w:id="577"/>
    </w:p>
    <w:p w14:paraId="6BF3512E" w14:textId="77777777" w:rsidR="00DA481E" w:rsidRPr="00CF30EA" w:rsidRDefault="00DA481E" w:rsidP="002C30B0">
      <w:pPr>
        <w:spacing w:after="120" w:line="240" w:lineRule="auto"/>
        <w:rPr>
          <w:lang w:val="en-GB"/>
        </w:rPr>
      </w:pPr>
      <w:r w:rsidRPr="00CF30EA">
        <w:rPr>
          <w:lang w:val="en-GB"/>
        </w:rPr>
        <w:t>Chunking affects both dataset size and optimised data retrieval, the latter in the sense of how an ECDIS would most efficiently retrieve relevant chunks of a dataset when a user pans and zooms.</w:t>
      </w:r>
    </w:p>
    <w:p w14:paraId="707E4865" w14:textId="336D2C3F" w:rsidR="00DA481E" w:rsidRPr="00CF30EA" w:rsidRDefault="00DA481E" w:rsidP="002C30B0">
      <w:pPr>
        <w:spacing w:after="120" w:line="240" w:lineRule="auto"/>
        <w:rPr>
          <w:lang w:val="en-GB"/>
        </w:rPr>
      </w:pPr>
      <w:r w:rsidRPr="00CF30EA">
        <w:rPr>
          <w:lang w:val="en-GB"/>
        </w:rPr>
        <w:t xml:space="preserve">Product </w:t>
      </w:r>
      <w:r w:rsidR="002C30B0">
        <w:rPr>
          <w:lang w:val="en-GB"/>
        </w:rPr>
        <w:t>S</w:t>
      </w:r>
      <w:r w:rsidRPr="00CF30EA">
        <w:rPr>
          <w:lang w:val="en-GB"/>
        </w:rPr>
        <w:t>pecification developers may desire to assess typical profiles and volumes of data for their datasets and develop guidance for the use of chunking and compression in their data products. Common practice is provided below. Product teams should assess its applicability to their own products and use, omit, and adapt it accordingly.</w:t>
      </w:r>
    </w:p>
    <w:p w14:paraId="37AC401B" w14:textId="77777777" w:rsidR="00DA481E" w:rsidRPr="00CF30EA" w:rsidRDefault="00DA481E" w:rsidP="00B0026E">
      <w:pPr>
        <w:spacing w:after="60" w:line="240" w:lineRule="auto"/>
        <w:rPr>
          <w:lang w:val="en-GB"/>
        </w:rPr>
      </w:pPr>
      <w:r w:rsidRPr="00CF30EA">
        <w:rPr>
          <w:lang w:val="en-GB"/>
        </w:rPr>
        <w:t>The development of guidance on how to optimally and correctly do chunking and compression is ongoing; however, current best practice is:</w:t>
      </w:r>
    </w:p>
    <w:p w14:paraId="6624178F" w14:textId="387210D1" w:rsidR="00DA481E" w:rsidRPr="00CF30EA" w:rsidRDefault="00DA481E" w:rsidP="00B0026E">
      <w:pPr>
        <w:pStyle w:val="ListParagraph"/>
        <w:numPr>
          <w:ilvl w:val="0"/>
          <w:numId w:val="42"/>
        </w:numPr>
        <w:spacing w:after="60" w:line="240" w:lineRule="auto"/>
        <w:ind w:left="567" w:hanging="283"/>
        <w:rPr>
          <w:lang w:val="en-GB"/>
        </w:rPr>
      </w:pPr>
      <w:r w:rsidRPr="00CF30EA">
        <w:rPr>
          <w:lang w:val="en-GB"/>
        </w:rPr>
        <w:t xml:space="preserve">For gridded data with 2 dimensions, for example </w:t>
      </w:r>
      <w:r w:rsidRPr="00CF30EA">
        <w:rPr>
          <w:i/>
          <w:iCs/>
          <w:lang w:val="en-GB"/>
        </w:rPr>
        <w:t>dataCodingFormat</w:t>
      </w:r>
      <w:r w:rsidRPr="00CF30EA">
        <w:rPr>
          <w:lang w:val="en-GB"/>
        </w:rPr>
        <w:t xml:space="preserve"> = 2 (regular grids), choosing roughly-square rectangular chunk sizes will result in better performance when reading subsets of the data, and will probably result in better compression (one reason being that because </w:t>
      </w:r>
      <w:r w:rsidRPr="00CF30EA">
        <w:rPr>
          <w:b/>
          <w:bCs/>
          <w:lang w:val="en-GB"/>
        </w:rPr>
        <w:t>NoData</w:t>
      </w:r>
      <w:r w:rsidRPr="00CF30EA">
        <w:rPr>
          <w:lang w:val="en-GB"/>
        </w:rPr>
        <w:t xml:space="preserve"> areas tend to be clustered together geographically, geographically-tiled chunks will compress out all those repetitive values).  </w:t>
      </w:r>
    </w:p>
    <w:p w14:paraId="4F2B3B02" w14:textId="7C02025A" w:rsidR="00DA481E" w:rsidRPr="00CF30EA" w:rsidRDefault="00DA481E" w:rsidP="00B0026E">
      <w:pPr>
        <w:pStyle w:val="ListParagraph"/>
        <w:numPr>
          <w:ilvl w:val="0"/>
          <w:numId w:val="42"/>
        </w:numPr>
        <w:spacing w:after="60" w:line="240" w:lineRule="auto"/>
        <w:ind w:left="567" w:hanging="283"/>
        <w:rPr>
          <w:lang w:val="en-GB"/>
        </w:rPr>
      </w:pPr>
      <w:r w:rsidRPr="00CF30EA">
        <w:rPr>
          <w:lang w:val="en-GB"/>
        </w:rPr>
        <w:t>Producers may use "auto-chunking", where this functionality is available (for example, in the production toolset’s HDF5 library). Auto-chunking will choose chunk sizes automatically.</w:t>
      </w:r>
    </w:p>
    <w:p w14:paraId="1125E6C5" w14:textId="1888B242" w:rsidR="00DA481E" w:rsidRPr="00CF30EA" w:rsidRDefault="00DA481E" w:rsidP="00B0026E">
      <w:pPr>
        <w:pStyle w:val="ListParagraph"/>
        <w:numPr>
          <w:ilvl w:val="0"/>
          <w:numId w:val="42"/>
        </w:numPr>
        <w:spacing w:line="240" w:lineRule="auto"/>
        <w:ind w:left="567" w:hanging="283"/>
        <w:rPr>
          <w:lang w:val="en-GB"/>
        </w:rPr>
      </w:pPr>
      <w:r w:rsidRPr="00CF30EA">
        <w:rPr>
          <w:lang w:val="en-GB"/>
        </w:rPr>
        <w:t>Choosing the right chunk sizes depends on the type of data and what the use of chunking is trying to accomplish. Auto chunking is more ideal for compression and is less ideal for time-critical access patterns.</w:t>
      </w:r>
    </w:p>
    <w:p w14:paraId="7612C1B8" w14:textId="77777777" w:rsidR="00DA481E" w:rsidRPr="00CF30EA" w:rsidRDefault="00DA481E" w:rsidP="00B0026E">
      <w:pPr>
        <w:spacing w:after="120" w:line="240" w:lineRule="auto"/>
        <w:rPr>
          <w:lang w:val="en-GB"/>
        </w:rPr>
      </w:pPr>
      <w:r w:rsidRPr="00CF30EA">
        <w:rPr>
          <w:lang w:val="en-GB"/>
        </w:rPr>
        <w:t>Auto-chunking means different datasets may be chunked differently. Applications cannot expect a standardised chunk size and will have to handle whatever chunk sizes they encounter in datasets.</w:t>
      </w:r>
    </w:p>
    <w:p w14:paraId="489EABDA" w14:textId="4B054F68" w:rsidR="00DA481E" w:rsidRPr="00CF30EA" w:rsidRDefault="00DA481E" w:rsidP="00B0026E">
      <w:pPr>
        <w:spacing w:after="60" w:line="240" w:lineRule="auto"/>
        <w:rPr>
          <w:lang w:val="en-GB"/>
        </w:rPr>
      </w:pPr>
      <w:r w:rsidRPr="00CF30EA">
        <w:rPr>
          <w:lang w:val="en-GB"/>
        </w:rPr>
        <w:t xml:space="preserve">Data </w:t>
      </w:r>
      <w:r w:rsidR="00B0026E">
        <w:rPr>
          <w:lang w:val="en-GB"/>
        </w:rPr>
        <w:t>P</w:t>
      </w:r>
      <w:r w:rsidRPr="00CF30EA">
        <w:rPr>
          <w:lang w:val="en-GB"/>
        </w:rPr>
        <w:t>roducers should note experiences from preliminary testing (on water level data</w:t>
      </w:r>
      <w:r w:rsidR="00B0026E">
        <w:rPr>
          <w:lang w:val="en-GB"/>
        </w:rPr>
        <w:t xml:space="preserve"> (S-104)</w:t>
      </w:r>
      <w:r w:rsidRPr="00CF30EA">
        <w:rPr>
          <w:lang w:val="en-GB"/>
        </w:rPr>
        <w:t>, but which should also apply to surface current data):</w:t>
      </w:r>
    </w:p>
    <w:p w14:paraId="0A33955A" w14:textId="641ECC57" w:rsidR="00DA481E" w:rsidRPr="00CF30EA" w:rsidRDefault="00DA481E" w:rsidP="00B0026E">
      <w:pPr>
        <w:pStyle w:val="ListParagraph"/>
        <w:numPr>
          <w:ilvl w:val="0"/>
          <w:numId w:val="41"/>
        </w:numPr>
        <w:spacing w:after="60" w:line="240" w:lineRule="auto"/>
        <w:ind w:left="567" w:hanging="283"/>
        <w:rPr>
          <w:lang w:val="en-GB"/>
        </w:rPr>
      </w:pPr>
      <w:r w:rsidRPr="00CF30EA">
        <w:rPr>
          <w:lang w:val="en-GB"/>
        </w:rPr>
        <w:t xml:space="preserve">2D arrays - Need to be chunked based on </w:t>
      </w:r>
      <w:r w:rsidR="00B0026E">
        <w:rPr>
          <w:lang w:val="en-GB"/>
        </w:rPr>
        <w:t xml:space="preserve">how the data is read. </w:t>
      </w:r>
      <w:r w:rsidRPr="00CF30EA">
        <w:rPr>
          <w:lang w:val="en-GB"/>
        </w:rPr>
        <w:t>If applications need to hold the entire grid in memory, use no chunking</w:t>
      </w:r>
      <w:r w:rsidR="00B0026E">
        <w:rPr>
          <w:lang w:val="en-GB"/>
        </w:rPr>
        <w:t>;</w:t>
      </w:r>
      <w:r w:rsidRPr="00CF30EA">
        <w:rPr>
          <w:lang w:val="en-GB"/>
        </w:rPr>
        <w:t xml:space="preserve"> otherwise estimate a reasonable size for data extraction.  It is probably better to have the chunking set a little smaller than to make it too big, for I/O purposes.</w:t>
      </w:r>
    </w:p>
    <w:p w14:paraId="77F55849" w14:textId="5A269162" w:rsidR="00DA481E" w:rsidRPr="00CF30EA" w:rsidRDefault="00DA481E" w:rsidP="00B0026E">
      <w:pPr>
        <w:pStyle w:val="ListParagraph"/>
        <w:numPr>
          <w:ilvl w:val="0"/>
          <w:numId w:val="41"/>
        </w:numPr>
        <w:spacing w:after="60" w:line="240" w:lineRule="auto"/>
        <w:ind w:left="567" w:hanging="283"/>
        <w:rPr>
          <w:lang w:val="en-GB"/>
        </w:rPr>
      </w:pPr>
      <w:r w:rsidRPr="00CF30EA">
        <w:rPr>
          <w:lang w:val="en-GB"/>
        </w:rPr>
        <w:t xml:space="preserve">1D arrays – Do not chunk unless they are enormous (for </w:t>
      </w:r>
      <w:r w:rsidR="00D8092E" w:rsidRPr="00CF30EA">
        <w:rPr>
          <w:lang w:val="en-GB"/>
        </w:rPr>
        <w:t>S-111</w:t>
      </w:r>
      <w:r w:rsidRPr="00CF30EA">
        <w:rPr>
          <w:lang w:val="en-GB"/>
        </w:rPr>
        <w:t xml:space="preserve"> this is not an issue since </w:t>
      </w:r>
      <w:r w:rsidR="00B0026E">
        <w:rPr>
          <w:lang w:val="en-GB"/>
        </w:rPr>
        <w:t>c</w:t>
      </w:r>
      <w:r w:rsidRPr="00CF30EA">
        <w:rPr>
          <w:lang w:val="en-GB"/>
        </w:rPr>
        <w:t>lause 11.2.1 limits datasets to well below the size where chunking matters).</w:t>
      </w:r>
    </w:p>
    <w:p w14:paraId="1A48EA5F" w14:textId="5C360005" w:rsidR="00DA481E" w:rsidRPr="00CF30EA" w:rsidRDefault="00DA481E" w:rsidP="00B0026E">
      <w:pPr>
        <w:pStyle w:val="ListParagraph"/>
        <w:numPr>
          <w:ilvl w:val="0"/>
          <w:numId w:val="41"/>
        </w:numPr>
        <w:spacing w:line="240" w:lineRule="auto"/>
        <w:ind w:left="567" w:hanging="283"/>
        <w:rPr>
          <w:lang w:val="en-GB"/>
        </w:rPr>
      </w:pPr>
      <w:r w:rsidRPr="00CF30EA">
        <w:rPr>
          <w:lang w:val="en-GB"/>
        </w:rPr>
        <w:t>Given the relatively small sizes of datasets for S-</w:t>
      </w:r>
      <w:r w:rsidR="00573985">
        <w:rPr>
          <w:lang w:val="en-GB"/>
        </w:rPr>
        <w:t>1</w:t>
      </w:r>
      <w:r w:rsidRPr="00CF30EA">
        <w:rPr>
          <w:lang w:val="en-GB"/>
        </w:rPr>
        <w:t>11 (</w:t>
      </w:r>
      <w:r w:rsidR="00B0026E">
        <w:rPr>
          <w:lang w:val="en-GB"/>
        </w:rPr>
        <w:t>for example</w:t>
      </w:r>
      <w:r w:rsidRPr="00CF30EA">
        <w:rPr>
          <w:lang w:val="en-GB"/>
        </w:rPr>
        <w:t xml:space="preserve">, 10 MB limit guidelines in </w:t>
      </w:r>
      <w:r w:rsidR="00B0026E">
        <w:rPr>
          <w:lang w:val="en-GB"/>
        </w:rPr>
        <w:t>c</w:t>
      </w:r>
      <w:r w:rsidRPr="00CF30EA">
        <w:rPr>
          <w:lang w:val="en-GB"/>
        </w:rPr>
        <w:t>lause 11.2.1) chunking will not be of great benefit in read performance for S-111.</w:t>
      </w:r>
    </w:p>
    <w:p w14:paraId="4089BD88" w14:textId="2C7C09D9" w:rsidR="00D50E03" w:rsidRDefault="00DA481E" w:rsidP="00B0026E">
      <w:pPr>
        <w:spacing w:after="120" w:line="240" w:lineRule="auto"/>
        <w:rPr>
          <w:lang w:val="en-GB"/>
        </w:rPr>
      </w:pPr>
      <w:r w:rsidRPr="00CF30EA">
        <w:rPr>
          <w:lang w:val="en-GB"/>
        </w:rPr>
        <w:t>Producers should determine the compression scheme that is optimal for their own use case, as needed.</w:t>
      </w:r>
    </w:p>
    <w:p w14:paraId="1B4A59DC" w14:textId="77777777" w:rsidR="00A952F0" w:rsidRPr="00CF30EA" w:rsidRDefault="00A952F0" w:rsidP="00B0026E">
      <w:pPr>
        <w:spacing w:after="120" w:line="240" w:lineRule="auto"/>
        <w:rPr>
          <w:lang w:val="en-GB"/>
        </w:rPr>
      </w:pPr>
    </w:p>
    <w:p w14:paraId="2D929B95" w14:textId="5BF24886" w:rsidR="003E47FB" w:rsidRPr="00CF30EA" w:rsidRDefault="003E47FB" w:rsidP="00A952F0">
      <w:pPr>
        <w:pStyle w:val="Heading2"/>
        <w:tabs>
          <w:tab w:val="clear" w:pos="540"/>
          <w:tab w:val="clear" w:pos="700"/>
          <w:tab w:val="left" w:pos="709"/>
        </w:tabs>
        <w:spacing w:before="120" w:after="200" w:line="240" w:lineRule="auto"/>
        <w:ind w:left="709" w:hanging="709"/>
        <w:rPr>
          <w:lang w:val="en-GB"/>
        </w:rPr>
      </w:pPr>
      <w:bookmarkStart w:id="578" w:name="_Toc172126755"/>
      <w:r w:rsidRPr="00CF30EA">
        <w:rPr>
          <w:lang w:val="en-GB"/>
        </w:rPr>
        <w:t>Datasets in a series</w:t>
      </w:r>
      <w:bookmarkEnd w:id="578"/>
    </w:p>
    <w:p w14:paraId="5228A8C4" w14:textId="2F9CB95E" w:rsidR="00CB02A7" w:rsidRPr="00CB02A7" w:rsidRDefault="00CB02A7" w:rsidP="00CB02A7">
      <w:pPr>
        <w:spacing w:after="120" w:line="240" w:lineRule="auto"/>
        <w:rPr>
          <w:lang w:val="en-GB"/>
        </w:rPr>
      </w:pPr>
      <w:r w:rsidRPr="00CB02A7">
        <w:rPr>
          <w:lang w:val="en-GB"/>
        </w:rPr>
        <w:t>Datasets in a time series (for example, 4X daily, 1X daily, etc.)  may be distributed by any appropriate means, such as transfer to an accessible Internet service or via a licensed distr</w:t>
      </w:r>
      <w:r w:rsidR="00573985">
        <w:rPr>
          <w:lang w:val="en-GB"/>
        </w:rPr>
        <w:t>i</w:t>
      </w:r>
      <w:r w:rsidRPr="00CB02A7">
        <w:rPr>
          <w:lang w:val="en-GB"/>
        </w:rPr>
        <w:t xml:space="preserve">bution channel.  </w:t>
      </w:r>
    </w:p>
    <w:p w14:paraId="7CDF4A8E" w14:textId="77777777" w:rsidR="00CB02A7" w:rsidRPr="00CB02A7" w:rsidRDefault="00CB02A7" w:rsidP="00CB02A7">
      <w:pPr>
        <w:spacing w:after="120" w:line="240" w:lineRule="auto"/>
        <w:rPr>
          <w:lang w:val="en-GB"/>
        </w:rPr>
      </w:pPr>
      <w:r w:rsidRPr="00CB02A7">
        <w:rPr>
          <w:lang w:val="en-GB"/>
        </w:rPr>
        <w:t>Each release by the producer should be accompanied by an exchange catalogue and bear the appropriate producer digital signatures as specified in S-100 Part 17 and S-98.</w:t>
      </w:r>
    </w:p>
    <w:p w14:paraId="1D3C243F" w14:textId="3E5C43D3" w:rsidR="00CB02A7" w:rsidRPr="00CB02A7" w:rsidRDefault="00CB02A7" w:rsidP="00CB02A7">
      <w:pPr>
        <w:spacing w:after="120" w:line="240" w:lineRule="auto"/>
        <w:rPr>
          <w:lang w:val="en-GB"/>
        </w:rPr>
      </w:pPr>
      <w:r w:rsidRPr="00CB02A7">
        <w:rPr>
          <w:lang w:val="en-GB"/>
        </w:rPr>
        <w:t>Route monitoring applications require up-to-date information and periodic forecasts should be issued in a timely manner (meaning, a successor dataset should be released before the expiry of one full period after the starting date and time of its predecessor).</w:t>
      </w:r>
    </w:p>
    <w:p w14:paraId="78D53503" w14:textId="30A6C1E6" w:rsidR="003E47FB" w:rsidRDefault="00CB02A7" w:rsidP="00CB02A7">
      <w:pPr>
        <w:spacing w:after="120" w:line="240" w:lineRule="auto"/>
        <w:rPr>
          <w:lang w:val="en-GB"/>
        </w:rPr>
      </w:pPr>
      <w:r w:rsidRPr="00CB02A7">
        <w:rPr>
          <w:lang w:val="en-GB"/>
        </w:rPr>
        <w:t>Multi-pack exchange sets containing multiple sequential datasets may also be prepared as determined necessary by the producer, for example, for uses other than route monitoring on ECDIS. For multi-packs a single exchange catalogue containing discovery metadata for all datasets should be prepared</w:t>
      </w:r>
      <w:r>
        <w:rPr>
          <w:lang w:val="en-GB"/>
        </w:rPr>
        <w:t>.</w:t>
      </w:r>
    </w:p>
    <w:p w14:paraId="6C86F2D7" w14:textId="77777777" w:rsidR="00A952F0" w:rsidRPr="00CF30EA" w:rsidRDefault="00A952F0" w:rsidP="00A952F0">
      <w:pPr>
        <w:spacing w:after="120" w:line="240" w:lineRule="auto"/>
        <w:rPr>
          <w:lang w:val="en-GB"/>
        </w:rPr>
      </w:pPr>
    </w:p>
    <w:p w14:paraId="3A18D6DE" w14:textId="0320ACBE" w:rsidR="00F21559" w:rsidRPr="00CF30EA" w:rsidRDefault="00F21559" w:rsidP="00A952F0">
      <w:pPr>
        <w:pStyle w:val="Heading2"/>
        <w:tabs>
          <w:tab w:val="clear" w:pos="540"/>
          <w:tab w:val="clear" w:pos="700"/>
          <w:tab w:val="left" w:pos="709"/>
        </w:tabs>
        <w:spacing w:before="120" w:after="200" w:line="240" w:lineRule="auto"/>
        <w:ind w:left="709" w:hanging="709"/>
        <w:rPr>
          <w:lang w:val="en-GB"/>
        </w:rPr>
      </w:pPr>
      <w:bookmarkStart w:id="579" w:name="_Toc172126756"/>
      <w:r w:rsidRPr="00CF30EA">
        <w:rPr>
          <w:lang w:val="en-GB"/>
        </w:rPr>
        <w:lastRenderedPageBreak/>
        <w:t>Data use purpose</w:t>
      </w:r>
      <w:bookmarkEnd w:id="579"/>
    </w:p>
    <w:p w14:paraId="178F9AF1" w14:textId="5DAFF657" w:rsidR="00F21559" w:rsidRPr="00CF30EA" w:rsidRDefault="00F21559" w:rsidP="00A952F0">
      <w:pPr>
        <w:pStyle w:val="Heading3"/>
        <w:tabs>
          <w:tab w:val="clear" w:pos="660"/>
          <w:tab w:val="clear" w:pos="880"/>
          <w:tab w:val="left" w:pos="851"/>
        </w:tabs>
        <w:spacing w:before="120" w:after="120" w:line="240" w:lineRule="auto"/>
        <w:ind w:left="851" w:hanging="851"/>
      </w:pPr>
      <w:bookmarkStart w:id="580" w:name="_Toc172126757"/>
      <w:r w:rsidRPr="00CF30EA">
        <w:t>Datum requirements</w:t>
      </w:r>
      <w:bookmarkEnd w:id="580"/>
    </w:p>
    <w:p w14:paraId="241E81D7" w14:textId="159086BB" w:rsidR="003118C0" w:rsidRPr="00CF30EA" w:rsidRDefault="003118C0" w:rsidP="00A952F0">
      <w:pPr>
        <w:spacing w:after="120"/>
        <w:rPr>
          <w:lang w:val="en-GB"/>
        </w:rPr>
      </w:pPr>
      <w:r w:rsidRPr="00CF30EA">
        <w:rPr>
          <w:lang w:val="en-GB"/>
        </w:rPr>
        <w:t>Datasets intended for use in navigation must use the same CRS as the underlying ENC. Particular care should be taken to ensure that the horizontal datum is the same as the underlying ENC (with preference for S-101 over S-57). The epoch of realization should be included in this assessment.</w:t>
      </w:r>
    </w:p>
    <w:p w14:paraId="428A3DA0" w14:textId="27011343" w:rsidR="003118C0" w:rsidRPr="00CF30EA" w:rsidRDefault="003118C0" w:rsidP="00A952F0">
      <w:pPr>
        <w:spacing w:after="120"/>
        <w:rPr>
          <w:lang w:val="en-GB"/>
        </w:rPr>
      </w:pPr>
      <w:r w:rsidRPr="00CF30EA">
        <w:rPr>
          <w:lang w:val="en-GB"/>
        </w:rPr>
        <w:t>NOTE: Conformant datums are a requirement for display on ECDIS, as described in S-98.</w:t>
      </w:r>
    </w:p>
    <w:p w14:paraId="01860457" w14:textId="2A801DA5" w:rsidR="00F21559" w:rsidRPr="00CF30EA" w:rsidRDefault="00F21559" w:rsidP="00A952F0">
      <w:pPr>
        <w:pStyle w:val="Heading3"/>
        <w:tabs>
          <w:tab w:val="clear" w:pos="660"/>
          <w:tab w:val="clear" w:pos="880"/>
          <w:tab w:val="left" w:pos="851"/>
        </w:tabs>
        <w:spacing w:before="120" w:after="120" w:line="240" w:lineRule="auto"/>
        <w:ind w:left="851" w:hanging="851"/>
      </w:pPr>
      <w:bookmarkStart w:id="581" w:name="_Toc172126758"/>
      <w:r w:rsidRPr="00CF30EA">
        <w:t>Spatial type recommendations</w:t>
      </w:r>
      <w:bookmarkEnd w:id="581"/>
    </w:p>
    <w:p w14:paraId="4C5E35A3" w14:textId="2316CB06" w:rsidR="003118C0" w:rsidRPr="00CF30EA" w:rsidRDefault="003118C0" w:rsidP="00A952F0">
      <w:pPr>
        <w:spacing w:after="120" w:line="240" w:lineRule="auto"/>
        <w:rPr>
          <w:lang w:val="en-GB"/>
        </w:rPr>
      </w:pPr>
      <w:r w:rsidRPr="00CF30EA">
        <w:rPr>
          <w:lang w:val="en-GB"/>
        </w:rPr>
        <w:t>Forecast datasets (type = astronomicalPrediction, analysisOrHybrid, hydrodynamicForecast) intended for use in navigation should be issued as regular grids if possible and if sufficiently high-quality gridded forecasts can be produced (regular grids being most suitable for water level adjustment, cf. S-98</w:t>
      </w:r>
      <w:r w:rsidR="00E76991" w:rsidRPr="00CF30EA">
        <w:rPr>
          <w:lang w:val="en-GB"/>
        </w:rPr>
        <w:t>, and under the presumption that co-located current data would be desirable</w:t>
      </w:r>
      <w:r w:rsidRPr="00CF30EA">
        <w:rPr>
          <w:lang w:val="en-GB"/>
        </w:rPr>
        <w:t xml:space="preserve">). Station-based forecasts must also be issued if </w:t>
      </w:r>
      <w:r w:rsidR="00FE448E" w:rsidRPr="00CF30EA">
        <w:rPr>
          <w:lang w:val="en-GB"/>
        </w:rPr>
        <w:t>the quality of the data so produced is better than the gridded product in the vicinity of a station (for example, if the local uncertainty is lower than the gridded product, or in case of anomalous local currents)</w:t>
      </w:r>
      <w:r w:rsidRPr="00CF30EA">
        <w:rPr>
          <w:lang w:val="en-GB"/>
        </w:rPr>
        <w:t>.</w:t>
      </w:r>
    </w:p>
    <w:p w14:paraId="747E1665" w14:textId="7E234FF7" w:rsidR="003118C0" w:rsidRPr="00CF30EA" w:rsidRDefault="003118C0" w:rsidP="00A952F0">
      <w:pPr>
        <w:spacing w:after="120" w:line="240" w:lineRule="auto"/>
        <w:rPr>
          <w:lang w:val="en-GB"/>
        </w:rPr>
      </w:pPr>
      <w:r w:rsidRPr="00CF30EA">
        <w:rPr>
          <w:lang w:val="en-GB"/>
        </w:rPr>
        <w:t>Observation datasets will usually be issued in one of the point formats (DCF 1 or 8).</w:t>
      </w:r>
    </w:p>
    <w:p w14:paraId="04757F6D" w14:textId="0FFE1C42" w:rsidR="00F21559" w:rsidRPr="00CF30EA" w:rsidRDefault="00F21559" w:rsidP="00A952F0">
      <w:pPr>
        <w:pStyle w:val="Heading3"/>
        <w:tabs>
          <w:tab w:val="clear" w:pos="660"/>
          <w:tab w:val="clear" w:pos="880"/>
          <w:tab w:val="left" w:pos="851"/>
        </w:tabs>
        <w:spacing w:before="120" w:after="120" w:line="240" w:lineRule="auto"/>
        <w:ind w:left="851" w:hanging="851"/>
      </w:pPr>
      <w:bookmarkStart w:id="582" w:name="_Ref112893199"/>
      <w:bookmarkStart w:id="583" w:name="_Ref112893205"/>
      <w:bookmarkStart w:id="584" w:name="_Toc172126759"/>
      <w:r w:rsidRPr="00CF30EA">
        <w:t>Suitability for navigation</w:t>
      </w:r>
      <w:bookmarkEnd w:id="582"/>
      <w:bookmarkEnd w:id="583"/>
      <w:bookmarkEnd w:id="584"/>
    </w:p>
    <w:p w14:paraId="5BCC9B49" w14:textId="29E8AB1C" w:rsidR="00943E02" w:rsidRPr="00CF30EA" w:rsidRDefault="00943E02" w:rsidP="00A952F0">
      <w:pPr>
        <w:spacing w:after="120" w:line="240" w:lineRule="auto"/>
        <w:rPr>
          <w:lang w:val="en-GB"/>
        </w:rPr>
      </w:pPr>
      <w:r w:rsidRPr="00CF30EA">
        <w:rPr>
          <w:lang w:val="en-GB"/>
        </w:rPr>
        <w:t xml:space="preserve">Datasets may be marked for use in navigation if the </w:t>
      </w:r>
      <w:r w:rsidR="00804D32">
        <w:rPr>
          <w:lang w:val="en-GB"/>
        </w:rPr>
        <w:t>P</w:t>
      </w:r>
      <w:r w:rsidRPr="00CF30EA">
        <w:rPr>
          <w:lang w:val="en-GB"/>
        </w:rPr>
        <w:t>roducer is able to consistently produce data of sufficiently high quality.</w:t>
      </w:r>
    </w:p>
    <w:p w14:paraId="562A1093" w14:textId="6708AD71" w:rsidR="00F21559" w:rsidRPr="00CF30EA" w:rsidRDefault="00F21559" w:rsidP="00804D32">
      <w:pPr>
        <w:pStyle w:val="Heading3"/>
        <w:tabs>
          <w:tab w:val="clear" w:pos="660"/>
          <w:tab w:val="clear" w:pos="880"/>
          <w:tab w:val="left" w:pos="851"/>
        </w:tabs>
        <w:spacing w:before="120" w:after="120" w:line="240" w:lineRule="auto"/>
        <w:ind w:left="851" w:hanging="851"/>
      </w:pPr>
      <w:bookmarkStart w:id="585" w:name="_Toc172126760"/>
      <w:r w:rsidRPr="00CF30EA">
        <w:t>Use purpose metadata</w:t>
      </w:r>
      <w:bookmarkEnd w:id="585"/>
    </w:p>
    <w:p w14:paraId="52F2C03C" w14:textId="4EB5E02A" w:rsidR="00597282" w:rsidRPr="00CF30EA" w:rsidRDefault="00597282" w:rsidP="00804D32">
      <w:pPr>
        <w:spacing w:after="120" w:line="240" w:lineRule="auto"/>
        <w:rPr>
          <w:lang w:val="en-GB"/>
        </w:rPr>
      </w:pPr>
      <w:r w:rsidRPr="00CF30EA">
        <w:rPr>
          <w:lang w:val="en-GB"/>
        </w:rPr>
        <w:t xml:space="preserve">Datasets not intended for navigation purposes must have the discovery metadata attribute </w:t>
      </w:r>
      <w:r w:rsidRPr="00CF30EA">
        <w:rPr>
          <w:i/>
          <w:iCs/>
          <w:lang w:val="en-GB"/>
        </w:rPr>
        <w:t>notForNavigation</w:t>
      </w:r>
      <w:r w:rsidRPr="00CF30EA">
        <w:rPr>
          <w:lang w:val="en-GB"/>
        </w:rPr>
        <w:t xml:space="preserve"> in the corresponding </w:t>
      </w:r>
      <w:r w:rsidRPr="00CF30EA">
        <w:rPr>
          <w:b/>
          <w:bCs/>
          <w:lang w:val="en-GB"/>
        </w:rPr>
        <w:t>S100_DatasetDiscoveryMetadata</w:t>
      </w:r>
      <w:r w:rsidRPr="00CF30EA">
        <w:rPr>
          <w:lang w:val="en-GB"/>
        </w:rPr>
        <w:t xml:space="preserve"> block set to </w:t>
      </w:r>
      <w:r w:rsidRPr="00CF30EA">
        <w:rPr>
          <w:i/>
          <w:iCs/>
          <w:lang w:val="en-GB"/>
        </w:rPr>
        <w:t>true</w:t>
      </w:r>
      <w:r w:rsidRPr="00CF30EA">
        <w:rPr>
          <w:lang w:val="en-GB"/>
        </w:rPr>
        <w:t>.</w:t>
      </w:r>
    </w:p>
    <w:p w14:paraId="21AB9DEC" w14:textId="77777777" w:rsidR="00A52F8C" w:rsidRPr="003A655F" w:rsidRDefault="00A52F8C" w:rsidP="00A52F8C">
      <w:pPr>
        <w:spacing w:after="120" w:line="240" w:lineRule="auto"/>
        <w:rPr>
          <w:lang w:val="en-GB"/>
        </w:rPr>
      </w:pPr>
      <w:bookmarkStart w:id="586" w:name="_Hlk112753393"/>
      <w:r>
        <w:rPr>
          <w:lang w:val="en-GB"/>
        </w:rPr>
        <w:t xml:space="preserve">Datasets intended for navigation must have the </w:t>
      </w:r>
      <w:r w:rsidRPr="003A655F">
        <w:rPr>
          <w:lang w:val="en-GB"/>
        </w:rPr>
        <w:t xml:space="preserve">discovery metadata attribute </w:t>
      </w:r>
      <w:r w:rsidRPr="003A655F">
        <w:rPr>
          <w:i/>
          <w:iCs/>
          <w:lang w:val="en-GB"/>
        </w:rPr>
        <w:t>notForNavigation</w:t>
      </w:r>
      <w:r w:rsidRPr="003A655F">
        <w:rPr>
          <w:lang w:val="en-GB"/>
        </w:rPr>
        <w:t xml:space="preserve"> in the corresponding </w:t>
      </w:r>
      <w:r w:rsidRPr="003A655F">
        <w:rPr>
          <w:b/>
          <w:bCs/>
          <w:lang w:val="en-GB"/>
        </w:rPr>
        <w:t>S100_DatasetDiscoveryMetadata</w:t>
      </w:r>
      <w:r w:rsidRPr="003A655F">
        <w:rPr>
          <w:lang w:val="en-GB"/>
        </w:rPr>
        <w:t xml:space="preserve"> block set to </w:t>
      </w:r>
      <w:r>
        <w:rPr>
          <w:i/>
          <w:iCs/>
          <w:lang w:val="en-GB"/>
        </w:rPr>
        <w:t>false.</w:t>
      </w:r>
    </w:p>
    <w:p w14:paraId="134D8A44" w14:textId="77777777" w:rsidR="00804D32" w:rsidRPr="00CF30EA" w:rsidRDefault="00804D32" w:rsidP="00804D32">
      <w:pPr>
        <w:spacing w:after="120" w:line="240" w:lineRule="auto"/>
        <w:rPr>
          <w:lang w:val="en-GB"/>
        </w:rPr>
      </w:pPr>
    </w:p>
    <w:p w14:paraId="54342DDA" w14:textId="1FE83517" w:rsidR="00F21559" w:rsidRPr="00CF30EA" w:rsidRDefault="00F21559" w:rsidP="00804D32">
      <w:pPr>
        <w:pStyle w:val="Heading2"/>
        <w:tabs>
          <w:tab w:val="clear" w:pos="540"/>
          <w:tab w:val="clear" w:pos="700"/>
          <w:tab w:val="left" w:pos="709"/>
        </w:tabs>
        <w:spacing w:before="120" w:after="200" w:line="240" w:lineRule="auto"/>
        <w:ind w:left="709" w:hanging="709"/>
        <w:rPr>
          <w:lang w:val="en-GB"/>
        </w:rPr>
      </w:pPr>
      <w:bookmarkStart w:id="587" w:name="_Ref112893475"/>
      <w:bookmarkStart w:id="588" w:name="_Toc172126761"/>
      <w:bookmarkEnd w:id="586"/>
      <w:r w:rsidRPr="00CF30EA">
        <w:rPr>
          <w:lang w:val="en-GB"/>
        </w:rPr>
        <w:t>Compliance categories</w:t>
      </w:r>
      <w:bookmarkEnd w:id="587"/>
      <w:bookmarkEnd w:id="588"/>
    </w:p>
    <w:p w14:paraId="52DA8DAA" w14:textId="27747AAD" w:rsidR="007F1E42" w:rsidRPr="00CF30EA" w:rsidRDefault="00D675C6" w:rsidP="00A52F8C">
      <w:pPr>
        <w:spacing w:after="120" w:line="240" w:lineRule="auto"/>
        <w:rPr>
          <w:lang w:val="en-GB"/>
        </w:rPr>
      </w:pPr>
      <w:r w:rsidRPr="00CF30EA">
        <w:rPr>
          <w:lang w:val="en-GB"/>
        </w:rPr>
        <w:t xml:space="preserve">Compliance categories are described in S-100 </w:t>
      </w:r>
      <w:r w:rsidR="00804D32">
        <w:rPr>
          <w:lang w:val="en-GB"/>
        </w:rPr>
        <w:t>c</w:t>
      </w:r>
      <w:r w:rsidRPr="00CF30EA">
        <w:rPr>
          <w:lang w:val="en-GB"/>
        </w:rPr>
        <w:t xml:space="preserve">lause 4a-5.5. </w:t>
      </w:r>
      <w:r w:rsidR="00A52F8C" w:rsidRPr="00A52F8C">
        <w:rPr>
          <w:lang w:val="en-GB"/>
        </w:rPr>
        <w:t>Datasets intended for use on ECDIS must meet the requirements for category4 and the compliance category must be encoded accordingly.</w:t>
      </w:r>
    </w:p>
    <w:p w14:paraId="55471591" w14:textId="5AE2C62B" w:rsidR="00F21559" w:rsidRPr="00CF30EA" w:rsidRDefault="00F21559" w:rsidP="007F1E42">
      <w:pPr>
        <w:pStyle w:val="Heading2"/>
        <w:tabs>
          <w:tab w:val="clear" w:pos="540"/>
          <w:tab w:val="clear" w:pos="700"/>
          <w:tab w:val="left" w:pos="709"/>
        </w:tabs>
        <w:spacing w:before="120" w:after="200" w:line="240" w:lineRule="auto"/>
        <w:ind w:left="709" w:hanging="709"/>
        <w:rPr>
          <w:lang w:val="en-GB"/>
        </w:rPr>
      </w:pPr>
      <w:bookmarkStart w:id="589" w:name="_Toc172126762"/>
      <w:r w:rsidRPr="00CF30EA">
        <w:rPr>
          <w:lang w:val="en-GB"/>
        </w:rPr>
        <w:t>Compliance with S-98</w:t>
      </w:r>
      <w:bookmarkEnd w:id="589"/>
    </w:p>
    <w:p w14:paraId="2AE6ECAF" w14:textId="3A930DF9" w:rsidR="00177F6F" w:rsidRPr="00CF30EA" w:rsidRDefault="00177F6F" w:rsidP="007F1E42">
      <w:pPr>
        <w:spacing w:after="120" w:line="240" w:lineRule="auto"/>
        <w:rPr>
          <w:lang w:val="en-GB"/>
        </w:rPr>
      </w:pPr>
      <w:r w:rsidRPr="00CF30EA">
        <w:rPr>
          <w:lang w:val="en-GB"/>
        </w:rPr>
        <w:t>S-98 consists of a specification for visual interoperability (S-98 Main, S-98 Parts A/B/C/D, and S-98 Annexes A and B) and a specification for harmonised display of S-100 products on ECDIS (S-98 Annex C). The requirements for datasets to be compliant with each aspect of interoperability are described below. Compliance to this edition of S-111 is a fundamental requirement and will not be explicitly listed.</w:t>
      </w:r>
    </w:p>
    <w:p w14:paraId="2D797EE3" w14:textId="7D10851E" w:rsidR="00F21559" w:rsidRPr="00CF30EA" w:rsidRDefault="00F21559" w:rsidP="007F1E42">
      <w:pPr>
        <w:pStyle w:val="Heading3"/>
        <w:tabs>
          <w:tab w:val="clear" w:pos="660"/>
          <w:tab w:val="clear" w:pos="880"/>
          <w:tab w:val="left" w:pos="851"/>
        </w:tabs>
        <w:spacing w:before="120" w:after="120" w:line="240" w:lineRule="auto"/>
        <w:ind w:left="851" w:hanging="851"/>
      </w:pPr>
      <w:bookmarkStart w:id="590" w:name="_Toc172126763"/>
      <w:r w:rsidRPr="00CF30EA">
        <w:t>Requirements for visual interoperability</w:t>
      </w:r>
      <w:bookmarkEnd w:id="590"/>
    </w:p>
    <w:p w14:paraId="5033BF18" w14:textId="250CAB8F" w:rsidR="00177F6F" w:rsidRPr="00CF30EA" w:rsidRDefault="00D53B37" w:rsidP="00177F6F">
      <w:pPr>
        <w:rPr>
          <w:lang w:val="en-GB"/>
        </w:rPr>
      </w:pPr>
      <w:r>
        <w:rPr>
          <w:lang w:val="en-GB"/>
        </w:rPr>
        <w:t>S-111 datasets must satisfy the following requirement</w:t>
      </w:r>
      <w:r w:rsidR="00177F6F" w:rsidRPr="00CF30EA">
        <w:rPr>
          <w:lang w:val="en-GB"/>
        </w:rPr>
        <w:t>:</w:t>
      </w:r>
    </w:p>
    <w:p w14:paraId="6C36DCAC" w14:textId="239B0953" w:rsidR="00177F6F" w:rsidRDefault="00177F6F" w:rsidP="00984345">
      <w:pPr>
        <w:pStyle w:val="ListParagraph"/>
        <w:numPr>
          <w:ilvl w:val="0"/>
          <w:numId w:val="43"/>
        </w:numPr>
        <w:rPr>
          <w:lang w:val="en-GB"/>
        </w:rPr>
      </w:pPr>
      <w:r w:rsidRPr="00CF30EA">
        <w:rPr>
          <w:lang w:val="en-GB"/>
        </w:rPr>
        <w:t>The S-</w:t>
      </w:r>
      <w:r w:rsidR="00D7586B" w:rsidRPr="00CF30EA">
        <w:rPr>
          <w:lang w:val="en-GB"/>
        </w:rPr>
        <w:t>111</w:t>
      </w:r>
      <w:r w:rsidRPr="00CF30EA">
        <w:rPr>
          <w:lang w:val="en-GB"/>
        </w:rPr>
        <w:t xml:space="preserve"> dataset uses the same </w:t>
      </w:r>
      <w:r w:rsidR="003D1A96">
        <w:rPr>
          <w:lang w:val="en-GB"/>
        </w:rPr>
        <w:t xml:space="preserve">horizontal </w:t>
      </w:r>
      <w:r w:rsidRPr="00CF30EA">
        <w:rPr>
          <w:lang w:val="en-GB"/>
        </w:rPr>
        <w:t>CRS as an underlying (or overlapping) S-101 ENC</w:t>
      </w:r>
      <w:r w:rsidR="00D53B37">
        <w:rPr>
          <w:lang w:val="en-GB"/>
        </w:rPr>
        <w:t xml:space="preserve"> or S-104 dataset</w:t>
      </w:r>
      <w:r w:rsidRPr="00CF30EA">
        <w:rPr>
          <w:lang w:val="en-GB"/>
        </w:rPr>
        <w:t>.</w:t>
      </w:r>
    </w:p>
    <w:p w14:paraId="073DBA14" w14:textId="5779212B" w:rsidR="00F21559" w:rsidRPr="00CF30EA" w:rsidRDefault="00F21559" w:rsidP="001B158B">
      <w:pPr>
        <w:pStyle w:val="Heading3"/>
      </w:pPr>
      <w:bookmarkStart w:id="591" w:name="_Toc171951523"/>
      <w:bookmarkStart w:id="592" w:name="_Toc172126764"/>
      <w:bookmarkEnd w:id="591"/>
      <w:r w:rsidRPr="00CF30EA">
        <w:t>Requirements for harmonised user experience</w:t>
      </w:r>
      <w:bookmarkEnd w:id="592"/>
    </w:p>
    <w:p w14:paraId="71A720B9" w14:textId="242BB053" w:rsidR="00177F6F" w:rsidRPr="00CF30EA" w:rsidRDefault="00177F6F" w:rsidP="007F1E42">
      <w:pPr>
        <w:spacing w:after="60" w:line="240" w:lineRule="auto"/>
        <w:rPr>
          <w:lang w:val="en-GB"/>
        </w:rPr>
      </w:pPr>
      <w:r w:rsidRPr="00CF30EA">
        <w:rPr>
          <w:lang w:val="en-GB"/>
        </w:rPr>
        <w:t xml:space="preserve">S-111 </w:t>
      </w:r>
      <w:r w:rsidR="0033483C">
        <w:rPr>
          <w:lang w:val="en-GB"/>
        </w:rPr>
        <w:t>datasets must</w:t>
      </w:r>
      <w:r w:rsidRPr="00CF30EA">
        <w:rPr>
          <w:lang w:val="en-GB"/>
        </w:rPr>
        <w:t xml:space="preserve"> also comply with the requirements for harmonised user experience:</w:t>
      </w:r>
    </w:p>
    <w:p w14:paraId="024BD884" w14:textId="6DC70BB1" w:rsidR="004A7498" w:rsidRDefault="004A7498" w:rsidP="004A7498">
      <w:pPr>
        <w:pStyle w:val="ListParagraph"/>
        <w:numPr>
          <w:ilvl w:val="0"/>
          <w:numId w:val="43"/>
        </w:numPr>
        <w:spacing w:line="240" w:lineRule="auto"/>
        <w:ind w:left="568" w:hanging="284"/>
        <w:rPr>
          <w:lang w:val="en-GB"/>
        </w:rPr>
      </w:pPr>
      <w:r w:rsidRPr="004A7498">
        <w:rPr>
          <w:lang w:val="en-GB"/>
        </w:rPr>
        <w:t>There must be no spatial overlap between S-</w:t>
      </w:r>
      <w:r>
        <w:rPr>
          <w:lang w:val="en-GB"/>
        </w:rPr>
        <w:t>111</w:t>
      </w:r>
      <w:r w:rsidRPr="004A7498">
        <w:rPr>
          <w:lang w:val="en-GB"/>
        </w:rPr>
        <w:t xml:space="preserve"> datasets created by the same producer.</w:t>
      </w:r>
    </w:p>
    <w:p w14:paraId="25A86C17" w14:textId="330C0B5B" w:rsidR="004A7498" w:rsidRDefault="004A7498" w:rsidP="004A7498">
      <w:pPr>
        <w:pStyle w:val="ListParagraph"/>
        <w:numPr>
          <w:ilvl w:val="0"/>
          <w:numId w:val="43"/>
        </w:numPr>
        <w:spacing w:line="240" w:lineRule="auto"/>
        <w:ind w:left="568" w:hanging="284"/>
        <w:rPr>
          <w:lang w:val="en-GB"/>
        </w:rPr>
      </w:pPr>
      <w:r w:rsidRPr="004A7498">
        <w:rPr>
          <w:lang w:val="en-GB"/>
        </w:rPr>
        <w:t>Temporal overlap is permitted only for datasets which are members of the same temporal series, when a forecast for a specific period is followed by a forecast for a later period. S-</w:t>
      </w:r>
      <w:r>
        <w:rPr>
          <w:lang w:val="en-GB"/>
        </w:rPr>
        <w:t>111</w:t>
      </w:r>
      <w:r w:rsidRPr="004A7498">
        <w:rPr>
          <w:lang w:val="en-GB"/>
        </w:rPr>
        <w:t xml:space="preserve"> provides for a dataset naming convention that distinguishes successive datasets in a temporal series.</w:t>
      </w:r>
    </w:p>
    <w:p w14:paraId="7506B0D9" w14:textId="0D9604E1" w:rsidR="004A7498" w:rsidRPr="004A7498" w:rsidRDefault="004A7498" w:rsidP="00137725">
      <w:pPr>
        <w:pStyle w:val="ListParagraph"/>
        <w:numPr>
          <w:ilvl w:val="0"/>
          <w:numId w:val="43"/>
        </w:numPr>
        <w:spacing w:line="240" w:lineRule="auto"/>
        <w:ind w:left="568" w:hanging="284"/>
        <w:rPr>
          <w:lang w:val="en-GB"/>
        </w:rPr>
      </w:pPr>
      <w:r>
        <w:rPr>
          <w:lang w:val="en-GB"/>
        </w:rPr>
        <w:t>Any c</w:t>
      </w:r>
      <w:r w:rsidRPr="004A7498">
        <w:rPr>
          <w:lang w:val="en-GB"/>
        </w:rPr>
        <w:t>hecks for cross-compatibility of S-101/S-102</w:t>
      </w:r>
      <w:r>
        <w:rPr>
          <w:lang w:val="en-GB"/>
        </w:rPr>
        <w:t>/S-104</w:t>
      </w:r>
      <w:r w:rsidRPr="004A7498">
        <w:rPr>
          <w:lang w:val="en-GB"/>
        </w:rPr>
        <w:t xml:space="preserve"> and S-</w:t>
      </w:r>
      <w:r>
        <w:rPr>
          <w:lang w:val="en-GB"/>
        </w:rPr>
        <w:t>111</w:t>
      </w:r>
      <w:r w:rsidRPr="004A7498">
        <w:rPr>
          <w:lang w:val="en-GB"/>
        </w:rPr>
        <w:t xml:space="preserve"> datasets</w:t>
      </w:r>
      <w:r>
        <w:rPr>
          <w:lang w:val="en-GB"/>
        </w:rPr>
        <w:t xml:space="preserve"> must </w:t>
      </w:r>
      <w:r w:rsidRPr="004A7498">
        <w:rPr>
          <w:lang w:val="en-GB"/>
        </w:rPr>
        <w:t xml:space="preserve">also be satisfied. </w:t>
      </w:r>
      <w:r>
        <w:rPr>
          <w:lang w:val="en-GB"/>
        </w:rPr>
        <w:t>Cross-compatibility</w:t>
      </w:r>
      <w:r w:rsidRPr="004A7498">
        <w:rPr>
          <w:lang w:val="en-GB"/>
        </w:rPr>
        <w:t xml:space="preserve"> checks will be defined in S-158</w:t>
      </w:r>
      <w:r w:rsidR="003B104B" w:rsidRPr="003B104B">
        <w:rPr>
          <w:lang w:val="en-GB"/>
        </w:rPr>
        <w:t>:98 (Validation Checks – Interoperab</w:t>
      </w:r>
      <w:r w:rsidR="002B3361">
        <w:rPr>
          <w:lang w:val="en-GB"/>
        </w:rPr>
        <w:t>i</w:t>
      </w:r>
      <w:r w:rsidR="003B104B" w:rsidRPr="003B104B">
        <w:rPr>
          <w:lang w:val="en-GB"/>
        </w:rPr>
        <w:t>lity)</w:t>
      </w:r>
      <w:r w:rsidRPr="004A7498">
        <w:rPr>
          <w:lang w:val="en-GB"/>
        </w:rPr>
        <w:t>.</w:t>
      </w:r>
    </w:p>
    <w:p w14:paraId="30DA53C1" w14:textId="77777777" w:rsidR="00F74253" w:rsidRDefault="00F74253" w:rsidP="00F74253">
      <w:pPr>
        <w:spacing w:line="240" w:lineRule="auto"/>
        <w:rPr>
          <w:lang w:val="en-GB"/>
        </w:rPr>
      </w:pPr>
    </w:p>
    <w:p w14:paraId="38601B0F" w14:textId="14ECC9CE" w:rsidR="00F74253" w:rsidRPr="00F74253" w:rsidRDefault="00F74253" w:rsidP="006674C5">
      <w:pPr>
        <w:pStyle w:val="Heading2"/>
        <w:rPr>
          <w:lang w:val="en-GB"/>
        </w:rPr>
      </w:pPr>
      <w:bookmarkStart w:id="593" w:name="_Toc172126765"/>
      <w:r>
        <w:rPr>
          <w:lang w:val="en-GB"/>
        </w:rPr>
        <w:t>Vertical datums</w:t>
      </w:r>
      <w:bookmarkEnd w:id="593"/>
    </w:p>
    <w:p w14:paraId="4538ADEE" w14:textId="27CD20EF" w:rsidR="00707148" w:rsidRDefault="00F74253" w:rsidP="007F1E42">
      <w:pPr>
        <w:spacing w:line="240" w:lineRule="auto"/>
        <w:rPr>
          <w:lang w:val="en-GB"/>
        </w:rPr>
      </w:pPr>
      <w:r>
        <w:rPr>
          <w:lang w:val="en-GB"/>
        </w:rPr>
        <w:t>S-111 datasets are expected to use only a single vertical datum.</w:t>
      </w:r>
    </w:p>
    <w:p w14:paraId="6B122B9D" w14:textId="6A9E5084" w:rsidR="00F74253" w:rsidRDefault="00F74253" w:rsidP="006674C5">
      <w:pPr>
        <w:pStyle w:val="Heading2"/>
        <w:rPr>
          <w:lang w:val="en-GB"/>
        </w:rPr>
      </w:pPr>
      <w:bookmarkStart w:id="594" w:name="_Toc172126766"/>
      <w:r>
        <w:rPr>
          <w:lang w:val="en-GB"/>
        </w:rPr>
        <w:t>Construction of coverages</w:t>
      </w:r>
      <w:bookmarkEnd w:id="594"/>
    </w:p>
    <w:p w14:paraId="1115C563" w14:textId="35633611" w:rsidR="00F74253" w:rsidRDefault="00F74253" w:rsidP="007F1E42">
      <w:pPr>
        <w:spacing w:line="240" w:lineRule="auto"/>
        <w:rPr>
          <w:lang w:val="en-GB"/>
        </w:rPr>
      </w:pPr>
      <w:r w:rsidRPr="00F74253">
        <w:rPr>
          <w:lang w:val="en-GB"/>
        </w:rPr>
        <w:t>Grids should generally use the S-100 Part 8 and ISO 19123 convention that grid data are nominally situated exactly at the grid points defined by the grid coordinates. This convention makes the grid points the “sample points”, representing data over a neighborhood extending a half-cell in each direction (S</w:t>
      </w:r>
      <w:r>
        <w:rPr>
          <w:lang w:val="en-GB"/>
        </w:rPr>
        <w:noBreakHyphen/>
      </w:r>
      <w:r w:rsidRPr="00F74253">
        <w:rPr>
          <w:lang w:val="en-GB"/>
        </w:rPr>
        <w:t xml:space="preserve">100 Part 8 clause 8.2.5.8). If this convention is followed, the attribute </w:t>
      </w:r>
      <w:r w:rsidRPr="0021587D">
        <w:rPr>
          <w:i/>
          <w:iCs/>
          <w:lang w:val="en-GB"/>
        </w:rPr>
        <w:t>dataOffsetCode</w:t>
      </w:r>
      <w:r w:rsidRPr="00F74253">
        <w:rPr>
          <w:lang w:val="en-GB"/>
        </w:rPr>
        <w:t xml:space="preserve"> (clause 12.3.2) should not be encoded.</w:t>
      </w:r>
    </w:p>
    <w:p w14:paraId="3C35FAFC" w14:textId="35CC86F4" w:rsidR="00F74253" w:rsidRPr="00F74253" w:rsidRDefault="00F74253" w:rsidP="00F74253">
      <w:pPr>
        <w:spacing w:line="240" w:lineRule="auto"/>
        <w:rPr>
          <w:lang w:val="en-GB"/>
        </w:rPr>
      </w:pPr>
      <w:r w:rsidRPr="00F74253">
        <w:rPr>
          <w:lang w:val="en-GB"/>
        </w:rPr>
        <w:t xml:space="preserve">In exceptional circumstances, producers may construct grids where the “sample points” are located at the centres of grid cells, in which case </w:t>
      </w:r>
      <w:r w:rsidRPr="0021587D">
        <w:rPr>
          <w:i/>
          <w:iCs/>
          <w:lang w:val="en-GB"/>
        </w:rPr>
        <w:t>dataOffsetCode</w:t>
      </w:r>
      <w:r w:rsidRPr="00F74253">
        <w:rPr>
          <w:lang w:val="en-GB"/>
        </w:rPr>
        <w:t xml:space="preserve"> must be encoded with value “5: Barycenter (centroid) of cell” (clause </w:t>
      </w:r>
      <w:r>
        <w:rPr>
          <w:lang w:val="en-GB"/>
        </w:rPr>
        <w:fldChar w:fldCharType="begin"/>
      </w:r>
      <w:r>
        <w:rPr>
          <w:lang w:val="en-GB"/>
        </w:rPr>
        <w:instrText xml:space="preserve"> REF _Ref168591827 \r \h </w:instrText>
      </w:r>
      <w:r>
        <w:rPr>
          <w:lang w:val="en-GB"/>
        </w:rPr>
      </w:r>
      <w:r>
        <w:rPr>
          <w:lang w:val="en-GB"/>
        </w:rPr>
        <w:fldChar w:fldCharType="separate"/>
      </w:r>
      <w:r>
        <w:rPr>
          <w:lang w:val="en-GB"/>
        </w:rPr>
        <w:t>12.3.2</w:t>
      </w:r>
      <w:r>
        <w:rPr>
          <w:lang w:val="en-GB"/>
        </w:rPr>
        <w:fldChar w:fldCharType="end"/>
      </w:r>
      <w:r w:rsidRPr="00F74253">
        <w:rPr>
          <w:lang w:val="en-GB"/>
        </w:rPr>
        <w:t>).</w:t>
      </w:r>
    </w:p>
    <w:p w14:paraId="6DF6DE64" w14:textId="77777777" w:rsidR="0021587D" w:rsidRDefault="0021587D" w:rsidP="0021587D">
      <w:pPr>
        <w:spacing w:line="240" w:lineRule="auto"/>
        <w:rPr>
          <w:lang w:val="en-GB"/>
        </w:rPr>
      </w:pPr>
      <w:r>
        <w:rPr>
          <w:lang w:val="en-GB"/>
        </w:rPr>
        <w:t>NOTE: The concept of a “sample point” as representing data for a sample space does not overrule any recommendation about interopolating or not interpolating S-111 data.</w:t>
      </w:r>
    </w:p>
    <w:p w14:paraId="00A52F6C" w14:textId="5212CC8A" w:rsidR="00F74253" w:rsidRPr="007F1E42" w:rsidRDefault="00F74253" w:rsidP="00F74253">
      <w:pPr>
        <w:spacing w:line="240" w:lineRule="auto"/>
        <w:rPr>
          <w:lang w:val="en-GB"/>
        </w:rPr>
      </w:pPr>
      <w:r w:rsidRPr="00F74253">
        <w:rPr>
          <w:lang w:val="en-GB"/>
        </w:rPr>
        <w:t xml:space="preserve">Note that a grid with 100x100 cells will have 101x101 grid points. See Clause </w:t>
      </w:r>
      <w:r>
        <w:rPr>
          <w:lang w:val="en-GB"/>
        </w:rPr>
        <w:fldChar w:fldCharType="begin"/>
      </w:r>
      <w:r>
        <w:rPr>
          <w:lang w:val="en-GB"/>
        </w:rPr>
        <w:instrText xml:space="preserve"> REF _Ref168591846 \r \h </w:instrText>
      </w:r>
      <w:r>
        <w:rPr>
          <w:lang w:val="en-GB"/>
        </w:rPr>
      </w:r>
      <w:r>
        <w:rPr>
          <w:lang w:val="en-GB"/>
        </w:rPr>
        <w:fldChar w:fldCharType="separate"/>
      </w:r>
      <w:r>
        <w:rPr>
          <w:lang w:val="en-GB"/>
        </w:rPr>
        <w:t>10.2.2.7</w:t>
      </w:r>
      <w:r>
        <w:rPr>
          <w:lang w:val="en-GB"/>
        </w:rPr>
        <w:fldChar w:fldCharType="end"/>
      </w:r>
      <w:r w:rsidRPr="00F74253">
        <w:rPr>
          <w:lang w:val="en-GB"/>
        </w:rPr>
        <w:t xml:space="preserve"> for the rules specifying the dimensions of the values array for each convention.</w:t>
      </w:r>
    </w:p>
    <w:p w14:paraId="141A038D" w14:textId="35CC40DB" w:rsidR="00791688" w:rsidRPr="00CF30EA" w:rsidRDefault="00791688" w:rsidP="007F1E42">
      <w:pPr>
        <w:pStyle w:val="Heading1"/>
        <w:tabs>
          <w:tab w:val="clear" w:pos="400"/>
          <w:tab w:val="clear" w:pos="560"/>
          <w:tab w:val="left" w:pos="567"/>
        </w:tabs>
        <w:spacing w:before="120" w:after="200" w:line="240" w:lineRule="auto"/>
        <w:ind w:left="567" w:hanging="567"/>
        <w:rPr>
          <w:lang w:val="en-GB"/>
        </w:rPr>
      </w:pPr>
      <w:bookmarkStart w:id="595" w:name="_Toc415229385"/>
      <w:bookmarkStart w:id="596" w:name="_Toc415229386"/>
      <w:bookmarkStart w:id="597" w:name="_Toc415229387"/>
      <w:bookmarkStart w:id="598" w:name="_Toc415229388"/>
      <w:bookmarkStart w:id="599" w:name="_Toc415229389"/>
      <w:bookmarkStart w:id="600" w:name="_Toc415229390"/>
      <w:bookmarkStart w:id="601" w:name="_Toc415229391"/>
      <w:bookmarkStart w:id="602" w:name="_Toc415229392"/>
      <w:bookmarkStart w:id="603" w:name="_Toc415229393"/>
      <w:bookmarkStart w:id="604" w:name="_Toc415229394"/>
      <w:bookmarkStart w:id="605" w:name="_Toc415229395"/>
      <w:bookmarkStart w:id="606" w:name="_Toc415229396"/>
      <w:bookmarkStart w:id="607" w:name="_Toc415229397"/>
      <w:bookmarkStart w:id="608" w:name="_Toc415229398"/>
      <w:bookmarkStart w:id="609" w:name="_Toc415229399"/>
      <w:bookmarkStart w:id="610" w:name="_Toc415229400"/>
      <w:bookmarkStart w:id="611" w:name="_Toc415229401"/>
      <w:bookmarkStart w:id="612" w:name="_Toc415229402"/>
      <w:bookmarkStart w:id="613" w:name="_Toc415229403"/>
      <w:bookmarkStart w:id="614" w:name="_Toc415229404"/>
      <w:bookmarkStart w:id="615" w:name="_Toc415229425"/>
      <w:bookmarkStart w:id="616" w:name="_Toc415229426"/>
      <w:bookmarkStart w:id="617" w:name="_Toc461969052"/>
      <w:bookmarkStart w:id="618" w:name="_Toc462123403"/>
      <w:bookmarkStart w:id="619" w:name="_Toc462123629"/>
      <w:bookmarkStart w:id="620" w:name="_Toc462124535"/>
      <w:bookmarkStart w:id="621" w:name="_Toc462124762"/>
      <w:bookmarkStart w:id="622" w:name="_Toc462211215"/>
      <w:bookmarkStart w:id="623" w:name="_Toc425228126"/>
      <w:bookmarkStart w:id="624" w:name="_Toc425490081"/>
      <w:bookmarkStart w:id="625" w:name="_Toc425490643"/>
      <w:bookmarkStart w:id="626" w:name="_Toc425490796"/>
      <w:bookmarkStart w:id="627" w:name="_Toc425490943"/>
      <w:bookmarkStart w:id="628" w:name="_Toc425491090"/>
      <w:bookmarkStart w:id="629" w:name="_Toc425491500"/>
      <w:bookmarkStart w:id="630" w:name="_Toc425491633"/>
      <w:bookmarkStart w:id="631" w:name="_Toc425922058"/>
      <w:bookmarkStart w:id="632" w:name="_Toc426441838"/>
      <w:bookmarkStart w:id="633" w:name="_Toc426961767"/>
      <w:bookmarkStart w:id="634" w:name="_Toc426961900"/>
      <w:bookmarkStart w:id="635" w:name="_Toc428351908"/>
      <w:bookmarkStart w:id="636" w:name="_Toc428867264"/>
      <w:bookmarkStart w:id="637" w:name="_Toc431811784"/>
      <w:bookmarkStart w:id="638" w:name="_Toc431811915"/>
      <w:bookmarkStart w:id="639" w:name="_Toc437945305"/>
      <w:bookmarkStart w:id="640" w:name="_Toc437945430"/>
      <w:bookmarkStart w:id="641" w:name="_Toc438367264"/>
      <w:bookmarkStart w:id="642" w:name="_Toc438367517"/>
      <w:bookmarkStart w:id="643" w:name="_Toc441065970"/>
      <w:bookmarkStart w:id="644" w:name="_Toc441066223"/>
      <w:bookmarkStart w:id="645" w:name="_Toc441674469"/>
      <w:bookmarkStart w:id="646" w:name="_Toc441822795"/>
      <w:bookmarkStart w:id="647" w:name="_Toc441822926"/>
      <w:bookmarkStart w:id="648" w:name="_Toc441823350"/>
      <w:bookmarkStart w:id="649" w:name="_Toc441829196"/>
      <w:bookmarkStart w:id="650" w:name="_Toc461707580"/>
      <w:bookmarkStart w:id="651" w:name="_Toc461708515"/>
      <w:bookmarkStart w:id="652" w:name="_Toc461709449"/>
      <w:bookmarkStart w:id="653" w:name="_Toc461714540"/>
      <w:bookmarkStart w:id="654" w:name="_Toc461714676"/>
      <w:bookmarkStart w:id="655" w:name="_Toc172126767"/>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r w:rsidRPr="00CF30EA">
        <w:rPr>
          <w:lang w:val="en-GB"/>
        </w:rPr>
        <w:t>Maintenance</w:t>
      </w:r>
      <w:bookmarkEnd w:id="655"/>
    </w:p>
    <w:p w14:paraId="77E0DD02" w14:textId="510ADBCD" w:rsidR="00791688" w:rsidRPr="00CF30EA" w:rsidRDefault="00791688" w:rsidP="007F1E42">
      <w:pPr>
        <w:pStyle w:val="Heading2"/>
        <w:tabs>
          <w:tab w:val="clear" w:pos="540"/>
          <w:tab w:val="clear" w:pos="700"/>
          <w:tab w:val="left" w:pos="709"/>
        </w:tabs>
        <w:spacing w:before="120" w:after="200" w:line="240" w:lineRule="auto"/>
        <w:ind w:left="709" w:hanging="709"/>
        <w:rPr>
          <w:lang w:val="en-GB"/>
        </w:rPr>
      </w:pPr>
      <w:bookmarkStart w:id="656" w:name="_Toc172126768"/>
      <w:r w:rsidRPr="00CF30EA">
        <w:rPr>
          <w:lang w:val="en-GB"/>
        </w:rPr>
        <w:t>Maintenance and update frequency</w:t>
      </w:r>
      <w:bookmarkEnd w:id="656"/>
    </w:p>
    <w:p w14:paraId="6B05A204" w14:textId="2E5C4A80" w:rsidR="00090473" w:rsidRPr="00CF30EA" w:rsidRDefault="00645B76" w:rsidP="00B918A9">
      <w:pPr>
        <w:spacing w:after="120" w:line="240" w:lineRule="auto"/>
        <w:rPr>
          <w:rFonts w:cs="Arial"/>
          <w:lang w:val="en-GB" w:eastAsia="en-GB"/>
        </w:rPr>
      </w:pPr>
      <w:r w:rsidRPr="00CF30EA">
        <w:rPr>
          <w:rFonts w:cs="Arial"/>
          <w:lang w:val="en-GB" w:eastAsia="en-GB"/>
        </w:rPr>
        <w:t xml:space="preserve">Surface currents change rapidly, so more-or-less continual </w:t>
      </w:r>
      <w:r w:rsidR="00090473" w:rsidRPr="00CF30EA">
        <w:rPr>
          <w:rFonts w:cs="Arial"/>
          <w:lang w:val="en-GB" w:eastAsia="en-GB"/>
        </w:rPr>
        <w:t xml:space="preserve">revision or </w:t>
      </w:r>
      <w:r w:rsidRPr="00CF30EA">
        <w:rPr>
          <w:rFonts w:cs="Arial"/>
          <w:lang w:val="en-GB" w:eastAsia="en-GB"/>
        </w:rPr>
        <w:t xml:space="preserve">updating of the data is essential. For real-time observations, new values are periodically collected (on the order of once every 5 minutes). For a forecast, the entire field of currents is created one or more times per day. </w:t>
      </w:r>
      <w:r w:rsidR="00090473" w:rsidRPr="00CF30EA">
        <w:rPr>
          <w:rFonts w:cs="Arial"/>
          <w:lang w:val="en-GB" w:eastAsia="en-GB"/>
        </w:rPr>
        <w:t xml:space="preserve">New issues of real-time observations or forecasts </w:t>
      </w:r>
      <w:r w:rsidR="0075703E" w:rsidRPr="00CF30EA">
        <w:rPr>
          <w:rFonts w:cs="Arial"/>
          <w:lang w:val="en-GB" w:eastAsia="en-GB"/>
        </w:rPr>
        <w:t>are not</w:t>
      </w:r>
      <w:r w:rsidR="00090473" w:rsidRPr="00CF30EA">
        <w:rPr>
          <w:rFonts w:cs="Arial"/>
          <w:lang w:val="en-GB" w:eastAsia="en-GB"/>
        </w:rPr>
        <w:t xml:space="preserve"> considered </w:t>
      </w:r>
      <w:r w:rsidR="007E3D8A">
        <w:rPr>
          <w:rFonts w:cs="Arial"/>
          <w:lang w:val="en-GB" w:eastAsia="en-GB"/>
        </w:rPr>
        <w:t>N</w:t>
      </w:r>
      <w:r w:rsidR="00090473" w:rsidRPr="00CF30EA">
        <w:rPr>
          <w:rFonts w:cs="Arial"/>
          <w:lang w:val="en-GB" w:eastAsia="en-GB"/>
        </w:rPr>
        <w:t xml:space="preserve">ew </w:t>
      </w:r>
      <w:r w:rsidR="007E3D8A">
        <w:rPr>
          <w:rFonts w:cs="Arial"/>
          <w:lang w:val="en-GB" w:eastAsia="en-GB"/>
        </w:rPr>
        <w:t>E</w:t>
      </w:r>
      <w:r w:rsidR="00090473" w:rsidRPr="00CF30EA">
        <w:rPr>
          <w:rFonts w:cs="Arial"/>
          <w:lang w:val="en-GB" w:eastAsia="en-GB"/>
        </w:rPr>
        <w:t>ditions</w:t>
      </w:r>
      <w:r w:rsidR="0075703E" w:rsidRPr="00CF30EA">
        <w:rPr>
          <w:rFonts w:cs="Arial"/>
          <w:lang w:val="en-GB" w:eastAsia="en-GB"/>
        </w:rPr>
        <w:t>, but new datasets</w:t>
      </w:r>
      <w:r w:rsidR="00090473" w:rsidRPr="00CF30EA">
        <w:rPr>
          <w:rFonts w:cs="Arial"/>
          <w:lang w:val="en-GB" w:eastAsia="en-GB"/>
        </w:rPr>
        <w:t>.</w:t>
      </w:r>
      <w:r w:rsidR="00142A9D" w:rsidRPr="00CF30EA">
        <w:rPr>
          <w:rFonts w:cs="Arial"/>
          <w:lang w:val="en-GB" w:eastAsia="en-GB"/>
        </w:rPr>
        <w:t xml:space="preserve"> New </w:t>
      </w:r>
      <w:r w:rsidR="00AB7B0C">
        <w:rPr>
          <w:rFonts w:cs="Arial"/>
          <w:lang w:val="en-GB" w:eastAsia="en-GB"/>
        </w:rPr>
        <w:t>E</w:t>
      </w:r>
      <w:r w:rsidR="00142A9D" w:rsidRPr="00CF30EA">
        <w:rPr>
          <w:rFonts w:cs="Arial"/>
          <w:lang w:val="en-GB" w:eastAsia="en-GB"/>
        </w:rPr>
        <w:t>ditions may occur in predicted time series data.</w:t>
      </w:r>
      <w:r w:rsidR="005B0B34" w:rsidRPr="00CF30EA">
        <w:rPr>
          <w:rFonts w:cs="Arial"/>
          <w:lang w:val="en-GB" w:eastAsia="en-GB"/>
        </w:rPr>
        <w:t xml:space="preserve"> New dataset may distinguished by a unique datetime in the file name.</w:t>
      </w:r>
    </w:p>
    <w:p w14:paraId="522564F8" w14:textId="75B18106" w:rsidR="00F73846" w:rsidRPr="00CF30EA" w:rsidRDefault="00645B76" w:rsidP="00B918A9">
      <w:pPr>
        <w:spacing w:after="120" w:line="240" w:lineRule="auto"/>
        <w:rPr>
          <w:rFonts w:cs="Arial"/>
          <w:lang w:val="en-GB" w:eastAsia="en-GB"/>
        </w:rPr>
      </w:pPr>
      <w:r w:rsidRPr="00CF30EA">
        <w:rPr>
          <w:rFonts w:cs="Arial"/>
          <w:lang w:val="en-GB" w:eastAsia="en-GB"/>
        </w:rPr>
        <w:t>Table 8</w:t>
      </w:r>
      <w:r w:rsidR="00AB7B0C">
        <w:rPr>
          <w:rFonts w:cs="Arial"/>
          <w:lang w:val="en-GB" w:eastAsia="en-GB"/>
        </w:rPr>
        <w:t>-</w:t>
      </w:r>
      <w:r w:rsidRPr="00CF30EA">
        <w:rPr>
          <w:rFonts w:cs="Arial"/>
          <w:lang w:val="en-GB" w:eastAsia="en-GB"/>
        </w:rPr>
        <w:t>1 summarizes this information.</w:t>
      </w:r>
    </w:p>
    <w:p w14:paraId="29D2F1CC" w14:textId="104B94C4" w:rsidR="003712E7" w:rsidRPr="00AB7B0C" w:rsidRDefault="003712E7" w:rsidP="0084627A">
      <w:pPr>
        <w:pStyle w:val="Caption"/>
        <w:keepNext/>
      </w:pPr>
      <w:r w:rsidRPr="00AB7B0C">
        <w:t xml:space="preserve">Table </w:t>
      </w:r>
      <w:r>
        <w:fldChar w:fldCharType="begin"/>
      </w:r>
      <w:r>
        <w:instrText xml:space="preserve"> STYLEREF 1 \s </w:instrText>
      </w:r>
      <w:r>
        <w:fldChar w:fldCharType="separate"/>
      </w:r>
      <w:r w:rsidR="00D33763">
        <w:rPr>
          <w:noProof/>
        </w:rPr>
        <w:t>8</w:t>
      </w:r>
      <w:r>
        <w:rPr>
          <w:noProof/>
        </w:rPr>
        <w:fldChar w:fldCharType="end"/>
      </w:r>
      <w:r w:rsidR="00AB7B0C">
        <w:t>-</w:t>
      </w:r>
      <w:r>
        <w:fldChar w:fldCharType="begin"/>
      </w:r>
      <w:r>
        <w:instrText xml:space="preserve"> SEQ Table \* ARABIC \s 1 </w:instrText>
      </w:r>
      <w:r>
        <w:fldChar w:fldCharType="separate"/>
      </w:r>
      <w:r w:rsidR="00D33763">
        <w:rPr>
          <w:noProof/>
        </w:rPr>
        <w:t>1</w:t>
      </w:r>
      <w:r>
        <w:rPr>
          <w:noProof/>
        </w:rPr>
        <w:fldChar w:fldCharType="end"/>
      </w:r>
      <w:r w:rsidRPr="00AB7B0C">
        <w:t xml:space="preserve"> </w:t>
      </w:r>
      <w:r w:rsidR="00AB7B0C">
        <w:t>–</w:t>
      </w:r>
      <w:r w:rsidRPr="00AB7B0C">
        <w:t xml:space="preserve"> Typical update/revision intervals and related information for S-111 products produced by a single </w:t>
      </w:r>
      <w:r w:rsidR="00AB7B0C">
        <w:t>Producer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7"/>
        <w:gridCol w:w="1240"/>
        <w:gridCol w:w="2364"/>
        <w:gridCol w:w="2935"/>
      </w:tblGrid>
      <w:tr w:rsidR="00645B76" w:rsidRPr="00CF30EA" w14:paraId="72098C26" w14:textId="77777777" w:rsidTr="00AB7B0C">
        <w:trPr>
          <w:cantSplit/>
        </w:trPr>
        <w:tc>
          <w:tcPr>
            <w:tcW w:w="2477" w:type="dxa"/>
            <w:shd w:val="clear" w:color="auto" w:fill="D9D9D9" w:themeFill="background1" w:themeFillShade="D9"/>
          </w:tcPr>
          <w:p w14:paraId="4E94C02E" w14:textId="77777777" w:rsidR="00645B76" w:rsidRPr="00CF30EA" w:rsidRDefault="001E0C52" w:rsidP="00AB7B0C">
            <w:pPr>
              <w:spacing w:before="60" w:after="60" w:line="240" w:lineRule="auto"/>
              <w:jc w:val="left"/>
              <w:rPr>
                <w:rFonts w:cs="Arial"/>
                <w:b/>
                <w:sz w:val="18"/>
                <w:szCs w:val="18"/>
                <w:lang w:val="en-GB" w:eastAsia="en-GB"/>
              </w:rPr>
            </w:pPr>
            <w:r w:rsidRPr="00CF30EA">
              <w:rPr>
                <w:rFonts w:cs="Arial"/>
                <w:b/>
                <w:sz w:val="18"/>
                <w:szCs w:val="18"/>
                <w:lang w:val="en-GB" w:eastAsia="en-GB"/>
              </w:rPr>
              <w:t>Data Types</w:t>
            </w:r>
          </w:p>
        </w:tc>
        <w:tc>
          <w:tcPr>
            <w:tcW w:w="1240" w:type="dxa"/>
            <w:shd w:val="clear" w:color="auto" w:fill="D9D9D9" w:themeFill="background1" w:themeFillShade="D9"/>
          </w:tcPr>
          <w:p w14:paraId="3B9D7E7A" w14:textId="45016E57" w:rsidR="00645B76" w:rsidRPr="00CF30EA" w:rsidRDefault="00551764" w:rsidP="00AB7B0C">
            <w:pPr>
              <w:spacing w:before="60" w:after="60" w:line="240" w:lineRule="auto"/>
              <w:jc w:val="left"/>
              <w:rPr>
                <w:rFonts w:cs="Arial"/>
                <w:b/>
                <w:sz w:val="18"/>
                <w:szCs w:val="18"/>
                <w:lang w:val="en-GB" w:eastAsia="en-GB"/>
              </w:rPr>
            </w:pPr>
            <w:r w:rsidRPr="00CF30EA">
              <w:rPr>
                <w:rFonts w:cs="Arial"/>
                <w:b/>
                <w:sz w:val="18"/>
                <w:szCs w:val="18"/>
                <w:lang w:val="en-GB" w:eastAsia="en-GB"/>
              </w:rPr>
              <w:t xml:space="preserve">Update </w:t>
            </w:r>
            <w:r w:rsidR="001E0C52" w:rsidRPr="00CF30EA">
              <w:rPr>
                <w:rFonts w:cs="Arial"/>
                <w:b/>
                <w:sz w:val="18"/>
                <w:szCs w:val="18"/>
                <w:lang w:val="en-GB" w:eastAsia="en-GB"/>
              </w:rPr>
              <w:t>Interval</w:t>
            </w:r>
          </w:p>
        </w:tc>
        <w:tc>
          <w:tcPr>
            <w:tcW w:w="2364" w:type="dxa"/>
            <w:shd w:val="clear" w:color="auto" w:fill="D9D9D9" w:themeFill="background1" w:themeFillShade="D9"/>
          </w:tcPr>
          <w:p w14:paraId="2409D907" w14:textId="77777777" w:rsidR="00645B76" w:rsidRPr="00CF30EA" w:rsidRDefault="001E0C52" w:rsidP="00AB7B0C">
            <w:pPr>
              <w:spacing w:before="60" w:after="60" w:line="240" w:lineRule="auto"/>
              <w:jc w:val="left"/>
              <w:rPr>
                <w:rFonts w:cs="Arial"/>
                <w:b/>
                <w:sz w:val="18"/>
                <w:szCs w:val="18"/>
                <w:lang w:val="en-GB" w:eastAsia="en-GB"/>
              </w:rPr>
            </w:pPr>
            <w:r w:rsidRPr="00CF30EA">
              <w:rPr>
                <w:rFonts w:cs="Arial"/>
                <w:b/>
                <w:sz w:val="18"/>
                <w:szCs w:val="18"/>
                <w:lang w:val="en-GB" w:eastAsia="en-GB"/>
              </w:rPr>
              <w:t>Number Of Spatial Locations</w:t>
            </w:r>
          </w:p>
        </w:tc>
        <w:tc>
          <w:tcPr>
            <w:tcW w:w="2935" w:type="dxa"/>
            <w:shd w:val="clear" w:color="auto" w:fill="D9D9D9" w:themeFill="background1" w:themeFillShade="D9"/>
          </w:tcPr>
          <w:p w14:paraId="28D798B1" w14:textId="48F5F407" w:rsidR="00645B76" w:rsidRPr="00CF30EA" w:rsidRDefault="00551764" w:rsidP="00AB7B0C">
            <w:pPr>
              <w:spacing w:before="60" w:after="60" w:line="240" w:lineRule="auto"/>
              <w:jc w:val="left"/>
              <w:rPr>
                <w:rFonts w:cs="Arial"/>
                <w:b/>
                <w:sz w:val="18"/>
                <w:szCs w:val="18"/>
                <w:lang w:val="en-GB" w:eastAsia="en-GB"/>
              </w:rPr>
            </w:pPr>
            <w:r w:rsidRPr="00CF30EA">
              <w:rPr>
                <w:rFonts w:cs="Arial"/>
                <w:b/>
                <w:sz w:val="18"/>
                <w:szCs w:val="18"/>
                <w:lang w:val="en-GB" w:eastAsia="en-GB"/>
              </w:rPr>
              <w:t xml:space="preserve">Typical </w:t>
            </w:r>
            <w:r w:rsidR="001E0C52" w:rsidRPr="00CF30EA">
              <w:rPr>
                <w:rFonts w:cs="Arial"/>
                <w:b/>
                <w:sz w:val="18"/>
                <w:szCs w:val="18"/>
                <w:lang w:val="en-GB" w:eastAsia="en-GB"/>
              </w:rPr>
              <w:t>Number Of Time Values Per Location</w:t>
            </w:r>
            <w:r w:rsidRPr="00CF30EA">
              <w:rPr>
                <w:rFonts w:cs="Arial"/>
                <w:b/>
                <w:sz w:val="18"/>
                <w:szCs w:val="18"/>
                <w:lang w:val="en-GB" w:eastAsia="en-GB"/>
              </w:rPr>
              <w:t xml:space="preserve"> in a Dataset</w:t>
            </w:r>
          </w:p>
        </w:tc>
      </w:tr>
      <w:tr w:rsidR="00645B76" w:rsidRPr="00CF30EA" w14:paraId="78AA09FC" w14:textId="77777777" w:rsidTr="00AB7B0C">
        <w:trPr>
          <w:cantSplit/>
        </w:trPr>
        <w:tc>
          <w:tcPr>
            <w:tcW w:w="2477" w:type="dxa"/>
            <w:shd w:val="clear" w:color="auto" w:fill="auto"/>
          </w:tcPr>
          <w:p w14:paraId="3F8966C9" w14:textId="19EF7BE9" w:rsidR="00645B76" w:rsidRPr="00CF30EA" w:rsidRDefault="003712E7" w:rsidP="00AB7B0C">
            <w:pPr>
              <w:spacing w:before="60" w:after="60" w:line="240" w:lineRule="auto"/>
              <w:jc w:val="left"/>
              <w:rPr>
                <w:rFonts w:cs="Arial"/>
                <w:sz w:val="18"/>
                <w:szCs w:val="18"/>
                <w:lang w:val="en-GB" w:eastAsia="en-GB"/>
              </w:rPr>
            </w:pPr>
            <w:r w:rsidRPr="00CF30EA">
              <w:rPr>
                <w:rFonts w:cs="Arial"/>
                <w:sz w:val="18"/>
                <w:szCs w:val="18"/>
                <w:lang w:val="en-GB" w:eastAsia="en-GB"/>
              </w:rPr>
              <w:t xml:space="preserve">Astronomical </w:t>
            </w:r>
            <w:r w:rsidR="00645B76" w:rsidRPr="00CF30EA">
              <w:rPr>
                <w:rFonts w:cs="Arial"/>
                <w:sz w:val="18"/>
                <w:szCs w:val="18"/>
                <w:lang w:val="en-GB" w:eastAsia="en-GB"/>
              </w:rPr>
              <w:t>Predictions</w:t>
            </w:r>
          </w:p>
        </w:tc>
        <w:tc>
          <w:tcPr>
            <w:tcW w:w="1240" w:type="dxa"/>
            <w:shd w:val="clear" w:color="auto" w:fill="auto"/>
          </w:tcPr>
          <w:p w14:paraId="1538F3AE"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1 year</w:t>
            </w:r>
          </w:p>
        </w:tc>
        <w:tc>
          <w:tcPr>
            <w:tcW w:w="2364" w:type="dxa"/>
            <w:shd w:val="clear" w:color="auto" w:fill="auto"/>
          </w:tcPr>
          <w:p w14:paraId="44E918B3" w14:textId="1BC42280"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10 to 1,000</w:t>
            </w:r>
          </w:p>
        </w:tc>
        <w:tc>
          <w:tcPr>
            <w:tcW w:w="2935" w:type="dxa"/>
            <w:shd w:val="clear" w:color="auto" w:fill="auto"/>
          </w:tcPr>
          <w:p w14:paraId="3D657799"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8,760 (hourly data)</w:t>
            </w:r>
          </w:p>
        </w:tc>
      </w:tr>
      <w:tr w:rsidR="00645B76" w:rsidRPr="00CF30EA" w14:paraId="119438BF" w14:textId="77777777" w:rsidTr="00AB7B0C">
        <w:trPr>
          <w:cantSplit/>
        </w:trPr>
        <w:tc>
          <w:tcPr>
            <w:tcW w:w="2477" w:type="dxa"/>
            <w:shd w:val="clear" w:color="auto" w:fill="auto"/>
          </w:tcPr>
          <w:p w14:paraId="2E4E0DD9"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Model Forecasts</w:t>
            </w:r>
          </w:p>
        </w:tc>
        <w:tc>
          <w:tcPr>
            <w:tcW w:w="1240" w:type="dxa"/>
            <w:shd w:val="clear" w:color="auto" w:fill="auto"/>
          </w:tcPr>
          <w:p w14:paraId="0375F6B5"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6 hr</w:t>
            </w:r>
          </w:p>
        </w:tc>
        <w:tc>
          <w:tcPr>
            <w:tcW w:w="2364" w:type="dxa"/>
            <w:shd w:val="clear" w:color="auto" w:fill="auto"/>
          </w:tcPr>
          <w:p w14:paraId="5F862C0F"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100,000 to 1,000,000</w:t>
            </w:r>
          </w:p>
        </w:tc>
        <w:tc>
          <w:tcPr>
            <w:tcW w:w="2935" w:type="dxa"/>
            <w:shd w:val="clear" w:color="auto" w:fill="auto"/>
          </w:tcPr>
          <w:p w14:paraId="39551F08" w14:textId="4E6C3EF9"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 xml:space="preserve">1 to </w:t>
            </w:r>
            <w:r w:rsidR="00551764" w:rsidRPr="00CF30EA">
              <w:rPr>
                <w:rFonts w:cs="Arial"/>
                <w:sz w:val="18"/>
                <w:szCs w:val="18"/>
                <w:lang w:val="en-GB" w:eastAsia="en-GB"/>
              </w:rPr>
              <w:t>48</w:t>
            </w:r>
          </w:p>
        </w:tc>
      </w:tr>
      <w:tr w:rsidR="00645B76" w:rsidRPr="00CF30EA" w14:paraId="4AF6A455" w14:textId="77777777" w:rsidTr="00AB7B0C">
        <w:trPr>
          <w:cantSplit/>
        </w:trPr>
        <w:tc>
          <w:tcPr>
            <w:tcW w:w="2477" w:type="dxa"/>
            <w:shd w:val="clear" w:color="auto" w:fill="auto"/>
          </w:tcPr>
          <w:p w14:paraId="7E51ABC2"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Real-time Observations</w:t>
            </w:r>
          </w:p>
        </w:tc>
        <w:tc>
          <w:tcPr>
            <w:tcW w:w="1240" w:type="dxa"/>
            <w:shd w:val="clear" w:color="auto" w:fill="auto"/>
          </w:tcPr>
          <w:p w14:paraId="1E373068"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0.1 hr</w:t>
            </w:r>
          </w:p>
        </w:tc>
        <w:tc>
          <w:tcPr>
            <w:tcW w:w="2364" w:type="dxa"/>
            <w:shd w:val="clear" w:color="auto" w:fill="auto"/>
          </w:tcPr>
          <w:p w14:paraId="4648D43B"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1 to 10</w:t>
            </w:r>
          </w:p>
        </w:tc>
        <w:tc>
          <w:tcPr>
            <w:tcW w:w="2935" w:type="dxa"/>
            <w:shd w:val="clear" w:color="auto" w:fill="auto"/>
          </w:tcPr>
          <w:p w14:paraId="7302BC17"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1 to 240</w:t>
            </w:r>
          </w:p>
        </w:tc>
      </w:tr>
      <w:tr w:rsidR="006F0BEE" w:rsidRPr="00CF30EA" w14:paraId="56BEC181" w14:textId="77777777" w:rsidTr="00AB7B0C">
        <w:trPr>
          <w:cantSplit/>
        </w:trPr>
        <w:tc>
          <w:tcPr>
            <w:tcW w:w="2477" w:type="dxa"/>
            <w:shd w:val="clear" w:color="auto" w:fill="auto"/>
          </w:tcPr>
          <w:p w14:paraId="730B32F5" w14:textId="77777777" w:rsidR="006F0BEE" w:rsidRPr="00CF30EA" w:rsidRDefault="006F0BEE" w:rsidP="00AB7B0C">
            <w:pPr>
              <w:spacing w:before="60" w:after="60" w:line="240" w:lineRule="auto"/>
              <w:jc w:val="left"/>
              <w:rPr>
                <w:rFonts w:cs="Arial"/>
                <w:sz w:val="18"/>
                <w:szCs w:val="18"/>
                <w:lang w:val="en-GB" w:eastAsia="en-GB"/>
              </w:rPr>
            </w:pPr>
            <w:r w:rsidRPr="00CF30EA">
              <w:rPr>
                <w:rFonts w:cs="Arial"/>
                <w:sz w:val="18"/>
                <w:szCs w:val="18"/>
                <w:lang w:val="en-GB" w:eastAsia="en-GB"/>
              </w:rPr>
              <w:t xml:space="preserve">HF Radar </w:t>
            </w:r>
            <w:r w:rsidR="00CA50E1" w:rsidRPr="00CF30EA">
              <w:rPr>
                <w:rFonts w:cs="Arial"/>
                <w:sz w:val="18"/>
                <w:szCs w:val="18"/>
                <w:lang w:val="en-GB" w:eastAsia="en-GB"/>
              </w:rPr>
              <w:t>O</w:t>
            </w:r>
            <w:r w:rsidRPr="00CF30EA">
              <w:rPr>
                <w:rFonts w:cs="Arial"/>
                <w:sz w:val="18"/>
                <w:szCs w:val="18"/>
                <w:lang w:val="en-GB" w:eastAsia="en-GB"/>
              </w:rPr>
              <w:t>bservations</w:t>
            </w:r>
          </w:p>
        </w:tc>
        <w:tc>
          <w:tcPr>
            <w:tcW w:w="1240" w:type="dxa"/>
            <w:shd w:val="clear" w:color="auto" w:fill="auto"/>
          </w:tcPr>
          <w:p w14:paraId="0FAED84B" w14:textId="77777777" w:rsidR="006F0BEE" w:rsidRPr="00CF30EA" w:rsidRDefault="006F0BEE" w:rsidP="00AB7B0C">
            <w:pPr>
              <w:spacing w:before="60" w:after="60" w:line="240" w:lineRule="auto"/>
              <w:jc w:val="left"/>
              <w:rPr>
                <w:rFonts w:cs="Arial"/>
                <w:sz w:val="18"/>
                <w:szCs w:val="18"/>
                <w:lang w:val="en-GB" w:eastAsia="en-GB"/>
              </w:rPr>
            </w:pPr>
            <w:r w:rsidRPr="00CF30EA">
              <w:rPr>
                <w:rFonts w:cs="Arial"/>
                <w:sz w:val="18"/>
                <w:szCs w:val="18"/>
                <w:lang w:val="en-GB" w:eastAsia="en-GB"/>
              </w:rPr>
              <w:t>0.1 hr</w:t>
            </w:r>
          </w:p>
        </w:tc>
        <w:tc>
          <w:tcPr>
            <w:tcW w:w="2364" w:type="dxa"/>
            <w:shd w:val="clear" w:color="auto" w:fill="auto"/>
          </w:tcPr>
          <w:p w14:paraId="41AC6F51" w14:textId="77777777" w:rsidR="006F0BEE" w:rsidRPr="00CF30EA" w:rsidRDefault="006F0BEE" w:rsidP="00AB7B0C">
            <w:pPr>
              <w:spacing w:before="60" w:after="60" w:line="240" w:lineRule="auto"/>
              <w:jc w:val="left"/>
              <w:rPr>
                <w:rFonts w:cs="Arial"/>
                <w:sz w:val="18"/>
                <w:szCs w:val="18"/>
                <w:lang w:val="en-GB" w:eastAsia="en-GB"/>
              </w:rPr>
            </w:pPr>
            <w:r w:rsidRPr="00CF30EA">
              <w:rPr>
                <w:rFonts w:cs="Arial"/>
                <w:sz w:val="18"/>
                <w:szCs w:val="18"/>
                <w:lang w:val="en-GB" w:eastAsia="en-GB"/>
              </w:rPr>
              <w:t>10,000 to 100,000</w:t>
            </w:r>
          </w:p>
        </w:tc>
        <w:tc>
          <w:tcPr>
            <w:tcW w:w="2935" w:type="dxa"/>
            <w:shd w:val="clear" w:color="auto" w:fill="auto"/>
          </w:tcPr>
          <w:p w14:paraId="0F374780" w14:textId="1880536F" w:rsidR="006F0BEE" w:rsidRPr="00CF30EA" w:rsidRDefault="00414D01" w:rsidP="00AB7B0C">
            <w:pPr>
              <w:spacing w:before="60" w:after="60" w:line="240" w:lineRule="auto"/>
              <w:jc w:val="left"/>
              <w:rPr>
                <w:rFonts w:cs="Arial"/>
                <w:sz w:val="18"/>
                <w:szCs w:val="18"/>
                <w:lang w:val="en-GB" w:eastAsia="en-GB"/>
              </w:rPr>
            </w:pPr>
            <w:r w:rsidRPr="00CF30EA">
              <w:rPr>
                <w:rFonts w:cs="Arial"/>
                <w:sz w:val="18"/>
                <w:szCs w:val="18"/>
                <w:lang w:val="en-GB" w:eastAsia="en-GB"/>
              </w:rPr>
              <w:t xml:space="preserve">1 </w:t>
            </w:r>
            <w:r w:rsidR="006F0BEE" w:rsidRPr="00CF30EA">
              <w:rPr>
                <w:rFonts w:cs="Arial"/>
                <w:sz w:val="18"/>
                <w:szCs w:val="18"/>
                <w:lang w:val="en-GB" w:eastAsia="en-GB"/>
              </w:rPr>
              <w:t>to 24</w:t>
            </w:r>
          </w:p>
        </w:tc>
      </w:tr>
    </w:tbl>
    <w:p w14:paraId="6F12610E" w14:textId="77777777" w:rsidR="00645B76" w:rsidRPr="00CF30EA" w:rsidRDefault="00645B76" w:rsidP="00AB7B0C">
      <w:pPr>
        <w:spacing w:after="0" w:line="240" w:lineRule="auto"/>
        <w:rPr>
          <w:rFonts w:cs="Arial"/>
          <w:lang w:val="en-GB" w:eastAsia="en-GB"/>
        </w:rPr>
      </w:pPr>
    </w:p>
    <w:p w14:paraId="2F224535" w14:textId="7B37668A" w:rsidR="002947E6" w:rsidRPr="00CF30EA" w:rsidRDefault="002947E6" w:rsidP="00AB7B0C">
      <w:pPr>
        <w:spacing w:after="120" w:line="240" w:lineRule="auto"/>
        <w:rPr>
          <w:rFonts w:cs="Arial"/>
          <w:lang w:val="en-GB" w:eastAsia="en-GB"/>
        </w:rPr>
      </w:pPr>
      <w:bookmarkStart w:id="657" w:name="_Hlk112873240"/>
      <w:r w:rsidRPr="00CF30EA">
        <w:rPr>
          <w:rFonts w:cs="Arial"/>
          <w:lang w:val="en-GB" w:eastAsia="en-GB"/>
        </w:rPr>
        <w:t xml:space="preserve">NOTE: </w:t>
      </w:r>
      <w:r w:rsidR="00EF5D62" w:rsidRPr="00CF30EA">
        <w:rPr>
          <w:rFonts w:cs="Arial"/>
          <w:lang w:val="en-GB" w:eastAsia="en-GB"/>
        </w:rPr>
        <w:t>Population of the resource maintenance information in metadata will indicate to the ECDIS when new data can be expected to be available.</w:t>
      </w:r>
    </w:p>
    <w:bookmarkEnd w:id="657"/>
    <w:p w14:paraId="4E017FC6" w14:textId="31A140C4" w:rsidR="00645B76" w:rsidRPr="00CF30EA" w:rsidRDefault="005315BD" w:rsidP="00AB7B0C">
      <w:pPr>
        <w:spacing w:after="120"/>
        <w:rPr>
          <w:lang w:val="en-GB"/>
        </w:rPr>
      </w:pPr>
      <w:r w:rsidRPr="00CF30EA">
        <w:rPr>
          <w:b/>
          <w:bCs/>
          <w:lang w:val="en-GB"/>
        </w:rPr>
        <w:t xml:space="preserve">Data </w:t>
      </w:r>
      <w:r w:rsidR="00625C84" w:rsidRPr="00CF30EA">
        <w:rPr>
          <w:b/>
          <w:bCs/>
          <w:lang w:val="en-GB"/>
        </w:rPr>
        <w:t>S</w:t>
      </w:r>
      <w:r w:rsidRPr="00CF30EA">
        <w:rPr>
          <w:b/>
          <w:bCs/>
          <w:lang w:val="en-GB"/>
        </w:rPr>
        <w:t>ource</w:t>
      </w:r>
      <w:r w:rsidR="00625C84" w:rsidRPr="00AB7B0C">
        <w:rPr>
          <w:b/>
          <w:lang w:val="en-GB"/>
        </w:rPr>
        <w:t>:</w:t>
      </w:r>
      <w:r w:rsidR="00625C84" w:rsidRPr="00CF30EA">
        <w:rPr>
          <w:lang w:val="en-GB"/>
        </w:rPr>
        <w:t xml:space="preserve"> </w:t>
      </w:r>
      <w:r w:rsidR="00645B76" w:rsidRPr="00CF30EA">
        <w:rPr>
          <w:rFonts w:cs="Arial"/>
          <w:lang w:val="en-GB" w:eastAsia="en-GB"/>
        </w:rPr>
        <w:t xml:space="preserve">Data is produced by the </w:t>
      </w:r>
      <w:r w:rsidR="00AB7B0C" w:rsidRPr="003A655F">
        <w:rPr>
          <w:lang w:val="en-GB"/>
        </w:rPr>
        <w:t>Producing Authority</w:t>
      </w:r>
      <w:r w:rsidR="00645B76" w:rsidRPr="00CF30EA">
        <w:rPr>
          <w:rFonts w:cs="Arial"/>
          <w:lang w:val="en-GB" w:eastAsia="en-GB"/>
        </w:rPr>
        <w:t xml:space="preserve"> by collecting observational values, predicting astronomical tides, or running analysis</w:t>
      </w:r>
      <w:r w:rsidR="001E004D" w:rsidRPr="00CF30EA">
        <w:rPr>
          <w:rFonts w:cs="Arial"/>
          <w:lang w:val="en-GB" w:eastAsia="en-GB"/>
        </w:rPr>
        <w:t xml:space="preserve"> or hindcast</w:t>
      </w:r>
      <w:r w:rsidR="00645B76" w:rsidRPr="00CF30EA">
        <w:rPr>
          <w:rFonts w:cs="Arial"/>
          <w:lang w:val="en-GB" w:eastAsia="en-GB"/>
        </w:rPr>
        <w:t>/forecast models. These data are typically quality-controlled and reformatted to conform to file size limitations and the S-111 standard encoding.</w:t>
      </w:r>
    </w:p>
    <w:p w14:paraId="335D7037" w14:textId="5CD25965" w:rsidR="00BD7DC4" w:rsidRPr="00CF30EA" w:rsidRDefault="005315BD" w:rsidP="00AB7B0C">
      <w:pPr>
        <w:spacing w:after="120"/>
        <w:rPr>
          <w:rFonts w:cs="Arial"/>
          <w:lang w:val="en-GB" w:eastAsia="en-GB"/>
        </w:rPr>
      </w:pPr>
      <w:r w:rsidRPr="00CF30EA">
        <w:rPr>
          <w:b/>
          <w:bCs/>
          <w:lang w:val="en-GB"/>
        </w:rPr>
        <w:t xml:space="preserve">Production </w:t>
      </w:r>
      <w:r w:rsidR="00625C84" w:rsidRPr="00CF30EA">
        <w:rPr>
          <w:b/>
          <w:bCs/>
          <w:lang w:val="en-GB"/>
        </w:rPr>
        <w:t>P</w:t>
      </w:r>
      <w:r w:rsidRPr="00CF30EA">
        <w:rPr>
          <w:b/>
          <w:bCs/>
          <w:lang w:val="en-GB"/>
        </w:rPr>
        <w:t>rocess</w:t>
      </w:r>
      <w:r w:rsidR="00483BD7" w:rsidRPr="00483BD7">
        <w:rPr>
          <w:b/>
          <w:lang w:val="en-GB"/>
        </w:rPr>
        <w:t>:</w:t>
      </w:r>
      <w:r w:rsidR="00625C84" w:rsidRPr="00CF30EA">
        <w:rPr>
          <w:lang w:val="en-GB"/>
        </w:rPr>
        <w:t xml:space="preserve"> </w:t>
      </w:r>
      <w:r w:rsidR="00645B76" w:rsidRPr="00CF30EA">
        <w:rPr>
          <w:rFonts w:cs="Arial"/>
          <w:lang w:val="en-GB" w:eastAsia="en-GB"/>
        </w:rPr>
        <w:t xml:space="preserve">S-111 data sets, including the metadata and the coverages for current speed and direction, are updated by replacement of the entire data product. </w:t>
      </w:r>
      <w:r w:rsidR="00483BD7">
        <w:rPr>
          <w:rFonts w:cs="Arial"/>
          <w:lang w:val="en-GB" w:eastAsia="en-GB"/>
        </w:rPr>
        <w:t>Producer</w:t>
      </w:r>
      <w:r w:rsidR="00645B76" w:rsidRPr="00CF30EA">
        <w:rPr>
          <w:rFonts w:cs="Arial"/>
          <w:lang w:val="en-GB" w:eastAsia="en-GB"/>
        </w:rPr>
        <w:t>s routinely collect observational data and maintain an analysis and/or forecast capability. When new data become</w:t>
      </w:r>
      <w:r w:rsidR="00483BD7">
        <w:rPr>
          <w:rFonts w:cs="Arial"/>
          <w:lang w:val="en-GB" w:eastAsia="en-GB"/>
        </w:rPr>
        <w:t>s</w:t>
      </w:r>
      <w:r w:rsidR="00645B76" w:rsidRPr="00CF30EA">
        <w:rPr>
          <w:rFonts w:cs="Arial"/>
          <w:lang w:val="en-GB" w:eastAsia="en-GB"/>
        </w:rPr>
        <w:t xml:space="preserve"> available (often several times per day), the data is reformatted and made available for dissemination.</w:t>
      </w:r>
    </w:p>
    <w:p w14:paraId="2F0EFB1A" w14:textId="6F5BB4CD" w:rsidR="00CC6929" w:rsidRPr="00CF30EA" w:rsidRDefault="00CC6929" w:rsidP="009D195E">
      <w:pPr>
        <w:pStyle w:val="Heading3"/>
        <w:tabs>
          <w:tab w:val="clear" w:pos="660"/>
          <w:tab w:val="clear" w:pos="880"/>
          <w:tab w:val="left" w:pos="851"/>
        </w:tabs>
        <w:spacing w:before="120" w:after="120" w:line="240" w:lineRule="auto"/>
        <w:ind w:left="851" w:hanging="851"/>
        <w:rPr>
          <w:lang w:eastAsia="en-GB"/>
        </w:rPr>
      </w:pPr>
      <w:bookmarkStart w:id="658" w:name="_Toc172126769"/>
      <w:r w:rsidRPr="00CF30EA">
        <w:rPr>
          <w:lang w:eastAsia="en-GB"/>
        </w:rPr>
        <w:t>Update of tidal atlases and harmonic constants (informative)</w:t>
      </w:r>
      <w:bookmarkEnd w:id="658"/>
    </w:p>
    <w:p w14:paraId="35A57B21" w14:textId="77777777" w:rsidR="00CC6929" w:rsidRPr="00CF30EA" w:rsidRDefault="00CC6929" w:rsidP="009D195E">
      <w:pPr>
        <w:spacing w:after="120" w:line="240" w:lineRule="auto"/>
        <w:rPr>
          <w:rFonts w:cs="Arial"/>
          <w:lang w:val="en-GB" w:eastAsia="en-GB"/>
        </w:rPr>
      </w:pPr>
      <w:r w:rsidRPr="00CF30EA">
        <w:rPr>
          <w:rFonts w:cs="Arial"/>
          <w:lang w:val="en-GB" w:eastAsia="en-GB"/>
        </w:rPr>
        <w:t>Tidal atlas or harmonic constant data are updated much less often, typically on an annual basis.</w:t>
      </w:r>
    </w:p>
    <w:p w14:paraId="3D77A1B3" w14:textId="77777777" w:rsidR="008A22B7" w:rsidRPr="00CF30EA" w:rsidRDefault="00CC6929" w:rsidP="009D195E">
      <w:pPr>
        <w:spacing w:after="120" w:line="240" w:lineRule="auto"/>
        <w:rPr>
          <w:rFonts w:cs="Arial"/>
          <w:lang w:val="en-GB" w:eastAsia="en-GB"/>
        </w:rPr>
      </w:pPr>
      <w:r w:rsidRPr="00CF30EA">
        <w:rPr>
          <w:rFonts w:cs="Arial"/>
          <w:lang w:val="en-GB" w:eastAsia="en-GB"/>
        </w:rPr>
        <w:lastRenderedPageBreak/>
        <w:t>Harmonic constants change their values if the environment changes (typically the bathymetry). Since this rarely happens an update of the harmonic constants has to be made only in rare occasions. If a long time series of level data is available, a statistical analysis of the harmonic constants can be made in order to use their standard deviations to decide if an update is really necessary, for example if their differences exceed three times the standard deviations.</w:t>
      </w:r>
    </w:p>
    <w:p w14:paraId="031AFB48" w14:textId="1B10B8BD" w:rsidR="00CC6929" w:rsidRPr="00CF30EA" w:rsidRDefault="00CC6929" w:rsidP="009D195E">
      <w:pPr>
        <w:spacing w:after="120" w:line="240" w:lineRule="auto"/>
        <w:rPr>
          <w:rFonts w:cs="Arial"/>
          <w:lang w:val="en-GB" w:eastAsia="en-GB"/>
        </w:rPr>
      </w:pPr>
      <w:r w:rsidRPr="00CF30EA">
        <w:rPr>
          <w:rFonts w:cs="Arial"/>
          <w:lang w:val="en-GB" w:eastAsia="en-GB"/>
        </w:rPr>
        <w:t>Tidal atlas or harmonic constant data should be updated only if the values of the harmonic constants differ from previous ones by a given amount (</w:t>
      </w:r>
      <w:r w:rsidR="009D195E">
        <w:rPr>
          <w:rFonts w:cs="Arial"/>
          <w:lang w:val="en-GB" w:eastAsia="en-GB"/>
        </w:rPr>
        <w:t>for example</w:t>
      </w:r>
      <w:r w:rsidRPr="00CF30EA">
        <w:rPr>
          <w:rFonts w:cs="Arial"/>
          <w:lang w:val="en-GB" w:eastAsia="en-GB"/>
        </w:rPr>
        <w:t xml:space="preserve"> three times their standard deviations).</w:t>
      </w:r>
    </w:p>
    <w:p w14:paraId="37A55540" w14:textId="740E85C2" w:rsidR="008A22B7" w:rsidRDefault="008A22B7" w:rsidP="009D195E">
      <w:pPr>
        <w:spacing w:after="120" w:line="240" w:lineRule="auto"/>
        <w:rPr>
          <w:rFonts w:cs="Arial"/>
          <w:lang w:val="en-GB" w:eastAsia="en-GB"/>
        </w:rPr>
      </w:pPr>
      <w:r w:rsidRPr="00CF30EA">
        <w:rPr>
          <w:rFonts w:cs="Arial"/>
          <w:lang w:val="en-GB" w:eastAsia="en-GB"/>
        </w:rPr>
        <w:t xml:space="preserve">Since this </w:t>
      </w:r>
      <w:r w:rsidR="009D195E">
        <w:rPr>
          <w:rFonts w:cs="Arial"/>
          <w:lang w:val="en-GB" w:eastAsia="en-GB"/>
        </w:rPr>
        <w:t>E</w:t>
      </w:r>
      <w:r w:rsidRPr="00CF30EA">
        <w:rPr>
          <w:rFonts w:cs="Arial"/>
          <w:lang w:val="en-GB" w:eastAsia="en-GB"/>
        </w:rPr>
        <w:t>dition of S-111 does not include harmonic constants in datasets, updates to harmonic constants will affect S-111 datasets only as and when the updated harmonic constants are used in generating S-111 datasets.</w:t>
      </w:r>
      <w:r w:rsidR="002C52F6" w:rsidRPr="00CF30EA">
        <w:rPr>
          <w:rFonts w:cs="Arial"/>
          <w:lang w:val="en-GB" w:eastAsia="en-GB"/>
        </w:rPr>
        <w:t xml:space="preserve"> Producers may use the </w:t>
      </w:r>
      <w:r w:rsidR="002C52F6" w:rsidRPr="00CF30EA">
        <w:rPr>
          <w:rFonts w:cs="Arial"/>
          <w:i/>
          <w:iCs/>
          <w:lang w:val="en-GB" w:eastAsia="en-GB"/>
        </w:rPr>
        <w:t>comment</w:t>
      </w:r>
      <w:r w:rsidR="002C52F6" w:rsidRPr="00CF30EA">
        <w:rPr>
          <w:rFonts w:cs="Arial"/>
          <w:lang w:val="en-GB" w:eastAsia="en-GB"/>
        </w:rPr>
        <w:t xml:space="preserve"> attribute of dataset discovery blocks in the exchange catalogue to indicate which version of harmonic constants was used for the dataset.</w:t>
      </w:r>
    </w:p>
    <w:p w14:paraId="6C2E5464" w14:textId="77777777" w:rsidR="009D195E" w:rsidRPr="00CF30EA" w:rsidRDefault="009D195E" w:rsidP="009D195E">
      <w:pPr>
        <w:spacing w:after="120" w:line="240" w:lineRule="auto"/>
        <w:rPr>
          <w:rFonts w:cs="Arial"/>
          <w:lang w:val="en-GB" w:eastAsia="en-GB"/>
        </w:rPr>
      </w:pPr>
    </w:p>
    <w:p w14:paraId="4BD35811" w14:textId="7AFA7990" w:rsidR="005A2B4A" w:rsidRPr="00CF30EA" w:rsidRDefault="005A2B4A" w:rsidP="009D195E">
      <w:pPr>
        <w:pStyle w:val="Heading2"/>
        <w:tabs>
          <w:tab w:val="clear" w:pos="540"/>
          <w:tab w:val="clear" w:pos="700"/>
          <w:tab w:val="left" w:pos="709"/>
        </w:tabs>
        <w:spacing w:before="120" w:after="200" w:line="240" w:lineRule="auto"/>
        <w:ind w:left="709" w:hanging="709"/>
        <w:rPr>
          <w:lang w:val="en-GB"/>
        </w:rPr>
      </w:pPr>
      <w:bookmarkStart w:id="659" w:name="_Ref104320247"/>
      <w:bookmarkStart w:id="660" w:name="_Toc112167299"/>
      <w:bookmarkStart w:id="661" w:name="_Toc172126770"/>
      <w:r w:rsidRPr="00CF30EA">
        <w:rPr>
          <w:lang w:val="en-GB"/>
        </w:rPr>
        <w:t xml:space="preserve">Metadata </w:t>
      </w:r>
      <w:r w:rsidR="00B50C5C">
        <w:rPr>
          <w:lang w:val="en-GB"/>
        </w:rPr>
        <w:t>r</w:t>
      </w:r>
      <w:r w:rsidRPr="00CF30EA">
        <w:rPr>
          <w:lang w:val="en-GB"/>
        </w:rPr>
        <w:t xml:space="preserve">elated to </w:t>
      </w:r>
      <w:r w:rsidR="00B50C5C">
        <w:rPr>
          <w:lang w:val="en-GB"/>
        </w:rPr>
        <w:t>d</w:t>
      </w:r>
      <w:r w:rsidRPr="00CF30EA">
        <w:rPr>
          <w:lang w:val="en-GB"/>
        </w:rPr>
        <w:t xml:space="preserve">ataset </w:t>
      </w:r>
      <w:r w:rsidR="00B50C5C">
        <w:rPr>
          <w:lang w:val="en-GB"/>
        </w:rPr>
        <w:t>m</w:t>
      </w:r>
      <w:r w:rsidRPr="00CF30EA">
        <w:rPr>
          <w:lang w:val="en-GB"/>
        </w:rPr>
        <w:t>aintenance</w:t>
      </w:r>
      <w:bookmarkEnd w:id="659"/>
      <w:bookmarkEnd w:id="660"/>
      <w:bookmarkEnd w:id="661"/>
    </w:p>
    <w:p w14:paraId="05E66270" w14:textId="322D2356" w:rsidR="005A2B4A" w:rsidRPr="00CF30EA" w:rsidRDefault="005A2B4A" w:rsidP="00B50C5C">
      <w:pPr>
        <w:pStyle w:val="Heading3"/>
        <w:tabs>
          <w:tab w:val="clear" w:pos="660"/>
          <w:tab w:val="clear" w:pos="880"/>
          <w:tab w:val="left" w:pos="851"/>
        </w:tabs>
        <w:spacing w:before="120" w:after="120" w:line="240" w:lineRule="auto"/>
        <w:ind w:left="851" w:hanging="851"/>
      </w:pPr>
      <w:bookmarkStart w:id="662" w:name="_Toc158948390"/>
      <w:bookmarkStart w:id="663" w:name="_Toc168487195"/>
      <w:bookmarkStart w:id="664" w:name="_Toc168657963"/>
      <w:bookmarkStart w:id="665" w:name="_Toc112167300"/>
      <w:bookmarkStart w:id="666" w:name="_Toc172126771"/>
      <w:bookmarkEnd w:id="662"/>
      <w:bookmarkEnd w:id="663"/>
      <w:bookmarkEnd w:id="664"/>
      <w:r w:rsidRPr="00CF30EA">
        <w:t>Elements used in S-</w:t>
      </w:r>
      <w:bookmarkEnd w:id="665"/>
      <w:r w:rsidRPr="00CF30EA">
        <w:t>111</w:t>
      </w:r>
      <w:bookmarkEnd w:id="666"/>
    </w:p>
    <w:p w14:paraId="725B297E" w14:textId="7F8C2737" w:rsidR="005A2B4A" w:rsidRPr="00CF30EA" w:rsidRDefault="005A2B4A" w:rsidP="00B50C5C">
      <w:pPr>
        <w:spacing w:after="60" w:line="240" w:lineRule="auto"/>
        <w:rPr>
          <w:lang w:val="en-GB"/>
        </w:rPr>
      </w:pPr>
      <w:r w:rsidRPr="00CF30EA">
        <w:rPr>
          <w:lang w:val="en-GB"/>
        </w:rPr>
        <w:t>S-100 Edition 5.</w:t>
      </w:r>
      <w:r w:rsidR="00F125A5">
        <w:rPr>
          <w:lang w:val="en-GB"/>
        </w:rPr>
        <w:t>2</w:t>
      </w:r>
      <w:r w:rsidRPr="00CF30EA">
        <w:rPr>
          <w:lang w:val="en-GB"/>
        </w:rPr>
        <w:t>.0 metadata related to maintenance that may be used in S-111 metadata consists of metadata elements specifying:</w:t>
      </w:r>
    </w:p>
    <w:p w14:paraId="2E53B991" w14:textId="043B4DD7" w:rsidR="005A2B4A" w:rsidRPr="00CF30EA" w:rsidRDefault="00B50C5C" w:rsidP="00B50C5C">
      <w:pPr>
        <w:pStyle w:val="ListParagraph"/>
        <w:numPr>
          <w:ilvl w:val="0"/>
          <w:numId w:val="45"/>
        </w:numPr>
        <w:spacing w:after="60" w:line="240" w:lineRule="auto"/>
        <w:ind w:left="567" w:hanging="283"/>
        <w:rPr>
          <w:lang w:val="en-GB"/>
        </w:rPr>
      </w:pPr>
      <w:r>
        <w:rPr>
          <w:lang w:val="en-GB"/>
        </w:rPr>
        <w:t>T</w:t>
      </w:r>
      <w:r w:rsidR="005A2B4A" w:rsidRPr="00CF30EA">
        <w:rPr>
          <w:lang w:val="en-GB"/>
        </w:rPr>
        <w:t>he purpose (of issuing the dataset);</w:t>
      </w:r>
    </w:p>
    <w:p w14:paraId="5D02ADA4" w14:textId="01BFF17B" w:rsidR="005A2B4A" w:rsidRPr="00CF30EA" w:rsidRDefault="00B50C5C" w:rsidP="00B50C5C">
      <w:pPr>
        <w:pStyle w:val="ListParagraph"/>
        <w:numPr>
          <w:ilvl w:val="0"/>
          <w:numId w:val="45"/>
        </w:numPr>
        <w:spacing w:after="60" w:line="240" w:lineRule="auto"/>
        <w:ind w:left="567" w:hanging="283"/>
        <w:rPr>
          <w:lang w:val="en-GB"/>
        </w:rPr>
      </w:pPr>
      <w:r>
        <w:rPr>
          <w:lang w:val="en-GB"/>
        </w:rPr>
        <w:t>T</w:t>
      </w:r>
      <w:r w:rsidR="005A2B4A" w:rsidRPr="00CF30EA">
        <w:rPr>
          <w:lang w:val="en-GB"/>
        </w:rPr>
        <w:t xml:space="preserve">he </w:t>
      </w:r>
      <w:r>
        <w:rPr>
          <w:lang w:val="en-GB"/>
        </w:rPr>
        <w:t>E</w:t>
      </w:r>
      <w:r w:rsidR="005A2B4A" w:rsidRPr="00CF30EA">
        <w:rPr>
          <w:lang w:val="en-GB"/>
        </w:rPr>
        <w:t>dition number of the dataset;</w:t>
      </w:r>
    </w:p>
    <w:p w14:paraId="4ACC4EBC" w14:textId="79DB74E0" w:rsidR="005A2B4A" w:rsidRPr="00CF30EA" w:rsidRDefault="00B50C5C" w:rsidP="00B50C5C">
      <w:pPr>
        <w:pStyle w:val="ListParagraph"/>
        <w:numPr>
          <w:ilvl w:val="0"/>
          <w:numId w:val="45"/>
        </w:numPr>
        <w:spacing w:after="60" w:line="240" w:lineRule="auto"/>
        <w:ind w:left="567" w:hanging="283"/>
        <w:rPr>
          <w:lang w:val="en-GB"/>
        </w:rPr>
      </w:pPr>
      <w:r>
        <w:rPr>
          <w:lang w:val="en-GB"/>
        </w:rPr>
        <w:t>W</w:t>
      </w:r>
      <w:r w:rsidR="005A2B4A" w:rsidRPr="00CF30EA">
        <w:rPr>
          <w:lang w:val="en-GB"/>
        </w:rPr>
        <w:t>hen its successor will be available;</w:t>
      </w:r>
    </w:p>
    <w:p w14:paraId="1AF55A31" w14:textId="1F134825" w:rsidR="005A2B4A" w:rsidRPr="00CF30EA" w:rsidRDefault="00B50C5C" w:rsidP="00B50C5C">
      <w:pPr>
        <w:pStyle w:val="ListParagraph"/>
        <w:numPr>
          <w:ilvl w:val="0"/>
          <w:numId w:val="45"/>
        </w:numPr>
        <w:spacing w:after="60" w:line="240" w:lineRule="auto"/>
        <w:ind w:left="567" w:hanging="283"/>
        <w:rPr>
          <w:lang w:val="en-GB"/>
        </w:rPr>
      </w:pPr>
      <w:r>
        <w:rPr>
          <w:lang w:val="en-GB"/>
        </w:rPr>
        <w:t>T</w:t>
      </w:r>
      <w:r w:rsidR="005A2B4A" w:rsidRPr="00CF30EA">
        <w:rPr>
          <w:lang w:val="en-GB"/>
        </w:rPr>
        <w:t>he issue date and time of the dataset; and</w:t>
      </w:r>
    </w:p>
    <w:p w14:paraId="5191BFC0" w14:textId="0022191E" w:rsidR="005A2B4A" w:rsidRPr="00CF30EA" w:rsidRDefault="00B50C5C" w:rsidP="00B50C5C">
      <w:pPr>
        <w:pStyle w:val="ListParagraph"/>
        <w:numPr>
          <w:ilvl w:val="0"/>
          <w:numId w:val="45"/>
        </w:numPr>
        <w:spacing w:line="240" w:lineRule="auto"/>
        <w:ind w:left="567" w:hanging="283"/>
        <w:rPr>
          <w:lang w:val="en-GB"/>
        </w:rPr>
      </w:pPr>
      <w:r>
        <w:rPr>
          <w:lang w:val="en-GB"/>
        </w:rPr>
        <w:t>T</w:t>
      </w:r>
      <w:r w:rsidR="005A2B4A" w:rsidRPr="00CF30EA">
        <w:rPr>
          <w:lang w:val="en-GB"/>
        </w:rPr>
        <w:t>he date of the metadata record for the dataset.</w:t>
      </w:r>
    </w:p>
    <w:p w14:paraId="5F75FA32" w14:textId="4DF183ED" w:rsidR="005A2B4A" w:rsidRPr="00CF30EA" w:rsidRDefault="005A2B4A" w:rsidP="00B50C5C">
      <w:pPr>
        <w:spacing w:after="120" w:line="240" w:lineRule="auto"/>
        <w:rPr>
          <w:lang w:val="en-GB"/>
        </w:rPr>
      </w:pPr>
      <w:r w:rsidRPr="00CF30EA">
        <w:rPr>
          <w:lang w:val="en-GB"/>
        </w:rPr>
        <w:t>Some types of S-111 datasets use only some of these elements. Clause</w:t>
      </w:r>
      <w:r w:rsidR="00E44D49" w:rsidRPr="00CF30EA">
        <w:rPr>
          <w:lang w:val="en-GB"/>
        </w:rPr>
        <w:t>s</w:t>
      </w:r>
      <w:r w:rsidRPr="00CF30EA">
        <w:rPr>
          <w:lang w:val="en-GB"/>
        </w:rPr>
        <w:t xml:space="preserve"> </w:t>
      </w:r>
      <w:r w:rsidR="00E44D49" w:rsidRPr="00CF30EA">
        <w:rPr>
          <w:lang w:val="en-GB"/>
        </w:rPr>
        <w:fldChar w:fldCharType="begin"/>
      </w:r>
      <w:r w:rsidR="00E44D49" w:rsidRPr="00CF30EA">
        <w:rPr>
          <w:lang w:val="en-GB"/>
        </w:rPr>
        <w:instrText xml:space="preserve"> REF _Ref131417620 \r \h </w:instrText>
      </w:r>
      <w:r w:rsidR="00E44D49" w:rsidRPr="00CF30EA">
        <w:rPr>
          <w:lang w:val="en-GB"/>
        </w:rPr>
      </w:r>
      <w:r w:rsidR="00E44D49" w:rsidRPr="00CF30EA">
        <w:rPr>
          <w:lang w:val="en-GB"/>
        </w:rPr>
        <w:fldChar w:fldCharType="separate"/>
      </w:r>
      <w:r w:rsidR="00D33763">
        <w:rPr>
          <w:lang w:val="en-GB"/>
        </w:rPr>
        <w:t>8.2.2</w:t>
      </w:r>
      <w:r w:rsidR="00E44D49" w:rsidRPr="00CF30EA">
        <w:rPr>
          <w:lang w:val="en-GB"/>
        </w:rPr>
        <w:fldChar w:fldCharType="end"/>
      </w:r>
      <w:r w:rsidRPr="00CF30EA">
        <w:rPr>
          <w:lang w:val="en-GB"/>
        </w:rPr>
        <w:t xml:space="preserve"> </w:t>
      </w:r>
      <w:r w:rsidR="00E44D49" w:rsidRPr="00CF30EA">
        <w:rPr>
          <w:i/>
          <w:iCs/>
          <w:lang w:val="en-GB"/>
        </w:rPr>
        <w:t>ff.</w:t>
      </w:r>
      <w:r w:rsidR="00E44D49" w:rsidRPr="00CF30EA">
        <w:rPr>
          <w:lang w:val="en-GB"/>
        </w:rPr>
        <w:t xml:space="preserve"> </w:t>
      </w:r>
      <w:r w:rsidRPr="00CF30EA">
        <w:rPr>
          <w:lang w:val="en-GB"/>
        </w:rPr>
        <w:t xml:space="preserve">provide guidance for selecting the values of these elements for the corresponding discovery metadata blocks in the </w:t>
      </w:r>
      <w:r w:rsidR="00B50C5C">
        <w:rPr>
          <w:lang w:val="en-GB"/>
        </w:rPr>
        <w:t>E</w:t>
      </w:r>
      <w:r w:rsidRPr="00CF30EA">
        <w:rPr>
          <w:lang w:val="en-GB"/>
        </w:rPr>
        <w:t xml:space="preserve">xchange </w:t>
      </w:r>
      <w:r w:rsidR="00B50C5C">
        <w:rPr>
          <w:lang w:val="en-GB"/>
        </w:rPr>
        <w:t>C</w:t>
      </w:r>
      <w:r w:rsidRPr="00CF30EA">
        <w:rPr>
          <w:lang w:val="en-GB"/>
        </w:rPr>
        <w:t>atalogue.</w:t>
      </w:r>
    </w:p>
    <w:p w14:paraId="4C0C3B03" w14:textId="77777777" w:rsidR="005A2B4A" w:rsidRPr="00CF30EA" w:rsidRDefault="005A2B4A" w:rsidP="00B50C5C">
      <w:pPr>
        <w:pStyle w:val="Heading3"/>
        <w:tabs>
          <w:tab w:val="clear" w:pos="660"/>
          <w:tab w:val="clear" w:pos="880"/>
          <w:tab w:val="left" w:pos="851"/>
        </w:tabs>
        <w:spacing w:before="120" w:after="120" w:line="240" w:lineRule="auto"/>
        <w:ind w:left="851" w:hanging="851"/>
      </w:pPr>
      <w:bookmarkStart w:id="667" w:name="_Toc112167301"/>
      <w:bookmarkStart w:id="668" w:name="_Ref131417620"/>
      <w:bookmarkStart w:id="669" w:name="_Toc172126772"/>
      <w:r w:rsidRPr="00CF30EA">
        <w:t>New datasets</w:t>
      </w:r>
      <w:bookmarkEnd w:id="667"/>
      <w:bookmarkEnd w:id="668"/>
      <w:bookmarkEnd w:id="669"/>
    </w:p>
    <w:p w14:paraId="0C40BCAE" w14:textId="77777777" w:rsidR="005A2B4A" w:rsidRPr="00CF30EA" w:rsidRDefault="005A2B4A" w:rsidP="00B50C5C">
      <w:pPr>
        <w:pStyle w:val="Heading4"/>
        <w:tabs>
          <w:tab w:val="clear" w:pos="900"/>
          <w:tab w:val="clear" w:pos="1140"/>
          <w:tab w:val="clear" w:pos="1360"/>
          <w:tab w:val="left" w:pos="993"/>
        </w:tabs>
        <w:spacing w:before="120" w:after="120" w:line="240" w:lineRule="auto"/>
        <w:ind w:left="992" w:hanging="992"/>
      </w:pPr>
      <w:r w:rsidRPr="00CF30EA">
        <w:t>Classification as new datasets</w:t>
      </w:r>
    </w:p>
    <w:p w14:paraId="2A9329D7" w14:textId="77777777" w:rsidR="005A2B4A" w:rsidRPr="00CF30EA" w:rsidRDefault="005A2B4A" w:rsidP="00B50C5C">
      <w:pPr>
        <w:spacing w:after="60" w:line="240" w:lineRule="auto"/>
        <w:rPr>
          <w:lang w:val="en-GB"/>
        </w:rPr>
      </w:pPr>
      <w:r w:rsidRPr="00CF30EA">
        <w:rPr>
          <w:lang w:val="en-GB"/>
        </w:rPr>
        <w:t>S-100 Part 17 (Table S100_Purpose) defines a new dataset as a “Brand new dataset” with a remark clarifying that “No data has previously been produced for this area”. The factors that should be considered in determining whether a dataset should be classified as a new dataset are:</w:t>
      </w:r>
    </w:p>
    <w:p w14:paraId="6AB8F3A5" w14:textId="47BD669B" w:rsidR="005A2B4A" w:rsidRPr="00CF30EA" w:rsidRDefault="005A2B4A" w:rsidP="00B50C5C">
      <w:pPr>
        <w:pStyle w:val="ListParagraph"/>
        <w:numPr>
          <w:ilvl w:val="0"/>
          <w:numId w:val="46"/>
        </w:numPr>
        <w:spacing w:after="60" w:line="240" w:lineRule="auto"/>
        <w:ind w:left="567" w:hanging="283"/>
        <w:rPr>
          <w:lang w:val="en-GB"/>
        </w:rPr>
      </w:pPr>
      <w:r w:rsidRPr="00CF30EA">
        <w:rPr>
          <w:lang w:val="en-GB"/>
        </w:rPr>
        <w:t>Whether any S-111 surface current datasets are currently being produced for the region.</w:t>
      </w:r>
    </w:p>
    <w:p w14:paraId="5467F946" w14:textId="13F5BE1A" w:rsidR="005A2B4A" w:rsidRPr="00CF30EA" w:rsidRDefault="005A2B4A" w:rsidP="00B50C5C">
      <w:pPr>
        <w:pStyle w:val="ListParagraph"/>
        <w:numPr>
          <w:ilvl w:val="0"/>
          <w:numId w:val="46"/>
        </w:numPr>
        <w:spacing w:after="60" w:line="240" w:lineRule="auto"/>
        <w:ind w:left="567" w:hanging="283"/>
        <w:rPr>
          <w:lang w:val="en-GB"/>
        </w:rPr>
      </w:pPr>
      <w:r w:rsidRPr="00CF30EA">
        <w:rPr>
          <w:lang w:val="en-GB"/>
        </w:rPr>
        <w:t>Whether a new type of</w:t>
      </w:r>
      <w:r w:rsidR="00E76991" w:rsidRPr="00CF30EA">
        <w:rPr>
          <w:lang w:val="en-GB"/>
        </w:rPr>
        <w:t xml:space="preserve"> </w:t>
      </w:r>
      <w:r w:rsidRPr="00CF30EA">
        <w:rPr>
          <w:lang w:val="en-GB"/>
        </w:rPr>
        <w:t>information (</w:t>
      </w:r>
      <w:r w:rsidR="00C1751B" w:rsidRPr="00CF30EA">
        <w:rPr>
          <w:lang w:val="en-GB"/>
        </w:rPr>
        <w:fldChar w:fldCharType="begin"/>
      </w:r>
      <w:r w:rsidR="00C1751B" w:rsidRPr="00CF30EA">
        <w:rPr>
          <w:lang w:val="en-GB"/>
        </w:rPr>
        <w:instrText xml:space="preserve"> REF _Ref112676185 \h </w:instrText>
      </w:r>
      <w:r w:rsidR="00C1751B" w:rsidRPr="00CF30EA">
        <w:rPr>
          <w:lang w:val="en-GB"/>
        </w:rPr>
      </w:r>
      <w:r w:rsidR="00C1751B" w:rsidRPr="00CF30EA">
        <w:rPr>
          <w:lang w:val="en-GB"/>
        </w:rPr>
        <w:fldChar w:fldCharType="separate"/>
      </w:r>
      <w:r w:rsidR="00D33763" w:rsidRPr="0015102D">
        <w:rPr>
          <w:b/>
          <w:bCs/>
          <w:sz w:val="18"/>
          <w:szCs w:val="18"/>
          <w:lang w:val="en-GB"/>
        </w:rPr>
        <w:t xml:space="preserve">Table </w:t>
      </w:r>
      <w:r w:rsidR="00D33763">
        <w:rPr>
          <w:b/>
          <w:bCs/>
          <w:noProof/>
          <w:sz w:val="18"/>
          <w:szCs w:val="18"/>
          <w:lang w:val="en-GB"/>
        </w:rPr>
        <w:t>7</w:t>
      </w:r>
      <w:r w:rsidR="00D33763">
        <w:rPr>
          <w:b/>
          <w:bCs/>
          <w:sz w:val="18"/>
          <w:szCs w:val="18"/>
          <w:lang w:val="en-GB"/>
        </w:rPr>
        <w:t>-</w:t>
      </w:r>
      <w:r w:rsidR="00D33763">
        <w:rPr>
          <w:b/>
          <w:bCs/>
          <w:noProof/>
          <w:sz w:val="18"/>
          <w:szCs w:val="18"/>
          <w:lang w:val="en-GB"/>
        </w:rPr>
        <w:t>1</w:t>
      </w:r>
      <w:r w:rsidR="00C1751B" w:rsidRPr="00CF30EA">
        <w:rPr>
          <w:lang w:val="en-GB"/>
        </w:rPr>
        <w:fldChar w:fldCharType="end"/>
      </w:r>
      <w:r w:rsidRPr="00CF30EA">
        <w:rPr>
          <w:lang w:val="en-GB"/>
        </w:rPr>
        <w:t>) is being made available. For example, if real-time observations are made available for a region where only astronomical predictions were formerly issued, the real-time dataset should be considered a new dataset.</w:t>
      </w:r>
    </w:p>
    <w:p w14:paraId="33D2E7B2" w14:textId="77777777" w:rsidR="005A2B4A" w:rsidRPr="00CF30EA" w:rsidRDefault="005A2B4A" w:rsidP="00B50C5C">
      <w:pPr>
        <w:pStyle w:val="ListParagraph"/>
        <w:numPr>
          <w:ilvl w:val="0"/>
          <w:numId w:val="46"/>
        </w:numPr>
        <w:spacing w:after="0" w:line="240" w:lineRule="auto"/>
        <w:ind w:left="567" w:hanging="283"/>
        <w:rPr>
          <w:lang w:val="en-GB"/>
        </w:rPr>
      </w:pPr>
      <w:r w:rsidRPr="00CF30EA">
        <w:rPr>
          <w:lang w:val="en-GB"/>
        </w:rPr>
        <w:t>Changes to spatiotemporal representations:</w:t>
      </w:r>
    </w:p>
    <w:p w14:paraId="695E51F4" w14:textId="5A26EA66" w:rsidR="00FB1FD8" w:rsidRDefault="005A2B4A" w:rsidP="00FB1FD8">
      <w:pPr>
        <w:pStyle w:val="ListParagraph"/>
        <w:numPr>
          <w:ilvl w:val="1"/>
          <w:numId w:val="46"/>
        </w:numPr>
        <w:spacing w:after="0" w:line="240" w:lineRule="auto"/>
        <w:ind w:left="1134" w:hanging="283"/>
        <w:rPr>
          <w:lang w:val="en-GB"/>
        </w:rPr>
      </w:pPr>
      <w:r w:rsidRPr="00CF30EA">
        <w:rPr>
          <w:lang w:val="en-GB"/>
        </w:rPr>
        <w:t xml:space="preserve">Changes in the grid spacing for gridded data </w:t>
      </w:r>
      <w:r w:rsidR="00FB1FD8">
        <w:rPr>
          <w:lang w:val="en-GB"/>
        </w:rPr>
        <w:t xml:space="preserve">(without changing the grid extent) </w:t>
      </w:r>
      <w:r w:rsidRPr="00CF30EA">
        <w:rPr>
          <w:lang w:val="en-GB"/>
        </w:rPr>
        <w:t xml:space="preserve">should </w:t>
      </w:r>
      <w:r w:rsidRPr="00CF30EA">
        <w:rPr>
          <w:u w:val="single"/>
          <w:lang w:val="en-GB"/>
        </w:rPr>
        <w:t>not</w:t>
      </w:r>
      <w:r w:rsidRPr="00CF30EA">
        <w:rPr>
          <w:lang w:val="en-GB"/>
        </w:rPr>
        <w:t xml:space="preserve"> be considered a new dataset.</w:t>
      </w:r>
    </w:p>
    <w:p w14:paraId="61B3C8CC" w14:textId="0D01E973" w:rsidR="00FB1FD8" w:rsidRPr="00FB1FD8" w:rsidRDefault="00FB1FD8" w:rsidP="00FB1FD8">
      <w:pPr>
        <w:pStyle w:val="ListParagraph"/>
        <w:numPr>
          <w:ilvl w:val="1"/>
          <w:numId w:val="46"/>
        </w:numPr>
        <w:spacing w:after="0" w:line="240" w:lineRule="auto"/>
        <w:ind w:left="1134" w:hanging="283"/>
        <w:rPr>
          <w:lang w:val="en-GB"/>
        </w:rPr>
      </w:pPr>
      <w:r w:rsidRPr="00FB1FD8">
        <w:rPr>
          <w:lang w:val="en-GB"/>
        </w:rPr>
        <w:t>Minor changes to the time interval in time series data should not be considered a new dataset. For example, changing from six-hourly to three-hourly forecasts need not be considered a new dataset.</w:t>
      </w:r>
    </w:p>
    <w:p w14:paraId="104C4409" w14:textId="77777777" w:rsidR="005A2B4A" w:rsidRPr="00CF30EA" w:rsidRDefault="005A2B4A" w:rsidP="00B50C5C">
      <w:pPr>
        <w:pStyle w:val="ListParagraph"/>
        <w:numPr>
          <w:ilvl w:val="1"/>
          <w:numId w:val="46"/>
        </w:numPr>
        <w:spacing w:after="0" w:line="240" w:lineRule="auto"/>
        <w:ind w:left="1134" w:hanging="283"/>
        <w:rPr>
          <w:lang w:val="en-GB"/>
        </w:rPr>
      </w:pPr>
      <w:r w:rsidRPr="00CF30EA">
        <w:rPr>
          <w:lang w:val="en-GB"/>
        </w:rPr>
        <w:t xml:space="preserve">Minor adjustments to spatial extent such as a small adjustment to a grid’s boundaries or the addition of a new station to station-based data (DCFs 1 and 8) should </w:t>
      </w:r>
      <w:r w:rsidRPr="00CF30EA">
        <w:rPr>
          <w:u w:val="single"/>
          <w:lang w:val="en-GB"/>
        </w:rPr>
        <w:t>not</w:t>
      </w:r>
      <w:r w:rsidRPr="00CF30EA">
        <w:rPr>
          <w:lang w:val="en-GB"/>
        </w:rPr>
        <w:t xml:space="preserve"> be considered new datasets.</w:t>
      </w:r>
    </w:p>
    <w:p w14:paraId="58DACB29" w14:textId="13443C85" w:rsidR="005A2B4A" w:rsidRPr="00CF30EA" w:rsidRDefault="005A2B4A" w:rsidP="00B50C5C">
      <w:pPr>
        <w:pStyle w:val="ListParagraph"/>
        <w:numPr>
          <w:ilvl w:val="1"/>
          <w:numId w:val="46"/>
        </w:numPr>
        <w:spacing w:after="0" w:line="240" w:lineRule="auto"/>
        <w:ind w:left="1134" w:hanging="283"/>
        <w:rPr>
          <w:lang w:val="en-GB"/>
        </w:rPr>
      </w:pPr>
      <w:r w:rsidRPr="00CF30EA">
        <w:rPr>
          <w:lang w:val="en-GB"/>
        </w:rPr>
        <w:t>Significant adjustments to spatial extent</w:t>
      </w:r>
      <w:r w:rsidR="00FB1FD8">
        <w:rPr>
          <w:lang w:val="en-GB"/>
        </w:rPr>
        <w:t xml:space="preserve"> or time interval</w:t>
      </w:r>
      <w:r w:rsidRPr="00CF30EA">
        <w:rPr>
          <w:lang w:val="en-GB"/>
        </w:rPr>
        <w:t xml:space="preserve"> </w:t>
      </w:r>
      <w:r w:rsidRPr="00CF30EA">
        <w:rPr>
          <w:u w:val="single"/>
          <w:lang w:val="en-GB"/>
        </w:rPr>
        <w:t>should</w:t>
      </w:r>
      <w:r w:rsidRPr="00CF30EA">
        <w:rPr>
          <w:lang w:val="en-GB"/>
        </w:rPr>
        <w:t xml:space="preserve"> be considered for classification as a new dataset.</w:t>
      </w:r>
    </w:p>
    <w:p w14:paraId="5CB0BF15" w14:textId="4D16EBBF" w:rsidR="005A2B4A" w:rsidRPr="00CF30EA" w:rsidRDefault="005A2B4A" w:rsidP="00B50C5C">
      <w:pPr>
        <w:pStyle w:val="ListParagraph"/>
        <w:numPr>
          <w:ilvl w:val="1"/>
          <w:numId w:val="46"/>
        </w:numPr>
        <w:spacing w:after="60" w:line="240" w:lineRule="auto"/>
        <w:ind w:left="1134" w:hanging="283"/>
        <w:rPr>
          <w:lang w:val="en-GB"/>
        </w:rPr>
      </w:pPr>
      <w:r w:rsidRPr="00CF30EA">
        <w:rPr>
          <w:lang w:val="en-GB"/>
        </w:rPr>
        <w:t xml:space="preserve">The determination of whether an adjustment to spatial extent </w:t>
      </w:r>
      <w:r w:rsidR="00FB1FD8">
        <w:rPr>
          <w:lang w:val="en-GB"/>
        </w:rPr>
        <w:t xml:space="preserve">or time series interval </w:t>
      </w:r>
      <w:r w:rsidRPr="00CF30EA">
        <w:rPr>
          <w:lang w:val="en-GB"/>
        </w:rPr>
        <w:t xml:space="preserve">is minor or significant is left to the </w:t>
      </w:r>
      <w:r w:rsidR="00797310">
        <w:rPr>
          <w:lang w:val="en-GB"/>
        </w:rPr>
        <w:t>P</w:t>
      </w:r>
      <w:r w:rsidRPr="00CF30EA">
        <w:rPr>
          <w:lang w:val="en-GB"/>
        </w:rPr>
        <w:t>roducer.</w:t>
      </w:r>
    </w:p>
    <w:p w14:paraId="039F64A5" w14:textId="77777777" w:rsidR="005A2B4A" w:rsidRPr="00CF30EA" w:rsidRDefault="005A2B4A" w:rsidP="00797310">
      <w:pPr>
        <w:pStyle w:val="ListParagraph"/>
        <w:numPr>
          <w:ilvl w:val="0"/>
          <w:numId w:val="46"/>
        </w:numPr>
        <w:spacing w:after="60" w:line="240" w:lineRule="auto"/>
        <w:ind w:left="567" w:hanging="283"/>
        <w:rPr>
          <w:lang w:val="en-GB"/>
        </w:rPr>
      </w:pPr>
      <w:r w:rsidRPr="00CF30EA">
        <w:rPr>
          <w:lang w:val="en-GB"/>
        </w:rPr>
        <w:t>Additional factors: The effect on the end user, change of designation (“not for navigation” vs. “for navigation”), change of navigation purpose, effects on data distribution and data management on ECDIS.</w:t>
      </w:r>
    </w:p>
    <w:p w14:paraId="14E4C385" w14:textId="1DF0A2BF" w:rsidR="005A2B4A" w:rsidRDefault="005A2B4A" w:rsidP="00797310">
      <w:pPr>
        <w:pStyle w:val="ListParagraph"/>
        <w:numPr>
          <w:ilvl w:val="0"/>
          <w:numId w:val="46"/>
        </w:numPr>
        <w:spacing w:line="240" w:lineRule="auto"/>
        <w:ind w:left="567" w:hanging="283"/>
        <w:rPr>
          <w:lang w:val="en-GB"/>
        </w:rPr>
      </w:pPr>
      <w:r w:rsidRPr="00CF30EA">
        <w:rPr>
          <w:lang w:val="en-GB"/>
        </w:rPr>
        <w:t xml:space="preserve">Local factors, such as the S-111 cell scheme used by the </w:t>
      </w:r>
      <w:r w:rsidR="00797310">
        <w:rPr>
          <w:lang w:val="en-GB"/>
        </w:rPr>
        <w:t>P</w:t>
      </w:r>
      <w:r w:rsidRPr="00CF30EA">
        <w:rPr>
          <w:lang w:val="en-GB"/>
        </w:rPr>
        <w:t>roducer.</w:t>
      </w:r>
    </w:p>
    <w:p w14:paraId="469B3C84" w14:textId="245F1FB2" w:rsidR="00FB1FD8" w:rsidRPr="00FB1FD8" w:rsidRDefault="00FB1FD8" w:rsidP="00FB1FD8">
      <w:pPr>
        <w:spacing w:line="240" w:lineRule="auto"/>
        <w:rPr>
          <w:lang w:val="en-GB"/>
        </w:rPr>
      </w:pPr>
      <w:r w:rsidRPr="00FB1FD8">
        <w:rPr>
          <w:lang w:val="en-GB"/>
        </w:rPr>
        <w:t>In case of doubt, Producers are encouraged to seek advice from the TWCWG.</w:t>
      </w:r>
    </w:p>
    <w:p w14:paraId="272D73EC" w14:textId="77777777" w:rsidR="005A2B4A" w:rsidRPr="00CF30EA" w:rsidRDefault="005A2B4A" w:rsidP="00797310">
      <w:pPr>
        <w:pStyle w:val="Heading4"/>
        <w:tabs>
          <w:tab w:val="clear" w:pos="900"/>
          <w:tab w:val="clear" w:pos="1140"/>
          <w:tab w:val="clear" w:pos="1360"/>
          <w:tab w:val="left" w:pos="993"/>
        </w:tabs>
        <w:spacing w:before="120" w:after="120" w:line="240" w:lineRule="auto"/>
        <w:ind w:left="992" w:hanging="992"/>
      </w:pPr>
      <w:r w:rsidRPr="00CF30EA">
        <w:lastRenderedPageBreak/>
        <w:t>Metadata for new datasets</w:t>
      </w:r>
    </w:p>
    <w:p w14:paraId="15C4FDD4" w14:textId="43947898" w:rsidR="005A2B4A" w:rsidRPr="00CF30EA" w:rsidRDefault="005A2B4A" w:rsidP="00797310">
      <w:pPr>
        <w:spacing w:after="60" w:line="240" w:lineRule="auto"/>
        <w:rPr>
          <w:lang w:val="en-GB"/>
        </w:rPr>
      </w:pPr>
      <w:r w:rsidRPr="00CF30EA">
        <w:rPr>
          <w:lang w:val="en-GB"/>
        </w:rPr>
        <w:t>Dataset discovery metadata (</w:t>
      </w:r>
      <w:r w:rsidR="00797310">
        <w:rPr>
          <w:lang w:val="en-GB"/>
        </w:rPr>
        <w:t>c</w:t>
      </w:r>
      <w:r w:rsidRPr="00CF30EA">
        <w:rPr>
          <w:lang w:val="en-GB"/>
        </w:rPr>
        <w:t xml:space="preserve">lause </w:t>
      </w:r>
      <w:r w:rsidR="00C1751B" w:rsidRPr="00CF30EA">
        <w:rPr>
          <w:lang w:val="en-GB"/>
        </w:rPr>
        <w:fldChar w:fldCharType="begin"/>
      </w:r>
      <w:r w:rsidR="00C1751B" w:rsidRPr="00CF30EA">
        <w:rPr>
          <w:lang w:val="en-GB"/>
        </w:rPr>
        <w:instrText xml:space="preserve"> REF _Ref112757711 \r \h </w:instrText>
      </w:r>
      <w:r w:rsidR="00C1751B" w:rsidRPr="00CF30EA">
        <w:rPr>
          <w:lang w:val="en-GB"/>
        </w:rPr>
      </w:r>
      <w:r w:rsidR="00C1751B" w:rsidRPr="00CF30EA">
        <w:rPr>
          <w:lang w:val="en-GB"/>
        </w:rPr>
        <w:fldChar w:fldCharType="separate"/>
      </w:r>
      <w:r w:rsidR="00D33763">
        <w:rPr>
          <w:lang w:val="en-GB"/>
        </w:rPr>
        <w:t>12.2</w:t>
      </w:r>
      <w:r w:rsidR="00C1751B" w:rsidRPr="00CF30EA">
        <w:rPr>
          <w:lang w:val="en-GB"/>
        </w:rPr>
        <w:fldChar w:fldCharType="end"/>
      </w:r>
      <w:r w:rsidRPr="00CF30EA">
        <w:rPr>
          <w:lang w:val="en-GB"/>
        </w:rPr>
        <w:t>) for a new dataset must be encoded as follows:</w:t>
      </w:r>
    </w:p>
    <w:p w14:paraId="414A605E" w14:textId="76D9D18E" w:rsidR="005A2B4A" w:rsidRPr="00CF30EA" w:rsidRDefault="005A2B4A" w:rsidP="00797310">
      <w:pPr>
        <w:pStyle w:val="ListParagraph"/>
        <w:numPr>
          <w:ilvl w:val="0"/>
          <w:numId w:val="44"/>
        </w:numPr>
        <w:spacing w:after="60" w:line="240" w:lineRule="auto"/>
        <w:ind w:left="567" w:hanging="283"/>
        <w:rPr>
          <w:lang w:val="en-GB"/>
        </w:rPr>
      </w:pPr>
      <w:r w:rsidRPr="00CF30EA">
        <w:rPr>
          <w:i/>
          <w:iCs/>
          <w:lang w:val="en-GB"/>
        </w:rPr>
        <w:t>editionNumber</w:t>
      </w:r>
      <w:r w:rsidRPr="00CF30EA">
        <w:rPr>
          <w:lang w:val="en-GB"/>
        </w:rPr>
        <w:t xml:space="preserve"> in dataset discovery metadata (</w:t>
      </w:r>
      <w:r w:rsidR="00C1751B" w:rsidRPr="00CF30EA">
        <w:rPr>
          <w:lang w:val="en-GB"/>
        </w:rPr>
        <w:fldChar w:fldCharType="begin"/>
      </w:r>
      <w:r w:rsidR="00C1751B" w:rsidRPr="00CF30EA">
        <w:rPr>
          <w:lang w:val="en-GB"/>
        </w:rPr>
        <w:instrText xml:space="preserve"> REF _Ref112757728 \r \h </w:instrText>
      </w:r>
      <w:r w:rsidR="00C1751B" w:rsidRPr="00CF30EA">
        <w:rPr>
          <w:lang w:val="en-GB"/>
        </w:rPr>
      </w:r>
      <w:r w:rsidR="00C1751B" w:rsidRPr="00CF30EA">
        <w:rPr>
          <w:lang w:val="en-GB"/>
        </w:rPr>
        <w:fldChar w:fldCharType="separate"/>
      </w:r>
      <w:r w:rsidR="00D33763">
        <w:rPr>
          <w:lang w:val="en-GB"/>
        </w:rPr>
        <w:t>12.2.4</w:t>
      </w:r>
      <w:r w:rsidR="00C1751B" w:rsidRPr="00CF30EA">
        <w:rPr>
          <w:lang w:val="en-GB"/>
        </w:rPr>
        <w:fldChar w:fldCharType="end"/>
      </w:r>
      <w:r w:rsidRPr="00CF30EA">
        <w:rPr>
          <w:lang w:val="en-GB"/>
        </w:rPr>
        <w:t>) must be 1</w:t>
      </w:r>
      <w:r w:rsidR="00797310">
        <w:rPr>
          <w:lang w:val="en-GB"/>
        </w:rPr>
        <w:t>.</w:t>
      </w:r>
    </w:p>
    <w:p w14:paraId="5D5FD262" w14:textId="77777777" w:rsidR="005A2B4A" w:rsidRPr="00CF30EA" w:rsidRDefault="005A2B4A" w:rsidP="00797310">
      <w:pPr>
        <w:pStyle w:val="ListParagraph"/>
        <w:numPr>
          <w:ilvl w:val="0"/>
          <w:numId w:val="44"/>
        </w:numPr>
        <w:spacing w:line="240" w:lineRule="auto"/>
        <w:ind w:left="567" w:hanging="283"/>
        <w:rPr>
          <w:lang w:val="en-GB"/>
        </w:rPr>
      </w:pPr>
      <w:r w:rsidRPr="00CF30EA">
        <w:rPr>
          <w:i/>
          <w:iCs/>
          <w:lang w:val="en-GB"/>
        </w:rPr>
        <w:t>purpose</w:t>
      </w:r>
      <w:r w:rsidRPr="00CF30EA">
        <w:rPr>
          <w:lang w:val="en-GB"/>
        </w:rPr>
        <w:t xml:space="preserve"> in dataset discovery metadata must be </w:t>
      </w:r>
      <w:r w:rsidRPr="00CF30EA">
        <w:rPr>
          <w:i/>
          <w:iCs/>
          <w:lang w:val="en-GB"/>
        </w:rPr>
        <w:t>newDataset</w:t>
      </w:r>
      <w:r w:rsidRPr="00CF30EA">
        <w:rPr>
          <w:lang w:val="en-GB"/>
        </w:rPr>
        <w:t>.</w:t>
      </w:r>
    </w:p>
    <w:p w14:paraId="4016EA72" w14:textId="5315692E" w:rsidR="005A2B4A" w:rsidRPr="00CF30EA" w:rsidRDefault="005A2B4A" w:rsidP="00797310">
      <w:pPr>
        <w:pStyle w:val="Heading3"/>
        <w:tabs>
          <w:tab w:val="clear" w:pos="660"/>
          <w:tab w:val="clear" w:pos="880"/>
          <w:tab w:val="left" w:pos="851"/>
        </w:tabs>
        <w:spacing w:before="120" w:after="120" w:line="240" w:lineRule="auto"/>
        <w:ind w:left="851" w:hanging="851"/>
      </w:pPr>
      <w:bookmarkStart w:id="670" w:name="_Toc172126773"/>
      <w:r w:rsidRPr="00CF30EA">
        <w:t xml:space="preserve">New </w:t>
      </w:r>
      <w:r w:rsidR="00797310">
        <w:t>E</w:t>
      </w:r>
      <w:r w:rsidRPr="00CF30EA">
        <w:t>ditions</w:t>
      </w:r>
      <w:bookmarkEnd w:id="670"/>
    </w:p>
    <w:p w14:paraId="4A2CE005" w14:textId="4433054E" w:rsidR="005A2B4A" w:rsidRPr="00CF30EA" w:rsidRDefault="005A2B4A" w:rsidP="00797310">
      <w:pPr>
        <w:pStyle w:val="Heading4"/>
        <w:tabs>
          <w:tab w:val="clear" w:pos="900"/>
          <w:tab w:val="clear" w:pos="1140"/>
          <w:tab w:val="clear" w:pos="1360"/>
          <w:tab w:val="left" w:pos="993"/>
        </w:tabs>
        <w:spacing w:before="120" w:after="120" w:line="240" w:lineRule="auto"/>
        <w:ind w:left="992" w:hanging="992"/>
      </w:pPr>
      <w:r w:rsidRPr="00CF30EA">
        <w:t xml:space="preserve">Classification as </w:t>
      </w:r>
      <w:r w:rsidR="00797310">
        <w:t>N</w:t>
      </w:r>
      <w:r w:rsidRPr="00CF30EA">
        <w:t xml:space="preserve">ew </w:t>
      </w:r>
      <w:r w:rsidR="00797310">
        <w:t>E</w:t>
      </w:r>
      <w:r w:rsidRPr="00CF30EA">
        <w:t>dition</w:t>
      </w:r>
    </w:p>
    <w:p w14:paraId="369AFA08" w14:textId="6554EA63" w:rsidR="005A2B4A" w:rsidRPr="00CF30EA" w:rsidRDefault="005A2B4A" w:rsidP="00797310">
      <w:pPr>
        <w:spacing w:after="120" w:line="240" w:lineRule="auto"/>
        <w:rPr>
          <w:lang w:val="en-GB"/>
        </w:rPr>
      </w:pPr>
      <w:r w:rsidRPr="00CF30EA">
        <w:rPr>
          <w:lang w:val="en-GB"/>
        </w:rPr>
        <w:t xml:space="preserve">S-100 </w:t>
      </w:r>
      <w:r w:rsidR="00797310">
        <w:rPr>
          <w:lang w:val="en-GB"/>
        </w:rPr>
        <w:t>Part 17, c</w:t>
      </w:r>
      <w:r w:rsidRPr="00CF30EA">
        <w:rPr>
          <w:lang w:val="en-GB"/>
        </w:rPr>
        <w:t xml:space="preserve">lause 17-4.5 (S100_Purpose) states that a </w:t>
      </w:r>
      <w:r w:rsidR="00797310">
        <w:rPr>
          <w:lang w:val="en-GB"/>
        </w:rPr>
        <w:t>N</w:t>
      </w:r>
      <w:r w:rsidRPr="00CF30EA">
        <w:rPr>
          <w:lang w:val="en-GB"/>
        </w:rPr>
        <w:t xml:space="preserve">ew </w:t>
      </w:r>
      <w:r w:rsidR="00797310">
        <w:rPr>
          <w:lang w:val="en-GB"/>
        </w:rPr>
        <w:t>E</w:t>
      </w:r>
      <w:r w:rsidRPr="00CF30EA">
        <w:rPr>
          <w:lang w:val="en-GB"/>
        </w:rPr>
        <w:t>dition “Includes new information which has not been previously distributed by updates”.</w:t>
      </w:r>
    </w:p>
    <w:p w14:paraId="7276D30E" w14:textId="76C4D3CC" w:rsidR="005A2B4A" w:rsidRPr="00CF30EA" w:rsidRDefault="005A2B4A" w:rsidP="00797310">
      <w:pPr>
        <w:spacing w:after="120" w:line="240" w:lineRule="auto"/>
        <w:rPr>
          <w:lang w:val="en-GB"/>
        </w:rPr>
      </w:pPr>
      <w:r w:rsidRPr="00CF30EA">
        <w:rPr>
          <w:lang w:val="en-GB"/>
        </w:rPr>
        <w:t xml:space="preserve">New </w:t>
      </w:r>
      <w:r w:rsidR="00BF14DA">
        <w:rPr>
          <w:lang w:val="en-GB"/>
        </w:rPr>
        <w:t>E</w:t>
      </w:r>
      <w:r w:rsidRPr="00CF30EA">
        <w:rPr>
          <w:lang w:val="en-GB"/>
        </w:rPr>
        <w:t>ditions of S-111 datasets are issued either when part or all the dataset is erroneous and must be replaced, or when better data become available. In either case, the dataset is replaced as a whole.</w:t>
      </w:r>
    </w:p>
    <w:p w14:paraId="538BAB3C" w14:textId="6DF24EEE" w:rsidR="005A2B4A" w:rsidRPr="00CF30EA" w:rsidRDefault="005A2B4A" w:rsidP="00797310">
      <w:pPr>
        <w:spacing w:after="120" w:line="240" w:lineRule="auto"/>
        <w:rPr>
          <w:lang w:val="en-GB"/>
        </w:rPr>
      </w:pPr>
      <w:r w:rsidRPr="00CF30EA">
        <w:rPr>
          <w:lang w:val="en-GB"/>
        </w:rPr>
        <w:t xml:space="preserve">New </w:t>
      </w:r>
      <w:r w:rsidR="00BF14DA">
        <w:rPr>
          <w:lang w:val="en-GB"/>
        </w:rPr>
        <w:t>E</w:t>
      </w:r>
      <w:r w:rsidRPr="00CF30EA">
        <w:rPr>
          <w:lang w:val="en-GB"/>
        </w:rPr>
        <w:t>ditions are not used for successor datasets (for example, when a forecast for a specific period is followed by a forecast for a later period). Instead, S-</w:t>
      </w:r>
      <w:r w:rsidR="00C1751B" w:rsidRPr="00CF30EA">
        <w:rPr>
          <w:lang w:val="en-GB"/>
        </w:rPr>
        <w:t>111</w:t>
      </w:r>
      <w:r w:rsidRPr="00CF30EA">
        <w:rPr>
          <w:lang w:val="en-GB"/>
        </w:rPr>
        <w:t xml:space="preserve"> provides for a dataset naming convention that distinguishes successive datasets in a temporal series.</w:t>
      </w:r>
    </w:p>
    <w:p w14:paraId="3034ED0C" w14:textId="77777777" w:rsidR="005A2B4A" w:rsidRPr="00CF30EA" w:rsidRDefault="005A2B4A" w:rsidP="00BF14DA">
      <w:pPr>
        <w:pStyle w:val="Heading4"/>
        <w:tabs>
          <w:tab w:val="clear" w:pos="900"/>
          <w:tab w:val="clear" w:pos="1140"/>
          <w:tab w:val="clear" w:pos="1360"/>
          <w:tab w:val="left" w:pos="993"/>
        </w:tabs>
        <w:spacing w:before="120" w:after="120" w:line="240" w:lineRule="auto"/>
        <w:ind w:left="992" w:hanging="992"/>
      </w:pPr>
      <w:r w:rsidRPr="00CF30EA">
        <w:t>Metadata for new editions</w:t>
      </w:r>
    </w:p>
    <w:p w14:paraId="7976AD70" w14:textId="3BF33610" w:rsidR="005A2B4A" w:rsidRPr="00CF30EA" w:rsidRDefault="005A2B4A" w:rsidP="00BF14DA">
      <w:pPr>
        <w:spacing w:after="60" w:line="240" w:lineRule="auto"/>
        <w:rPr>
          <w:lang w:val="en-GB"/>
        </w:rPr>
      </w:pPr>
      <w:r w:rsidRPr="00CF30EA">
        <w:rPr>
          <w:lang w:val="en-GB"/>
        </w:rPr>
        <w:t xml:space="preserve">For a </w:t>
      </w:r>
      <w:r w:rsidR="00BF14DA">
        <w:rPr>
          <w:lang w:val="en-GB"/>
        </w:rPr>
        <w:t>N</w:t>
      </w:r>
      <w:r w:rsidRPr="00CF30EA">
        <w:rPr>
          <w:lang w:val="en-GB"/>
        </w:rPr>
        <w:t xml:space="preserve">ew </w:t>
      </w:r>
      <w:r w:rsidR="00BF14DA">
        <w:rPr>
          <w:lang w:val="en-GB"/>
        </w:rPr>
        <w:t>E</w:t>
      </w:r>
      <w:r w:rsidRPr="00CF30EA">
        <w:rPr>
          <w:lang w:val="en-GB"/>
        </w:rPr>
        <w:t>dition, set:</w:t>
      </w:r>
    </w:p>
    <w:p w14:paraId="58E897D9" w14:textId="77777777" w:rsidR="005A2B4A" w:rsidRPr="00CF30EA" w:rsidRDefault="005A2B4A" w:rsidP="00BF14DA">
      <w:pPr>
        <w:pStyle w:val="ListParagraph"/>
        <w:numPr>
          <w:ilvl w:val="0"/>
          <w:numId w:val="48"/>
        </w:numPr>
        <w:spacing w:after="60" w:line="240" w:lineRule="auto"/>
        <w:ind w:left="567" w:hanging="283"/>
        <w:rPr>
          <w:lang w:val="en-GB"/>
        </w:rPr>
      </w:pPr>
      <w:r w:rsidRPr="00CF30EA">
        <w:rPr>
          <w:i/>
          <w:iCs/>
          <w:lang w:val="en-GB"/>
        </w:rPr>
        <w:t>purpose</w:t>
      </w:r>
      <w:r w:rsidRPr="00CF30EA">
        <w:rPr>
          <w:lang w:val="en-GB"/>
        </w:rPr>
        <w:t xml:space="preserve"> = </w:t>
      </w:r>
      <w:r w:rsidRPr="00CF30EA">
        <w:rPr>
          <w:i/>
          <w:iCs/>
          <w:lang w:val="en-GB"/>
        </w:rPr>
        <w:t>newEdition</w:t>
      </w:r>
    </w:p>
    <w:p w14:paraId="6E164AE7" w14:textId="77777777" w:rsidR="005A2B4A" w:rsidRPr="00CF30EA" w:rsidRDefault="005A2B4A" w:rsidP="00BF14DA">
      <w:pPr>
        <w:pStyle w:val="ListParagraph"/>
        <w:numPr>
          <w:ilvl w:val="0"/>
          <w:numId w:val="48"/>
        </w:numPr>
        <w:spacing w:line="240" w:lineRule="auto"/>
        <w:ind w:left="567" w:hanging="283"/>
        <w:rPr>
          <w:lang w:val="en-GB"/>
        </w:rPr>
      </w:pPr>
      <w:r w:rsidRPr="00CF30EA">
        <w:rPr>
          <w:lang w:val="en-GB"/>
        </w:rPr>
        <w:t>edition number: increment by 1</w:t>
      </w:r>
    </w:p>
    <w:p w14:paraId="68446F69" w14:textId="77777777" w:rsidR="005A2B4A" w:rsidRPr="00CF30EA" w:rsidRDefault="005A2B4A" w:rsidP="00BF14DA">
      <w:pPr>
        <w:pStyle w:val="Heading3"/>
        <w:tabs>
          <w:tab w:val="clear" w:pos="660"/>
          <w:tab w:val="clear" w:pos="880"/>
          <w:tab w:val="left" w:pos="851"/>
        </w:tabs>
        <w:spacing w:before="120" w:after="120" w:line="240" w:lineRule="auto"/>
        <w:ind w:left="851" w:hanging="851"/>
      </w:pPr>
      <w:bookmarkStart w:id="671" w:name="_Toc112167304"/>
      <w:bookmarkStart w:id="672" w:name="_Toc172126774"/>
      <w:r w:rsidRPr="00CF30EA">
        <w:t>Cancellations</w:t>
      </w:r>
      <w:bookmarkEnd w:id="671"/>
      <w:bookmarkEnd w:id="672"/>
    </w:p>
    <w:p w14:paraId="2472F3C6" w14:textId="77777777" w:rsidR="005A2B4A" w:rsidRPr="00CF30EA" w:rsidRDefault="005A2B4A" w:rsidP="00BF14DA">
      <w:pPr>
        <w:pStyle w:val="Heading4"/>
        <w:tabs>
          <w:tab w:val="clear" w:pos="900"/>
          <w:tab w:val="clear" w:pos="1140"/>
          <w:tab w:val="clear" w:pos="1360"/>
          <w:tab w:val="left" w:pos="993"/>
        </w:tabs>
        <w:spacing w:before="120" w:after="120" w:line="240" w:lineRule="auto"/>
        <w:ind w:left="992" w:hanging="992"/>
      </w:pPr>
      <w:bookmarkStart w:id="673" w:name="_Hlk105117665"/>
      <w:r w:rsidRPr="00CF30EA">
        <w:t>Classification as cancellation</w:t>
      </w:r>
    </w:p>
    <w:p w14:paraId="68FECA98" w14:textId="72E34494" w:rsidR="005A2B4A" w:rsidRPr="00CF30EA" w:rsidRDefault="005A2B4A" w:rsidP="00BF14DA">
      <w:pPr>
        <w:spacing w:after="120" w:line="240" w:lineRule="auto"/>
        <w:rPr>
          <w:lang w:val="en-GB"/>
        </w:rPr>
      </w:pPr>
      <w:r w:rsidRPr="00CF30EA">
        <w:rPr>
          <w:lang w:val="en-GB"/>
        </w:rPr>
        <w:t xml:space="preserve">S-100 </w:t>
      </w:r>
      <w:r w:rsidR="00BF14DA">
        <w:rPr>
          <w:lang w:val="en-GB"/>
        </w:rPr>
        <w:t>Part 17, c</w:t>
      </w:r>
      <w:r w:rsidRPr="00CF30EA">
        <w:rPr>
          <w:lang w:val="en-GB"/>
        </w:rPr>
        <w:t>lause 17-4.5 (S100_Purpose) states that a cancellation “Indicates the dataset or Catalogue should no longer be used and can be deleted”.</w:t>
      </w:r>
    </w:p>
    <w:bookmarkEnd w:id="673"/>
    <w:p w14:paraId="11AF16FE" w14:textId="305B3A40" w:rsidR="005A2B4A" w:rsidRPr="00CF30EA" w:rsidRDefault="005A2B4A" w:rsidP="00BF14DA">
      <w:pPr>
        <w:spacing w:after="120" w:line="240" w:lineRule="auto"/>
        <w:rPr>
          <w:lang w:val="en-GB"/>
        </w:rPr>
      </w:pPr>
      <w:r w:rsidRPr="00CF30EA">
        <w:rPr>
          <w:lang w:val="en-GB"/>
        </w:rPr>
        <w:t xml:space="preserve">S-111 datasets are cancelled only when a dataset or data sequence (such as a sequence of forecasts) is terminated. This might happen for various reasons, for example if </w:t>
      </w:r>
      <w:r w:rsidR="00BF14DA">
        <w:rPr>
          <w:lang w:val="en-GB"/>
        </w:rPr>
        <w:t>P</w:t>
      </w:r>
      <w:r w:rsidRPr="00CF30EA">
        <w:rPr>
          <w:lang w:val="en-GB"/>
        </w:rPr>
        <w:t xml:space="preserve">roducers reorganise their S-111 cell scheming or replace one type of </w:t>
      </w:r>
      <w:r w:rsidR="00E76991" w:rsidRPr="00CF30EA">
        <w:rPr>
          <w:lang w:val="en-GB"/>
        </w:rPr>
        <w:t xml:space="preserve">currents </w:t>
      </w:r>
      <w:r w:rsidRPr="00CF30EA">
        <w:rPr>
          <w:lang w:val="en-GB"/>
        </w:rPr>
        <w:t>information by another.</w:t>
      </w:r>
    </w:p>
    <w:p w14:paraId="0511C5B9" w14:textId="17C88DAB" w:rsidR="005A2B4A" w:rsidRPr="00CF30EA" w:rsidRDefault="005A2B4A" w:rsidP="00BF14DA">
      <w:pPr>
        <w:spacing w:after="60" w:line="240" w:lineRule="auto"/>
        <w:rPr>
          <w:lang w:val="en-GB"/>
        </w:rPr>
      </w:pPr>
      <w:r w:rsidRPr="00CF30EA">
        <w:rPr>
          <w:lang w:val="en-GB"/>
        </w:rPr>
        <w:t xml:space="preserve">Cancellation of a dataset in S-111 is interpreted consistently with S-100 Part 17, with additional conditions arising from the time-dependent nature of </w:t>
      </w:r>
      <w:r w:rsidR="00E76991" w:rsidRPr="00CF30EA">
        <w:rPr>
          <w:lang w:val="en-GB"/>
        </w:rPr>
        <w:t>surface currents</w:t>
      </w:r>
      <w:r w:rsidRPr="00CF30EA">
        <w:rPr>
          <w:lang w:val="en-GB"/>
        </w:rPr>
        <w:t xml:space="preserve"> datasets. Cancellation of an S-111 dataset must be treated as described below:</w:t>
      </w:r>
    </w:p>
    <w:p w14:paraId="15DB0D92" w14:textId="5213E7F4" w:rsidR="005A2B4A" w:rsidRPr="00CF30EA" w:rsidRDefault="00C1751B" w:rsidP="0010497E">
      <w:pPr>
        <w:pStyle w:val="ListParagraph"/>
        <w:numPr>
          <w:ilvl w:val="0"/>
          <w:numId w:val="73"/>
        </w:numPr>
        <w:spacing w:after="60" w:line="240" w:lineRule="auto"/>
        <w:rPr>
          <w:lang w:val="en-GB"/>
        </w:rPr>
      </w:pPr>
      <w:r w:rsidRPr="00CF30EA">
        <w:rPr>
          <w:lang w:val="en-GB"/>
        </w:rPr>
        <w:t>Surface current information</w:t>
      </w:r>
      <w:r w:rsidR="005A2B4A" w:rsidRPr="00CF30EA">
        <w:rPr>
          <w:lang w:val="en-GB"/>
        </w:rPr>
        <w:t xml:space="preserve"> in the cancelled dataset for times </w:t>
      </w:r>
      <w:r w:rsidR="005A2B4A" w:rsidRPr="00CF30EA">
        <w:rPr>
          <w:u w:val="single"/>
          <w:lang w:val="en-GB"/>
        </w:rPr>
        <w:t>beginning and after the effective date and time of cancellation must not be used</w:t>
      </w:r>
      <w:r w:rsidR="005A2B4A" w:rsidRPr="00CF30EA">
        <w:rPr>
          <w:lang w:val="en-GB"/>
        </w:rPr>
        <w:t>. The effective date and time are the issue date and time in the discovery metadata for the cancellation</w:t>
      </w:r>
      <w:r w:rsidR="00E16ECA">
        <w:rPr>
          <w:rStyle w:val="FootnoteReference"/>
          <w:lang w:val="en-GB"/>
        </w:rPr>
        <w:footnoteReference w:id="3"/>
      </w:r>
      <w:r w:rsidR="005A2B4A" w:rsidRPr="00CF30EA">
        <w:rPr>
          <w:lang w:val="en-GB"/>
        </w:rPr>
        <w:t>.</w:t>
      </w:r>
    </w:p>
    <w:p w14:paraId="2EF09F19" w14:textId="5582D1F1" w:rsidR="005A2B4A" w:rsidRPr="00CF30EA" w:rsidRDefault="00C1751B" w:rsidP="0010497E">
      <w:pPr>
        <w:pStyle w:val="ListParagraph"/>
        <w:numPr>
          <w:ilvl w:val="0"/>
          <w:numId w:val="73"/>
        </w:numPr>
        <w:spacing w:after="60" w:line="240" w:lineRule="auto"/>
        <w:rPr>
          <w:lang w:val="en-GB"/>
        </w:rPr>
      </w:pPr>
      <w:r w:rsidRPr="00CF30EA">
        <w:rPr>
          <w:lang w:val="en-GB"/>
        </w:rPr>
        <w:t>Surface current</w:t>
      </w:r>
      <w:r w:rsidR="005A2B4A" w:rsidRPr="00CF30EA">
        <w:rPr>
          <w:lang w:val="en-GB"/>
        </w:rPr>
        <w:t xml:space="preserve"> information in the cancelled dataset for times </w:t>
      </w:r>
      <w:r w:rsidR="005A2B4A" w:rsidRPr="00CF30EA">
        <w:rPr>
          <w:u w:val="single"/>
          <w:lang w:val="en-GB"/>
        </w:rPr>
        <w:t>preceding</w:t>
      </w:r>
      <w:r w:rsidR="005A2B4A" w:rsidRPr="00CF30EA">
        <w:rPr>
          <w:lang w:val="en-GB"/>
        </w:rPr>
        <w:t xml:space="preserve"> the effective date/time of cancellation may be used only in the absence of an uncancelled dataset covering the area and time in question.</w:t>
      </w:r>
    </w:p>
    <w:p w14:paraId="60145301" w14:textId="1CA231D9" w:rsidR="005A2B4A" w:rsidRPr="00CF30EA" w:rsidRDefault="005A2B4A" w:rsidP="0010497E">
      <w:pPr>
        <w:pStyle w:val="ListParagraph"/>
        <w:numPr>
          <w:ilvl w:val="0"/>
          <w:numId w:val="73"/>
        </w:numPr>
        <w:spacing w:after="60" w:line="240" w:lineRule="auto"/>
        <w:rPr>
          <w:lang w:val="en-GB"/>
        </w:rPr>
      </w:pPr>
      <w:r w:rsidRPr="00CF30EA">
        <w:rPr>
          <w:lang w:val="en-GB"/>
        </w:rPr>
        <w:t xml:space="preserve">Cancellation of a dataset that is part of a sequence also cancels </w:t>
      </w:r>
      <w:r w:rsidR="0010497E">
        <w:rPr>
          <w:lang w:val="en-GB"/>
        </w:rPr>
        <w:t>the</w:t>
      </w:r>
      <w:r w:rsidRPr="00CF30EA">
        <w:rPr>
          <w:lang w:val="en-GB"/>
        </w:rPr>
        <w:t xml:space="preserve"> sequence. The sequence should be treated as terminated - there can be no successors to the cancelled dataset in the same sequence.</w:t>
      </w:r>
    </w:p>
    <w:p w14:paraId="6D525EC4" w14:textId="77777777" w:rsidR="0010497E" w:rsidRDefault="005A2B4A" w:rsidP="0010497E">
      <w:pPr>
        <w:pStyle w:val="ListParagraph"/>
        <w:numPr>
          <w:ilvl w:val="0"/>
          <w:numId w:val="73"/>
        </w:numPr>
        <w:spacing w:after="60" w:line="240" w:lineRule="auto"/>
        <w:rPr>
          <w:lang w:val="en-GB"/>
        </w:rPr>
      </w:pPr>
      <w:r w:rsidRPr="00CF30EA">
        <w:rPr>
          <w:lang w:val="en-GB"/>
        </w:rPr>
        <w:t xml:space="preserve">There may be a successor sequence that starts with a new dataset. If there is, the fields </w:t>
      </w:r>
      <w:r w:rsidRPr="00CF30EA">
        <w:rPr>
          <w:i/>
          <w:iCs/>
          <w:lang w:val="en-GB"/>
        </w:rPr>
        <w:t>dataReplacement</w:t>
      </w:r>
      <w:r w:rsidRPr="00CF30EA">
        <w:rPr>
          <w:lang w:val="en-GB"/>
        </w:rPr>
        <w:t xml:space="preserve"> and </w:t>
      </w:r>
      <w:r w:rsidRPr="00CF30EA">
        <w:rPr>
          <w:i/>
          <w:iCs/>
          <w:lang w:val="en-GB"/>
        </w:rPr>
        <w:t>replacedData</w:t>
      </w:r>
      <w:r w:rsidRPr="00CF30EA">
        <w:rPr>
          <w:lang w:val="en-GB"/>
        </w:rPr>
        <w:t xml:space="preserve"> should be populated accordingly in the cancellation record.</w:t>
      </w:r>
    </w:p>
    <w:p w14:paraId="31721A9F" w14:textId="4F32DCED" w:rsidR="0010497E" w:rsidRDefault="0010497E" w:rsidP="0010497E">
      <w:pPr>
        <w:pStyle w:val="ListParagraph"/>
        <w:spacing w:after="60" w:line="240" w:lineRule="auto"/>
        <w:rPr>
          <w:lang w:val="en-GB"/>
        </w:rPr>
      </w:pPr>
      <w:r w:rsidRPr="0010497E">
        <w:rPr>
          <w:lang w:val="en-GB"/>
        </w:rPr>
        <w:t xml:space="preserve">NOTE: Populating </w:t>
      </w:r>
      <w:r w:rsidRPr="0010497E">
        <w:rPr>
          <w:i/>
          <w:iCs/>
          <w:lang w:val="en-GB"/>
        </w:rPr>
        <w:t>dataReplacement</w:t>
      </w:r>
      <w:r w:rsidRPr="0010497E">
        <w:rPr>
          <w:lang w:val="en-GB"/>
        </w:rPr>
        <w:t xml:space="preserve"> and </w:t>
      </w:r>
      <w:r w:rsidRPr="0010497E">
        <w:rPr>
          <w:i/>
          <w:iCs/>
          <w:lang w:val="en-GB"/>
        </w:rPr>
        <w:t>replacedData</w:t>
      </w:r>
      <w:r w:rsidRPr="0010497E">
        <w:rPr>
          <w:lang w:val="en-GB"/>
        </w:rPr>
        <w:t>.provides the end-user system with sufficient information to supersede a cancelled dataset with its replacement and avoid spurious errors for apparently overlapping datasets</w:t>
      </w:r>
      <w:r>
        <w:rPr>
          <w:lang w:val="en-GB"/>
        </w:rPr>
        <w:t>.</w:t>
      </w:r>
    </w:p>
    <w:p w14:paraId="25CC2759" w14:textId="183755EC" w:rsidR="0010497E" w:rsidRPr="0010497E" w:rsidRDefault="0010497E" w:rsidP="0010497E">
      <w:pPr>
        <w:pStyle w:val="ListParagraph"/>
        <w:numPr>
          <w:ilvl w:val="0"/>
          <w:numId w:val="73"/>
        </w:numPr>
        <w:spacing w:after="60" w:line="240" w:lineRule="auto"/>
        <w:rPr>
          <w:lang w:val="en-GB"/>
        </w:rPr>
      </w:pPr>
      <w:r w:rsidRPr="0010497E">
        <w:rPr>
          <w:lang w:val="en-GB"/>
        </w:rPr>
        <w:lastRenderedPageBreak/>
        <w:t>If a replacement dataset is being issued, producers should consider whether there will be a temporal discontinuity between the cancelled and replacement datasets</w:t>
      </w:r>
      <w:r>
        <w:rPr>
          <w:rStyle w:val="FootnoteReference"/>
          <w:lang w:val="en-GB"/>
        </w:rPr>
        <w:footnoteReference w:id="4"/>
      </w:r>
      <w:r w:rsidRPr="0010497E">
        <w:rPr>
          <w:lang w:val="en-GB"/>
        </w:rPr>
        <w:t xml:space="preserve">. A temporal discontinuity means that </w:t>
      </w:r>
      <w:r w:rsidR="004C52BB">
        <w:rPr>
          <w:lang w:val="en-GB"/>
        </w:rPr>
        <w:t>current information from S-111 will not be available to the mariner</w:t>
      </w:r>
      <w:r w:rsidR="004C52BB" w:rsidRPr="0010497E">
        <w:rPr>
          <w:lang w:val="en-GB"/>
        </w:rPr>
        <w:t xml:space="preserve"> </w:t>
      </w:r>
      <w:r w:rsidRPr="0010497E">
        <w:rPr>
          <w:lang w:val="en-GB"/>
        </w:rPr>
        <w:t>during the time gap. Maintaining temporal continuity requires the following:</w:t>
      </w:r>
    </w:p>
    <w:p w14:paraId="240E382E" w14:textId="77777777" w:rsidR="0010497E" w:rsidRPr="0010497E" w:rsidRDefault="0010497E" w:rsidP="0010497E">
      <w:pPr>
        <w:pStyle w:val="ListParagraph"/>
        <w:numPr>
          <w:ilvl w:val="1"/>
          <w:numId w:val="73"/>
        </w:numPr>
        <w:spacing w:after="60" w:line="240" w:lineRule="auto"/>
        <w:rPr>
          <w:lang w:val="en-GB"/>
        </w:rPr>
      </w:pPr>
      <w:r w:rsidRPr="0010497E">
        <w:rPr>
          <w:lang w:val="en-GB"/>
        </w:rPr>
        <w:t>the replacement dataset be available when the cancellation takes effect, and</w:t>
      </w:r>
    </w:p>
    <w:p w14:paraId="508E150D" w14:textId="77777777" w:rsidR="0010497E" w:rsidRPr="0010497E" w:rsidRDefault="0010497E" w:rsidP="0010497E">
      <w:pPr>
        <w:pStyle w:val="ListParagraph"/>
        <w:numPr>
          <w:ilvl w:val="1"/>
          <w:numId w:val="73"/>
        </w:numPr>
        <w:spacing w:after="60" w:line="240" w:lineRule="auto"/>
        <w:rPr>
          <w:lang w:val="en-GB"/>
        </w:rPr>
      </w:pPr>
      <w:r w:rsidRPr="0010497E">
        <w:rPr>
          <w:lang w:val="en-GB"/>
        </w:rPr>
        <w:t>data records in the replacement dataset begin no later than the issue date and time of the cancellation.</w:t>
      </w:r>
    </w:p>
    <w:p w14:paraId="06C12DCD" w14:textId="54A47CE8" w:rsidR="005A2B4A" w:rsidRPr="0010497E" w:rsidRDefault="0010497E" w:rsidP="0010497E">
      <w:pPr>
        <w:pStyle w:val="ListParagraph"/>
        <w:numPr>
          <w:ilvl w:val="0"/>
          <w:numId w:val="73"/>
        </w:numPr>
        <w:spacing w:after="60" w:line="240" w:lineRule="auto"/>
        <w:rPr>
          <w:lang w:val="en-GB"/>
        </w:rPr>
      </w:pPr>
      <w:r w:rsidRPr="0010497E">
        <w:rPr>
          <w:lang w:val="en-GB"/>
        </w:rPr>
        <w:t>If a sequence is being cancelled, cancellations should be issued simultaneously for all datasets in the sequence whose temporal extents overlap the time the cancellation is issued. (This ensures that cancelling a forecast dataset (for example) does not leave active predecessor forecasts which extend after the time of cancellation.)</w:t>
      </w:r>
    </w:p>
    <w:p w14:paraId="0B3D32F7" w14:textId="77777777" w:rsidR="003F4FEF" w:rsidRDefault="003F4FEF" w:rsidP="0010497E">
      <w:pPr>
        <w:pStyle w:val="ListParagraph"/>
        <w:numPr>
          <w:ilvl w:val="0"/>
          <w:numId w:val="73"/>
        </w:numPr>
        <w:rPr>
          <w:lang w:val="en-GB"/>
        </w:rPr>
      </w:pPr>
      <w:r w:rsidRPr="003F4FEF">
        <w:rPr>
          <w:lang w:val="en-GB"/>
        </w:rPr>
        <w:t>The retention, archiving or removal of cancelled datasets or sequences from the system shall be according to the common principles for retention, archiving or removal set forth in S-98 or other applicable documents.</w:t>
      </w:r>
    </w:p>
    <w:p w14:paraId="25DBD4A9" w14:textId="6D7A4908" w:rsidR="003F4FEF" w:rsidRPr="003F4FEF" w:rsidRDefault="00BC623B" w:rsidP="00BC623B">
      <w:pPr>
        <w:rPr>
          <w:lang w:val="en-GB"/>
        </w:rPr>
      </w:pPr>
      <w:r w:rsidRPr="00BC623B">
        <w:rPr>
          <w:lang w:val="en-GB"/>
        </w:rPr>
        <w:t>Cancellations should not be issued for time-expired forecast or prediction datasets unless the relevant dataset series is being terminated. If the series is being terminated a cancellation must be issued so the transfer/distribution system is informed whether or not it should expect or attempt to obtain successors or replacement datasets.</w:t>
      </w:r>
    </w:p>
    <w:p w14:paraId="40AB3176" w14:textId="77777777" w:rsidR="005A2B4A" w:rsidRPr="00CF30EA" w:rsidRDefault="005A2B4A" w:rsidP="00BE46AE">
      <w:pPr>
        <w:pStyle w:val="Heading4"/>
        <w:tabs>
          <w:tab w:val="clear" w:pos="900"/>
          <w:tab w:val="clear" w:pos="1140"/>
          <w:tab w:val="clear" w:pos="1360"/>
          <w:tab w:val="left" w:pos="993"/>
        </w:tabs>
        <w:spacing w:before="120" w:after="120" w:line="240" w:lineRule="auto"/>
        <w:ind w:left="992" w:hanging="992"/>
      </w:pPr>
      <w:bookmarkStart w:id="674" w:name="_Ref168570456"/>
      <w:r w:rsidRPr="00CF30EA">
        <w:t>Metadata for cancellation</w:t>
      </w:r>
      <w:bookmarkEnd w:id="674"/>
    </w:p>
    <w:p w14:paraId="5F25CC39" w14:textId="77777777" w:rsidR="00451268" w:rsidRDefault="003F4FEF" w:rsidP="00BE46AE">
      <w:pPr>
        <w:spacing w:after="60" w:line="240" w:lineRule="auto"/>
        <w:rPr>
          <w:lang w:val="en-GB"/>
        </w:rPr>
      </w:pPr>
      <w:r w:rsidRPr="003F4FEF">
        <w:rPr>
          <w:lang w:val="en-GB"/>
        </w:rPr>
        <w:t>S-1</w:t>
      </w:r>
      <w:r w:rsidR="00A130A2">
        <w:rPr>
          <w:lang w:val="en-GB"/>
        </w:rPr>
        <w:t>11</w:t>
      </w:r>
      <w:r w:rsidRPr="003F4FEF">
        <w:rPr>
          <w:lang w:val="en-GB"/>
        </w:rPr>
        <w:t xml:space="preserve"> uses the fileless cancellation method described in S-100 5.2.0 Part 17 clause 17-4.4.1</w:t>
      </w:r>
      <w:r w:rsidR="00451268">
        <w:rPr>
          <w:lang w:val="en-GB"/>
        </w:rPr>
        <w:t>:</w:t>
      </w:r>
    </w:p>
    <w:p w14:paraId="4E981E1F" w14:textId="62E5AA91" w:rsidR="00451268" w:rsidRDefault="00451268" w:rsidP="00451268">
      <w:pPr>
        <w:pStyle w:val="Quote"/>
        <w:jc w:val="both"/>
      </w:pPr>
      <w:r w:rsidRPr="00451268">
        <w:t>Fileless cancellation may be achieved by using a dataset metadata entry with the filename and original digital signature specifying the resource to be cancelled, and with all other mandatory metadata fields also set to the same values as the original, with the exception of the issueDate, which must be set to the issue date of the fileless cancellation itself.</w:t>
      </w:r>
    </w:p>
    <w:p w14:paraId="029544A0" w14:textId="67531D91" w:rsidR="005A2B4A" w:rsidRPr="00CF30EA" w:rsidRDefault="00451268" w:rsidP="00BE46AE">
      <w:pPr>
        <w:spacing w:after="60" w:line="240" w:lineRule="auto"/>
        <w:rPr>
          <w:lang w:val="en-GB"/>
        </w:rPr>
      </w:pPr>
      <w:r w:rsidRPr="00451268">
        <w:rPr>
          <w:lang w:val="en-GB"/>
        </w:rPr>
        <w:t xml:space="preserve">The “dataset metadata entry” means the S100_DatasetDiscoveryMetadata block in exchange catalogues. </w:t>
      </w:r>
      <w:r w:rsidR="005A2B4A" w:rsidRPr="00CF30EA">
        <w:rPr>
          <w:lang w:val="en-GB"/>
        </w:rPr>
        <w:t>For a cancellation, set:</w:t>
      </w:r>
    </w:p>
    <w:p w14:paraId="790C2D6A" w14:textId="09A22DC3" w:rsidR="00A130A2" w:rsidRDefault="00A130A2" w:rsidP="00BE46AE">
      <w:pPr>
        <w:pStyle w:val="ListParagraph"/>
        <w:numPr>
          <w:ilvl w:val="0"/>
          <w:numId w:val="47"/>
        </w:numPr>
        <w:spacing w:after="60" w:line="240" w:lineRule="auto"/>
        <w:ind w:left="567" w:hanging="283"/>
        <w:rPr>
          <w:lang w:val="en-GB"/>
        </w:rPr>
      </w:pPr>
      <w:r w:rsidRPr="00A130A2">
        <w:rPr>
          <w:i/>
          <w:iCs/>
          <w:lang w:val="en-GB"/>
        </w:rPr>
        <w:t>fileName</w:t>
      </w:r>
      <w:r>
        <w:rPr>
          <w:lang w:val="en-GB"/>
        </w:rPr>
        <w:t xml:space="preserve"> = </w:t>
      </w:r>
      <w:r w:rsidRPr="00A130A2">
        <w:rPr>
          <w:i/>
          <w:iCs/>
          <w:lang w:val="en-GB"/>
        </w:rPr>
        <w:t>fileName</w:t>
      </w:r>
      <w:r>
        <w:rPr>
          <w:lang w:val="en-GB"/>
        </w:rPr>
        <w:t xml:space="preserve"> of the cancelled dataset</w:t>
      </w:r>
    </w:p>
    <w:p w14:paraId="6DF338EE" w14:textId="7D6EE00E" w:rsidR="00A130A2" w:rsidRPr="00A130A2" w:rsidRDefault="00A130A2" w:rsidP="00BE46AE">
      <w:pPr>
        <w:pStyle w:val="ListParagraph"/>
        <w:numPr>
          <w:ilvl w:val="0"/>
          <w:numId w:val="47"/>
        </w:numPr>
        <w:spacing w:after="60" w:line="240" w:lineRule="auto"/>
        <w:ind w:left="567" w:hanging="283"/>
        <w:rPr>
          <w:lang w:val="en-GB"/>
        </w:rPr>
      </w:pPr>
      <w:r w:rsidRPr="00A130A2">
        <w:rPr>
          <w:i/>
          <w:iCs/>
          <w:lang w:val="en-GB"/>
        </w:rPr>
        <w:t>digitalSignatureValue</w:t>
      </w:r>
      <w:r>
        <w:rPr>
          <w:lang w:val="en-GB"/>
        </w:rPr>
        <w:t xml:space="preserve"> = (same as that of the cancelled dataset)</w:t>
      </w:r>
    </w:p>
    <w:p w14:paraId="33766FEA" w14:textId="1A9FA1BA" w:rsidR="005A2B4A" w:rsidRPr="00CF30EA" w:rsidRDefault="005A2B4A" w:rsidP="00BE46AE">
      <w:pPr>
        <w:pStyle w:val="ListParagraph"/>
        <w:numPr>
          <w:ilvl w:val="0"/>
          <w:numId w:val="47"/>
        </w:numPr>
        <w:spacing w:after="60" w:line="240" w:lineRule="auto"/>
        <w:ind w:left="567" w:hanging="283"/>
        <w:rPr>
          <w:lang w:val="en-GB"/>
        </w:rPr>
      </w:pPr>
      <w:r w:rsidRPr="00CF30EA">
        <w:rPr>
          <w:i/>
          <w:iCs/>
          <w:lang w:val="en-GB"/>
        </w:rPr>
        <w:t>purpose</w:t>
      </w:r>
      <w:r w:rsidRPr="00CF30EA">
        <w:rPr>
          <w:lang w:val="en-GB"/>
        </w:rPr>
        <w:t xml:space="preserve"> = </w:t>
      </w:r>
      <w:r w:rsidRPr="00CF30EA">
        <w:rPr>
          <w:i/>
          <w:iCs/>
          <w:lang w:val="en-GB"/>
        </w:rPr>
        <w:t>cancellation</w:t>
      </w:r>
    </w:p>
    <w:p w14:paraId="61B029EB" w14:textId="14E38AAC" w:rsidR="005A2B4A" w:rsidRPr="00CF30EA" w:rsidRDefault="005A2B4A" w:rsidP="00BE46AE">
      <w:pPr>
        <w:pStyle w:val="ListParagraph"/>
        <w:numPr>
          <w:ilvl w:val="0"/>
          <w:numId w:val="47"/>
        </w:numPr>
        <w:spacing w:after="60" w:line="240" w:lineRule="auto"/>
        <w:ind w:left="567" w:hanging="283"/>
        <w:rPr>
          <w:lang w:val="en-GB"/>
        </w:rPr>
      </w:pPr>
      <w:r w:rsidRPr="00A130A2">
        <w:rPr>
          <w:i/>
          <w:iCs/>
          <w:lang w:val="en-GB"/>
        </w:rPr>
        <w:t>edition</w:t>
      </w:r>
      <w:r w:rsidR="00A130A2" w:rsidRPr="00A130A2">
        <w:rPr>
          <w:i/>
          <w:iCs/>
          <w:lang w:val="en-GB"/>
        </w:rPr>
        <w:t>N</w:t>
      </w:r>
      <w:r w:rsidRPr="00A130A2">
        <w:rPr>
          <w:i/>
          <w:iCs/>
          <w:lang w:val="en-GB"/>
        </w:rPr>
        <w:t>umber</w:t>
      </w:r>
      <w:r w:rsidRPr="00CF30EA">
        <w:rPr>
          <w:lang w:val="en-GB"/>
        </w:rPr>
        <w:t xml:space="preserve"> = </w:t>
      </w:r>
      <w:r w:rsidR="00A130A2">
        <w:rPr>
          <w:lang w:val="en-GB"/>
        </w:rPr>
        <w:t>(same as that of the cancelled dataset)</w:t>
      </w:r>
    </w:p>
    <w:p w14:paraId="3E44F8E8" w14:textId="024B9A70" w:rsidR="005A2B4A" w:rsidRDefault="005A2B4A" w:rsidP="00BE46AE">
      <w:pPr>
        <w:pStyle w:val="ListParagraph"/>
        <w:numPr>
          <w:ilvl w:val="0"/>
          <w:numId w:val="47"/>
        </w:numPr>
        <w:spacing w:after="60" w:line="240" w:lineRule="auto"/>
        <w:ind w:left="567" w:hanging="283"/>
        <w:rPr>
          <w:lang w:val="en-GB"/>
        </w:rPr>
      </w:pPr>
      <w:r w:rsidRPr="00A130A2">
        <w:rPr>
          <w:i/>
          <w:iCs/>
          <w:lang w:val="en-GB"/>
        </w:rPr>
        <w:t>issue</w:t>
      </w:r>
      <w:r w:rsidR="00A130A2" w:rsidRPr="00A130A2">
        <w:rPr>
          <w:i/>
          <w:iCs/>
          <w:lang w:val="en-GB"/>
        </w:rPr>
        <w:t>D</w:t>
      </w:r>
      <w:r w:rsidRPr="00A130A2">
        <w:rPr>
          <w:i/>
          <w:iCs/>
          <w:lang w:val="en-GB"/>
        </w:rPr>
        <w:t>ate</w:t>
      </w:r>
      <w:r w:rsidRPr="00CF30EA">
        <w:rPr>
          <w:lang w:val="en-GB"/>
        </w:rPr>
        <w:t xml:space="preserve"> and </w:t>
      </w:r>
      <w:r w:rsidR="00A130A2" w:rsidRPr="00A130A2">
        <w:rPr>
          <w:i/>
          <w:iCs/>
          <w:lang w:val="en-GB"/>
        </w:rPr>
        <w:t>issueT</w:t>
      </w:r>
      <w:r w:rsidRPr="00A130A2">
        <w:rPr>
          <w:i/>
          <w:iCs/>
          <w:lang w:val="en-GB"/>
        </w:rPr>
        <w:t>ime</w:t>
      </w:r>
      <w:r w:rsidRPr="00CF30EA">
        <w:rPr>
          <w:lang w:val="en-GB"/>
        </w:rPr>
        <w:t xml:space="preserve"> = the </w:t>
      </w:r>
      <w:r w:rsidR="003F4FEF">
        <w:rPr>
          <w:lang w:val="en-GB"/>
        </w:rPr>
        <w:t xml:space="preserve">issue </w:t>
      </w:r>
      <w:r w:rsidRPr="00CF30EA">
        <w:rPr>
          <w:lang w:val="en-GB"/>
        </w:rPr>
        <w:t>date and time</w:t>
      </w:r>
      <w:r w:rsidR="003F4FEF">
        <w:rPr>
          <w:lang w:val="en-GB"/>
        </w:rPr>
        <w:t xml:space="preserve"> of</w:t>
      </w:r>
      <w:r w:rsidRPr="00CF30EA">
        <w:rPr>
          <w:lang w:val="en-GB"/>
        </w:rPr>
        <w:t xml:space="preserve"> the </w:t>
      </w:r>
      <w:r w:rsidR="00F6218F">
        <w:rPr>
          <w:lang w:val="en-GB"/>
        </w:rPr>
        <w:t>cancellation</w:t>
      </w:r>
    </w:p>
    <w:p w14:paraId="770DC2A1" w14:textId="2D3174C9" w:rsidR="005A2B4A" w:rsidRPr="00CF30EA" w:rsidRDefault="005A2B4A" w:rsidP="00BE46AE">
      <w:pPr>
        <w:pStyle w:val="ListParagraph"/>
        <w:numPr>
          <w:ilvl w:val="0"/>
          <w:numId w:val="47"/>
        </w:numPr>
        <w:spacing w:after="60" w:line="240" w:lineRule="auto"/>
        <w:ind w:left="567" w:hanging="283"/>
        <w:rPr>
          <w:lang w:val="en-GB"/>
        </w:rPr>
      </w:pPr>
      <w:r w:rsidRPr="00CF30EA">
        <w:rPr>
          <w:i/>
          <w:iCs/>
          <w:lang w:val="en-GB"/>
        </w:rPr>
        <w:t>replacedData</w:t>
      </w:r>
      <w:r w:rsidRPr="00CF30EA">
        <w:rPr>
          <w:lang w:val="en-GB"/>
        </w:rPr>
        <w:t xml:space="preserve"> = </w:t>
      </w:r>
      <w:r w:rsidRPr="00CF30EA">
        <w:rPr>
          <w:i/>
          <w:iCs/>
          <w:lang w:val="en-GB"/>
        </w:rPr>
        <w:t>true</w:t>
      </w:r>
      <w:r w:rsidRPr="00CF30EA">
        <w:rPr>
          <w:lang w:val="en-GB"/>
        </w:rPr>
        <w:t xml:space="preserve"> if and only if the cancelled dataset or sequence is replac</w:t>
      </w:r>
      <w:r w:rsidR="001676C9">
        <w:rPr>
          <w:lang w:val="en-GB"/>
        </w:rPr>
        <w:t>ed by another dataset/sequence</w:t>
      </w:r>
      <w:r w:rsidR="003F4FEF">
        <w:rPr>
          <w:lang w:val="en-GB"/>
        </w:rPr>
        <w:t xml:space="preserve">, otherwise </w:t>
      </w:r>
      <w:r w:rsidR="003F4FEF" w:rsidRPr="003F4FEF">
        <w:rPr>
          <w:i/>
          <w:iCs/>
          <w:lang w:val="en-GB"/>
        </w:rPr>
        <w:t>false</w:t>
      </w:r>
      <w:r w:rsidR="003F4FEF">
        <w:rPr>
          <w:lang w:val="en-GB"/>
        </w:rPr>
        <w:t>. This attribute must be populated for a cancellation.</w:t>
      </w:r>
    </w:p>
    <w:p w14:paraId="65F09F56" w14:textId="29707B47" w:rsidR="005A2B4A" w:rsidRDefault="005A2B4A" w:rsidP="00BE46AE">
      <w:pPr>
        <w:pStyle w:val="ListParagraph"/>
        <w:numPr>
          <w:ilvl w:val="0"/>
          <w:numId w:val="47"/>
        </w:numPr>
        <w:spacing w:line="240" w:lineRule="auto"/>
        <w:ind w:left="567" w:hanging="283"/>
        <w:rPr>
          <w:lang w:val="en-GB"/>
        </w:rPr>
      </w:pPr>
      <w:r w:rsidRPr="00CF30EA">
        <w:rPr>
          <w:i/>
          <w:iCs/>
          <w:lang w:val="en-GB"/>
        </w:rPr>
        <w:t>dataReplacement</w:t>
      </w:r>
      <w:r w:rsidRPr="00CF30EA">
        <w:rPr>
          <w:lang w:val="en-GB"/>
        </w:rPr>
        <w:t xml:space="preserve"> = </w:t>
      </w:r>
      <w:r w:rsidR="00A130A2" w:rsidRPr="006674C5">
        <w:rPr>
          <w:i/>
          <w:iCs/>
          <w:lang w:val="en-GB"/>
        </w:rPr>
        <w:t>fileName</w:t>
      </w:r>
      <w:r w:rsidRPr="00CF30EA">
        <w:rPr>
          <w:lang w:val="en-GB"/>
        </w:rPr>
        <w:t xml:space="preserve"> of the replacement dataset (if and only if the cancelled dataset/sequence is replaced by another dataset/sequence).</w:t>
      </w:r>
      <w:r w:rsidR="003F4FEF">
        <w:rPr>
          <w:lang w:val="en-GB"/>
        </w:rPr>
        <w:t xml:space="preserve"> This attribute must be populated when </w:t>
      </w:r>
      <w:r w:rsidR="003F4FEF" w:rsidRPr="003F4FEF">
        <w:rPr>
          <w:i/>
          <w:iCs/>
          <w:lang w:val="en-GB"/>
        </w:rPr>
        <w:t>replacedData</w:t>
      </w:r>
      <w:r w:rsidR="003F4FEF">
        <w:rPr>
          <w:lang w:val="en-GB"/>
        </w:rPr>
        <w:t xml:space="preserve"> = </w:t>
      </w:r>
      <w:r w:rsidR="003F4FEF" w:rsidRPr="003F4FEF">
        <w:rPr>
          <w:i/>
          <w:iCs/>
          <w:lang w:val="en-GB"/>
        </w:rPr>
        <w:t>true</w:t>
      </w:r>
      <w:r w:rsidR="003F4FEF">
        <w:rPr>
          <w:lang w:val="en-GB"/>
        </w:rPr>
        <w:t>.</w:t>
      </w:r>
    </w:p>
    <w:p w14:paraId="422C28FC" w14:textId="165B1660" w:rsidR="00A130A2" w:rsidRDefault="00A130A2" w:rsidP="00BE46AE">
      <w:pPr>
        <w:pStyle w:val="ListParagraph"/>
        <w:numPr>
          <w:ilvl w:val="0"/>
          <w:numId w:val="47"/>
        </w:numPr>
        <w:spacing w:line="240" w:lineRule="auto"/>
        <w:ind w:left="567" w:hanging="283"/>
        <w:rPr>
          <w:lang w:val="en-GB"/>
        </w:rPr>
      </w:pPr>
      <w:r>
        <w:rPr>
          <w:lang w:val="en-GB"/>
        </w:rPr>
        <w:t xml:space="preserve">all other mandatory attributes </w:t>
      </w:r>
      <w:r w:rsidRPr="00A130A2">
        <w:rPr>
          <w:lang w:val="en-GB"/>
        </w:rPr>
        <w:t>to the same values as in the discovery metadata block for the dataset being cancelled</w:t>
      </w:r>
      <w:r>
        <w:rPr>
          <w:lang w:val="en-GB"/>
        </w:rPr>
        <w:t>.</w:t>
      </w:r>
    </w:p>
    <w:p w14:paraId="13AFA84E" w14:textId="65C59FAF" w:rsidR="00A130A2" w:rsidRDefault="00A130A2" w:rsidP="00A130A2">
      <w:pPr>
        <w:spacing w:line="240" w:lineRule="auto"/>
        <w:rPr>
          <w:lang w:val="en-GB"/>
        </w:rPr>
      </w:pPr>
      <w:r w:rsidRPr="00A130A2">
        <w:rPr>
          <w:lang w:val="en-GB"/>
        </w:rPr>
        <w:t xml:space="preserve">NOTE (informative): </w:t>
      </w:r>
      <w:r w:rsidRPr="00A130A2">
        <w:rPr>
          <w:i/>
          <w:iCs/>
          <w:lang w:val="en-GB"/>
        </w:rPr>
        <w:t>fileName</w:t>
      </w:r>
      <w:r w:rsidRPr="00A130A2">
        <w:rPr>
          <w:lang w:val="en-GB"/>
        </w:rPr>
        <w:t xml:space="preserve"> means the </w:t>
      </w:r>
      <w:r w:rsidRPr="00A130A2">
        <w:rPr>
          <w:i/>
          <w:iCs/>
          <w:lang w:val="en-GB"/>
        </w:rPr>
        <w:t>fileName</w:t>
      </w:r>
      <w:r w:rsidRPr="00A130A2">
        <w:rPr>
          <w:lang w:val="en-GB"/>
        </w:rPr>
        <w:t xml:space="preserve"> entry in S100_DatasetDiscoveryMetadata, which may not be identical to the dataset file name (for example, fileName may be a URI that includes the data file name as a component – see S-100 Part 17).</w:t>
      </w:r>
    </w:p>
    <w:p w14:paraId="4745DBAB" w14:textId="2373E264" w:rsidR="00451268" w:rsidRDefault="00451268" w:rsidP="00451268">
      <w:pPr>
        <w:pStyle w:val="Heading4"/>
      </w:pPr>
      <w:r>
        <w:lastRenderedPageBreak/>
        <w:t>Production of a cancellation</w:t>
      </w:r>
    </w:p>
    <w:p w14:paraId="4BFCE877" w14:textId="21FB2259" w:rsidR="00451268" w:rsidRPr="00451268" w:rsidRDefault="00451268" w:rsidP="00451268">
      <w:pPr>
        <w:spacing w:line="240" w:lineRule="auto"/>
        <w:rPr>
          <w:lang w:val="en-GB"/>
        </w:rPr>
      </w:pPr>
      <w:r w:rsidRPr="00451268">
        <w:rPr>
          <w:lang w:val="en-GB"/>
        </w:rPr>
        <w:t>S-1</w:t>
      </w:r>
      <w:r w:rsidR="00BC623B">
        <w:rPr>
          <w:lang w:val="en-GB"/>
        </w:rPr>
        <w:t>11</w:t>
      </w:r>
      <w:r w:rsidRPr="00451268">
        <w:rPr>
          <w:lang w:val="en-GB"/>
        </w:rPr>
        <w:t xml:space="preserve"> uses only the fileless cancellation method described in S-100 Part 17. In order to cancel a dataset, the cancelling authority (generally the producer of the original dataset) must:</w:t>
      </w:r>
    </w:p>
    <w:p w14:paraId="406EFBDD" w14:textId="5509A81A" w:rsidR="00451268" w:rsidRPr="00451268" w:rsidRDefault="00451268" w:rsidP="00451268">
      <w:pPr>
        <w:pStyle w:val="ListParagraph"/>
        <w:numPr>
          <w:ilvl w:val="0"/>
          <w:numId w:val="74"/>
        </w:numPr>
        <w:spacing w:line="240" w:lineRule="auto"/>
        <w:rPr>
          <w:lang w:val="en-GB"/>
        </w:rPr>
      </w:pPr>
      <w:r w:rsidRPr="00451268">
        <w:rPr>
          <w:lang w:val="en-GB"/>
        </w:rPr>
        <w:t xml:space="preserve">Prepare an exchange catalogue with an S100_DatasetDiscoveryMetadata block with field values as described in clause </w:t>
      </w:r>
      <w:r>
        <w:rPr>
          <w:lang w:val="en-GB"/>
        </w:rPr>
        <w:fldChar w:fldCharType="begin"/>
      </w:r>
      <w:r>
        <w:rPr>
          <w:lang w:val="en-GB"/>
        </w:rPr>
        <w:instrText xml:space="preserve"> REF _Ref168570456 \r \h </w:instrText>
      </w:r>
      <w:r>
        <w:rPr>
          <w:lang w:val="en-GB"/>
        </w:rPr>
      </w:r>
      <w:r>
        <w:rPr>
          <w:lang w:val="en-GB"/>
        </w:rPr>
        <w:fldChar w:fldCharType="separate"/>
      </w:r>
      <w:r>
        <w:rPr>
          <w:lang w:val="en-GB"/>
        </w:rPr>
        <w:t>8.2.4.2</w:t>
      </w:r>
      <w:r>
        <w:rPr>
          <w:lang w:val="en-GB"/>
        </w:rPr>
        <w:fldChar w:fldCharType="end"/>
      </w:r>
      <w:r w:rsidRPr="00451268">
        <w:rPr>
          <w:lang w:val="en-GB"/>
        </w:rPr>
        <w:t>).</w:t>
      </w:r>
    </w:p>
    <w:p w14:paraId="7CC136EE" w14:textId="23419B59" w:rsidR="00451268" w:rsidRPr="00451268" w:rsidRDefault="00451268" w:rsidP="00451268">
      <w:pPr>
        <w:pStyle w:val="ListParagraph"/>
        <w:numPr>
          <w:ilvl w:val="0"/>
          <w:numId w:val="74"/>
        </w:numPr>
        <w:spacing w:line="240" w:lineRule="auto"/>
        <w:rPr>
          <w:lang w:val="en-GB"/>
        </w:rPr>
      </w:pPr>
      <w:r w:rsidRPr="00451268">
        <w:rPr>
          <w:lang w:val="en-GB"/>
        </w:rPr>
        <w:t>If a sequence of datasets is being terminated, ensure that the exchange catalogue also contains dataset discovery metadata blocks cancelling any predecessor datasets in the same sequence whose temporal extents include the expected issue time for the cancellation.</w:t>
      </w:r>
    </w:p>
    <w:p w14:paraId="1B654D03" w14:textId="3B582608" w:rsidR="00451268" w:rsidRPr="00451268" w:rsidRDefault="00451268" w:rsidP="00451268">
      <w:pPr>
        <w:pStyle w:val="ListParagraph"/>
        <w:numPr>
          <w:ilvl w:val="0"/>
          <w:numId w:val="74"/>
        </w:numPr>
        <w:spacing w:line="240" w:lineRule="auto"/>
        <w:rPr>
          <w:lang w:val="en-GB"/>
        </w:rPr>
      </w:pPr>
      <w:r w:rsidRPr="00451268">
        <w:rPr>
          <w:lang w:val="en-GB"/>
        </w:rPr>
        <w:t xml:space="preserve">Complete other parts of the exchange catalogue as required by clause </w:t>
      </w:r>
      <w:r>
        <w:rPr>
          <w:lang w:val="en-GB"/>
        </w:rPr>
        <w:fldChar w:fldCharType="begin"/>
      </w:r>
      <w:r>
        <w:rPr>
          <w:lang w:val="en-GB"/>
        </w:rPr>
        <w:instrText xml:space="preserve"> REF _Ref112757711 \r \h </w:instrText>
      </w:r>
      <w:r>
        <w:rPr>
          <w:lang w:val="en-GB"/>
        </w:rPr>
      </w:r>
      <w:r>
        <w:rPr>
          <w:lang w:val="en-GB"/>
        </w:rPr>
        <w:fldChar w:fldCharType="separate"/>
      </w:r>
      <w:r>
        <w:rPr>
          <w:lang w:val="en-GB"/>
        </w:rPr>
        <w:t>12.2</w:t>
      </w:r>
      <w:r>
        <w:rPr>
          <w:lang w:val="en-GB"/>
        </w:rPr>
        <w:fldChar w:fldCharType="end"/>
      </w:r>
      <w:r w:rsidRPr="00451268">
        <w:rPr>
          <w:lang w:val="en-GB"/>
        </w:rPr>
        <w:t xml:space="preserve"> (for example, provide discovery metadata for a replacement dataset if such is included in the same exchange set).</w:t>
      </w:r>
    </w:p>
    <w:p w14:paraId="2EAD2D15" w14:textId="07742DA6" w:rsidR="00451268" w:rsidRPr="00451268" w:rsidRDefault="00451268" w:rsidP="00451268">
      <w:pPr>
        <w:pStyle w:val="ListParagraph"/>
        <w:numPr>
          <w:ilvl w:val="0"/>
          <w:numId w:val="74"/>
        </w:numPr>
        <w:spacing w:line="240" w:lineRule="auto"/>
        <w:rPr>
          <w:lang w:val="en-GB"/>
        </w:rPr>
      </w:pPr>
      <w:r w:rsidRPr="00451268">
        <w:rPr>
          <w:lang w:val="en-GB"/>
        </w:rPr>
        <w:t>Sign and distribute the exchange catalogue in a normally structured exchange set. Do not include HDF files for the cancelled datasets in the exchange set.</w:t>
      </w:r>
    </w:p>
    <w:p w14:paraId="43C2A1C6" w14:textId="77777777" w:rsidR="00451268" w:rsidRPr="00A130A2" w:rsidRDefault="00451268" w:rsidP="00451268">
      <w:pPr>
        <w:spacing w:line="240" w:lineRule="auto"/>
        <w:rPr>
          <w:lang w:val="en-GB"/>
        </w:rPr>
      </w:pPr>
    </w:p>
    <w:p w14:paraId="5B1D8207" w14:textId="77777777" w:rsidR="005A2B4A" w:rsidRPr="00CF30EA" w:rsidRDefault="005A2B4A" w:rsidP="001676C9">
      <w:pPr>
        <w:pStyle w:val="Heading3"/>
        <w:tabs>
          <w:tab w:val="clear" w:pos="660"/>
          <w:tab w:val="clear" w:pos="880"/>
          <w:tab w:val="left" w:pos="851"/>
        </w:tabs>
        <w:spacing w:before="120" w:after="120" w:line="240" w:lineRule="auto"/>
        <w:ind w:left="851" w:hanging="851"/>
      </w:pPr>
      <w:bookmarkStart w:id="675" w:name="_Toc112167305"/>
      <w:bookmarkStart w:id="676" w:name="_Toc172126775"/>
      <w:r w:rsidRPr="00CF30EA">
        <w:t>Other</w:t>
      </w:r>
      <w:r w:rsidRPr="00CF30EA">
        <w:rPr>
          <w:i/>
          <w:iCs/>
        </w:rPr>
        <w:t xml:space="preserve"> S100_Purpose</w:t>
      </w:r>
      <w:r w:rsidRPr="00CF30EA">
        <w:t xml:space="preserve"> values (Informative)</w:t>
      </w:r>
      <w:bookmarkEnd w:id="675"/>
      <w:bookmarkEnd w:id="676"/>
    </w:p>
    <w:p w14:paraId="161233F1" w14:textId="3F6782EF" w:rsidR="005A2B4A" w:rsidRPr="00CF30EA" w:rsidRDefault="005A2B4A" w:rsidP="001676C9">
      <w:pPr>
        <w:spacing w:after="120" w:line="240" w:lineRule="auto"/>
        <w:rPr>
          <w:lang w:val="en-GB"/>
        </w:rPr>
      </w:pPr>
      <w:r w:rsidRPr="00CF30EA">
        <w:rPr>
          <w:lang w:val="en-GB"/>
        </w:rPr>
        <w:t xml:space="preserve">S-111 does not use the </w:t>
      </w:r>
      <w:r w:rsidRPr="00CF30EA">
        <w:rPr>
          <w:i/>
          <w:iCs/>
          <w:lang w:val="en-GB"/>
        </w:rPr>
        <w:t>reissue, update</w:t>
      </w:r>
      <w:r w:rsidRPr="00CF30EA">
        <w:rPr>
          <w:lang w:val="en-GB"/>
        </w:rPr>
        <w:t xml:space="preserve"> and </w:t>
      </w:r>
      <w:r w:rsidRPr="00CF30EA">
        <w:rPr>
          <w:i/>
          <w:iCs/>
          <w:lang w:val="en-GB"/>
        </w:rPr>
        <w:t>delta</w:t>
      </w:r>
      <w:r w:rsidRPr="00CF30EA">
        <w:rPr>
          <w:lang w:val="en-GB"/>
        </w:rPr>
        <w:t xml:space="preserve"> values of the </w:t>
      </w:r>
      <w:r w:rsidRPr="00CF30EA">
        <w:rPr>
          <w:b/>
          <w:bCs/>
          <w:lang w:val="en-GB"/>
        </w:rPr>
        <w:t>S100_Purpose</w:t>
      </w:r>
      <w:r w:rsidRPr="00CF30EA">
        <w:rPr>
          <w:lang w:val="en-GB"/>
        </w:rPr>
        <w:t xml:space="preserve"> enumeration.</w:t>
      </w:r>
    </w:p>
    <w:p w14:paraId="535F5F85" w14:textId="73F7FC78" w:rsidR="005A2B4A" w:rsidRPr="00CF30EA" w:rsidRDefault="005A2B4A" w:rsidP="001676C9">
      <w:pPr>
        <w:spacing w:after="120" w:line="240" w:lineRule="auto"/>
        <w:rPr>
          <w:lang w:val="en-GB"/>
        </w:rPr>
      </w:pPr>
      <w:r w:rsidRPr="00CF30EA">
        <w:rPr>
          <w:lang w:val="en-GB"/>
        </w:rPr>
        <w:t xml:space="preserve">S-100 </w:t>
      </w:r>
      <w:r w:rsidR="001676C9">
        <w:rPr>
          <w:lang w:val="en-GB"/>
        </w:rPr>
        <w:t>Part 17, c</w:t>
      </w:r>
      <w:r w:rsidRPr="00CF30EA">
        <w:rPr>
          <w:lang w:val="en-GB"/>
        </w:rPr>
        <w:t>lause 17-4.5 (S100_Purpose) states that a re-issue “Includes all the updates applied to the original dataset up to the date of the re-issue. A re-issue does not contain any new information additional to th</w:t>
      </w:r>
      <w:r w:rsidR="001676C9">
        <w:rPr>
          <w:lang w:val="en-GB"/>
        </w:rPr>
        <w:t>at previously issued by updates</w:t>
      </w:r>
      <w:r w:rsidRPr="00CF30EA">
        <w:rPr>
          <w:lang w:val="en-GB"/>
        </w:rPr>
        <w:t>”</w:t>
      </w:r>
      <w:r w:rsidR="001676C9">
        <w:rPr>
          <w:lang w:val="en-GB"/>
        </w:rPr>
        <w:t>.</w:t>
      </w:r>
      <w:r w:rsidRPr="00CF30EA">
        <w:rPr>
          <w:lang w:val="en-GB"/>
        </w:rPr>
        <w:t xml:space="preserve"> Since </w:t>
      </w:r>
      <w:r w:rsidR="00D8092E" w:rsidRPr="00CF30EA">
        <w:rPr>
          <w:lang w:val="en-GB"/>
        </w:rPr>
        <w:t>S-111</w:t>
      </w:r>
      <w:r w:rsidRPr="00CF30EA">
        <w:rPr>
          <w:lang w:val="en-GB"/>
        </w:rPr>
        <w:t xml:space="preserve"> does not include a format for dataset updates, </w:t>
      </w:r>
      <w:r w:rsidR="00D8092E" w:rsidRPr="00CF30EA">
        <w:rPr>
          <w:lang w:val="en-GB"/>
        </w:rPr>
        <w:t>S-111</w:t>
      </w:r>
      <w:r w:rsidRPr="00CF30EA">
        <w:rPr>
          <w:lang w:val="en-GB"/>
        </w:rPr>
        <w:t xml:space="preserve"> datasets are not reissued. Corrections to datasets, if required, should be addressed by cancellation of the old dataset accompanied by a </w:t>
      </w:r>
      <w:r w:rsidR="001676C9">
        <w:rPr>
          <w:lang w:val="en-GB"/>
        </w:rPr>
        <w:t>N</w:t>
      </w:r>
      <w:r w:rsidRPr="00CF30EA">
        <w:rPr>
          <w:lang w:val="en-GB"/>
        </w:rPr>
        <w:t xml:space="preserve">ew </w:t>
      </w:r>
      <w:r w:rsidR="001676C9">
        <w:rPr>
          <w:lang w:val="en-GB"/>
        </w:rPr>
        <w:t>E</w:t>
      </w:r>
      <w:r w:rsidRPr="00CF30EA">
        <w:rPr>
          <w:lang w:val="en-GB"/>
        </w:rPr>
        <w:t xml:space="preserve">dition with the same name and an incremented </w:t>
      </w:r>
      <w:r w:rsidR="001676C9">
        <w:rPr>
          <w:lang w:val="en-GB"/>
        </w:rPr>
        <w:t>E</w:t>
      </w:r>
      <w:r w:rsidRPr="00CF30EA">
        <w:rPr>
          <w:lang w:val="en-GB"/>
        </w:rPr>
        <w:t>dition number.</w:t>
      </w:r>
    </w:p>
    <w:p w14:paraId="0CE04949" w14:textId="66D4C89E" w:rsidR="005A2B4A" w:rsidRPr="00CF30EA" w:rsidRDefault="005A2B4A" w:rsidP="001676C9">
      <w:pPr>
        <w:spacing w:after="120" w:line="240" w:lineRule="auto"/>
        <w:rPr>
          <w:lang w:val="en-GB"/>
        </w:rPr>
      </w:pPr>
      <w:bookmarkStart w:id="677" w:name="_Hlk105118197"/>
      <w:r w:rsidRPr="00CF30EA">
        <w:rPr>
          <w:lang w:val="en-GB"/>
        </w:rPr>
        <w:t xml:space="preserve">S-100 </w:t>
      </w:r>
      <w:r w:rsidR="001676C9">
        <w:rPr>
          <w:lang w:val="en-GB"/>
        </w:rPr>
        <w:t>Part 17, c</w:t>
      </w:r>
      <w:r w:rsidRPr="00CF30EA">
        <w:rPr>
          <w:lang w:val="en-GB"/>
        </w:rPr>
        <w:t>lause 17-4.5 (S100_Purpose) states that an update is for “Changing some information in an existing dataset”.</w:t>
      </w:r>
      <w:bookmarkStart w:id="678" w:name="_Ref104478229"/>
      <w:bookmarkEnd w:id="677"/>
      <w:r w:rsidRPr="00CF30EA">
        <w:rPr>
          <w:lang w:val="en-GB"/>
        </w:rPr>
        <w:t xml:space="preserve"> </w:t>
      </w:r>
      <w:r w:rsidR="00D8092E" w:rsidRPr="00CF30EA">
        <w:rPr>
          <w:lang w:val="en-GB"/>
        </w:rPr>
        <w:t>S-111</w:t>
      </w:r>
      <w:r w:rsidRPr="00CF30EA">
        <w:rPr>
          <w:lang w:val="en-GB"/>
        </w:rPr>
        <w:t xml:space="preserve"> does not provide for replacing part of a dataset; instead, if changing information is necessary, the whole dataset is replaced.</w:t>
      </w:r>
    </w:p>
    <w:p w14:paraId="13683270" w14:textId="77777777" w:rsidR="005A2B4A" w:rsidRPr="00CF30EA" w:rsidRDefault="005A2B4A" w:rsidP="001676C9">
      <w:pPr>
        <w:pStyle w:val="Heading3"/>
        <w:tabs>
          <w:tab w:val="clear" w:pos="660"/>
          <w:tab w:val="clear" w:pos="880"/>
          <w:tab w:val="left" w:pos="851"/>
        </w:tabs>
        <w:spacing w:before="120" w:after="120" w:line="240" w:lineRule="auto"/>
        <w:ind w:left="851" w:hanging="851"/>
      </w:pPr>
      <w:bookmarkStart w:id="679" w:name="_Ref112888513"/>
      <w:bookmarkStart w:id="680" w:name="_Toc172126776"/>
      <w:r w:rsidRPr="00CF30EA">
        <w:t>Maintenance of support files</w:t>
      </w:r>
      <w:bookmarkEnd w:id="678"/>
      <w:bookmarkEnd w:id="679"/>
      <w:bookmarkEnd w:id="680"/>
    </w:p>
    <w:p w14:paraId="1F63C004" w14:textId="04AB7E35" w:rsidR="005A2B4A" w:rsidRPr="00CF30EA" w:rsidRDefault="005A2B4A" w:rsidP="001676C9">
      <w:pPr>
        <w:spacing w:after="120" w:line="240" w:lineRule="auto"/>
        <w:rPr>
          <w:lang w:val="en-GB"/>
        </w:rPr>
      </w:pPr>
      <w:r w:rsidRPr="00CF30EA">
        <w:rPr>
          <w:lang w:val="en-GB"/>
        </w:rPr>
        <w:t xml:space="preserve">The </w:t>
      </w:r>
      <w:r w:rsidR="001676C9">
        <w:rPr>
          <w:lang w:val="en-GB"/>
        </w:rPr>
        <w:t>E</w:t>
      </w:r>
      <w:r w:rsidRPr="00CF30EA">
        <w:rPr>
          <w:lang w:val="en-GB"/>
        </w:rPr>
        <w:t xml:space="preserve">dition number is 1 for the first issue of a support file for a particular dataset. In the event that the </w:t>
      </w:r>
      <w:r w:rsidR="00365608">
        <w:rPr>
          <w:lang w:val="en-GB"/>
        </w:rPr>
        <w:t>file</w:t>
      </w:r>
      <w:r w:rsidRPr="00CF30EA">
        <w:rPr>
          <w:lang w:val="en-GB"/>
        </w:rPr>
        <w:t xml:space="preserve"> is updated or replaced (</w:t>
      </w:r>
      <w:r w:rsidR="001676C9">
        <w:rPr>
          <w:lang w:val="en-GB"/>
        </w:rPr>
        <w:t>for example</w:t>
      </w:r>
      <w:r w:rsidRPr="00CF30EA">
        <w:rPr>
          <w:lang w:val="en-GB"/>
        </w:rPr>
        <w:t xml:space="preserve"> for a correction) the </w:t>
      </w:r>
      <w:r w:rsidR="001676C9">
        <w:rPr>
          <w:lang w:val="en-GB"/>
        </w:rPr>
        <w:t>E</w:t>
      </w:r>
      <w:r w:rsidRPr="00CF30EA">
        <w:rPr>
          <w:lang w:val="en-GB"/>
        </w:rPr>
        <w:t>dition number is incremented by 1.</w:t>
      </w:r>
    </w:p>
    <w:p w14:paraId="74F9BA20" w14:textId="7EECE0EE" w:rsidR="005A2B4A" w:rsidRPr="00CF30EA" w:rsidRDefault="005A2B4A" w:rsidP="001676C9">
      <w:pPr>
        <w:spacing w:after="120" w:line="240" w:lineRule="auto"/>
        <w:rPr>
          <w:lang w:val="en-GB"/>
        </w:rPr>
      </w:pPr>
      <w:r w:rsidRPr="00CF30EA">
        <w:rPr>
          <w:lang w:val="en-GB"/>
        </w:rPr>
        <w:t xml:space="preserve">The </w:t>
      </w:r>
      <w:r w:rsidR="001676C9">
        <w:rPr>
          <w:lang w:val="en-GB"/>
        </w:rPr>
        <w:t>E</w:t>
      </w:r>
      <w:r w:rsidRPr="00CF30EA">
        <w:rPr>
          <w:lang w:val="en-GB"/>
        </w:rPr>
        <w:t>dition number for language packs changes if and only if the language pack file is updated.</w:t>
      </w:r>
    </w:p>
    <w:p w14:paraId="2B666060" w14:textId="77777777" w:rsidR="005A2B4A" w:rsidRPr="00CF30EA" w:rsidRDefault="005A2B4A" w:rsidP="001676C9">
      <w:pPr>
        <w:pStyle w:val="Heading3"/>
        <w:tabs>
          <w:tab w:val="clear" w:pos="660"/>
          <w:tab w:val="clear" w:pos="880"/>
          <w:tab w:val="left" w:pos="851"/>
        </w:tabs>
        <w:spacing w:before="120" w:after="120" w:line="240" w:lineRule="auto"/>
        <w:ind w:left="851" w:hanging="851"/>
      </w:pPr>
      <w:bookmarkStart w:id="681" w:name="_Toc112167306"/>
      <w:bookmarkStart w:id="682" w:name="_Toc172126777"/>
      <w:r w:rsidRPr="00CF30EA">
        <w:t>Encoding update frequency</w:t>
      </w:r>
      <w:bookmarkEnd w:id="681"/>
      <w:bookmarkEnd w:id="682"/>
    </w:p>
    <w:p w14:paraId="118C1B5E" w14:textId="1019B2AA" w:rsidR="005A2B4A" w:rsidRPr="00CF30EA" w:rsidRDefault="005A2B4A" w:rsidP="006855BC">
      <w:pPr>
        <w:spacing w:after="120" w:line="240" w:lineRule="auto"/>
        <w:rPr>
          <w:lang w:val="en-GB"/>
        </w:rPr>
      </w:pPr>
      <w:r w:rsidRPr="00CF30EA">
        <w:rPr>
          <w:lang w:val="en-GB"/>
        </w:rPr>
        <w:t xml:space="preserve">The encoding of information about when the next update to a dataset will be released (cf. </w:t>
      </w:r>
      <w:r w:rsidR="006855BC">
        <w:rPr>
          <w:lang w:val="en-GB"/>
        </w:rPr>
        <w:t>c</w:t>
      </w:r>
      <w:r w:rsidRPr="00CF30EA">
        <w:rPr>
          <w:lang w:val="en-GB"/>
        </w:rPr>
        <w:t xml:space="preserve">lause </w:t>
      </w:r>
      <w:r w:rsidRPr="00CF30EA">
        <w:rPr>
          <w:lang w:val="en-GB"/>
        </w:rPr>
        <w:fldChar w:fldCharType="begin"/>
      </w:r>
      <w:r w:rsidRPr="00CF30EA">
        <w:rPr>
          <w:lang w:val="en-GB"/>
        </w:rPr>
        <w:instrText xml:space="preserve"> REF _Ref105068666 \r \h </w:instrText>
      </w:r>
      <w:r w:rsidRPr="00CF30EA">
        <w:rPr>
          <w:lang w:val="en-GB"/>
        </w:rPr>
      </w:r>
      <w:r w:rsidRPr="00CF30EA">
        <w:rPr>
          <w:lang w:val="en-GB"/>
        </w:rPr>
        <w:fldChar w:fldCharType="separate"/>
      </w:r>
      <w:r w:rsidR="00D33763">
        <w:rPr>
          <w:lang w:val="en-GB"/>
        </w:rPr>
        <w:t>12.2.4</w:t>
      </w:r>
      <w:r w:rsidRPr="00CF30EA">
        <w:rPr>
          <w:lang w:val="en-GB"/>
        </w:rPr>
        <w:fldChar w:fldCharType="end"/>
      </w:r>
      <w:r w:rsidRPr="00CF30EA">
        <w:rPr>
          <w:lang w:val="en-GB"/>
        </w:rPr>
        <w:t xml:space="preserve"> - </w:t>
      </w:r>
      <w:r w:rsidRPr="00CF30EA">
        <w:rPr>
          <w:i/>
          <w:iCs/>
          <w:lang w:val="en-GB"/>
        </w:rPr>
        <w:t>resourceMaintenance</w:t>
      </w:r>
      <w:r w:rsidR="006855BC">
        <w:rPr>
          <w:lang w:val="en-GB"/>
        </w:rPr>
        <w:t xml:space="preserve">) </w:t>
      </w:r>
      <w:r w:rsidRPr="00CF30EA">
        <w:rPr>
          <w:lang w:val="en-GB"/>
        </w:rPr>
        <w:t>is mandatory for datasets that are updated or replaced monthly or more frequently.</w:t>
      </w:r>
    </w:p>
    <w:p w14:paraId="4702AC7B" w14:textId="0E3B9ED5" w:rsidR="005A2B4A" w:rsidRPr="00CF30EA" w:rsidRDefault="005A2B4A" w:rsidP="006855BC">
      <w:pPr>
        <w:spacing w:after="120" w:line="240" w:lineRule="auto"/>
        <w:rPr>
          <w:lang w:val="en-GB"/>
        </w:rPr>
      </w:pPr>
      <w:r w:rsidRPr="00CF30EA">
        <w:rPr>
          <w:lang w:val="en-GB"/>
        </w:rPr>
        <w:t xml:space="preserve">The provision of this information for datasets that contain information updated less frequently than monthly (such as astronomical predictions when these are issued annually) is left to the discretion of the </w:t>
      </w:r>
      <w:r w:rsidR="006855BC">
        <w:rPr>
          <w:lang w:val="en-GB"/>
        </w:rPr>
        <w:t>P</w:t>
      </w:r>
      <w:r w:rsidRPr="00CF30EA">
        <w:rPr>
          <w:lang w:val="en-GB"/>
        </w:rPr>
        <w:t>roducer, with the expectation that if it is not encoded in discovery metadata the expected release dates will be communicated to distributors and end-users by other means.</w:t>
      </w:r>
    </w:p>
    <w:p w14:paraId="4C9FC186" w14:textId="2E238206" w:rsidR="005A2B4A" w:rsidRPr="00CF30EA" w:rsidRDefault="005A2B4A" w:rsidP="006855BC">
      <w:pPr>
        <w:spacing w:after="120" w:line="240" w:lineRule="auto"/>
        <w:rPr>
          <w:lang w:val="en-GB"/>
        </w:rPr>
      </w:pPr>
      <w:r w:rsidRPr="00CF30EA">
        <w:rPr>
          <w:lang w:val="en-GB"/>
        </w:rPr>
        <w:t xml:space="preserve">For datasets that are continually updated on a fixed cycle, timing information should be encoded as the interval from the issue date and time of the current dataset (that is, using the </w:t>
      </w:r>
      <w:r w:rsidRPr="00CF30EA">
        <w:rPr>
          <w:i/>
          <w:iCs/>
          <w:lang w:val="en-GB"/>
        </w:rPr>
        <w:t>userDefinedMaintenanceFrequency</w:t>
      </w:r>
      <w:r w:rsidRPr="00CF30EA">
        <w:rPr>
          <w:lang w:val="en-GB"/>
        </w:rPr>
        <w:t xml:space="preserve"> sub-attribute - cf. S-100 </w:t>
      </w:r>
      <w:r w:rsidR="006855BC">
        <w:rPr>
          <w:lang w:val="en-GB"/>
        </w:rPr>
        <w:t>Part 17, c</w:t>
      </w:r>
      <w:r w:rsidRPr="00CF30EA">
        <w:rPr>
          <w:lang w:val="en-GB"/>
        </w:rPr>
        <w:t>lause 17-4.9).</w:t>
      </w:r>
    </w:p>
    <w:p w14:paraId="27D01F87" w14:textId="1EF7EFC3" w:rsidR="005A2B4A" w:rsidRDefault="005A2B4A" w:rsidP="006855BC">
      <w:pPr>
        <w:spacing w:after="120" w:line="240" w:lineRule="auto"/>
        <w:rPr>
          <w:lang w:val="en-GB"/>
        </w:rPr>
      </w:pPr>
      <w:r w:rsidRPr="00CF30EA">
        <w:rPr>
          <w:lang w:val="en-GB"/>
        </w:rPr>
        <w:t xml:space="preserve">Data </w:t>
      </w:r>
      <w:r w:rsidR="006855BC">
        <w:rPr>
          <w:lang w:val="en-GB"/>
        </w:rPr>
        <w:t>P</w:t>
      </w:r>
      <w:r w:rsidRPr="00CF30EA">
        <w:rPr>
          <w:lang w:val="en-GB"/>
        </w:rPr>
        <w:t xml:space="preserve">roducers or metadata compilers must consult S-100 </w:t>
      </w:r>
      <w:r w:rsidR="006855BC">
        <w:rPr>
          <w:lang w:val="en-GB"/>
        </w:rPr>
        <w:t>c</w:t>
      </w:r>
      <w:r w:rsidRPr="00CF30EA">
        <w:rPr>
          <w:lang w:val="en-GB"/>
        </w:rPr>
        <w:t>lause 17-4.9 for the rules on encoding information about release timing.</w:t>
      </w:r>
    </w:p>
    <w:p w14:paraId="28B5D100" w14:textId="77777777" w:rsidR="006855BC" w:rsidRPr="00CF30EA" w:rsidRDefault="006855BC" w:rsidP="006855BC">
      <w:pPr>
        <w:spacing w:after="120" w:line="240" w:lineRule="auto"/>
        <w:rPr>
          <w:lang w:val="en-GB"/>
        </w:rPr>
      </w:pPr>
    </w:p>
    <w:p w14:paraId="2429A051" w14:textId="3EC6E1DE" w:rsidR="005315BD" w:rsidRPr="00CF30EA" w:rsidRDefault="005315BD" w:rsidP="006855BC">
      <w:pPr>
        <w:pStyle w:val="Heading1"/>
        <w:tabs>
          <w:tab w:val="clear" w:pos="400"/>
          <w:tab w:val="clear" w:pos="560"/>
          <w:tab w:val="left" w:pos="567"/>
        </w:tabs>
        <w:spacing w:before="120" w:after="200" w:line="240" w:lineRule="auto"/>
        <w:ind w:left="567" w:hanging="567"/>
        <w:rPr>
          <w:lang w:val="en-GB"/>
        </w:rPr>
      </w:pPr>
      <w:bookmarkStart w:id="683" w:name="_Toc172126778"/>
      <w:bookmarkStart w:id="684" w:name="_Toc412810774"/>
      <w:r w:rsidRPr="00CF30EA">
        <w:rPr>
          <w:lang w:val="en-GB"/>
        </w:rPr>
        <w:lastRenderedPageBreak/>
        <w:t>Portrayal</w:t>
      </w:r>
      <w:bookmarkEnd w:id="683"/>
    </w:p>
    <w:p w14:paraId="22B96E3D" w14:textId="39727E36" w:rsidR="005315BD" w:rsidRPr="00CF30EA" w:rsidRDefault="005315BD" w:rsidP="006855BC">
      <w:pPr>
        <w:pStyle w:val="Heading2"/>
        <w:tabs>
          <w:tab w:val="clear" w:pos="540"/>
          <w:tab w:val="clear" w:pos="700"/>
          <w:tab w:val="left" w:pos="709"/>
        </w:tabs>
        <w:spacing w:before="120" w:after="200" w:line="240" w:lineRule="auto"/>
        <w:ind w:left="709" w:hanging="709"/>
        <w:rPr>
          <w:lang w:val="en-GB"/>
        </w:rPr>
      </w:pPr>
      <w:bookmarkStart w:id="685" w:name="_Toc172126779"/>
      <w:r w:rsidRPr="00CF30EA">
        <w:rPr>
          <w:lang w:val="en-GB"/>
        </w:rPr>
        <w:t>Introduction</w:t>
      </w:r>
      <w:bookmarkEnd w:id="685"/>
    </w:p>
    <w:bookmarkEnd w:id="684"/>
    <w:p w14:paraId="71E52359" w14:textId="48C28564" w:rsidR="000E4044" w:rsidRPr="00CF30EA" w:rsidRDefault="008F4893" w:rsidP="006855BC">
      <w:pPr>
        <w:spacing w:after="60" w:line="240" w:lineRule="auto"/>
        <w:rPr>
          <w:rFonts w:cs="Arial"/>
          <w:lang w:val="en-GB"/>
        </w:rPr>
      </w:pPr>
      <w:r w:rsidRPr="00CF30EA">
        <w:rPr>
          <w:rFonts w:cs="Arial"/>
          <w:lang w:val="en-GB"/>
        </w:rPr>
        <w:t xml:space="preserve">This </w:t>
      </w:r>
      <w:r w:rsidR="00B85292">
        <w:rPr>
          <w:rFonts w:cs="Arial"/>
          <w:lang w:val="en-GB"/>
        </w:rPr>
        <w:t>clause</w:t>
      </w:r>
      <w:r w:rsidR="00B85292" w:rsidRPr="00CF30EA">
        <w:rPr>
          <w:rFonts w:cs="Arial"/>
          <w:lang w:val="en-GB"/>
        </w:rPr>
        <w:t xml:space="preserve"> </w:t>
      </w:r>
      <w:r w:rsidRPr="00CF30EA">
        <w:rPr>
          <w:rFonts w:cs="Arial"/>
          <w:lang w:val="en-GB"/>
        </w:rPr>
        <w:t xml:space="preserve">describes means of displaying surface current vectors to support </w:t>
      </w:r>
      <w:r w:rsidR="0062414C" w:rsidRPr="00CF30EA">
        <w:rPr>
          <w:rFonts w:cs="Arial"/>
          <w:lang w:val="en-GB"/>
        </w:rPr>
        <w:t xml:space="preserve">navigation, </w:t>
      </w:r>
      <w:r w:rsidRPr="00CF30EA">
        <w:rPr>
          <w:lang w:val="en-GB"/>
        </w:rPr>
        <w:t>route planning</w:t>
      </w:r>
      <w:r w:rsidRPr="00CF30EA">
        <w:rPr>
          <w:rFonts w:cs="Arial"/>
          <w:lang w:val="en-GB"/>
        </w:rPr>
        <w:t xml:space="preserve"> and route monitoring. Two types of data are discussed in depth. The</w:t>
      </w:r>
      <w:r w:rsidR="000E4044" w:rsidRPr="00CF30EA">
        <w:rPr>
          <w:rFonts w:cs="Arial"/>
          <w:lang w:val="en-GB"/>
        </w:rPr>
        <w:t xml:space="preserve">y are: </w:t>
      </w:r>
    </w:p>
    <w:p w14:paraId="4635C087" w14:textId="5CE979DC" w:rsidR="000E4044" w:rsidRPr="00CF30EA" w:rsidRDefault="006855BC" w:rsidP="006855BC">
      <w:pPr>
        <w:spacing w:after="60" w:line="240" w:lineRule="auto"/>
        <w:ind w:left="288"/>
        <w:rPr>
          <w:rFonts w:cs="Arial"/>
          <w:lang w:val="en-GB"/>
        </w:rPr>
      </w:pPr>
      <w:r>
        <w:rPr>
          <w:rFonts w:cs="Arial"/>
          <w:b/>
          <w:lang w:val="en-GB"/>
        </w:rPr>
        <w:t>P</w:t>
      </w:r>
      <w:r w:rsidR="008F4893" w:rsidRPr="00CF30EA">
        <w:rPr>
          <w:rFonts w:cs="Arial"/>
          <w:b/>
          <w:lang w:val="en-GB"/>
        </w:rPr>
        <w:t>oint data</w:t>
      </w:r>
      <w:r w:rsidR="008F4893" w:rsidRPr="00CF30EA">
        <w:rPr>
          <w:rFonts w:cs="Arial"/>
          <w:lang w:val="en-GB"/>
        </w:rPr>
        <w:t>, which would apply to historical data, astronomical predictions, and real-time data</w:t>
      </w:r>
      <w:r w:rsidR="005315BD" w:rsidRPr="00CF30EA">
        <w:rPr>
          <w:rFonts w:cs="Arial"/>
          <w:lang w:val="en-GB"/>
        </w:rPr>
        <w:t xml:space="preserve"> at a small number of locations;</w:t>
      </w:r>
      <w:r w:rsidR="000E4044" w:rsidRPr="00CF30EA">
        <w:rPr>
          <w:rFonts w:cs="Arial"/>
          <w:lang w:val="en-GB"/>
        </w:rPr>
        <w:t xml:space="preserve"> and</w:t>
      </w:r>
    </w:p>
    <w:p w14:paraId="24673037" w14:textId="61712D63" w:rsidR="008F4893" w:rsidRPr="00CF30EA" w:rsidRDefault="006855BC" w:rsidP="006855BC">
      <w:pPr>
        <w:spacing w:after="120" w:line="240" w:lineRule="auto"/>
        <w:ind w:left="288"/>
        <w:rPr>
          <w:rFonts w:cs="Arial"/>
          <w:lang w:val="en-GB"/>
        </w:rPr>
      </w:pPr>
      <w:r>
        <w:rPr>
          <w:rFonts w:cs="Arial"/>
          <w:b/>
          <w:lang w:val="en-GB"/>
        </w:rPr>
        <w:t>S</w:t>
      </w:r>
      <w:r w:rsidR="00A24ABA" w:rsidRPr="00CF30EA">
        <w:rPr>
          <w:rFonts w:cs="Arial"/>
          <w:b/>
          <w:lang w:val="en-GB"/>
        </w:rPr>
        <w:t>ets of multiple points</w:t>
      </w:r>
      <w:r w:rsidR="008F4893" w:rsidRPr="00CF30EA">
        <w:rPr>
          <w:rFonts w:cs="Arial"/>
          <w:lang w:val="en-GB"/>
        </w:rPr>
        <w:t xml:space="preserve">, which would apply to </w:t>
      </w:r>
      <w:r w:rsidR="00B4194E" w:rsidRPr="00CF30EA">
        <w:rPr>
          <w:rFonts w:cs="Arial"/>
          <w:lang w:val="en-GB"/>
        </w:rPr>
        <w:t xml:space="preserve">analyses, coastal radar observations, and </w:t>
      </w:r>
      <w:r w:rsidR="008F4893" w:rsidRPr="00CF30EA">
        <w:rPr>
          <w:rFonts w:cs="Arial"/>
          <w:lang w:val="en-GB"/>
        </w:rPr>
        <w:t xml:space="preserve">model-based </w:t>
      </w:r>
      <w:r w:rsidR="001E004D" w:rsidRPr="00CF30EA">
        <w:rPr>
          <w:rFonts w:cs="Arial"/>
          <w:lang w:val="en-GB"/>
        </w:rPr>
        <w:t xml:space="preserve">hindcasts and </w:t>
      </w:r>
      <w:r w:rsidR="008F4893" w:rsidRPr="00CF30EA">
        <w:rPr>
          <w:rFonts w:cs="Arial"/>
          <w:lang w:val="en-GB"/>
        </w:rPr>
        <w:t xml:space="preserve">forecasts. </w:t>
      </w:r>
      <w:r w:rsidR="0062414C" w:rsidRPr="00CF30EA">
        <w:rPr>
          <w:rFonts w:cs="Arial"/>
          <w:lang w:val="en-GB"/>
        </w:rPr>
        <w:t xml:space="preserve">For </w:t>
      </w:r>
      <w:r w:rsidR="00A24ABA" w:rsidRPr="00CF30EA">
        <w:rPr>
          <w:rFonts w:cs="Arial"/>
          <w:lang w:val="en-GB"/>
        </w:rPr>
        <w:t>multiple</w:t>
      </w:r>
      <w:r w:rsidR="0062414C" w:rsidRPr="00CF30EA">
        <w:rPr>
          <w:rFonts w:cs="Arial"/>
          <w:lang w:val="en-GB"/>
        </w:rPr>
        <w:t xml:space="preserve"> point data, the c</w:t>
      </w:r>
      <w:r w:rsidR="008F4893" w:rsidRPr="00CF30EA">
        <w:rPr>
          <w:rFonts w:cs="Arial"/>
          <w:lang w:val="en-GB"/>
        </w:rPr>
        <w:t xml:space="preserve">urrent vector </w:t>
      </w:r>
      <w:r w:rsidR="00B4194E" w:rsidRPr="00CF30EA">
        <w:rPr>
          <w:rFonts w:cs="Arial"/>
          <w:lang w:val="en-GB"/>
        </w:rPr>
        <w:t xml:space="preserve">portrayal </w:t>
      </w:r>
      <w:r w:rsidR="008F4893" w:rsidRPr="00CF30EA">
        <w:rPr>
          <w:rFonts w:cs="Arial"/>
          <w:lang w:val="en-GB"/>
        </w:rPr>
        <w:t>characteristics used for single-point data can be adapted to displaying data</w:t>
      </w:r>
      <w:r w:rsidR="0062414C" w:rsidRPr="00CF30EA">
        <w:rPr>
          <w:rFonts w:cs="Arial"/>
          <w:lang w:val="en-GB"/>
        </w:rPr>
        <w:t xml:space="preserve"> at </w:t>
      </w:r>
      <w:r w:rsidR="00A24ABA" w:rsidRPr="00CF30EA">
        <w:rPr>
          <w:rFonts w:cs="Arial"/>
          <w:lang w:val="en-GB"/>
        </w:rPr>
        <w:t xml:space="preserve">individual </w:t>
      </w:r>
      <w:r w:rsidR="0062414C" w:rsidRPr="00CF30EA">
        <w:rPr>
          <w:rFonts w:cs="Arial"/>
          <w:lang w:val="en-GB"/>
        </w:rPr>
        <w:t>points</w:t>
      </w:r>
      <w:r w:rsidR="008F4893" w:rsidRPr="00CF30EA">
        <w:rPr>
          <w:rFonts w:cs="Arial"/>
          <w:lang w:val="en-GB"/>
        </w:rPr>
        <w:t xml:space="preserve">. </w:t>
      </w:r>
    </w:p>
    <w:p w14:paraId="23C616B8" w14:textId="2C1D896B" w:rsidR="008F4893" w:rsidRPr="00CF30EA" w:rsidRDefault="008F4893" w:rsidP="006855BC">
      <w:pPr>
        <w:spacing w:after="120" w:line="240" w:lineRule="auto"/>
        <w:rPr>
          <w:rFonts w:cs="Arial"/>
          <w:lang w:val="en-GB"/>
        </w:rPr>
      </w:pPr>
      <w:r w:rsidRPr="00CF30EA">
        <w:rPr>
          <w:rFonts w:cs="Arial"/>
          <w:lang w:val="en-GB"/>
        </w:rPr>
        <w:t xml:space="preserve">For example, a point portrayal may be provided to display currents at significant locations such as turning points or where real-time observations are available. A </w:t>
      </w:r>
      <w:r w:rsidR="000E4044" w:rsidRPr="00CF30EA">
        <w:rPr>
          <w:rFonts w:cs="Arial"/>
          <w:lang w:val="en-GB"/>
        </w:rPr>
        <w:t xml:space="preserve">multiple-point </w:t>
      </w:r>
      <w:r w:rsidRPr="00CF30EA">
        <w:rPr>
          <w:rFonts w:cs="Arial"/>
          <w:lang w:val="en-GB"/>
        </w:rPr>
        <w:t xml:space="preserve">portrayal may be provided for voyage planning where a </w:t>
      </w:r>
      <w:r w:rsidR="006855BC">
        <w:rPr>
          <w:rFonts w:cs="Arial"/>
          <w:lang w:val="en-GB"/>
        </w:rPr>
        <w:t>M</w:t>
      </w:r>
      <w:r w:rsidRPr="00CF30EA">
        <w:rPr>
          <w:rFonts w:cs="Arial"/>
          <w:lang w:val="en-GB"/>
        </w:rPr>
        <w:t xml:space="preserve">ariner’s selection of routes may be influenced by an overview of the currents. Note that not </w:t>
      </w:r>
      <w:r w:rsidR="000E4044" w:rsidRPr="00CF30EA">
        <w:rPr>
          <w:rFonts w:cs="Arial"/>
          <w:lang w:val="en-GB"/>
        </w:rPr>
        <w:t xml:space="preserve">each </w:t>
      </w:r>
      <w:r w:rsidRPr="00CF30EA">
        <w:rPr>
          <w:rFonts w:cs="Arial"/>
          <w:lang w:val="en-GB"/>
        </w:rPr>
        <w:t>portrayal categor</w:t>
      </w:r>
      <w:r w:rsidR="000E4044" w:rsidRPr="00CF30EA">
        <w:rPr>
          <w:rFonts w:cs="Arial"/>
          <w:lang w:val="en-GB"/>
        </w:rPr>
        <w:t>y</w:t>
      </w:r>
      <w:r w:rsidRPr="00CF30EA">
        <w:rPr>
          <w:rFonts w:cs="Arial"/>
          <w:lang w:val="en-GB"/>
        </w:rPr>
        <w:t xml:space="preserve"> (</w:t>
      </w:r>
      <w:r w:rsidR="000E4044" w:rsidRPr="00CF30EA">
        <w:rPr>
          <w:rFonts w:cs="Arial"/>
          <w:lang w:val="en-GB"/>
        </w:rPr>
        <w:t xml:space="preserve">single </w:t>
      </w:r>
      <w:r w:rsidRPr="00CF30EA">
        <w:rPr>
          <w:rFonts w:cs="Arial"/>
          <w:lang w:val="en-GB"/>
        </w:rPr>
        <w:t xml:space="preserve">point and </w:t>
      </w:r>
      <w:r w:rsidR="000E4044" w:rsidRPr="00CF30EA">
        <w:rPr>
          <w:rFonts w:cs="Arial"/>
          <w:lang w:val="en-GB"/>
        </w:rPr>
        <w:t>multiple point</w:t>
      </w:r>
      <w:r w:rsidRPr="00CF30EA">
        <w:rPr>
          <w:rFonts w:cs="Arial"/>
          <w:lang w:val="en-GB"/>
        </w:rPr>
        <w:t>) may be ava</w:t>
      </w:r>
      <w:r w:rsidR="005820EC">
        <w:rPr>
          <w:rFonts w:cs="Arial"/>
          <w:lang w:val="en-GB"/>
        </w:rPr>
        <w:t>ilable for all types of current</w:t>
      </w:r>
      <w:r w:rsidRPr="00CF30EA">
        <w:rPr>
          <w:rFonts w:cs="Arial"/>
          <w:lang w:val="en-GB"/>
        </w:rPr>
        <w:t xml:space="preserve"> data (historical observations, real-time observations, astronomical predictions, and forecast total currents).</w:t>
      </w:r>
    </w:p>
    <w:p w14:paraId="32092DC8" w14:textId="3F584B19" w:rsidR="008F4893" w:rsidRDefault="008F4893" w:rsidP="006855BC">
      <w:pPr>
        <w:spacing w:after="120" w:line="240" w:lineRule="auto"/>
        <w:rPr>
          <w:rFonts w:cs="Arial"/>
          <w:lang w:val="en-GB"/>
        </w:rPr>
      </w:pPr>
      <w:r w:rsidRPr="00CF30EA">
        <w:rPr>
          <w:rFonts w:cs="Arial"/>
          <w:lang w:val="en-GB"/>
        </w:rPr>
        <w:t>All recommended sizes are given assuming a minimum size ECDIS display of 270</w:t>
      </w:r>
      <w:r w:rsidR="00A3039B" w:rsidRPr="00CF30EA">
        <w:rPr>
          <w:rFonts w:cs="Arial"/>
          <w:lang w:val="en-GB"/>
        </w:rPr>
        <w:t xml:space="preserve"> by </w:t>
      </w:r>
      <w:r w:rsidRPr="00CF30EA">
        <w:rPr>
          <w:rFonts w:cs="Arial"/>
          <w:lang w:val="en-GB"/>
        </w:rPr>
        <w:t xml:space="preserve">270 mm. </w:t>
      </w:r>
    </w:p>
    <w:p w14:paraId="042DA637" w14:textId="77777777" w:rsidR="005820EC" w:rsidRPr="00CF30EA" w:rsidRDefault="005820EC" w:rsidP="006855BC">
      <w:pPr>
        <w:spacing w:after="120" w:line="240" w:lineRule="auto"/>
        <w:rPr>
          <w:rFonts w:cs="Arial"/>
          <w:lang w:val="en-GB"/>
        </w:rPr>
      </w:pPr>
    </w:p>
    <w:p w14:paraId="3D752EF8" w14:textId="7EEA35D0" w:rsidR="005315BD" w:rsidRPr="00CF30EA" w:rsidRDefault="005315BD" w:rsidP="005820EC">
      <w:pPr>
        <w:pStyle w:val="Heading2"/>
        <w:tabs>
          <w:tab w:val="clear" w:pos="540"/>
          <w:tab w:val="clear" w:pos="700"/>
          <w:tab w:val="left" w:pos="709"/>
        </w:tabs>
        <w:ind w:left="709" w:hanging="709"/>
        <w:rPr>
          <w:lang w:val="en-GB"/>
        </w:rPr>
      </w:pPr>
      <w:bookmarkStart w:id="686" w:name="_Toc172126780"/>
      <w:bookmarkStart w:id="687" w:name="_Toc412810776"/>
      <w:bookmarkStart w:id="688" w:name="_Toc415229433"/>
      <w:r w:rsidRPr="00CF30EA">
        <w:rPr>
          <w:lang w:val="en-GB"/>
        </w:rPr>
        <w:t>Display of current at a single point</w:t>
      </w:r>
      <w:bookmarkEnd w:id="686"/>
    </w:p>
    <w:bookmarkEnd w:id="687"/>
    <w:bookmarkEnd w:id="688"/>
    <w:p w14:paraId="3247C781" w14:textId="440F1D25" w:rsidR="00A5788D" w:rsidRPr="00CF30EA" w:rsidRDefault="008F4893" w:rsidP="005820EC">
      <w:pPr>
        <w:spacing w:after="120" w:line="240" w:lineRule="auto"/>
        <w:rPr>
          <w:rFonts w:cs="Arial"/>
          <w:bCs/>
          <w:iCs/>
          <w:lang w:val="en-GB"/>
        </w:rPr>
      </w:pPr>
      <w:r w:rsidRPr="00CF30EA">
        <w:rPr>
          <w:rFonts w:cs="Arial"/>
          <w:bCs/>
          <w:iCs/>
          <w:lang w:val="en-GB"/>
        </w:rPr>
        <w:t>Portrayal of current using single point data should be used for instances where the data source is a current meter (</w:t>
      </w:r>
      <w:r w:rsidR="005315BD" w:rsidRPr="00CF30EA">
        <w:rPr>
          <w:rFonts w:cs="Arial"/>
          <w:bCs/>
          <w:iCs/>
          <w:lang w:val="en-GB"/>
        </w:rPr>
        <w:t>for example</w:t>
      </w:r>
      <w:r w:rsidRPr="00CF30EA">
        <w:rPr>
          <w:rFonts w:cs="Arial"/>
          <w:bCs/>
          <w:iCs/>
          <w:lang w:val="en-GB"/>
        </w:rPr>
        <w:t xml:space="preserve"> a historical or real-time current measuring device) at a single </w:t>
      </w:r>
      <w:r w:rsidR="000858ED" w:rsidRPr="00CF30EA">
        <w:rPr>
          <w:rFonts w:cs="Arial"/>
          <w:bCs/>
          <w:iCs/>
          <w:lang w:val="en-GB"/>
        </w:rPr>
        <w:t xml:space="preserve">geographic </w:t>
      </w:r>
      <w:r w:rsidRPr="00CF30EA">
        <w:rPr>
          <w:rFonts w:cs="Arial"/>
          <w:bCs/>
          <w:iCs/>
          <w:lang w:val="en-GB"/>
        </w:rPr>
        <w:t>location.</w:t>
      </w:r>
    </w:p>
    <w:p w14:paraId="1B4C4119" w14:textId="3ACC947D" w:rsidR="005315BD" w:rsidRPr="00CF30EA" w:rsidRDefault="005315BD" w:rsidP="005820EC">
      <w:pPr>
        <w:pStyle w:val="Heading3"/>
        <w:tabs>
          <w:tab w:val="clear" w:pos="660"/>
          <w:tab w:val="clear" w:pos="880"/>
          <w:tab w:val="left" w:pos="851"/>
        </w:tabs>
        <w:spacing w:before="120" w:after="120" w:line="240" w:lineRule="auto"/>
        <w:ind w:left="851" w:hanging="851"/>
      </w:pPr>
      <w:bookmarkStart w:id="689" w:name="_Toc172126781"/>
      <w:r w:rsidRPr="00CF30EA">
        <w:t>Arrow shape</w:t>
      </w:r>
      <w:bookmarkEnd w:id="689"/>
    </w:p>
    <w:p w14:paraId="15753639" w14:textId="16D0F98E" w:rsidR="0062414C" w:rsidRPr="00CF30EA" w:rsidRDefault="00876358" w:rsidP="005820EC">
      <w:pPr>
        <w:spacing w:after="120" w:line="240" w:lineRule="auto"/>
        <w:rPr>
          <w:rFonts w:cs="Arial"/>
          <w:bCs/>
          <w:iCs/>
          <w:lang w:val="en-GB"/>
        </w:rPr>
      </w:pPr>
      <w:r>
        <w:rPr>
          <w:rFonts w:cs="Arial"/>
          <w:bCs/>
          <w:iCs/>
          <w:lang w:val="en-GB"/>
        </w:rPr>
        <w:t>Figure 9-1 depicts nominal dimensions for t</w:t>
      </w:r>
      <w:r w:rsidR="008F4893" w:rsidRPr="00CF30EA">
        <w:rPr>
          <w:rFonts w:cs="Arial"/>
          <w:bCs/>
          <w:iCs/>
          <w:lang w:val="en-GB"/>
        </w:rPr>
        <w:t>he generalized arrow shape</w:t>
      </w:r>
      <w:r>
        <w:rPr>
          <w:rFonts w:cs="Arial"/>
          <w:bCs/>
          <w:iCs/>
          <w:lang w:val="en-GB"/>
        </w:rPr>
        <w:t>.</w:t>
      </w:r>
      <w:r w:rsidR="008F4893" w:rsidRPr="00CF30EA">
        <w:rPr>
          <w:rFonts w:cs="Arial"/>
          <w:bCs/>
          <w:iCs/>
          <w:lang w:val="en-GB"/>
        </w:rPr>
        <w:t xml:space="preserve"> </w:t>
      </w:r>
      <w:r>
        <w:rPr>
          <w:rFonts w:cs="Arial"/>
          <w:bCs/>
          <w:iCs/>
          <w:lang w:val="en-GB"/>
        </w:rPr>
        <w:t>Arrows must be</w:t>
      </w:r>
      <w:r w:rsidR="008F4893" w:rsidRPr="00CF30EA">
        <w:rPr>
          <w:rFonts w:cs="Arial"/>
          <w:bCs/>
          <w:iCs/>
          <w:lang w:val="en-GB"/>
        </w:rPr>
        <w:t xml:space="preserve"> scaled </w:t>
      </w:r>
      <w:r w:rsidR="005F72FC" w:rsidRPr="00CF30EA">
        <w:rPr>
          <w:rFonts w:cs="Arial"/>
          <w:bCs/>
          <w:iCs/>
          <w:lang w:val="en-GB"/>
        </w:rPr>
        <w:t>according to the current speed and the display area</w:t>
      </w:r>
      <w:r w:rsidR="008F4893" w:rsidRPr="00CF30EA">
        <w:rPr>
          <w:rFonts w:cs="Arial"/>
          <w:bCs/>
          <w:iCs/>
          <w:lang w:val="en-GB"/>
        </w:rPr>
        <w:t>. This shape is unique and so does not conflict with existing arrow and arrow-like shapes previously approved for use in ECDIS (Figure 9</w:t>
      </w:r>
      <w:r w:rsidR="005820EC">
        <w:rPr>
          <w:rFonts w:cs="Arial"/>
          <w:bCs/>
          <w:iCs/>
          <w:lang w:val="en-GB"/>
        </w:rPr>
        <w:t>-</w:t>
      </w:r>
      <w:r w:rsidR="008F4893" w:rsidRPr="00CF30EA">
        <w:rPr>
          <w:rFonts w:cs="Arial"/>
          <w:bCs/>
          <w:iCs/>
          <w:lang w:val="en-GB"/>
        </w:rPr>
        <w:t xml:space="preserve">2). </w:t>
      </w:r>
    </w:p>
    <w:p w14:paraId="0FC1AEE8" w14:textId="28D9AD80" w:rsidR="00BD6EC7" w:rsidRPr="00CF30EA" w:rsidRDefault="008F4893" w:rsidP="005820EC">
      <w:pPr>
        <w:spacing w:after="120" w:line="240" w:lineRule="auto"/>
        <w:rPr>
          <w:rFonts w:cs="Arial"/>
          <w:bCs/>
          <w:iCs/>
          <w:lang w:val="en-GB"/>
        </w:rPr>
      </w:pPr>
      <w:r w:rsidRPr="00CF30EA">
        <w:rPr>
          <w:rFonts w:cs="Arial"/>
          <w:bCs/>
          <w:iCs/>
          <w:lang w:val="en-GB"/>
        </w:rPr>
        <w:t xml:space="preserve">The </w:t>
      </w:r>
      <w:r w:rsidR="0062414C" w:rsidRPr="00CF30EA">
        <w:rPr>
          <w:rFonts w:cs="Arial"/>
          <w:bCs/>
          <w:iCs/>
          <w:lang w:val="en-GB"/>
        </w:rPr>
        <w:t xml:space="preserve">arrow’s ‘pivot point’ is </w:t>
      </w:r>
      <w:r w:rsidR="00B4194E" w:rsidRPr="00CF30EA">
        <w:rPr>
          <w:rFonts w:cs="Arial"/>
          <w:bCs/>
          <w:iCs/>
          <w:lang w:val="en-GB"/>
        </w:rPr>
        <w:t>locat</w:t>
      </w:r>
      <w:r w:rsidR="0062414C" w:rsidRPr="00CF30EA">
        <w:rPr>
          <w:rFonts w:cs="Arial"/>
          <w:bCs/>
          <w:iCs/>
          <w:lang w:val="en-GB"/>
        </w:rPr>
        <w:t>ed</w:t>
      </w:r>
      <w:r w:rsidR="00B4194E" w:rsidRPr="00CF30EA">
        <w:rPr>
          <w:rFonts w:cs="Arial"/>
          <w:bCs/>
          <w:iCs/>
          <w:lang w:val="en-GB"/>
        </w:rPr>
        <w:t xml:space="preserve"> </w:t>
      </w:r>
      <w:r w:rsidRPr="00CF30EA">
        <w:rPr>
          <w:rFonts w:cs="Arial"/>
          <w:bCs/>
          <w:iCs/>
          <w:lang w:val="en-GB"/>
        </w:rPr>
        <w:t>on the arrow symbol</w:t>
      </w:r>
      <w:r w:rsidR="00B4194E" w:rsidRPr="00CF30EA">
        <w:rPr>
          <w:rFonts w:cs="Arial"/>
          <w:bCs/>
          <w:iCs/>
          <w:lang w:val="en-GB"/>
        </w:rPr>
        <w:t xml:space="preserve"> </w:t>
      </w:r>
      <w:r w:rsidRPr="00CF30EA">
        <w:rPr>
          <w:rFonts w:cs="Arial"/>
          <w:bCs/>
          <w:iCs/>
          <w:lang w:val="en-GB"/>
        </w:rPr>
        <w:t xml:space="preserve">along the vertical centreline </w:t>
      </w:r>
      <w:r w:rsidR="00B4194E" w:rsidRPr="00CF30EA">
        <w:rPr>
          <w:rFonts w:cs="Arial"/>
          <w:bCs/>
          <w:iCs/>
          <w:lang w:val="en-GB"/>
        </w:rPr>
        <w:t xml:space="preserve">and is </w:t>
      </w:r>
      <w:r w:rsidRPr="00CF30EA">
        <w:rPr>
          <w:rFonts w:cs="Arial"/>
          <w:bCs/>
          <w:iCs/>
          <w:lang w:val="en-GB"/>
        </w:rPr>
        <w:t xml:space="preserve">at a </w:t>
      </w:r>
      <w:r w:rsidR="00B4194E" w:rsidRPr="00CF30EA">
        <w:rPr>
          <w:rFonts w:cs="Arial"/>
          <w:bCs/>
          <w:iCs/>
          <w:lang w:val="en-GB"/>
        </w:rPr>
        <w:t xml:space="preserve">distance from the bottom </w:t>
      </w:r>
      <w:r w:rsidRPr="00CF30EA">
        <w:rPr>
          <w:rFonts w:cs="Arial"/>
          <w:bCs/>
          <w:iCs/>
          <w:lang w:val="en-GB"/>
        </w:rPr>
        <w:t>equal to one-half the quantity ‘al’</w:t>
      </w:r>
      <w:r w:rsidR="0062414C" w:rsidRPr="00CF30EA">
        <w:rPr>
          <w:rFonts w:cs="Arial"/>
          <w:bCs/>
          <w:iCs/>
          <w:lang w:val="en-GB"/>
        </w:rPr>
        <w:t>. The pivot point</w:t>
      </w:r>
      <w:r w:rsidRPr="00CF30EA">
        <w:rPr>
          <w:rFonts w:cs="Arial"/>
          <w:bCs/>
          <w:iCs/>
          <w:lang w:val="en-GB"/>
        </w:rPr>
        <w:t xml:space="preserve"> is placed at the corresponding position (longitude and latitude) on the chart image.</w:t>
      </w:r>
      <w:r w:rsidR="000719A5" w:rsidRPr="00CF30EA">
        <w:rPr>
          <w:rFonts w:cs="Arial"/>
          <w:bCs/>
          <w:iCs/>
          <w:lang w:val="en-GB"/>
        </w:rPr>
        <w:t xml:space="preserve"> </w:t>
      </w:r>
    </w:p>
    <w:p w14:paraId="510AEBA8" w14:textId="036E5C61" w:rsidR="0083124B" w:rsidRPr="00CF30EA" w:rsidRDefault="00BD6EC7" w:rsidP="005820EC">
      <w:pPr>
        <w:spacing w:after="120" w:line="240" w:lineRule="auto"/>
        <w:rPr>
          <w:rFonts w:cs="Arial"/>
          <w:bCs/>
          <w:iCs/>
          <w:lang w:val="en-GB"/>
        </w:rPr>
      </w:pPr>
      <w:r w:rsidRPr="00CF30EA">
        <w:rPr>
          <w:rFonts w:cs="Arial"/>
          <w:bCs/>
          <w:iCs/>
          <w:lang w:val="en-GB"/>
        </w:rPr>
        <w:t xml:space="preserve">The arrow must be drawn with a black border so that the symbol stands out against backgrounds of similar colours. </w:t>
      </w:r>
    </w:p>
    <w:p w14:paraId="35EF8797" w14:textId="77777777" w:rsidR="005820EC" w:rsidRDefault="005820EC" w:rsidP="007D2F11">
      <w:pPr>
        <w:spacing w:before="120" w:line="240" w:lineRule="auto"/>
        <w:rPr>
          <w:rFonts w:cs="Arial"/>
          <w:bCs/>
          <w:iCs/>
          <w:lang w:val="en-GB"/>
        </w:rPr>
      </w:pPr>
    </w:p>
    <w:p w14:paraId="050A8496" w14:textId="50013F9F" w:rsidR="005820EC" w:rsidRPr="00F01B90" w:rsidRDefault="00F01B90" w:rsidP="00F01B90">
      <w:pPr>
        <w:spacing w:before="120" w:after="120" w:line="240" w:lineRule="auto"/>
        <w:jc w:val="center"/>
        <w:rPr>
          <w:rFonts w:cs="Arial"/>
          <w:b/>
          <w:bCs/>
          <w:iCs/>
          <w:sz w:val="18"/>
          <w:szCs w:val="18"/>
          <w:lang w:val="en-GB"/>
        </w:rPr>
      </w:pPr>
      <w:r w:rsidRPr="00F01B90">
        <w:rPr>
          <w:b/>
          <w:sz w:val="18"/>
          <w:szCs w:val="18"/>
        </w:rPr>
        <w:t xml:space="preserve">Figure </w:t>
      </w:r>
      <w:r w:rsidR="005E1B1C">
        <w:rPr>
          <w:b/>
          <w:sz w:val="18"/>
          <w:szCs w:val="18"/>
        </w:rPr>
        <w:fldChar w:fldCharType="begin"/>
      </w:r>
      <w:r w:rsidR="005E1B1C">
        <w:rPr>
          <w:b/>
          <w:sz w:val="18"/>
          <w:szCs w:val="18"/>
        </w:rPr>
        <w:instrText xml:space="preserve"> STYLEREF 1 \s </w:instrText>
      </w:r>
      <w:r w:rsidR="005E1B1C">
        <w:rPr>
          <w:b/>
          <w:sz w:val="18"/>
          <w:szCs w:val="18"/>
        </w:rPr>
        <w:fldChar w:fldCharType="separate"/>
      </w:r>
      <w:r w:rsidR="00A252C3">
        <w:rPr>
          <w:b/>
          <w:noProof/>
          <w:sz w:val="18"/>
          <w:szCs w:val="18"/>
        </w:rPr>
        <w:t>9</w:t>
      </w:r>
      <w:r w:rsidR="005E1B1C">
        <w:rPr>
          <w:b/>
          <w:sz w:val="18"/>
          <w:szCs w:val="18"/>
        </w:rPr>
        <w:fldChar w:fldCharType="end"/>
      </w:r>
      <w:r w:rsidR="005E1B1C">
        <w:rPr>
          <w:b/>
          <w:sz w:val="18"/>
          <w:szCs w:val="18"/>
        </w:rPr>
        <w:noBreakHyphen/>
      </w:r>
      <w:r w:rsidR="005E1B1C">
        <w:rPr>
          <w:b/>
          <w:sz w:val="18"/>
          <w:szCs w:val="18"/>
        </w:rPr>
        <w:fldChar w:fldCharType="begin"/>
      </w:r>
      <w:r w:rsidR="005E1B1C">
        <w:rPr>
          <w:b/>
          <w:sz w:val="18"/>
          <w:szCs w:val="18"/>
        </w:rPr>
        <w:instrText xml:space="preserve"> SEQ Figure \* ARABIC \s 1 </w:instrText>
      </w:r>
      <w:r w:rsidR="005E1B1C">
        <w:rPr>
          <w:b/>
          <w:sz w:val="18"/>
          <w:szCs w:val="18"/>
        </w:rPr>
        <w:fldChar w:fldCharType="separate"/>
      </w:r>
      <w:r w:rsidR="005E1B1C">
        <w:rPr>
          <w:b/>
          <w:noProof/>
          <w:sz w:val="18"/>
          <w:szCs w:val="18"/>
        </w:rPr>
        <w:t>1</w:t>
      </w:r>
      <w:r w:rsidR="005E1B1C">
        <w:rPr>
          <w:b/>
          <w:sz w:val="18"/>
          <w:szCs w:val="18"/>
        </w:rPr>
        <w:fldChar w:fldCharType="end"/>
      </w:r>
      <w:r w:rsidRPr="00F01B90">
        <w:rPr>
          <w:b/>
          <w:sz w:val="18"/>
          <w:szCs w:val="18"/>
        </w:rPr>
        <w:t xml:space="preserve"> </w:t>
      </w:r>
      <w:r>
        <w:rPr>
          <w:b/>
          <w:sz w:val="18"/>
          <w:szCs w:val="18"/>
        </w:rPr>
        <w:t>–</w:t>
      </w:r>
      <w:r w:rsidRPr="00F01B90">
        <w:rPr>
          <w:b/>
          <w:sz w:val="18"/>
          <w:szCs w:val="18"/>
        </w:rPr>
        <w:t xml:space="preserve"> Standard arrow symbol for use in representing surface currents</w:t>
      </w:r>
      <w:r w:rsidRPr="00F01B90">
        <w:rPr>
          <w:b/>
          <w:i/>
          <w:noProof/>
          <w:sz w:val="18"/>
          <w:szCs w:val="18"/>
          <w:lang w:val="en-US" w:eastAsia="fr-FR"/>
        </w:rPr>
        <w:t xml:space="preserve"> </w:t>
      </w:r>
      <w:r w:rsidRPr="00F01B90">
        <w:rPr>
          <w:b/>
          <w:i/>
          <w:noProof/>
          <w:sz w:val="18"/>
          <w:szCs w:val="18"/>
          <w:lang w:val="fr-FR" w:eastAsia="fr-FR"/>
        </w:rPr>
        <mc:AlternateContent>
          <mc:Choice Requires="wpg">
            <w:drawing>
              <wp:anchor distT="0" distB="0" distL="114300" distR="114300" simplePos="0" relativeHeight="251642880" behindDoc="0" locked="0" layoutInCell="1" allowOverlap="1" wp14:anchorId="1699C170" wp14:editId="18C80019">
                <wp:simplePos x="0" y="0"/>
                <wp:positionH relativeFrom="margin">
                  <wp:posOffset>1630532</wp:posOffset>
                </wp:positionH>
                <wp:positionV relativeFrom="line">
                  <wp:posOffset>76761</wp:posOffset>
                </wp:positionV>
                <wp:extent cx="2487295" cy="2696210"/>
                <wp:effectExtent l="0" t="76200" r="0" b="8890"/>
                <wp:wrapTopAndBottom/>
                <wp:docPr id="72"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7295" cy="2696210"/>
                          <a:chOff x="213976" y="0"/>
                          <a:chExt cx="3958884" cy="3517164"/>
                        </a:xfrm>
                      </wpg:grpSpPr>
                      <wps:wsp>
                        <wps:cNvPr id="73" name="Straight Arrow Connector 15"/>
                        <wps:cNvCnPr>
                          <a:cxnSpLocks noChangeShapeType="1"/>
                        </wps:cNvCnPr>
                        <wps:spPr bwMode="auto">
                          <a:xfrm flipH="1">
                            <a:off x="393899" y="0"/>
                            <a:ext cx="9525" cy="3123811"/>
                          </a:xfrm>
                          <a:prstGeom prst="straightConnector1">
                            <a:avLst/>
                          </a:prstGeom>
                          <a:noFill/>
                          <a:ln w="190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4" name="Straight Arrow Connector 16"/>
                        <wps:cNvCnPr>
                          <a:cxnSpLocks noChangeShapeType="1"/>
                        </wps:cNvCnPr>
                        <wps:spPr bwMode="auto">
                          <a:xfrm>
                            <a:off x="393899" y="0"/>
                            <a:ext cx="3342461" cy="0"/>
                          </a:xfrm>
                          <a:prstGeom prst="straightConnector1">
                            <a:avLst/>
                          </a:prstGeom>
                          <a:noFill/>
                          <a:ln w="190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5" name="Down Arrow 10"/>
                        <wps:cNvSpPr>
                          <a:spLocks/>
                        </wps:cNvSpPr>
                        <wps:spPr bwMode="auto">
                          <a:xfrm rot="10800000">
                            <a:off x="1526334" y="622524"/>
                            <a:ext cx="1138771" cy="2347141"/>
                          </a:xfrm>
                          <a:custGeom>
                            <a:avLst/>
                            <a:gdLst>
                              <a:gd name="T0" fmla="*/ 0 w 1138771"/>
                              <a:gd name="T1" fmla="*/ 1491322 h 2347141"/>
                              <a:gd name="T2" fmla="*/ 332318 w 1138771"/>
                              <a:gd name="T3" fmla="*/ 1491322 h 2347141"/>
                              <a:gd name="T4" fmla="*/ 459318 w 1138771"/>
                              <a:gd name="T5" fmla="*/ 0 h 2347141"/>
                              <a:gd name="T6" fmla="*/ 689704 w 1138771"/>
                              <a:gd name="T7" fmla="*/ 1 h 2347141"/>
                              <a:gd name="T8" fmla="*/ 796928 w 1138771"/>
                              <a:gd name="T9" fmla="*/ 1491322 h 2347141"/>
                              <a:gd name="T10" fmla="*/ 1138771 w 1138771"/>
                              <a:gd name="T11" fmla="*/ 1491322 h 2347141"/>
                              <a:gd name="T12" fmla="*/ 562219 w 1138771"/>
                              <a:gd name="T13" fmla="*/ 2347141 h 2347141"/>
                              <a:gd name="T14" fmla="*/ 0 w 1138771"/>
                              <a:gd name="T15" fmla="*/ 1491322 h 234714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138771" h="2347141">
                                <a:moveTo>
                                  <a:pt x="0" y="1491322"/>
                                </a:moveTo>
                                <a:lnTo>
                                  <a:pt x="332318" y="1491322"/>
                                </a:lnTo>
                                <a:lnTo>
                                  <a:pt x="459318" y="0"/>
                                </a:lnTo>
                                <a:lnTo>
                                  <a:pt x="689704" y="1"/>
                                </a:lnTo>
                                <a:lnTo>
                                  <a:pt x="796928" y="1491322"/>
                                </a:lnTo>
                                <a:lnTo>
                                  <a:pt x="1138771" y="1491322"/>
                                </a:lnTo>
                                <a:lnTo>
                                  <a:pt x="562219" y="2347141"/>
                                </a:lnTo>
                                <a:lnTo>
                                  <a:pt x="0" y="1491322"/>
                                </a:lnTo>
                                <a:close/>
                              </a:path>
                            </a:pathLst>
                          </a:custGeom>
                          <a:noFill/>
                          <a:ln w="12700"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6" name="TextBox 11"/>
                        <wps:cNvSpPr txBox="1">
                          <a:spLocks noChangeArrowheads="1"/>
                        </wps:cNvSpPr>
                        <wps:spPr bwMode="auto">
                          <a:xfrm>
                            <a:off x="1650252" y="359658"/>
                            <a:ext cx="155012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6CC30"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(0.0, -5.0)</w:t>
                              </w:r>
                            </w:p>
                          </w:txbxContent>
                        </wps:txbx>
                        <wps:bodyPr rot="0" vert="horz" wrap="square" lIns="91440" tIns="45720" rIns="91440" bIns="45720" anchor="t" anchorCtr="0" upright="1">
                          <a:noAutofit/>
                        </wps:bodyPr>
                      </wps:wsp>
                      <wps:wsp>
                        <wps:cNvPr id="77" name="TextBox 12"/>
                        <wps:cNvSpPr txBox="1">
                          <a:spLocks noChangeArrowheads="1"/>
                        </wps:cNvSpPr>
                        <wps:spPr bwMode="auto">
                          <a:xfrm>
                            <a:off x="2563362" y="1255159"/>
                            <a:ext cx="1609498"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8BE78"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(2.0, -1.5)</w:t>
                              </w:r>
                            </w:p>
                          </w:txbxContent>
                        </wps:txbx>
                        <wps:bodyPr rot="0" vert="horz" wrap="square" lIns="91440" tIns="45720" rIns="91440" bIns="45720" anchor="t" anchorCtr="0" upright="1">
                          <a:noAutofit/>
                        </wps:bodyPr>
                      </wps:wsp>
                      <wps:wsp>
                        <wps:cNvPr id="78" name="TextBox 13"/>
                        <wps:cNvSpPr txBox="1">
                          <a:spLocks noChangeArrowheads="1"/>
                        </wps:cNvSpPr>
                        <wps:spPr bwMode="auto">
                          <a:xfrm>
                            <a:off x="543608" y="1261511"/>
                            <a:ext cx="141406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DC8F1"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(-2.0, -1.5)</w:t>
                              </w:r>
                            </w:p>
                          </w:txbxContent>
                        </wps:txbx>
                        <wps:bodyPr rot="0" vert="horz" wrap="square" lIns="91440" tIns="45720" rIns="91440" bIns="45720" anchor="t" anchorCtr="0" upright="1">
                          <a:noAutofit/>
                        </wps:bodyPr>
                      </wps:wsp>
                      <wps:wsp>
                        <wps:cNvPr id="79" name="TextBox 14"/>
                        <wps:cNvSpPr txBox="1">
                          <a:spLocks noChangeArrowheads="1"/>
                        </wps:cNvSpPr>
                        <wps:spPr bwMode="auto">
                          <a:xfrm>
                            <a:off x="2284775" y="1464267"/>
                            <a:ext cx="1732690"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1D383"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(1.0, -1.5)</w:t>
                              </w:r>
                            </w:p>
                          </w:txbxContent>
                        </wps:txbx>
                        <wps:bodyPr rot="0" vert="horz" wrap="square" lIns="91440" tIns="45720" rIns="91440" bIns="45720" anchor="t" anchorCtr="0" upright="1">
                          <a:noAutofit/>
                        </wps:bodyPr>
                      </wps:wsp>
                      <wps:wsp>
                        <wps:cNvPr id="80" name="TextBox 15"/>
                        <wps:cNvSpPr txBox="1">
                          <a:spLocks noChangeArrowheads="1"/>
                        </wps:cNvSpPr>
                        <wps:spPr bwMode="auto">
                          <a:xfrm>
                            <a:off x="888677" y="1472743"/>
                            <a:ext cx="154546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8031C"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(-1.0, -1.5)</w:t>
                              </w:r>
                            </w:p>
                          </w:txbxContent>
                        </wps:txbx>
                        <wps:bodyPr rot="0" vert="horz" wrap="square" lIns="91440" tIns="45720" rIns="91440" bIns="45720" anchor="t" anchorCtr="0" upright="1">
                          <a:noAutofit/>
                        </wps:bodyPr>
                      </wps:wsp>
                      <wps:wsp>
                        <wps:cNvPr id="81" name="TextBox 16"/>
                        <wps:cNvSpPr txBox="1">
                          <a:spLocks noChangeArrowheads="1"/>
                        </wps:cNvSpPr>
                        <wps:spPr bwMode="auto">
                          <a:xfrm>
                            <a:off x="2102630" y="2859468"/>
                            <a:ext cx="1574603"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11E48"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(0.5, 5.0)</w:t>
                              </w:r>
                            </w:p>
                          </w:txbxContent>
                        </wps:txbx>
                        <wps:bodyPr rot="0" vert="horz" wrap="square" lIns="91440" tIns="45720" rIns="91440" bIns="45720" anchor="t" anchorCtr="0" upright="1">
                          <a:noAutofit/>
                        </wps:bodyPr>
                      </wps:wsp>
                      <wps:wsp>
                        <wps:cNvPr id="82" name="TextBox 17"/>
                        <wps:cNvSpPr txBox="1">
                          <a:spLocks noChangeArrowheads="1"/>
                        </wps:cNvSpPr>
                        <wps:spPr bwMode="auto">
                          <a:xfrm>
                            <a:off x="1070945" y="2870655"/>
                            <a:ext cx="1698038"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A793A"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(-0.5, 5.0)</w:t>
                              </w:r>
                            </w:p>
                          </w:txbxContent>
                        </wps:txbx>
                        <wps:bodyPr rot="0" vert="horz" wrap="square" lIns="91440" tIns="45720" rIns="91440" bIns="45720" anchor="t" anchorCtr="0" upright="1">
                          <a:noAutofit/>
                        </wps:bodyPr>
                      </wps:wsp>
                      <wps:wsp>
                        <wps:cNvPr id="83" name="TextBox 29"/>
                        <wps:cNvSpPr txBox="1">
                          <a:spLocks noChangeArrowheads="1"/>
                        </wps:cNvSpPr>
                        <wps:spPr bwMode="auto">
                          <a:xfrm>
                            <a:off x="1873022" y="1557953"/>
                            <a:ext cx="423083" cy="369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5F3E8F" w14:textId="77777777" w:rsidR="009D0E32" w:rsidRDefault="009D0E32" w:rsidP="005820EC">
                              <w:pPr>
                                <w:pStyle w:val="NormalWeb"/>
                                <w:spacing w:before="0"/>
                              </w:pPr>
                              <w:r w:rsidRPr="00B42E57">
                                <w:rPr>
                                  <w:rFonts w:ascii="Calibri" w:hAnsi="Calibri"/>
                                  <w:color w:val="000000"/>
                                  <w:kern w:val="24"/>
                                  <w:sz w:val="36"/>
                                  <w:szCs w:val="36"/>
                                </w:rPr>
                                <w:t>+</w:t>
                              </w:r>
                            </w:p>
                          </w:txbxContent>
                        </wps:txbx>
                        <wps:bodyPr rot="0" vert="horz" wrap="square" lIns="91440" tIns="45720" rIns="91440" bIns="45720" anchor="t" anchorCtr="0" upright="1">
                          <a:noAutofit/>
                        </wps:bodyPr>
                      </wps:wsp>
                      <wps:wsp>
                        <wps:cNvPr id="84" name="TextBox 30"/>
                        <wps:cNvSpPr txBox="1">
                          <a:spLocks noChangeArrowheads="1"/>
                        </wps:cNvSpPr>
                        <wps:spPr bwMode="auto">
                          <a:xfrm>
                            <a:off x="2598689" y="49731"/>
                            <a:ext cx="1221034"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08FFF" w14:textId="77777777" w:rsidR="009D0E32" w:rsidRPr="00ED6029" w:rsidRDefault="009D0E32" w:rsidP="005820EC">
                              <w:pPr>
                                <w:pStyle w:val="NormalWeb"/>
                                <w:spacing w:before="0"/>
                                <w:rPr>
                                  <w:sz w:val="20"/>
                                  <w:szCs w:val="20"/>
                                </w:rPr>
                              </w:pPr>
                              <w:r w:rsidRPr="00B42E57">
                                <w:rPr>
                                  <w:rFonts w:ascii="Calibri" w:hAnsi="Calibri"/>
                                  <w:color w:val="000000"/>
                                  <w:kern w:val="24"/>
                                  <w:sz w:val="20"/>
                                  <w:szCs w:val="20"/>
                                </w:rPr>
                                <w:t>X direction</w:t>
                              </w:r>
                            </w:p>
                          </w:txbxContent>
                        </wps:txbx>
                        <wps:bodyPr rot="0" vert="horz" wrap="square" lIns="91440" tIns="45720" rIns="91440" bIns="45720" anchor="t" anchorCtr="0" upright="1">
                          <a:noAutofit/>
                        </wps:bodyPr>
                      </wps:wsp>
                      <wps:wsp>
                        <wps:cNvPr id="85" name="TextBox 31"/>
                        <wps:cNvSpPr txBox="1">
                          <a:spLocks noChangeArrowheads="1"/>
                        </wps:cNvSpPr>
                        <wps:spPr bwMode="auto">
                          <a:xfrm>
                            <a:off x="213976" y="3146959"/>
                            <a:ext cx="1566951"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EAE76" w14:textId="77777777" w:rsidR="009D0E32" w:rsidRPr="00ED6029" w:rsidRDefault="009D0E32" w:rsidP="005820EC">
                              <w:pPr>
                                <w:pStyle w:val="NormalWeb"/>
                                <w:spacing w:before="0"/>
                                <w:rPr>
                                  <w:sz w:val="20"/>
                                  <w:szCs w:val="20"/>
                                </w:rPr>
                              </w:pPr>
                              <w:r w:rsidRPr="00B42E57">
                                <w:rPr>
                                  <w:rFonts w:ascii="Calibri" w:hAnsi="Calibri"/>
                                  <w:color w:val="000000"/>
                                  <w:kern w:val="24"/>
                                  <w:sz w:val="20"/>
                                  <w:szCs w:val="20"/>
                                </w:rPr>
                                <w:t>Y direction</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699C170" id="Group 35" o:spid="_x0000_s1033" style="position:absolute;left:0;text-align:left;margin-left:128.4pt;margin-top:6.05pt;width:195.85pt;height:212.3pt;z-index:251642880;mso-position-horizontal-relative:margin;mso-position-vertical-relative:line;mso-width-relative:margin;mso-height-relative:margin" coordorigin="2139" coordsize="39588,35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">
                <v:shapetype id="_x0000_t32" coordsize="21600,21600" o:spt="32" o:oned="t" path="m,l21600,21600e" filled="f">
                  <v:path arrowok="t" fillok="f" o:connecttype="none"/>
                  <o:lock v:ext="edit" shapetype="t"/>
                </v:shapetype>
                <v:shape id="Straight Arrow Connector 15" o:spid="_x0000_s1034" type="#_x0000_t32" style="position:absolute;left:3938;width:96;height:31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" strokeweight="1.5pt">
                  <v:stroke endarrow="block" joinstyle="miter"/>
                </v:shape>
                <v:shape id="Straight Arrow Connector 16" o:spid="_x0000_s1035" type="#_x0000_t32" style="position:absolute;left:3938;width:334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" strokeweight="1.5pt">
                  <v:stroke endarrow="block" joinstyle="miter"/>
                </v:shape>
                <v:shape id="Down Arrow 10" o:spid="_x0000_s1036" style="position:absolute;left:15263;top:6225;width:11388;height:23471;rotation:180;visibility:visible;mso-wrap-style:square;v-text-anchor:middle" coordsize="1138771,2347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" path="m,1491322r332318,l459318,,689704,1,796928,1491322r341843,l562219,2347141,,1491322xe" filled="f" strokeweight="1pt">
                  <v:stroke joinstyle="miter"/>
                  <v:path arrowok="t" o:connecttype="custom" o:connectlocs="0,1491322;332318,1491322;459318,0;689704,1;796928,1491322;1138771,1491322;562219,2347141;0,1491322" o:connectangles="0,0,0,0,0,0,0,0"/>
                </v:shape>
                <v:shape id="TextBox 11" o:spid="_x0000_s1037" type="#_x0000_t202" style="position:absolute;left:16502;top:3596;width:15501;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filled="f" stroked="f">
                  <v:textbox>
                    <w:txbxContent>
                      <w:p w14:paraId="2B26CC30"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(0.0, -5.0)</w:t>
                        </w:r>
                      </w:p>
                    </w:txbxContent>
                  </v:textbox>
                </v:shape>
                <v:shape id="TextBox 12" o:spid="_x0000_s1038" type="#_x0000_t202" style="position:absolute;left:25633;top:12551;width:1609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2278BE78"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(2.0, -1.5)</w:t>
                        </w:r>
                      </w:p>
                    </w:txbxContent>
                  </v:textbox>
                </v:shape>
                <v:shape id="TextBox 13" o:spid="_x0000_s1039" type="#_x0000_t202" style="position:absolute;left:5436;top:12615;width:1414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7F7DC8F1"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(-2.0, -1.5)</w:t>
                        </w:r>
                      </w:p>
                    </w:txbxContent>
                  </v:textbox>
                </v:shape>
                <v:shape id="TextBox 14" o:spid="_x0000_s1040" type="#_x0000_t202" style="position:absolute;left:22847;top:14642;width:17327;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7451D383"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(1.0, -1.5)</w:t>
                        </w:r>
                      </w:p>
                    </w:txbxContent>
                  </v:textbox>
                </v:shape>
                <v:shape id="TextBox 15" o:spid="_x0000_s1041" type="#_x0000_t202" style="position:absolute;left:8886;top:14727;width:1545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7828031C"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(-1.0, -1.5)</w:t>
                        </w:r>
                      </w:p>
                    </w:txbxContent>
                  </v:textbox>
                </v:shape>
                <v:shape id="TextBox 16" o:spid="_x0000_s1042" type="#_x0000_t202" style="position:absolute;left:21026;top:28594;width:15746;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18711E48"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(0.5, 5.0)</w:t>
                        </w:r>
                      </w:p>
                    </w:txbxContent>
                  </v:textbox>
                </v:shape>
                <v:shape id="TextBox 17" o:spid="_x0000_s1043" type="#_x0000_t202" style="position:absolute;left:10709;top:28706;width:1698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14:paraId="045A793A"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(-0.5, 5.0)</w:t>
                        </w:r>
                      </w:p>
                    </w:txbxContent>
                  </v:textbox>
                </v:shape>
                <v:shape id="TextBox 29" o:spid="_x0000_s1044" type="#_x0000_t202" style="position:absolute;left:18730;top:15579;width:4231;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1C5F3E8F" w14:textId="77777777" w:rsidR="009D0E32" w:rsidRDefault="009D0E32" w:rsidP="005820EC">
                        <w:pPr>
                          <w:pStyle w:val="NormalWeb"/>
                          <w:spacing w:before="0"/>
                        </w:pPr>
                        <w:r w:rsidRPr="00B42E57">
                          <w:rPr>
                            <w:rFonts w:ascii="Calibri" w:hAnsi="Calibri"/>
                            <w:color w:val="000000"/>
                            <w:kern w:val="24"/>
                            <w:sz w:val="36"/>
                            <w:szCs w:val="36"/>
                          </w:rPr>
                          <w:t>+</w:t>
                        </w:r>
                      </w:p>
                    </w:txbxContent>
                  </v:textbox>
                </v:shape>
                <v:shape id="TextBox 30" o:spid="_x0000_s1045" type="#_x0000_t202" style="position:absolute;left:25986;top:497;width:12211;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63F08FFF" w14:textId="77777777" w:rsidR="009D0E32" w:rsidRPr="00ED6029" w:rsidRDefault="009D0E32" w:rsidP="005820EC">
                        <w:pPr>
                          <w:pStyle w:val="NormalWeb"/>
                          <w:spacing w:before="0"/>
                          <w:rPr>
                            <w:sz w:val="20"/>
                            <w:szCs w:val="20"/>
                          </w:rPr>
                        </w:pPr>
                        <w:r w:rsidRPr="00B42E57">
                          <w:rPr>
                            <w:rFonts w:ascii="Calibri" w:hAnsi="Calibri"/>
                            <w:color w:val="000000"/>
                            <w:kern w:val="24"/>
                            <w:sz w:val="20"/>
                            <w:szCs w:val="20"/>
                          </w:rPr>
                          <w:t>X direction</w:t>
                        </w:r>
                      </w:p>
                    </w:txbxContent>
                  </v:textbox>
                </v:shape>
                <v:shape id="TextBox 31" o:spid="_x0000_s1046" type="#_x0000_t202" style="position:absolute;left:2139;top:31469;width:15670;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567EAE76" w14:textId="77777777" w:rsidR="009D0E32" w:rsidRPr="00ED6029" w:rsidRDefault="009D0E32" w:rsidP="005820EC">
                        <w:pPr>
                          <w:pStyle w:val="NormalWeb"/>
                          <w:spacing w:before="0"/>
                          <w:rPr>
                            <w:sz w:val="20"/>
                            <w:szCs w:val="20"/>
                          </w:rPr>
                        </w:pPr>
                        <w:r w:rsidRPr="00B42E57">
                          <w:rPr>
                            <w:rFonts w:ascii="Calibri" w:hAnsi="Calibri"/>
                            <w:color w:val="000000"/>
                            <w:kern w:val="24"/>
                            <w:sz w:val="20"/>
                            <w:szCs w:val="20"/>
                          </w:rPr>
                          <w:t>Y direction</w:t>
                        </w:r>
                      </w:p>
                    </w:txbxContent>
                  </v:textbox>
                </v:shape>
                <w10:wrap type="topAndBottom" anchorx="margin" anchory="line"/>
              </v:group>
            </w:pict>
          </mc:Fallback>
        </mc:AlternateContent>
      </w:r>
    </w:p>
    <w:p w14:paraId="1A4A8493" w14:textId="22C226F8" w:rsidR="00090473" w:rsidRDefault="00B42E57" w:rsidP="00F01B90">
      <w:pPr>
        <w:spacing w:after="120" w:line="240" w:lineRule="auto"/>
        <w:rPr>
          <w:rFonts w:cs="Arial"/>
          <w:bCs/>
          <w:iCs/>
          <w:lang w:val="en-GB"/>
        </w:rPr>
      </w:pPr>
      <w:r w:rsidRPr="00CF30EA">
        <w:rPr>
          <w:rFonts w:cs="Arial"/>
          <w:bCs/>
          <w:iCs/>
          <w:lang w:val="en-GB"/>
        </w:rPr>
        <w:lastRenderedPageBreak/>
        <w:t>The</w:t>
      </w:r>
      <w:r w:rsidR="00C23B73" w:rsidRPr="00CF30EA">
        <w:rPr>
          <w:rFonts w:cs="Arial"/>
          <w:bCs/>
          <w:iCs/>
          <w:lang w:val="en-GB"/>
        </w:rPr>
        <w:t xml:space="preserve"> </w:t>
      </w:r>
      <w:r w:rsidR="00A85A7A" w:rsidRPr="00CF30EA">
        <w:rPr>
          <w:rFonts w:cs="Arial"/>
          <w:bCs/>
          <w:iCs/>
          <w:lang w:val="en-GB"/>
        </w:rPr>
        <w:t xml:space="preserve">coordinates of the </w:t>
      </w:r>
      <w:r w:rsidR="00C23B73" w:rsidRPr="00CF30EA">
        <w:rPr>
          <w:rFonts w:cs="Arial"/>
          <w:bCs/>
          <w:iCs/>
          <w:lang w:val="en-GB"/>
        </w:rPr>
        <w:t>vert</w:t>
      </w:r>
      <w:r w:rsidR="00A85A7A" w:rsidRPr="00CF30EA">
        <w:rPr>
          <w:rFonts w:cs="Arial"/>
          <w:bCs/>
          <w:iCs/>
          <w:lang w:val="en-GB"/>
        </w:rPr>
        <w:t>ices</w:t>
      </w:r>
      <w:r w:rsidRPr="00CF30EA">
        <w:rPr>
          <w:rFonts w:cs="Arial"/>
          <w:bCs/>
          <w:iCs/>
          <w:lang w:val="en-GB"/>
        </w:rPr>
        <w:t xml:space="preserve"> </w:t>
      </w:r>
      <w:r w:rsidR="00A420D6" w:rsidRPr="00CF30EA">
        <w:rPr>
          <w:rFonts w:cs="Arial"/>
          <w:bCs/>
          <w:iCs/>
          <w:lang w:val="en-GB"/>
        </w:rPr>
        <w:t xml:space="preserve">(x, y) </w:t>
      </w:r>
      <w:r w:rsidR="00A85A7A" w:rsidRPr="00CF30EA">
        <w:rPr>
          <w:rFonts w:cs="Arial"/>
          <w:bCs/>
          <w:iCs/>
          <w:lang w:val="en-GB"/>
        </w:rPr>
        <w:t xml:space="preserve">are shown </w:t>
      </w:r>
      <w:r w:rsidRPr="00CF30EA">
        <w:rPr>
          <w:rFonts w:cs="Arial"/>
          <w:bCs/>
          <w:iCs/>
          <w:lang w:val="en-GB"/>
        </w:rPr>
        <w:t>in mm</w:t>
      </w:r>
      <w:r w:rsidR="00C23B73" w:rsidRPr="00CF30EA">
        <w:rPr>
          <w:rFonts w:cs="Arial"/>
          <w:bCs/>
          <w:iCs/>
          <w:lang w:val="en-GB"/>
        </w:rPr>
        <w:t xml:space="preserve">. The ‘+’ </w:t>
      </w:r>
      <w:r w:rsidRPr="00CF30EA">
        <w:rPr>
          <w:rFonts w:cs="Arial"/>
          <w:bCs/>
          <w:iCs/>
          <w:lang w:val="en-GB"/>
        </w:rPr>
        <w:t>shows the location of</w:t>
      </w:r>
      <w:r w:rsidR="00C23B73" w:rsidRPr="00CF30EA">
        <w:rPr>
          <w:rFonts w:cs="Arial"/>
          <w:bCs/>
          <w:iCs/>
          <w:lang w:val="en-GB"/>
        </w:rPr>
        <w:t xml:space="preserve"> the pivot point at (0.0, 0.0)</w:t>
      </w:r>
      <w:r w:rsidRPr="00CF30EA">
        <w:rPr>
          <w:rFonts w:cs="Arial"/>
          <w:bCs/>
          <w:iCs/>
          <w:lang w:val="en-GB"/>
        </w:rPr>
        <w:t xml:space="preserve"> and the y axis is pointing downward</w:t>
      </w:r>
      <w:r w:rsidR="00C23B73" w:rsidRPr="00CF30EA">
        <w:rPr>
          <w:rFonts w:cs="Arial"/>
          <w:bCs/>
          <w:iCs/>
          <w:lang w:val="en-GB"/>
        </w:rPr>
        <w:t>.</w:t>
      </w:r>
      <w:r w:rsidR="00A85A7A" w:rsidRPr="00CF30EA">
        <w:rPr>
          <w:rFonts w:cs="Arial"/>
          <w:bCs/>
          <w:iCs/>
          <w:lang w:val="en-GB"/>
        </w:rPr>
        <w:t xml:space="preserve"> Maximum height is 10 mm and maximum width is 4 mm.</w:t>
      </w:r>
    </w:p>
    <w:p w14:paraId="5B8678E7" w14:textId="013BF19B" w:rsidR="00876358" w:rsidRPr="00CF30EA" w:rsidRDefault="00876358" w:rsidP="00F01B90">
      <w:pPr>
        <w:spacing w:after="120" w:line="240" w:lineRule="auto"/>
        <w:rPr>
          <w:rFonts w:cs="Arial"/>
          <w:b/>
          <w:bCs/>
          <w:iCs/>
          <w:lang w:val="en-GB"/>
        </w:rPr>
      </w:pPr>
      <w:r>
        <w:rPr>
          <w:rFonts w:cs="Arial"/>
          <w:bCs/>
          <w:iCs/>
          <w:lang w:val="en-GB"/>
        </w:rPr>
        <w:t>The nominal dimensions defined above may be adjusted in the portrayal catalogue to enhance the user experience and accommodate interoperability with other data products on ECDIS.</w:t>
      </w:r>
    </w:p>
    <w:p w14:paraId="46F28AA5" w14:textId="77777777" w:rsidR="009B2002" w:rsidRPr="00CF30EA" w:rsidRDefault="009B2002" w:rsidP="00017188">
      <w:pPr>
        <w:keepNext/>
        <w:spacing w:after="200" w:line="276" w:lineRule="auto"/>
        <w:rPr>
          <w:rFonts w:ascii="Calibri" w:hAnsi="Calibri"/>
          <w:bCs/>
          <w:noProof/>
          <w:lang w:val="en-GB"/>
        </w:rPr>
      </w:pPr>
      <w:r w:rsidRPr="00CF30EA">
        <w:rPr>
          <w:rFonts w:ascii="Calibri" w:hAnsi="Calibri"/>
          <w:noProof/>
          <w:lang w:val="en-GB"/>
        </w:rPr>
        <w:t xml:space="preserve">                    </w:t>
      </w:r>
      <w:r w:rsidR="005E2418" w:rsidRPr="00CF30EA">
        <w:rPr>
          <w:rFonts w:ascii="Calibri" w:hAnsi="Calibri"/>
          <w:noProof/>
          <w:lang w:val="fr-FR" w:eastAsia="fr-FR"/>
        </w:rPr>
        <w:drawing>
          <wp:inline distT="0" distB="0" distL="0" distR="0" wp14:anchorId="03263EEB" wp14:editId="6D486D19">
            <wp:extent cx="3611880" cy="1371600"/>
            <wp:effectExtent l="0" t="0" r="0" b="0"/>
            <wp:docPr id="1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33">
                      <a:extLst>
                        <a:ext uri="{28A0092B-C50C-407E-A947-70E740481C1C}">
                          <a14:useLocalDpi xmlns:a14="http://schemas.microsoft.com/office/drawing/2010/main" val="0"/>
                        </a:ext>
                      </a:extLst>
                    </a:blip>
                    <a:srcRect l="56564" t="22385" r="11140" b="61378"/>
                    <a:stretch>
                      <a:fillRect/>
                    </a:stretch>
                  </pic:blipFill>
                  <pic:spPr bwMode="auto">
                    <a:xfrm>
                      <a:off x="0" y="0"/>
                      <a:ext cx="3611880" cy="1371600"/>
                    </a:xfrm>
                    <a:prstGeom prst="rect">
                      <a:avLst/>
                    </a:prstGeom>
                    <a:noFill/>
                    <a:ln>
                      <a:noFill/>
                    </a:ln>
                  </pic:spPr>
                </pic:pic>
              </a:graphicData>
            </a:graphic>
          </wp:inline>
        </w:drawing>
      </w:r>
      <w:r w:rsidR="005E2418" w:rsidRPr="00CF30EA">
        <w:rPr>
          <w:rFonts w:ascii="Calibri" w:hAnsi="Calibri"/>
          <w:noProof/>
          <w:lang w:val="fr-FR" w:eastAsia="fr-FR"/>
        </w:rPr>
        <w:drawing>
          <wp:inline distT="0" distB="0" distL="0" distR="0" wp14:anchorId="0E8E4CFA" wp14:editId="042BC4CD">
            <wp:extent cx="586740" cy="115062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l="42204" t="63458" r="51576" b="20522"/>
                    <a:stretch>
                      <a:fillRect/>
                    </a:stretch>
                  </pic:blipFill>
                  <pic:spPr bwMode="auto">
                    <a:xfrm>
                      <a:off x="0" y="0"/>
                      <a:ext cx="586740" cy="1150620"/>
                    </a:xfrm>
                    <a:prstGeom prst="rect">
                      <a:avLst/>
                    </a:prstGeom>
                    <a:noFill/>
                    <a:ln>
                      <a:noFill/>
                    </a:ln>
                  </pic:spPr>
                </pic:pic>
              </a:graphicData>
            </a:graphic>
          </wp:inline>
        </w:drawing>
      </w:r>
      <w:r w:rsidR="005E2418" w:rsidRPr="00CF30EA">
        <w:rPr>
          <w:rFonts w:ascii="Calibri" w:hAnsi="Calibri"/>
          <w:noProof/>
          <w:lang w:val="fr-FR" w:eastAsia="fr-FR"/>
        </w:rPr>
        <w:drawing>
          <wp:inline distT="0" distB="0" distL="0" distR="0" wp14:anchorId="1E29A5DF" wp14:editId="3ECD14BC">
            <wp:extent cx="525780" cy="103632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l="60278" t="34535" r="35742" b="55592"/>
                    <a:stretch>
                      <a:fillRect/>
                    </a:stretch>
                  </pic:blipFill>
                  <pic:spPr bwMode="auto">
                    <a:xfrm>
                      <a:off x="0" y="0"/>
                      <a:ext cx="525780" cy="1036320"/>
                    </a:xfrm>
                    <a:prstGeom prst="rect">
                      <a:avLst/>
                    </a:prstGeom>
                    <a:noFill/>
                    <a:ln>
                      <a:noFill/>
                    </a:ln>
                  </pic:spPr>
                </pic:pic>
              </a:graphicData>
            </a:graphic>
          </wp:inline>
        </w:drawing>
      </w:r>
    </w:p>
    <w:p w14:paraId="61BDBBEC" w14:textId="33E412EA" w:rsidR="008F4893" w:rsidRPr="00CF30EA" w:rsidRDefault="009B2002" w:rsidP="00017188">
      <w:pPr>
        <w:keepNext/>
        <w:rPr>
          <w:b/>
          <w:sz w:val="22"/>
          <w:lang w:val="en-GB"/>
        </w:rPr>
      </w:pPr>
      <w:r w:rsidRPr="00CF30EA">
        <w:rPr>
          <w:noProof/>
          <w:lang w:val="en-GB"/>
        </w:rPr>
        <w:t xml:space="preserve">                            (a)                     (b)                 (c)        (d)              (e)                (f)           (g)</w:t>
      </w:r>
    </w:p>
    <w:p w14:paraId="7DC2D9F0" w14:textId="5D97BF77" w:rsidR="008F4893" w:rsidRPr="00F01B90" w:rsidRDefault="008F4893" w:rsidP="00F01B90">
      <w:pPr>
        <w:spacing w:before="120" w:after="120" w:line="240" w:lineRule="auto"/>
        <w:jc w:val="center"/>
        <w:rPr>
          <w:b/>
          <w:noProof/>
          <w:sz w:val="18"/>
          <w:szCs w:val="18"/>
          <w:lang w:val="en-GB"/>
        </w:rPr>
      </w:pPr>
      <w:r w:rsidRPr="00F01B90">
        <w:rPr>
          <w:rFonts w:cs="Arial"/>
          <w:b/>
          <w:bCs/>
          <w:iCs/>
          <w:sz w:val="18"/>
          <w:szCs w:val="18"/>
          <w:lang w:val="en-GB"/>
        </w:rPr>
        <w:t>Figure 9</w:t>
      </w:r>
      <w:r w:rsidR="00F01B90">
        <w:rPr>
          <w:rFonts w:cs="Arial"/>
          <w:b/>
          <w:bCs/>
          <w:iCs/>
          <w:sz w:val="18"/>
          <w:szCs w:val="18"/>
          <w:lang w:val="en-GB"/>
        </w:rPr>
        <w:t>-</w:t>
      </w:r>
      <w:r w:rsidRPr="00F01B90">
        <w:rPr>
          <w:rFonts w:cs="Arial"/>
          <w:b/>
          <w:bCs/>
          <w:iCs/>
          <w:sz w:val="18"/>
          <w:szCs w:val="18"/>
          <w:lang w:val="en-GB"/>
        </w:rPr>
        <w:t>2 – Existing arrow types</w:t>
      </w:r>
      <w:r w:rsidRPr="00F01B90">
        <w:rPr>
          <w:b/>
          <w:noProof/>
          <w:sz w:val="18"/>
          <w:szCs w:val="18"/>
          <w:lang w:val="en-GB"/>
        </w:rPr>
        <w:t xml:space="preserve"> and approximate colours approved for use in ECDIS: (a) and (b) for </w:t>
      </w:r>
      <w:r w:rsidR="00F01B90">
        <w:rPr>
          <w:b/>
          <w:noProof/>
          <w:sz w:val="18"/>
          <w:szCs w:val="18"/>
          <w:lang w:val="en-GB"/>
        </w:rPr>
        <w:t>T</w:t>
      </w:r>
      <w:r w:rsidRPr="00F01B90">
        <w:rPr>
          <w:b/>
          <w:noProof/>
          <w:sz w:val="18"/>
          <w:szCs w:val="18"/>
          <w:lang w:val="en-GB"/>
        </w:rPr>
        <w:t xml:space="preserve">raffic </w:t>
      </w:r>
      <w:r w:rsidR="00F01B90">
        <w:rPr>
          <w:b/>
          <w:noProof/>
          <w:sz w:val="18"/>
          <w:szCs w:val="18"/>
          <w:lang w:val="en-GB"/>
        </w:rPr>
        <w:t>S</w:t>
      </w:r>
      <w:r w:rsidRPr="00F01B90">
        <w:rPr>
          <w:b/>
          <w:noProof/>
          <w:sz w:val="18"/>
          <w:szCs w:val="18"/>
          <w:lang w:val="en-GB"/>
        </w:rPr>
        <w:t xml:space="preserve">eparation </w:t>
      </w:r>
      <w:r w:rsidR="00F01B90">
        <w:rPr>
          <w:b/>
          <w:noProof/>
          <w:sz w:val="18"/>
          <w:szCs w:val="18"/>
          <w:lang w:val="en-GB"/>
        </w:rPr>
        <w:t>S</w:t>
      </w:r>
      <w:r w:rsidRPr="00F01B90">
        <w:rPr>
          <w:b/>
          <w:noProof/>
          <w:sz w:val="18"/>
          <w:szCs w:val="18"/>
          <w:lang w:val="en-GB"/>
        </w:rPr>
        <w:t>chemes</w:t>
      </w:r>
      <w:r w:rsidR="00F01B90">
        <w:rPr>
          <w:b/>
          <w:noProof/>
          <w:sz w:val="18"/>
          <w:szCs w:val="18"/>
          <w:lang w:val="en-GB"/>
        </w:rPr>
        <w:t>;</w:t>
      </w:r>
      <w:r w:rsidRPr="00F01B90">
        <w:rPr>
          <w:b/>
          <w:noProof/>
          <w:sz w:val="18"/>
          <w:szCs w:val="18"/>
          <w:lang w:val="en-GB"/>
        </w:rPr>
        <w:t xml:space="preserve"> (c) for recommended (one-way) tracks</w:t>
      </w:r>
      <w:r w:rsidR="00F01B90">
        <w:rPr>
          <w:b/>
          <w:noProof/>
          <w:sz w:val="18"/>
          <w:szCs w:val="18"/>
          <w:lang w:val="en-GB"/>
        </w:rPr>
        <w:t>;</w:t>
      </w:r>
      <w:r w:rsidRPr="00F01B90">
        <w:rPr>
          <w:b/>
          <w:noProof/>
          <w:sz w:val="18"/>
          <w:szCs w:val="18"/>
          <w:lang w:val="en-GB"/>
        </w:rPr>
        <w:t xml:space="preserve"> (d) and (e) for conical buoys</w:t>
      </w:r>
      <w:r w:rsidR="00F01B90">
        <w:rPr>
          <w:b/>
          <w:noProof/>
          <w:sz w:val="18"/>
          <w:szCs w:val="18"/>
          <w:lang w:val="en-GB"/>
        </w:rPr>
        <w:t>;</w:t>
      </w:r>
      <w:r w:rsidR="009B2002" w:rsidRPr="00F01B90">
        <w:rPr>
          <w:b/>
          <w:noProof/>
          <w:sz w:val="18"/>
          <w:szCs w:val="18"/>
          <w:lang w:val="en-GB"/>
        </w:rPr>
        <w:t xml:space="preserve"> and (f) and (g) for magnetic variation and anomaly</w:t>
      </w:r>
    </w:p>
    <w:p w14:paraId="78753BCC" w14:textId="1433AE44" w:rsidR="004552B8" w:rsidRPr="00CF30EA" w:rsidRDefault="004552B8" w:rsidP="00F01B90">
      <w:pPr>
        <w:pStyle w:val="Heading3"/>
        <w:tabs>
          <w:tab w:val="clear" w:pos="660"/>
          <w:tab w:val="clear" w:pos="880"/>
          <w:tab w:val="left" w:pos="851"/>
        </w:tabs>
        <w:spacing w:before="120" w:after="120" w:line="240" w:lineRule="auto"/>
        <w:ind w:left="851" w:hanging="851"/>
      </w:pPr>
      <w:bookmarkStart w:id="690" w:name="_Toc172126782"/>
      <w:r w:rsidRPr="00CF30EA">
        <w:t>Arrow direction</w:t>
      </w:r>
      <w:bookmarkEnd w:id="690"/>
    </w:p>
    <w:p w14:paraId="3CDE2B63" w14:textId="2EBDCB34" w:rsidR="00562E7D" w:rsidRPr="00CF30EA" w:rsidRDefault="00CD38F2" w:rsidP="00F01B90">
      <w:pPr>
        <w:spacing w:after="120" w:line="240" w:lineRule="auto"/>
        <w:rPr>
          <w:rFonts w:cs="Arial"/>
          <w:bCs/>
          <w:iCs/>
          <w:lang w:val="en-GB"/>
        </w:rPr>
      </w:pPr>
      <w:r w:rsidRPr="00CF30EA">
        <w:rPr>
          <w:rFonts w:cs="Arial"/>
          <w:bCs/>
          <w:iCs/>
          <w:lang w:val="en-GB"/>
        </w:rPr>
        <w:t xml:space="preserve">The direction of the arrow symbol </w:t>
      </w:r>
      <w:r w:rsidR="00A743A8" w:rsidRPr="00CF30EA">
        <w:rPr>
          <w:rFonts w:cs="Arial"/>
          <w:bCs/>
          <w:iCs/>
          <w:lang w:val="en-GB"/>
        </w:rPr>
        <w:t xml:space="preserve">must be </w:t>
      </w:r>
      <w:r w:rsidRPr="00CF30EA">
        <w:rPr>
          <w:rFonts w:cs="Arial"/>
          <w:bCs/>
          <w:iCs/>
          <w:lang w:val="en-GB"/>
        </w:rPr>
        <w:t xml:space="preserve">the direction </w:t>
      </w:r>
      <w:r w:rsidR="00520BE9" w:rsidRPr="00CF30EA">
        <w:rPr>
          <w:rFonts w:cs="Arial"/>
          <w:bCs/>
          <w:iCs/>
          <w:lang w:val="en-GB"/>
        </w:rPr>
        <w:t xml:space="preserve">(relative to true north) </w:t>
      </w:r>
      <w:r w:rsidRPr="00CF30EA">
        <w:rPr>
          <w:rFonts w:cs="Arial"/>
          <w:bCs/>
          <w:iCs/>
          <w:lang w:val="en-GB"/>
        </w:rPr>
        <w:t>toward which the current is flowing</w:t>
      </w:r>
      <w:r w:rsidR="000716FA" w:rsidRPr="00CF30EA">
        <w:rPr>
          <w:rFonts w:cs="Arial"/>
          <w:bCs/>
          <w:iCs/>
          <w:lang w:val="en-GB"/>
        </w:rPr>
        <w:t xml:space="preserve"> (Figure 9</w:t>
      </w:r>
      <w:r w:rsidR="00F01B90">
        <w:rPr>
          <w:rFonts w:cs="Arial"/>
          <w:bCs/>
          <w:iCs/>
          <w:lang w:val="en-GB"/>
        </w:rPr>
        <w:t>-</w:t>
      </w:r>
      <w:r w:rsidR="000716FA" w:rsidRPr="00CF30EA">
        <w:rPr>
          <w:rFonts w:cs="Arial"/>
          <w:bCs/>
          <w:iCs/>
          <w:lang w:val="en-GB"/>
        </w:rPr>
        <w:t>3)</w:t>
      </w:r>
      <w:r w:rsidRPr="00CF30EA">
        <w:rPr>
          <w:rFonts w:cs="Arial"/>
          <w:bCs/>
          <w:iCs/>
          <w:lang w:val="en-GB"/>
        </w:rPr>
        <w:t>. If the map projection is Mercator, angles are preserved, so current direction</w:t>
      </w:r>
      <w:r w:rsidR="00562E7D" w:rsidRPr="00CF30EA">
        <w:rPr>
          <w:rFonts w:cs="Arial"/>
          <w:bCs/>
          <w:iCs/>
          <w:lang w:val="en-GB"/>
        </w:rPr>
        <w:t xml:space="preserve"> </w:t>
      </w:r>
      <w:r w:rsidRPr="00CF30EA">
        <w:rPr>
          <w:rFonts w:cs="Arial"/>
          <w:bCs/>
          <w:iCs/>
          <w:lang w:val="en-GB"/>
        </w:rPr>
        <w:t>is identical to direction on the screen. For other map projections, the portrayed direction must be computed.</w:t>
      </w:r>
    </w:p>
    <w:p w14:paraId="32334D3B" w14:textId="77777777" w:rsidR="00562E7D" w:rsidRPr="00CF30EA" w:rsidRDefault="005E2418" w:rsidP="00AE2269">
      <w:pPr>
        <w:jc w:val="center"/>
        <w:rPr>
          <w:lang w:val="en-GB"/>
        </w:rPr>
      </w:pPr>
      <w:r w:rsidRPr="00CF30EA">
        <w:rPr>
          <w:noProof/>
          <w:lang w:val="fr-FR" w:eastAsia="fr-FR"/>
        </w:rPr>
        <w:drawing>
          <wp:inline distT="0" distB="0" distL="0" distR="0" wp14:anchorId="5CA13707" wp14:editId="2FC8F35E">
            <wp:extent cx="2484120" cy="2004060"/>
            <wp:effectExtent l="0" t="0" r="0" b="0"/>
            <wp:docPr id="16" name="Picture 16" descr="i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dl"/>
                    <pic:cNvPicPr>
                      <a:picLocks noChangeAspect="1" noChangeArrowheads="1"/>
                    </pic:cNvPicPr>
                  </pic:nvPicPr>
                  <pic:blipFill>
                    <a:blip r:embed="rId36">
                      <a:extLst>
                        <a:ext uri="{28A0092B-C50C-407E-A947-70E740481C1C}">
                          <a14:useLocalDpi xmlns:a14="http://schemas.microsoft.com/office/drawing/2010/main" val="0"/>
                        </a:ext>
                      </a:extLst>
                    </a:blip>
                    <a:srcRect l="18924" t="6801" r="7465" b="30147"/>
                    <a:stretch>
                      <a:fillRect/>
                    </a:stretch>
                  </pic:blipFill>
                  <pic:spPr bwMode="auto">
                    <a:xfrm>
                      <a:off x="0" y="0"/>
                      <a:ext cx="2484120" cy="2004060"/>
                    </a:xfrm>
                    <a:prstGeom prst="rect">
                      <a:avLst/>
                    </a:prstGeom>
                    <a:noFill/>
                    <a:ln>
                      <a:noFill/>
                    </a:ln>
                  </pic:spPr>
                </pic:pic>
              </a:graphicData>
            </a:graphic>
          </wp:inline>
        </w:drawing>
      </w:r>
    </w:p>
    <w:p w14:paraId="2A0978A0" w14:textId="2C911B1A" w:rsidR="004552B8" w:rsidRPr="00F01B90" w:rsidRDefault="000716FA" w:rsidP="00F01B90">
      <w:pPr>
        <w:spacing w:before="120" w:after="120" w:line="240" w:lineRule="auto"/>
        <w:jc w:val="center"/>
        <w:rPr>
          <w:b/>
          <w:sz w:val="18"/>
          <w:szCs w:val="18"/>
          <w:lang w:val="en-GB"/>
        </w:rPr>
      </w:pPr>
      <w:r w:rsidRPr="00F01B90">
        <w:rPr>
          <w:b/>
          <w:sz w:val="18"/>
          <w:szCs w:val="18"/>
          <w:lang w:val="en-GB"/>
        </w:rPr>
        <w:t>Figure 9</w:t>
      </w:r>
      <w:r w:rsidR="00F01B90">
        <w:rPr>
          <w:b/>
          <w:sz w:val="18"/>
          <w:szCs w:val="18"/>
          <w:lang w:val="en-GB"/>
        </w:rPr>
        <w:t>-</w:t>
      </w:r>
      <w:r w:rsidRPr="00F01B90">
        <w:rPr>
          <w:b/>
          <w:sz w:val="18"/>
          <w:szCs w:val="18"/>
          <w:lang w:val="en-GB"/>
        </w:rPr>
        <w:t xml:space="preserve">3 – </w:t>
      </w:r>
      <w:r w:rsidR="000719A5" w:rsidRPr="00F01B90">
        <w:rPr>
          <w:b/>
          <w:sz w:val="18"/>
          <w:szCs w:val="18"/>
          <w:lang w:val="en-GB"/>
        </w:rPr>
        <w:t>Portrayal of the a</w:t>
      </w:r>
      <w:r w:rsidRPr="00F01B90">
        <w:rPr>
          <w:b/>
          <w:sz w:val="18"/>
          <w:szCs w:val="18"/>
          <w:lang w:val="en-GB"/>
        </w:rPr>
        <w:t>rrow</w:t>
      </w:r>
      <w:r w:rsidR="000719A5" w:rsidRPr="00F01B90">
        <w:rPr>
          <w:b/>
          <w:sz w:val="18"/>
          <w:szCs w:val="18"/>
          <w:lang w:val="en-GB"/>
        </w:rPr>
        <w:t>’s</w:t>
      </w:r>
      <w:r w:rsidRPr="00F01B90">
        <w:rPr>
          <w:b/>
          <w:sz w:val="18"/>
          <w:szCs w:val="18"/>
          <w:lang w:val="en-GB"/>
        </w:rPr>
        <w:t xml:space="preserve"> direction</w:t>
      </w:r>
      <w:r w:rsidR="000719A5" w:rsidRPr="00F01B90">
        <w:rPr>
          <w:b/>
          <w:sz w:val="18"/>
          <w:szCs w:val="18"/>
          <w:lang w:val="en-GB"/>
        </w:rPr>
        <w:t>, based on t</w:t>
      </w:r>
      <w:r w:rsidR="007D134F" w:rsidRPr="00F01B90">
        <w:rPr>
          <w:b/>
          <w:sz w:val="18"/>
          <w:szCs w:val="18"/>
          <w:lang w:val="en-GB"/>
        </w:rPr>
        <w:t>he current direction</w:t>
      </w:r>
    </w:p>
    <w:p w14:paraId="6736D2E9" w14:textId="78B3277A" w:rsidR="008F4893" w:rsidRPr="00CF30EA" w:rsidRDefault="000719A5" w:rsidP="00F01B90">
      <w:pPr>
        <w:spacing w:after="120" w:line="240" w:lineRule="auto"/>
        <w:rPr>
          <w:lang w:val="en-GB"/>
        </w:rPr>
      </w:pPr>
      <w:r w:rsidRPr="00CF30EA">
        <w:rPr>
          <w:lang w:val="en-GB"/>
        </w:rPr>
        <w:t xml:space="preserve">The dashed line is the arrow’s centerline, and the origin of the East-North axis is at the arrow’s </w:t>
      </w:r>
      <w:r w:rsidR="006B713F" w:rsidRPr="00CF30EA">
        <w:rPr>
          <w:lang w:val="en-GB"/>
        </w:rPr>
        <w:t xml:space="preserve">pivot </w:t>
      </w:r>
      <w:r w:rsidRPr="00CF30EA">
        <w:rPr>
          <w:lang w:val="en-GB"/>
        </w:rPr>
        <w:t>point</w:t>
      </w:r>
      <w:r w:rsidR="000716FA" w:rsidRPr="00CF30EA">
        <w:rPr>
          <w:lang w:val="en-GB"/>
        </w:rPr>
        <w:t>.</w:t>
      </w:r>
      <w:r w:rsidR="00362FE8" w:rsidRPr="00CF30EA">
        <w:rPr>
          <w:lang w:val="en-GB"/>
        </w:rPr>
        <w:t xml:space="preserve"> True north has a direction of 0 degrees.</w:t>
      </w:r>
    </w:p>
    <w:p w14:paraId="28061B92" w14:textId="30AF7F18" w:rsidR="004552B8" w:rsidRPr="00CF30EA" w:rsidRDefault="004552B8" w:rsidP="00F01B90">
      <w:pPr>
        <w:pStyle w:val="Heading3"/>
        <w:tabs>
          <w:tab w:val="clear" w:pos="660"/>
          <w:tab w:val="clear" w:pos="880"/>
          <w:tab w:val="left" w:pos="851"/>
        </w:tabs>
        <w:spacing w:before="120" w:after="120" w:line="240" w:lineRule="auto"/>
        <w:ind w:left="851" w:hanging="851"/>
      </w:pPr>
      <w:bookmarkStart w:id="691" w:name="_Ref126099656"/>
      <w:bookmarkStart w:id="692" w:name="_Toc172126783"/>
      <w:r w:rsidRPr="00CF30EA">
        <w:t>Arrow colour and speed bands</w:t>
      </w:r>
      <w:bookmarkEnd w:id="691"/>
      <w:bookmarkEnd w:id="692"/>
    </w:p>
    <w:p w14:paraId="725BB4AD" w14:textId="65440996" w:rsidR="00C702CC" w:rsidRPr="00CF30EA" w:rsidRDefault="008F4893" w:rsidP="00F01B90">
      <w:pPr>
        <w:spacing w:before="120" w:after="120" w:line="240" w:lineRule="auto"/>
        <w:rPr>
          <w:rFonts w:cs="Arial"/>
          <w:lang w:val="en-GB"/>
        </w:rPr>
      </w:pPr>
      <w:r w:rsidRPr="00CF30EA">
        <w:rPr>
          <w:rFonts w:cs="Arial"/>
          <w:lang w:val="en-GB"/>
        </w:rPr>
        <w:t xml:space="preserve">The colour of the arrow </w:t>
      </w:r>
      <w:r w:rsidR="00A743A8" w:rsidRPr="00CF30EA">
        <w:rPr>
          <w:rFonts w:cs="Arial"/>
          <w:lang w:val="en-GB"/>
        </w:rPr>
        <w:t>must be</w:t>
      </w:r>
      <w:r w:rsidRPr="00CF30EA">
        <w:rPr>
          <w:rFonts w:cs="Arial"/>
          <w:lang w:val="en-GB"/>
        </w:rPr>
        <w:t xml:space="preserve"> based on the speed value of the data, and </w:t>
      </w:r>
      <w:r w:rsidR="00A743A8" w:rsidRPr="00CF30EA">
        <w:rPr>
          <w:rFonts w:cs="Arial"/>
          <w:lang w:val="en-GB"/>
        </w:rPr>
        <w:t>must have</w:t>
      </w:r>
      <w:r w:rsidRPr="00CF30EA">
        <w:rPr>
          <w:rFonts w:cs="Arial"/>
          <w:lang w:val="en-GB"/>
        </w:rPr>
        <w:t xml:space="preserve"> </w:t>
      </w:r>
      <w:r w:rsidR="00ED67D8" w:rsidRPr="00CF30EA">
        <w:rPr>
          <w:rFonts w:cs="Arial"/>
          <w:lang w:val="en-GB"/>
        </w:rPr>
        <w:t xml:space="preserve">9 </w:t>
      </w:r>
      <w:r w:rsidR="00547CA0" w:rsidRPr="00CF30EA">
        <w:rPr>
          <w:rFonts w:cs="Arial"/>
          <w:lang w:val="en-GB"/>
        </w:rPr>
        <w:t xml:space="preserve">bands </w:t>
      </w:r>
      <w:r w:rsidRPr="00CF30EA">
        <w:rPr>
          <w:rFonts w:cs="Arial"/>
          <w:lang w:val="en-GB"/>
        </w:rPr>
        <w:t xml:space="preserve">corresponding to </w:t>
      </w:r>
      <w:r w:rsidR="00ED67D8" w:rsidRPr="00CF30EA">
        <w:rPr>
          <w:rFonts w:cs="Arial"/>
          <w:lang w:val="en-GB"/>
        </w:rPr>
        <w:t xml:space="preserve">the </w:t>
      </w:r>
      <w:r w:rsidR="00CD77E6" w:rsidRPr="00CF30EA">
        <w:rPr>
          <w:rFonts w:cs="Arial"/>
          <w:lang w:val="en-GB"/>
        </w:rPr>
        <w:t>speed range</w:t>
      </w:r>
      <w:r w:rsidR="00C702CC" w:rsidRPr="00CF30EA">
        <w:rPr>
          <w:rFonts w:cs="Arial"/>
          <w:lang w:val="en-GB"/>
        </w:rPr>
        <w:t>s</w:t>
      </w:r>
      <w:r w:rsidRPr="00CF30EA">
        <w:rPr>
          <w:rFonts w:cs="Arial"/>
          <w:lang w:val="en-GB"/>
        </w:rPr>
        <w:t xml:space="preserve"> (Table 9</w:t>
      </w:r>
      <w:r w:rsidR="006B19D2">
        <w:rPr>
          <w:rFonts w:cs="Arial"/>
          <w:lang w:val="en-GB"/>
        </w:rPr>
        <w:t>-</w:t>
      </w:r>
      <w:r w:rsidRPr="00CF30EA">
        <w:rPr>
          <w:rFonts w:cs="Arial"/>
          <w:lang w:val="en-GB"/>
        </w:rPr>
        <w:t xml:space="preserve">1). </w:t>
      </w:r>
      <w:r w:rsidR="00C702CC" w:rsidRPr="00CF30EA">
        <w:rPr>
          <w:rFonts w:cs="Arial"/>
          <w:lang w:val="en-GB"/>
        </w:rPr>
        <w:t>The range of speeds (Table 9</w:t>
      </w:r>
      <w:r w:rsidR="006B19D2">
        <w:rPr>
          <w:rFonts w:cs="Arial"/>
          <w:lang w:val="en-GB"/>
        </w:rPr>
        <w:t>-</w:t>
      </w:r>
      <w:r w:rsidR="00C702CC" w:rsidRPr="00CF30EA">
        <w:rPr>
          <w:rFonts w:cs="Arial"/>
          <w:lang w:val="en-GB"/>
        </w:rPr>
        <w:t>1) was selected to (a) emphasiz</w:t>
      </w:r>
      <w:r w:rsidR="00485635" w:rsidRPr="00CF30EA">
        <w:rPr>
          <w:rFonts w:cs="Arial"/>
          <w:lang w:val="en-GB"/>
        </w:rPr>
        <w:t>e differences at low speeds (0.0 to 3 kn)</w:t>
      </w:r>
      <w:r w:rsidR="006B19D2">
        <w:rPr>
          <w:rFonts w:cs="Arial"/>
          <w:lang w:val="en-GB"/>
        </w:rPr>
        <w:t>;</w:t>
      </w:r>
      <w:r w:rsidR="00485635" w:rsidRPr="00CF30EA">
        <w:rPr>
          <w:rFonts w:cs="Arial"/>
          <w:lang w:val="en-GB"/>
        </w:rPr>
        <w:t xml:space="preserve"> and (b</w:t>
      </w:r>
      <w:r w:rsidR="00C702CC" w:rsidRPr="00CF30EA">
        <w:rPr>
          <w:rFonts w:cs="Arial"/>
          <w:lang w:val="en-GB"/>
        </w:rPr>
        <w:t xml:space="preserve">) be capable of displaying large currents (13 kn and above). </w:t>
      </w:r>
    </w:p>
    <w:p w14:paraId="0A2E06EC" w14:textId="77777777" w:rsidR="00C702CC" w:rsidRPr="00CF30EA" w:rsidRDefault="00C702CC" w:rsidP="00F01B90">
      <w:pPr>
        <w:spacing w:before="120" w:after="120" w:line="240" w:lineRule="auto"/>
        <w:rPr>
          <w:rFonts w:cs="Arial"/>
          <w:lang w:val="en-GB"/>
        </w:rPr>
      </w:pPr>
      <w:r w:rsidRPr="00CF30EA">
        <w:rPr>
          <w:rFonts w:cs="Arial"/>
          <w:lang w:val="en-GB"/>
        </w:rPr>
        <w:t xml:space="preserve">NOTE: The largest tidal currents may be those in the strait near Saltstrumen, Norway, which reach 22 kn. </w:t>
      </w:r>
    </w:p>
    <w:p w14:paraId="7C95DA32" w14:textId="4E276774" w:rsidR="00D60E69" w:rsidRPr="006B19D2" w:rsidRDefault="00606315" w:rsidP="006B19D2">
      <w:pPr>
        <w:spacing w:before="120" w:after="120" w:line="240" w:lineRule="auto"/>
        <w:jc w:val="center"/>
        <w:rPr>
          <w:rFonts w:cs="Arial"/>
          <w:b/>
          <w:bCs/>
          <w:sz w:val="18"/>
          <w:szCs w:val="18"/>
          <w:lang w:val="en-GB" w:eastAsia="en-GB"/>
        </w:rPr>
      </w:pPr>
      <w:r w:rsidRPr="006B19D2">
        <w:rPr>
          <w:rFonts w:cs="Arial"/>
          <w:b/>
          <w:bCs/>
          <w:sz w:val="18"/>
          <w:szCs w:val="18"/>
          <w:lang w:val="en-GB" w:eastAsia="en-GB"/>
        </w:rPr>
        <w:t>Table 9</w:t>
      </w:r>
      <w:r w:rsidR="006B19D2">
        <w:rPr>
          <w:rFonts w:cs="Arial"/>
          <w:b/>
          <w:bCs/>
          <w:sz w:val="18"/>
          <w:szCs w:val="18"/>
          <w:lang w:val="en-GB" w:eastAsia="en-GB"/>
        </w:rPr>
        <w:t>-</w:t>
      </w:r>
      <w:r w:rsidRPr="006B19D2">
        <w:rPr>
          <w:rFonts w:cs="Arial"/>
          <w:b/>
          <w:bCs/>
          <w:sz w:val="18"/>
          <w:szCs w:val="18"/>
          <w:lang w:val="en-GB" w:eastAsia="en-GB"/>
        </w:rPr>
        <w:t>1 – Speed ranges (knots) for the 9-</w:t>
      </w:r>
      <w:r w:rsidR="00547CA0" w:rsidRPr="006B19D2">
        <w:rPr>
          <w:rFonts w:cs="Arial"/>
          <w:b/>
          <w:bCs/>
          <w:sz w:val="18"/>
          <w:szCs w:val="18"/>
          <w:lang w:val="en-GB" w:eastAsia="en-GB"/>
        </w:rPr>
        <w:t xml:space="preserve">band </w:t>
      </w:r>
      <w:r w:rsidR="007D134F" w:rsidRPr="006B19D2">
        <w:rPr>
          <w:rFonts w:cs="Arial"/>
          <w:b/>
          <w:bCs/>
          <w:sz w:val="18"/>
          <w:szCs w:val="18"/>
          <w:lang w:val="en-GB" w:eastAsia="en-GB"/>
        </w:rPr>
        <w:t>display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520"/>
        <w:gridCol w:w="2160"/>
      </w:tblGrid>
      <w:tr w:rsidR="000607B4" w:rsidRPr="00CF30EA" w14:paraId="10067532" w14:textId="77777777" w:rsidTr="000607B4">
        <w:trPr>
          <w:cantSplit/>
          <w:jc w:val="center"/>
        </w:trPr>
        <w:tc>
          <w:tcPr>
            <w:tcW w:w="1525" w:type="dxa"/>
            <w:shd w:val="clear" w:color="auto" w:fill="D9D9D9" w:themeFill="background1" w:themeFillShade="D9"/>
            <w:vAlign w:val="center"/>
          </w:tcPr>
          <w:p w14:paraId="759E3FF5" w14:textId="420A4F4A" w:rsidR="000607B4" w:rsidRPr="00CF30EA" w:rsidRDefault="000607B4" w:rsidP="000607B4">
            <w:pPr>
              <w:spacing w:before="60" w:after="60" w:line="240" w:lineRule="auto"/>
              <w:jc w:val="center"/>
              <w:rPr>
                <w:rFonts w:cs="Arial"/>
                <w:bCs/>
                <w:sz w:val="18"/>
                <w:szCs w:val="18"/>
                <w:lang w:val="en-GB"/>
              </w:rPr>
            </w:pPr>
            <w:r w:rsidRPr="00CF30EA">
              <w:rPr>
                <w:rFonts w:cs="Arial"/>
                <w:b/>
                <w:bCs/>
                <w:sz w:val="18"/>
                <w:szCs w:val="18"/>
                <w:lang w:val="en-GB"/>
              </w:rPr>
              <w:t>Speed Band</w:t>
            </w:r>
          </w:p>
        </w:tc>
        <w:tc>
          <w:tcPr>
            <w:tcW w:w="2520" w:type="dxa"/>
            <w:shd w:val="clear" w:color="auto" w:fill="D9D9D9" w:themeFill="background1" w:themeFillShade="D9"/>
            <w:vAlign w:val="center"/>
          </w:tcPr>
          <w:p w14:paraId="530889DF" w14:textId="0E5B8323" w:rsidR="000607B4" w:rsidRPr="00CF30EA" w:rsidRDefault="000607B4" w:rsidP="000607B4">
            <w:pPr>
              <w:spacing w:before="60" w:after="60" w:line="240" w:lineRule="auto"/>
              <w:jc w:val="center"/>
              <w:rPr>
                <w:rFonts w:cs="Arial"/>
                <w:bCs/>
                <w:sz w:val="18"/>
                <w:szCs w:val="18"/>
                <w:lang w:val="en-GB"/>
              </w:rPr>
            </w:pPr>
            <w:r w:rsidRPr="00CF30EA">
              <w:rPr>
                <w:rFonts w:cs="Arial"/>
                <w:b/>
                <w:bCs/>
                <w:sz w:val="18"/>
                <w:szCs w:val="18"/>
                <w:lang w:val="en-GB"/>
              </w:rPr>
              <w:t>Minimum Speed (kn)</w:t>
            </w:r>
          </w:p>
        </w:tc>
        <w:tc>
          <w:tcPr>
            <w:tcW w:w="2160" w:type="dxa"/>
            <w:shd w:val="clear" w:color="auto" w:fill="D9D9D9" w:themeFill="background1" w:themeFillShade="D9"/>
            <w:vAlign w:val="center"/>
          </w:tcPr>
          <w:p w14:paraId="099E1133" w14:textId="2192D563" w:rsidR="000607B4" w:rsidRPr="00CF30EA" w:rsidRDefault="000607B4" w:rsidP="000607B4">
            <w:pPr>
              <w:spacing w:before="60" w:after="60" w:line="240" w:lineRule="auto"/>
              <w:jc w:val="center"/>
              <w:rPr>
                <w:rFonts w:cs="Arial"/>
                <w:bCs/>
                <w:sz w:val="18"/>
                <w:szCs w:val="18"/>
                <w:lang w:val="en-GB"/>
              </w:rPr>
            </w:pPr>
            <w:r w:rsidRPr="00CF30EA">
              <w:rPr>
                <w:rFonts w:cs="Arial"/>
                <w:b/>
                <w:bCs/>
                <w:sz w:val="18"/>
                <w:szCs w:val="18"/>
                <w:lang w:val="en-GB"/>
              </w:rPr>
              <w:t>Width of Band (kn)</w:t>
            </w:r>
          </w:p>
        </w:tc>
      </w:tr>
      <w:tr w:rsidR="00B23AFA" w:rsidRPr="00CF30EA" w14:paraId="45732FB2" w14:textId="77777777" w:rsidTr="000607B4">
        <w:trPr>
          <w:cantSplit/>
          <w:jc w:val="center"/>
        </w:trPr>
        <w:tc>
          <w:tcPr>
            <w:tcW w:w="1525" w:type="dxa"/>
            <w:shd w:val="clear" w:color="auto" w:fill="auto"/>
            <w:vAlign w:val="center"/>
          </w:tcPr>
          <w:p w14:paraId="78CAB62C"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w:t>
            </w:r>
          </w:p>
        </w:tc>
        <w:tc>
          <w:tcPr>
            <w:tcW w:w="2520" w:type="dxa"/>
            <w:shd w:val="clear" w:color="auto" w:fill="auto"/>
            <w:vAlign w:val="center"/>
          </w:tcPr>
          <w:p w14:paraId="13BBB939"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0.00</w:t>
            </w:r>
          </w:p>
        </w:tc>
        <w:tc>
          <w:tcPr>
            <w:tcW w:w="2160" w:type="dxa"/>
            <w:shd w:val="clear" w:color="auto" w:fill="auto"/>
            <w:vAlign w:val="center"/>
          </w:tcPr>
          <w:p w14:paraId="23BD8BE9" w14:textId="5CAE40AC"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0.50</w:t>
            </w:r>
          </w:p>
        </w:tc>
      </w:tr>
      <w:tr w:rsidR="00B23AFA" w:rsidRPr="00CF30EA" w14:paraId="0E0453A6" w14:textId="77777777" w:rsidTr="000607B4">
        <w:trPr>
          <w:cantSplit/>
          <w:jc w:val="center"/>
        </w:trPr>
        <w:tc>
          <w:tcPr>
            <w:tcW w:w="1525" w:type="dxa"/>
            <w:shd w:val="clear" w:color="auto" w:fill="auto"/>
            <w:vAlign w:val="center"/>
          </w:tcPr>
          <w:p w14:paraId="6EF9966E"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2</w:t>
            </w:r>
          </w:p>
        </w:tc>
        <w:tc>
          <w:tcPr>
            <w:tcW w:w="2520" w:type="dxa"/>
            <w:shd w:val="clear" w:color="auto" w:fill="auto"/>
            <w:vAlign w:val="center"/>
          </w:tcPr>
          <w:p w14:paraId="780CE0D6"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0.50</w:t>
            </w:r>
          </w:p>
        </w:tc>
        <w:tc>
          <w:tcPr>
            <w:tcW w:w="2160" w:type="dxa"/>
            <w:shd w:val="clear" w:color="auto" w:fill="auto"/>
            <w:vAlign w:val="center"/>
          </w:tcPr>
          <w:p w14:paraId="211A5AB8" w14:textId="23F3F6E1"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0.50</w:t>
            </w:r>
          </w:p>
        </w:tc>
      </w:tr>
      <w:tr w:rsidR="00B23AFA" w:rsidRPr="00CF30EA" w14:paraId="0B5E8E41" w14:textId="77777777" w:rsidTr="000607B4">
        <w:trPr>
          <w:cantSplit/>
          <w:jc w:val="center"/>
        </w:trPr>
        <w:tc>
          <w:tcPr>
            <w:tcW w:w="1525" w:type="dxa"/>
            <w:shd w:val="clear" w:color="auto" w:fill="auto"/>
            <w:vAlign w:val="center"/>
          </w:tcPr>
          <w:p w14:paraId="5709D05C"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lastRenderedPageBreak/>
              <w:t>3</w:t>
            </w:r>
          </w:p>
        </w:tc>
        <w:tc>
          <w:tcPr>
            <w:tcW w:w="2520" w:type="dxa"/>
            <w:shd w:val="clear" w:color="auto" w:fill="auto"/>
            <w:vAlign w:val="center"/>
          </w:tcPr>
          <w:p w14:paraId="2E8B3715"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1.00</w:t>
            </w:r>
          </w:p>
        </w:tc>
        <w:tc>
          <w:tcPr>
            <w:tcW w:w="2160" w:type="dxa"/>
            <w:shd w:val="clear" w:color="auto" w:fill="auto"/>
            <w:vAlign w:val="center"/>
          </w:tcPr>
          <w:p w14:paraId="2DCCFC6B" w14:textId="6152DAE5"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1.00</w:t>
            </w:r>
          </w:p>
        </w:tc>
      </w:tr>
      <w:tr w:rsidR="00B23AFA" w:rsidRPr="00CF30EA" w14:paraId="70A3513F" w14:textId="77777777" w:rsidTr="000607B4">
        <w:trPr>
          <w:cantSplit/>
          <w:jc w:val="center"/>
        </w:trPr>
        <w:tc>
          <w:tcPr>
            <w:tcW w:w="1525" w:type="dxa"/>
            <w:shd w:val="clear" w:color="auto" w:fill="auto"/>
            <w:vAlign w:val="center"/>
          </w:tcPr>
          <w:p w14:paraId="45840537"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4</w:t>
            </w:r>
          </w:p>
        </w:tc>
        <w:tc>
          <w:tcPr>
            <w:tcW w:w="2520" w:type="dxa"/>
            <w:shd w:val="clear" w:color="auto" w:fill="auto"/>
            <w:vAlign w:val="center"/>
          </w:tcPr>
          <w:p w14:paraId="74C8F242"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2.00</w:t>
            </w:r>
          </w:p>
        </w:tc>
        <w:tc>
          <w:tcPr>
            <w:tcW w:w="2160" w:type="dxa"/>
            <w:shd w:val="clear" w:color="auto" w:fill="auto"/>
            <w:vAlign w:val="center"/>
          </w:tcPr>
          <w:p w14:paraId="5C02C1AA" w14:textId="3A54C241"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1.00</w:t>
            </w:r>
          </w:p>
        </w:tc>
      </w:tr>
      <w:tr w:rsidR="00B23AFA" w:rsidRPr="00CF30EA" w14:paraId="521F79F6" w14:textId="77777777" w:rsidTr="000607B4">
        <w:trPr>
          <w:cantSplit/>
          <w:jc w:val="center"/>
        </w:trPr>
        <w:tc>
          <w:tcPr>
            <w:tcW w:w="1525" w:type="dxa"/>
            <w:shd w:val="clear" w:color="auto" w:fill="auto"/>
            <w:vAlign w:val="center"/>
          </w:tcPr>
          <w:p w14:paraId="4470E0C9"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5</w:t>
            </w:r>
          </w:p>
        </w:tc>
        <w:tc>
          <w:tcPr>
            <w:tcW w:w="2520" w:type="dxa"/>
            <w:shd w:val="clear" w:color="auto" w:fill="auto"/>
            <w:vAlign w:val="center"/>
          </w:tcPr>
          <w:p w14:paraId="396C6572"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3.00</w:t>
            </w:r>
          </w:p>
        </w:tc>
        <w:tc>
          <w:tcPr>
            <w:tcW w:w="2160" w:type="dxa"/>
            <w:shd w:val="clear" w:color="auto" w:fill="auto"/>
            <w:vAlign w:val="center"/>
          </w:tcPr>
          <w:p w14:paraId="0E7CABDF" w14:textId="60AD118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2.00</w:t>
            </w:r>
          </w:p>
        </w:tc>
      </w:tr>
      <w:tr w:rsidR="00B23AFA" w:rsidRPr="00CF30EA" w14:paraId="7B9B14D1" w14:textId="77777777" w:rsidTr="000607B4">
        <w:trPr>
          <w:cantSplit/>
          <w:jc w:val="center"/>
        </w:trPr>
        <w:tc>
          <w:tcPr>
            <w:tcW w:w="1525" w:type="dxa"/>
            <w:shd w:val="clear" w:color="auto" w:fill="auto"/>
            <w:vAlign w:val="center"/>
          </w:tcPr>
          <w:p w14:paraId="1C96B44D"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6</w:t>
            </w:r>
          </w:p>
        </w:tc>
        <w:tc>
          <w:tcPr>
            <w:tcW w:w="2520" w:type="dxa"/>
            <w:shd w:val="clear" w:color="auto" w:fill="auto"/>
            <w:vAlign w:val="center"/>
          </w:tcPr>
          <w:p w14:paraId="5C8FB0F5"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5.00</w:t>
            </w:r>
          </w:p>
        </w:tc>
        <w:tc>
          <w:tcPr>
            <w:tcW w:w="2160" w:type="dxa"/>
            <w:shd w:val="clear" w:color="auto" w:fill="auto"/>
            <w:vAlign w:val="center"/>
          </w:tcPr>
          <w:p w14:paraId="0F848FAF" w14:textId="3B6C4ED8"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2.00</w:t>
            </w:r>
          </w:p>
        </w:tc>
      </w:tr>
      <w:tr w:rsidR="00B23AFA" w:rsidRPr="00CF30EA" w14:paraId="1F9E647A" w14:textId="77777777" w:rsidTr="000607B4">
        <w:trPr>
          <w:cantSplit/>
          <w:jc w:val="center"/>
        </w:trPr>
        <w:tc>
          <w:tcPr>
            <w:tcW w:w="1525" w:type="dxa"/>
            <w:shd w:val="clear" w:color="auto" w:fill="auto"/>
            <w:vAlign w:val="center"/>
          </w:tcPr>
          <w:p w14:paraId="077A880C"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7</w:t>
            </w:r>
          </w:p>
        </w:tc>
        <w:tc>
          <w:tcPr>
            <w:tcW w:w="2520" w:type="dxa"/>
            <w:shd w:val="clear" w:color="auto" w:fill="auto"/>
            <w:vAlign w:val="center"/>
          </w:tcPr>
          <w:p w14:paraId="02C1DA0D"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7.00</w:t>
            </w:r>
          </w:p>
        </w:tc>
        <w:tc>
          <w:tcPr>
            <w:tcW w:w="2160" w:type="dxa"/>
            <w:shd w:val="clear" w:color="auto" w:fill="auto"/>
            <w:vAlign w:val="center"/>
          </w:tcPr>
          <w:p w14:paraId="61D6E635" w14:textId="45198312"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3.00</w:t>
            </w:r>
          </w:p>
        </w:tc>
      </w:tr>
      <w:tr w:rsidR="00B23AFA" w:rsidRPr="00CF30EA" w14:paraId="18DD3391" w14:textId="77777777" w:rsidTr="000607B4">
        <w:trPr>
          <w:cantSplit/>
          <w:jc w:val="center"/>
        </w:trPr>
        <w:tc>
          <w:tcPr>
            <w:tcW w:w="1525" w:type="dxa"/>
            <w:shd w:val="clear" w:color="auto" w:fill="auto"/>
            <w:vAlign w:val="center"/>
          </w:tcPr>
          <w:p w14:paraId="1A815AD0"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8</w:t>
            </w:r>
          </w:p>
        </w:tc>
        <w:tc>
          <w:tcPr>
            <w:tcW w:w="2520" w:type="dxa"/>
            <w:shd w:val="clear" w:color="auto" w:fill="auto"/>
            <w:vAlign w:val="center"/>
          </w:tcPr>
          <w:p w14:paraId="6F85A3C5"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10.00</w:t>
            </w:r>
          </w:p>
        </w:tc>
        <w:tc>
          <w:tcPr>
            <w:tcW w:w="2160" w:type="dxa"/>
            <w:shd w:val="clear" w:color="auto" w:fill="auto"/>
            <w:vAlign w:val="center"/>
          </w:tcPr>
          <w:p w14:paraId="74E89DF8" w14:textId="7EC611C4"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3.00</w:t>
            </w:r>
          </w:p>
        </w:tc>
      </w:tr>
      <w:tr w:rsidR="00B23AFA" w:rsidRPr="00CF30EA" w14:paraId="674D61D6" w14:textId="77777777" w:rsidTr="000607B4">
        <w:trPr>
          <w:cantSplit/>
          <w:jc w:val="center"/>
        </w:trPr>
        <w:tc>
          <w:tcPr>
            <w:tcW w:w="1525" w:type="dxa"/>
            <w:shd w:val="clear" w:color="auto" w:fill="auto"/>
            <w:vAlign w:val="center"/>
          </w:tcPr>
          <w:p w14:paraId="790FEFFA"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9</w:t>
            </w:r>
          </w:p>
        </w:tc>
        <w:tc>
          <w:tcPr>
            <w:tcW w:w="2520" w:type="dxa"/>
            <w:shd w:val="clear" w:color="auto" w:fill="auto"/>
            <w:vAlign w:val="center"/>
          </w:tcPr>
          <w:p w14:paraId="737653C3"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13.00</w:t>
            </w:r>
          </w:p>
        </w:tc>
        <w:tc>
          <w:tcPr>
            <w:tcW w:w="2160" w:type="dxa"/>
            <w:shd w:val="clear" w:color="auto" w:fill="auto"/>
            <w:vAlign w:val="center"/>
          </w:tcPr>
          <w:p w14:paraId="1D78491E" w14:textId="1A6ABD4D" w:rsidR="00B23AFA" w:rsidRPr="00CF30EA" w:rsidRDefault="00386BAF" w:rsidP="000607B4">
            <w:pPr>
              <w:spacing w:before="60" w:after="60" w:line="240" w:lineRule="auto"/>
              <w:jc w:val="center"/>
              <w:rPr>
                <w:rFonts w:cs="Arial"/>
                <w:bCs/>
                <w:sz w:val="18"/>
                <w:szCs w:val="18"/>
                <w:lang w:val="en-GB"/>
              </w:rPr>
            </w:pPr>
            <w:r w:rsidRPr="00CF30EA">
              <w:rPr>
                <w:rFonts w:cs="Arial"/>
                <w:bCs/>
                <w:sz w:val="18"/>
                <w:szCs w:val="18"/>
                <w:lang w:val="en-GB"/>
              </w:rPr>
              <w:t>86</w:t>
            </w:r>
            <w:r w:rsidR="00FB6A74" w:rsidRPr="00CF30EA">
              <w:rPr>
                <w:rFonts w:cs="Arial"/>
                <w:bCs/>
                <w:sz w:val="18"/>
                <w:szCs w:val="18"/>
                <w:lang w:val="en-GB"/>
              </w:rPr>
              <w:t>.00</w:t>
            </w:r>
          </w:p>
        </w:tc>
      </w:tr>
    </w:tbl>
    <w:p w14:paraId="1EAF3FA9" w14:textId="77777777" w:rsidR="005F1FAC" w:rsidRPr="00CF30EA" w:rsidRDefault="005F1FAC" w:rsidP="000607B4">
      <w:pPr>
        <w:spacing w:after="0" w:line="240" w:lineRule="auto"/>
        <w:rPr>
          <w:rFonts w:cs="Arial"/>
          <w:sz w:val="22"/>
          <w:lang w:val="en-GB"/>
        </w:rPr>
      </w:pPr>
    </w:p>
    <w:p w14:paraId="3F931F08" w14:textId="1316EE95" w:rsidR="002451D3" w:rsidRPr="00CF30EA" w:rsidRDefault="00C702CC" w:rsidP="000607B4">
      <w:pPr>
        <w:spacing w:after="120" w:line="240" w:lineRule="auto"/>
        <w:rPr>
          <w:rFonts w:cs="Arial"/>
          <w:lang w:val="en-GB"/>
        </w:rPr>
      </w:pPr>
      <w:r w:rsidRPr="00CF30EA">
        <w:rPr>
          <w:lang w:val="en-GB"/>
        </w:rPr>
        <w:t xml:space="preserve">Colours are associated with each speed band, and must be distinguishable in the three viewing environments: day, dusk, and night.  </w:t>
      </w:r>
      <w:r w:rsidR="000607B4" w:rsidRPr="00CF30EA">
        <w:rPr>
          <w:lang w:val="en-GB"/>
        </w:rPr>
        <w:t>Colour</w:t>
      </w:r>
      <w:r w:rsidRPr="00CF30EA">
        <w:rPr>
          <w:lang w:val="en-GB"/>
        </w:rPr>
        <w:t xml:space="preserve"> values for </w:t>
      </w:r>
      <w:r w:rsidR="007D1420" w:rsidRPr="00CF30EA">
        <w:rPr>
          <w:lang w:val="en-GB"/>
        </w:rPr>
        <w:t xml:space="preserve">day </w:t>
      </w:r>
      <w:r w:rsidRPr="00CF30EA">
        <w:rPr>
          <w:lang w:val="en-GB"/>
        </w:rPr>
        <w:t>conditions are shown in Table 9</w:t>
      </w:r>
      <w:r w:rsidR="000607B4">
        <w:rPr>
          <w:lang w:val="en-GB"/>
        </w:rPr>
        <w:t>-</w:t>
      </w:r>
      <w:r w:rsidRPr="00CF30EA">
        <w:rPr>
          <w:lang w:val="en-GB"/>
        </w:rPr>
        <w:t>2.</w:t>
      </w:r>
      <w:r w:rsidRPr="00CF30EA">
        <w:rPr>
          <w:rFonts w:cs="Arial"/>
          <w:lang w:val="en-GB"/>
        </w:rPr>
        <w:t xml:space="preserve"> </w:t>
      </w:r>
      <w:r w:rsidR="0055579B" w:rsidRPr="00CF30EA">
        <w:rPr>
          <w:rFonts w:cs="Arial"/>
          <w:lang w:val="en-GB"/>
        </w:rPr>
        <w:t>Colours for dusk and nigh</w:t>
      </w:r>
      <w:r w:rsidR="007D1420" w:rsidRPr="00CF30EA">
        <w:rPr>
          <w:rFonts w:cs="Arial"/>
          <w:lang w:val="en-GB"/>
        </w:rPr>
        <w:t>t conditions are given in</w:t>
      </w:r>
      <w:r w:rsidR="003871F3">
        <w:rPr>
          <w:rFonts w:cs="Arial"/>
          <w:lang w:val="en-GB"/>
        </w:rPr>
        <w:t xml:space="preserve"> Annex </w:t>
      </w:r>
      <w:r w:rsidR="001D0000">
        <w:rPr>
          <w:rFonts w:cs="Arial"/>
          <w:lang w:val="en-GB"/>
        </w:rPr>
        <w:t>F</w:t>
      </w:r>
      <w:r w:rsidR="003871F3">
        <w:rPr>
          <w:rFonts w:cs="Arial"/>
          <w:lang w:val="en-GB"/>
        </w:rPr>
        <w:t xml:space="preserve"> (Colour Tables)</w:t>
      </w:r>
      <w:r w:rsidR="007D1420" w:rsidRPr="00CF30EA">
        <w:rPr>
          <w:rFonts w:cs="Arial"/>
          <w:lang w:val="en-GB"/>
        </w:rPr>
        <w:t xml:space="preserve">.  </w:t>
      </w:r>
      <w:r w:rsidRPr="00CF30EA">
        <w:rPr>
          <w:rFonts w:cs="Arial"/>
          <w:lang w:val="en-GB"/>
        </w:rPr>
        <w:t>(The monitor gamma values need to be taken into acc</w:t>
      </w:r>
      <w:r w:rsidR="008E6C92" w:rsidRPr="00CF30EA">
        <w:rPr>
          <w:rFonts w:cs="Arial"/>
          <w:lang w:val="en-GB"/>
        </w:rPr>
        <w:t xml:space="preserve">ount – refer to IHO </w:t>
      </w:r>
      <w:r w:rsidR="000607B4">
        <w:rPr>
          <w:rFonts w:cs="Arial"/>
          <w:lang w:val="en-GB"/>
        </w:rPr>
        <w:t>S</w:t>
      </w:r>
      <w:r w:rsidR="008E6C92" w:rsidRPr="00CF30EA">
        <w:rPr>
          <w:rFonts w:cs="Arial"/>
          <w:lang w:val="en-GB"/>
        </w:rPr>
        <w:t>tandards</w:t>
      </w:r>
      <w:r w:rsidR="000607B4">
        <w:rPr>
          <w:rFonts w:cs="Arial"/>
          <w:lang w:val="en-GB"/>
        </w:rPr>
        <w:t>.</w:t>
      </w:r>
      <w:r w:rsidR="00CC5B70">
        <w:rPr>
          <w:rFonts w:cs="Arial"/>
          <w:lang w:val="en-GB"/>
        </w:rPr>
        <w:t xml:space="preserve"> Also, the portrayal catalogue may adjust colors to enhance the user experience and accommodate interoperability with other products displayed on the ECDIS.</w:t>
      </w:r>
      <w:r w:rsidR="000607B4">
        <w:rPr>
          <w:rFonts w:cs="Arial"/>
          <w:lang w:val="en-GB"/>
        </w:rPr>
        <w:t>)</w:t>
      </w:r>
    </w:p>
    <w:p w14:paraId="2CF0BBFB" w14:textId="4DE97B9B" w:rsidR="00C702CC" w:rsidRPr="000607B4" w:rsidRDefault="00C702CC" w:rsidP="000607B4">
      <w:pPr>
        <w:keepNext/>
        <w:keepLines/>
        <w:spacing w:before="120" w:after="120" w:line="240" w:lineRule="auto"/>
        <w:jc w:val="center"/>
        <w:rPr>
          <w:b/>
          <w:sz w:val="18"/>
          <w:szCs w:val="18"/>
          <w:lang w:val="en-GB"/>
        </w:rPr>
      </w:pPr>
      <w:r w:rsidRPr="000607B4">
        <w:rPr>
          <w:b/>
          <w:sz w:val="18"/>
          <w:szCs w:val="18"/>
          <w:lang w:val="en-GB"/>
        </w:rPr>
        <w:t>Table 9</w:t>
      </w:r>
      <w:r w:rsidR="000607B4">
        <w:rPr>
          <w:b/>
          <w:sz w:val="18"/>
          <w:szCs w:val="18"/>
          <w:lang w:val="en-GB"/>
        </w:rPr>
        <w:t>-</w:t>
      </w:r>
      <w:r w:rsidRPr="000607B4">
        <w:rPr>
          <w:b/>
          <w:sz w:val="18"/>
          <w:szCs w:val="18"/>
          <w:lang w:val="en-GB"/>
        </w:rPr>
        <w:t xml:space="preserve">2 – </w:t>
      </w:r>
      <w:r w:rsidR="008E6C92" w:rsidRPr="000607B4">
        <w:rPr>
          <w:b/>
          <w:sz w:val="18"/>
          <w:szCs w:val="18"/>
          <w:lang w:val="en-GB"/>
        </w:rPr>
        <w:t xml:space="preserve">Colour </w:t>
      </w:r>
      <w:r w:rsidR="000607B4">
        <w:rPr>
          <w:b/>
          <w:sz w:val="18"/>
          <w:szCs w:val="18"/>
          <w:lang w:val="en-GB"/>
        </w:rPr>
        <w:t>S</w:t>
      </w:r>
      <w:r w:rsidR="008E6C92" w:rsidRPr="000607B4">
        <w:rPr>
          <w:b/>
          <w:sz w:val="18"/>
          <w:szCs w:val="18"/>
          <w:lang w:val="en-GB"/>
        </w:rPr>
        <w:t>chema for day</w:t>
      </w:r>
      <w:r w:rsidR="007D1420" w:rsidRPr="000607B4">
        <w:rPr>
          <w:b/>
          <w:sz w:val="18"/>
          <w:szCs w:val="18"/>
          <w:lang w:val="en-GB"/>
        </w:rPr>
        <w:t xml:space="preserve"> conditions</w:t>
      </w:r>
      <w:r w:rsidR="00CC5B70">
        <w:rPr>
          <w:b/>
          <w:sz w:val="18"/>
          <w:szCs w:val="18"/>
          <w:lang w:val="en-GB"/>
        </w:rPr>
        <w:t xml:space="preserve"> (informative)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1757"/>
        <w:gridCol w:w="1266"/>
        <w:gridCol w:w="1121"/>
        <w:gridCol w:w="1037"/>
        <w:gridCol w:w="1383"/>
        <w:gridCol w:w="1320"/>
      </w:tblGrid>
      <w:tr w:rsidR="00547CA0" w:rsidRPr="00CF30EA" w14:paraId="5BFDDCD6" w14:textId="77777777" w:rsidTr="000607B4">
        <w:trPr>
          <w:cantSplit/>
          <w:jc w:val="center"/>
        </w:trPr>
        <w:tc>
          <w:tcPr>
            <w:tcW w:w="1150" w:type="dxa"/>
            <w:vMerge w:val="restart"/>
            <w:shd w:val="clear" w:color="auto" w:fill="auto"/>
            <w:vAlign w:val="center"/>
          </w:tcPr>
          <w:p w14:paraId="7DBDB849" w14:textId="77777777" w:rsidR="009365E7" w:rsidRPr="00CF30EA" w:rsidRDefault="00547CA0" w:rsidP="000607B4">
            <w:pPr>
              <w:keepNext/>
              <w:keepLines/>
              <w:spacing w:before="60" w:after="60" w:line="240" w:lineRule="auto"/>
              <w:jc w:val="center"/>
              <w:rPr>
                <w:rFonts w:cs="Arial"/>
                <w:b/>
                <w:bCs/>
                <w:sz w:val="18"/>
                <w:szCs w:val="18"/>
                <w:lang w:val="en-GB"/>
              </w:rPr>
            </w:pPr>
            <w:r w:rsidRPr="00CF30EA">
              <w:rPr>
                <w:rFonts w:cs="Arial"/>
                <w:b/>
                <w:bCs/>
                <w:sz w:val="18"/>
                <w:szCs w:val="18"/>
                <w:lang w:val="en-GB"/>
              </w:rPr>
              <w:t xml:space="preserve">Speed </w:t>
            </w:r>
            <w:r w:rsidR="009365E7" w:rsidRPr="00CF30EA">
              <w:rPr>
                <w:rFonts w:cs="Arial"/>
                <w:b/>
                <w:bCs/>
                <w:sz w:val="18"/>
                <w:szCs w:val="18"/>
                <w:lang w:val="en-GB"/>
              </w:rPr>
              <w:t>Band</w:t>
            </w:r>
          </w:p>
        </w:tc>
        <w:tc>
          <w:tcPr>
            <w:tcW w:w="1800" w:type="dxa"/>
            <w:vMerge w:val="restart"/>
            <w:vAlign w:val="center"/>
          </w:tcPr>
          <w:p w14:paraId="7253C439" w14:textId="77777777" w:rsidR="009365E7" w:rsidRPr="00CF30EA" w:rsidRDefault="001E004D" w:rsidP="000607B4">
            <w:pPr>
              <w:keepNext/>
              <w:keepLines/>
              <w:spacing w:before="60" w:after="60" w:line="240" w:lineRule="auto"/>
              <w:jc w:val="center"/>
              <w:rPr>
                <w:rFonts w:cs="Arial"/>
                <w:b/>
                <w:bCs/>
                <w:sz w:val="18"/>
                <w:szCs w:val="18"/>
                <w:lang w:val="en-GB"/>
              </w:rPr>
            </w:pPr>
            <w:r w:rsidRPr="00CF30EA">
              <w:rPr>
                <w:rFonts w:cs="Arial"/>
                <w:b/>
                <w:bCs/>
                <w:sz w:val="18"/>
                <w:szCs w:val="18"/>
                <w:lang w:val="en-GB"/>
              </w:rPr>
              <w:t>Colour</w:t>
            </w:r>
          </w:p>
        </w:tc>
        <w:tc>
          <w:tcPr>
            <w:tcW w:w="3492" w:type="dxa"/>
            <w:gridSpan w:val="3"/>
            <w:shd w:val="clear" w:color="auto" w:fill="auto"/>
            <w:vAlign w:val="center"/>
          </w:tcPr>
          <w:p w14:paraId="129BBAB7" w14:textId="77777777" w:rsidR="009365E7" w:rsidRPr="00CF30EA" w:rsidRDefault="009365E7" w:rsidP="000607B4">
            <w:pPr>
              <w:keepNext/>
              <w:keepLines/>
              <w:spacing w:before="60" w:after="60" w:line="240" w:lineRule="auto"/>
              <w:jc w:val="center"/>
              <w:rPr>
                <w:rFonts w:cs="Arial"/>
                <w:b/>
                <w:bCs/>
                <w:sz w:val="18"/>
                <w:szCs w:val="18"/>
                <w:lang w:val="en-GB"/>
              </w:rPr>
            </w:pPr>
            <w:r w:rsidRPr="00CF30EA">
              <w:rPr>
                <w:rFonts w:cs="Arial"/>
                <w:b/>
                <w:bCs/>
                <w:sz w:val="18"/>
                <w:szCs w:val="18"/>
                <w:lang w:val="en-GB"/>
              </w:rPr>
              <w:t>Colour Scale Intensity</w:t>
            </w:r>
          </w:p>
        </w:tc>
        <w:tc>
          <w:tcPr>
            <w:tcW w:w="1404" w:type="dxa"/>
            <w:vMerge w:val="restart"/>
            <w:shd w:val="clear" w:color="auto" w:fill="auto"/>
            <w:vAlign w:val="center"/>
          </w:tcPr>
          <w:p w14:paraId="7B56C9A1" w14:textId="77777777" w:rsidR="009365E7" w:rsidRPr="00CF30EA" w:rsidRDefault="009365E7" w:rsidP="000607B4">
            <w:pPr>
              <w:keepNext/>
              <w:keepLines/>
              <w:spacing w:before="60" w:after="60" w:line="240" w:lineRule="auto"/>
              <w:jc w:val="center"/>
              <w:rPr>
                <w:rFonts w:cs="Arial"/>
                <w:bCs/>
                <w:sz w:val="18"/>
                <w:szCs w:val="18"/>
                <w:lang w:val="en-GB"/>
              </w:rPr>
            </w:pPr>
            <w:r w:rsidRPr="00CF30EA">
              <w:rPr>
                <w:rFonts w:cs="Arial"/>
                <w:b/>
                <w:bCs/>
                <w:sz w:val="18"/>
                <w:szCs w:val="18"/>
                <w:lang w:val="en-GB"/>
              </w:rPr>
              <w:t>Hex RBG</w:t>
            </w:r>
          </w:p>
        </w:tc>
        <w:tc>
          <w:tcPr>
            <w:tcW w:w="1331" w:type="dxa"/>
            <w:vMerge w:val="restart"/>
            <w:shd w:val="clear" w:color="auto" w:fill="auto"/>
            <w:vAlign w:val="center"/>
          </w:tcPr>
          <w:p w14:paraId="4B822CCF" w14:textId="77777777" w:rsidR="009365E7" w:rsidRPr="00CF30EA" w:rsidRDefault="009365E7" w:rsidP="000607B4">
            <w:pPr>
              <w:keepNext/>
              <w:keepLines/>
              <w:spacing w:before="60" w:after="60" w:line="240" w:lineRule="auto"/>
              <w:jc w:val="center"/>
              <w:rPr>
                <w:rFonts w:cs="Arial"/>
                <w:b/>
                <w:bCs/>
                <w:sz w:val="18"/>
                <w:szCs w:val="18"/>
                <w:lang w:val="en-GB"/>
              </w:rPr>
            </w:pPr>
            <w:r w:rsidRPr="00CF30EA">
              <w:rPr>
                <w:rFonts w:cs="Arial"/>
                <w:b/>
                <w:bCs/>
                <w:sz w:val="18"/>
                <w:szCs w:val="18"/>
                <w:lang w:val="en-GB"/>
              </w:rPr>
              <w:t>Displayed Colour</w:t>
            </w:r>
          </w:p>
        </w:tc>
      </w:tr>
      <w:tr w:rsidR="00547CA0" w:rsidRPr="00CF30EA" w14:paraId="1EB180DD" w14:textId="77777777" w:rsidTr="000607B4">
        <w:trPr>
          <w:cantSplit/>
          <w:jc w:val="center"/>
        </w:trPr>
        <w:tc>
          <w:tcPr>
            <w:tcW w:w="1150" w:type="dxa"/>
            <w:vMerge/>
            <w:shd w:val="clear" w:color="auto" w:fill="auto"/>
            <w:vAlign w:val="center"/>
          </w:tcPr>
          <w:p w14:paraId="350DDD34" w14:textId="77777777" w:rsidR="009365E7" w:rsidRPr="00CF30EA" w:rsidRDefault="009365E7" w:rsidP="000607B4">
            <w:pPr>
              <w:keepNext/>
              <w:keepLines/>
              <w:spacing w:before="60" w:after="60" w:line="240" w:lineRule="auto"/>
              <w:jc w:val="center"/>
              <w:rPr>
                <w:rFonts w:cs="Arial"/>
                <w:b/>
                <w:bCs/>
                <w:sz w:val="18"/>
                <w:szCs w:val="18"/>
                <w:lang w:val="en-GB"/>
              </w:rPr>
            </w:pPr>
          </w:p>
        </w:tc>
        <w:tc>
          <w:tcPr>
            <w:tcW w:w="1800" w:type="dxa"/>
            <w:vMerge/>
          </w:tcPr>
          <w:p w14:paraId="6FEBD719" w14:textId="77777777" w:rsidR="009365E7" w:rsidRPr="00CF30EA" w:rsidRDefault="009365E7" w:rsidP="000607B4">
            <w:pPr>
              <w:keepNext/>
              <w:keepLines/>
              <w:spacing w:before="60" w:after="60" w:line="240" w:lineRule="auto"/>
              <w:jc w:val="center"/>
              <w:rPr>
                <w:rFonts w:cs="Arial"/>
                <w:b/>
                <w:bCs/>
                <w:sz w:val="18"/>
                <w:szCs w:val="18"/>
                <w:lang w:val="en-GB"/>
              </w:rPr>
            </w:pPr>
          </w:p>
        </w:tc>
        <w:tc>
          <w:tcPr>
            <w:tcW w:w="1298" w:type="dxa"/>
            <w:shd w:val="clear" w:color="auto" w:fill="auto"/>
            <w:vAlign w:val="center"/>
          </w:tcPr>
          <w:p w14:paraId="45A7D7A9" w14:textId="77777777" w:rsidR="009365E7" w:rsidRPr="00CF30EA" w:rsidRDefault="009365E7" w:rsidP="000607B4">
            <w:pPr>
              <w:keepNext/>
              <w:keepLines/>
              <w:spacing w:before="60" w:after="60" w:line="240" w:lineRule="auto"/>
              <w:jc w:val="center"/>
              <w:rPr>
                <w:rFonts w:cs="Arial"/>
                <w:bCs/>
                <w:sz w:val="18"/>
                <w:szCs w:val="18"/>
                <w:lang w:val="en-GB"/>
              </w:rPr>
            </w:pPr>
            <w:r w:rsidRPr="00CF30EA">
              <w:rPr>
                <w:rFonts w:cs="Arial"/>
                <w:b/>
                <w:bCs/>
                <w:sz w:val="18"/>
                <w:szCs w:val="18"/>
                <w:lang w:val="en-GB"/>
              </w:rPr>
              <w:t>Red</w:t>
            </w:r>
          </w:p>
        </w:tc>
        <w:tc>
          <w:tcPr>
            <w:tcW w:w="1138" w:type="dxa"/>
            <w:shd w:val="clear" w:color="auto" w:fill="auto"/>
            <w:vAlign w:val="center"/>
          </w:tcPr>
          <w:p w14:paraId="530958B8" w14:textId="77777777" w:rsidR="009365E7" w:rsidRPr="00CF30EA" w:rsidRDefault="009365E7" w:rsidP="000607B4">
            <w:pPr>
              <w:keepNext/>
              <w:keepLines/>
              <w:spacing w:before="60" w:after="60" w:line="240" w:lineRule="auto"/>
              <w:jc w:val="center"/>
              <w:rPr>
                <w:rFonts w:cs="Arial"/>
                <w:bCs/>
                <w:sz w:val="18"/>
                <w:szCs w:val="18"/>
                <w:lang w:val="en-GB"/>
              </w:rPr>
            </w:pPr>
            <w:r w:rsidRPr="00CF30EA">
              <w:rPr>
                <w:rFonts w:cs="Arial"/>
                <w:b/>
                <w:bCs/>
                <w:sz w:val="18"/>
                <w:szCs w:val="18"/>
                <w:lang w:val="en-GB"/>
              </w:rPr>
              <w:t>Green</w:t>
            </w:r>
          </w:p>
        </w:tc>
        <w:tc>
          <w:tcPr>
            <w:tcW w:w="1056" w:type="dxa"/>
            <w:shd w:val="clear" w:color="auto" w:fill="auto"/>
            <w:vAlign w:val="center"/>
          </w:tcPr>
          <w:p w14:paraId="289D5B05" w14:textId="77777777" w:rsidR="009365E7" w:rsidRPr="00CF30EA" w:rsidRDefault="009365E7" w:rsidP="000607B4">
            <w:pPr>
              <w:keepNext/>
              <w:keepLines/>
              <w:spacing w:before="60" w:after="60" w:line="240" w:lineRule="auto"/>
              <w:jc w:val="center"/>
              <w:rPr>
                <w:rFonts w:cs="Arial"/>
                <w:bCs/>
                <w:sz w:val="18"/>
                <w:szCs w:val="18"/>
                <w:lang w:val="en-GB"/>
              </w:rPr>
            </w:pPr>
            <w:r w:rsidRPr="00CF30EA">
              <w:rPr>
                <w:rFonts w:cs="Arial"/>
                <w:b/>
                <w:bCs/>
                <w:sz w:val="18"/>
                <w:szCs w:val="18"/>
                <w:lang w:val="en-GB"/>
              </w:rPr>
              <w:t>Blue</w:t>
            </w:r>
          </w:p>
        </w:tc>
        <w:tc>
          <w:tcPr>
            <w:tcW w:w="1404" w:type="dxa"/>
            <w:vMerge/>
            <w:shd w:val="clear" w:color="auto" w:fill="auto"/>
          </w:tcPr>
          <w:p w14:paraId="37B98FEE" w14:textId="77777777" w:rsidR="009365E7" w:rsidRPr="00CF30EA" w:rsidRDefault="009365E7" w:rsidP="000607B4">
            <w:pPr>
              <w:keepNext/>
              <w:keepLines/>
              <w:spacing w:before="60" w:after="60" w:line="240" w:lineRule="auto"/>
              <w:jc w:val="center"/>
              <w:rPr>
                <w:rFonts w:cs="Arial"/>
                <w:bCs/>
                <w:sz w:val="18"/>
                <w:szCs w:val="18"/>
                <w:lang w:val="en-GB"/>
              </w:rPr>
            </w:pPr>
          </w:p>
        </w:tc>
        <w:tc>
          <w:tcPr>
            <w:tcW w:w="1331" w:type="dxa"/>
            <w:vMerge/>
            <w:tcBorders>
              <w:bottom w:val="single" w:sz="4" w:space="0" w:color="auto"/>
            </w:tcBorders>
            <w:shd w:val="clear" w:color="auto" w:fill="auto"/>
            <w:vAlign w:val="center"/>
          </w:tcPr>
          <w:p w14:paraId="64D37161" w14:textId="77777777" w:rsidR="009365E7" w:rsidRPr="00CF30EA" w:rsidRDefault="009365E7" w:rsidP="000607B4">
            <w:pPr>
              <w:keepNext/>
              <w:keepLines/>
              <w:spacing w:before="60" w:after="60" w:line="240" w:lineRule="auto"/>
              <w:jc w:val="center"/>
              <w:rPr>
                <w:rFonts w:cs="Arial"/>
                <w:b/>
                <w:bCs/>
                <w:sz w:val="18"/>
                <w:szCs w:val="18"/>
                <w:lang w:val="en-GB"/>
              </w:rPr>
            </w:pPr>
          </w:p>
        </w:tc>
      </w:tr>
      <w:tr w:rsidR="00547CA0" w:rsidRPr="00CF30EA" w14:paraId="267033B8" w14:textId="77777777" w:rsidTr="000607B4">
        <w:trPr>
          <w:cantSplit/>
          <w:jc w:val="center"/>
        </w:trPr>
        <w:tc>
          <w:tcPr>
            <w:tcW w:w="1150" w:type="dxa"/>
            <w:shd w:val="clear" w:color="auto" w:fill="auto"/>
            <w:vAlign w:val="center"/>
          </w:tcPr>
          <w:p w14:paraId="1AA963F9"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w:t>
            </w:r>
          </w:p>
        </w:tc>
        <w:tc>
          <w:tcPr>
            <w:tcW w:w="1800" w:type="dxa"/>
          </w:tcPr>
          <w:p w14:paraId="6F6CF815"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sz w:val="18"/>
                <w:szCs w:val="18"/>
                <w:lang w:val="en-GB"/>
              </w:rPr>
              <w:t xml:space="preserve">purple    </w:t>
            </w:r>
          </w:p>
        </w:tc>
        <w:tc>
          <w:tcPr>
            <w:tcW w:w="1298" w:type="dxa"/>
            <w:shd w:val="clear" w:color="auto" w:fill="auto"/>
            <w:vAlign w:val="center"/>
          </w:tcPr>
          <w:p w14:paraId="42763969"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118</w:t>
            </w:r>
          </w:p>
        </w:tc>
        <w:tc>
          <w:tcPr>
            <w:tcW w:w="1138" w:type="dxa"/>
            <w:shd w:val="clear" w:color="auto" w:fill="auto"/>
            <w:vAlign w:val="center"/>
          </w:tcPr>
          <w:p w14:paraId="4C854DAE"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82</w:t>
            </w:r>
          </w:p>
        </w:tc>
        <w:tc>
          <w:tcPr>
            <w:tcW w:w="1056" w:type="dxa"/>
            <w:shd w:val="clear" w:color="auto" w:fill="auto"/>
            <w:vAlign w:val="center"/>
          </w:tcPr>
          <w:p w14:paraId="3101F290"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226</w:t>
            </w:r>
          </w:p>
        </w:tc>
        <w:tc>
          <w:tcPr>
            <w:tcW w:w="1404" w:type="dxa"/>
            <w:shd w:val="clear" w:color="auto" w:fill="auto"/>
          </w:tcPr>
          <w:p w14:paraId="32C35CCC" w14:textId="77777777" w:rsidR="00547CA0" w:rsidRPr="00CF30EA" w:rsidRDefault="00547CA0" w:rsidP="000607B4">
            <w:pPr>
              <w:pStyle w:val="Default"/>
              <w:keepNext/>
              <w:keepLines/>
              <w:spacing w:before="60" w:after="60"/>
              <w:jc w:val="center"/>
              <w:rPr>
                <w:sz w:val="18"/>
                <w:szCs w:val="18"/>
                <w:lang w:val="en-GB"/>
              </w:rPr>
            </w:pPr>
            <w:r w:rsidRPr="00CF30EA">
              <w:rPr>
                <w:sz w:val="18"/>
                <w:szCs w:val="18"/>
                <w:lang w:val="en-GB"/>
              </w:rPr>
              <w:t>7652E2</w:t>
            </w:r>
          </w:p>
        </w:tc>
        <w:tc>
          <w:tcPr>
            <w:tcW w:w="1331" w:type="dxa"/>
            <w:shd w:val="clear" w:color="auto" w:fill="7652E2"/>
          </w:tcPr>
          <w:p w14:paraId="0BCBD9D3" w14:textId="77777777" w:rsidR="00547CA0" w:rsidRPr="00CF30EA" w:rsidRDefault="00547CA0" w:rsidP="000607B4">
            <w:pPr>
              <w:keepNext/>
              <w:keepLines/>
              <w:spacing w:before="60" w:after="60" w:line="240" w:lineRule="auto"/>
              <w:jc w:val="center"/>
              <w:rPr>
                <w:rFonts w:cs="Arial"/>
                <w:bCs/>
                <w:sz w:val="18"/>
                <w:szCs w:val="18"/>
                <w:lang w:val="en-GB"/>
              </w:rPr>
            </w:pPr>
          </w:p>
        </w:tc>
      </w:tr>
      <w:tr w:rsidR="00547CA0" w:rsidRPr="00CF30EA" w14:paraId="52070636" w14:textId="77777777" w:rsidTr="000607B4">
        <w:trPr>
          <w:cantSplit/>
          <w:jc w:val="center"/>
        </w:trPr>
        <w:tc>
          <w:tcPr>
            <w:tcW w:w="1150" w:type="dxa"/>
            <w:shd w:val="clear" w:color="auto" w:fill="auto"/>
            <w:vAlign w:val="center"/>
          </w:tcPr>
          <w:p w14:paraId="397CD8EF"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w:t>
            </w:r>
          </w:p>
        </w:tc>
        <w:tc>
          <w:tcPr>
            <w:tcW w:w="1800" w:type="dxa"/>
          </w:tcPr>
          <w:p w14:paraId="059B206B"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sz w:val="18"/>
                <w:szCs w:val="18"/>
                <w:lang w:val="en-GB"/>
              </w:rPr>
              <w:t xml:space="preserve">dark blue      </w:t>
            </w:r>
          </w:p>
        </w:tc>
        <w:tc>
          <w:tcPr>
            <w:tcW w:w="1298" w:type="dxa"/>
            <w:shd w:val="clear" w:color="auto" w:fill="auto"/>
            <w:vAlign w:val="center"/>
          </w:tcPr>
          <w:p w14:paraId="2B376950"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72</w:t>
            </w:r>
          </w:p>
        </w:tc>
        <w:tc>
          <w:tcPr>
            <w:tcW w:w="1138" w:type="dxa"/>
            <w:shd w:val="clear" w:color="auto" w:fill="auto"/>
            <w:vAlign w:val="center"/>
          </w:tcPr>
          <w:p w14:paraId="07CFDDA2"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152</w:t>
            </w:r>
          </w:p>
        </w:tc>
        <w:tc>
          <w:tcPr>
            <w:tcW w:w="1056" w:type="dxa"/>
            <w:shd w:val="clear" w:color="auto" w:fill="auto"/>
            <w:vAlign w:val="center"/>
          </w:tcPr>
          <w:p w14:paraId="4C7652D6"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211</w:t>
            </w:r>
          </w:p>
        </w:tc>
        <w:tc>
          <w:tcPr>
            <w:tcW w:w="1404" w:type="dxa"/>
            <w:shd w:val="clear" w:color="auto" w:fill="auto"/>
          </w:tcPr>
          <w:p w14:paraId="7254C46A" w14:textId="77777777" w:rsidR="00547CA0" w:rsidRPr="00CF30EA" w:rsidRDefault="00547CA0" w:rsidP="000607B4">
            <w:pPr>
              <w:pStyle w:val="Default"/>
              <w:keepNext/>
              <w:keepLines/>
              <w:spacing w:before="60" w:after="60"/>
              <w:jc w:val="center"/>
              <w:rPr>
                <w:sz w:val="18"/>
                <w:szCs w:val="18"/>
                <w:lang w:val="en-GB"/>
              </w:rPr>
            </w:pPr>
            <w:r w:rsidRPr="00CF30EA">
              <w:rPr>
                <w:sz w:val="18"/>
                <w:szCs w:val="18"/>
                <w:lang w:val="en-GB"/>
              </w:rPr>
              <w:t>4898D3</w:t>
            </w:r>
          </w:p>
        </w:tc>
        <w:tc>
          <w:tcPr>
            <w:tcW w:w="1331" w:type="dxa"/>
            <w:shd w:val="clear" w:color="auto" w:fill="4898E5"/>
          </w:tcPr>
          <w:p w14:paraId="39000D32" w14:textId="77777777" w:rsidR="00547CA0" w:rsidRPr="00CF30EA" w:rsidRDefault="00547CA0" w:rsidP="000607B4">
            <w:pPr>
              <w:keepNext/>
              <w:keepLines/>
              <w:spacing w:before="60" w:after="60" w:line="240" w:lineRule="auto"/>
              <w:jc w:val="center"/>
              <w:rPr>
                <w:rFonts w:cs="Arial"/>
                <w:bCs/>
                <w:sz w:val="18"/>
                <w:szCs w:val="18"/>
                <w:lang w:val="en-GB"/>
              </w:rPr>
            </w:pPr>
          </w:p>
        </w:tc>
      </w:tr>
      <w:tr w:rsidR="00547CA0" w:rsidRPr="00CF30EA" w14:paraId="0599CEF8" w14:textId="77777777" w:rsidTr="000607B4">
        <w:trPr>
          <w:cantSplit/>
          <w:jc w:val="center"/>
        </w:trPr>
        <w:tc>
          <w:tcPr>
            <w:tcW w:w="1150" w:type="dxa"/>
            <w:shd w:val="clear" w:color="auto" w:fill="auto"/>
            <w:vAlign w:val="center"/>
          </w:tcPr>
          <w:p w14:paraId="728637A8"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3</w:t>
            </w:r>
          </w:p>
        </w:tc>
        <w:tc>
          <w:tcPr>
            <w:tcW w:w="1800" w:type="dxa"/>
          </w:tcPr>
          <w:p w14:paraId="22121368"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sz w:val="18"/>
                <w:szCs w:val="18"/>
                <w:lang w:val="en-GB"/>
              </w:rPr>
              <w:t xml:space="preserve">light blue      </w:t>
            </w:r>
          </w:p>
        </w:tc>
        <w:tc>
          <w:tcPr>
            <w:tcW w:w="1298" w:type="dxa"/>
            <w:shd w:val="clear" w:color="auto" w:fill="auto"/>
            <w:vAlign w:val="center"/>
          </w:tcPr>
          <w:p w14:paraId="2A7F3B7F"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97</w:t>
            </w:r>
          </w:p>
        </w:tc>
        <w:tc>
          <w:tcPr>
            <w:tcW w:w="1138" w:type="dxa"/>
            <w:shd w:val="clear" w:color="auto" w:fill="auto"/>
            <w:vAlign w:val="center"/>
          </w:tcPr>
          <w:p w14:paraId="6E1A523F"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203</w:t>
            </w:r>
          </w:p>
        </w:tc>
        <w:tc>
          <w:tcPr>
            <w:tcW w:w="1056" w:type="dxa"/>
            <w:shd w:val="clear" w:color="auto" w:fill="auto"/>
            <w:vAlign w:val="center"/>
          </w:tcPr>
          <w:p w14:paraId="02D2364C"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229</w:t>
            </w:r>
          </w:p>
        </w:tc>
        <w:tc>
          <w:tcPr>
            <w:tcW w:w="1404" w:type="dxa"/>
            <w:shd w:val="clear" w:color="auto" w:fill="auto"/>
          </w:tcPr>
          <w:p w14:paraId="5579BB61" w14:textId="77777777" w:rsidR="00547CA0" w:rsidRPr="00CF30EA" w:rsidRDefault="00547CA0" w:rsidP="000607B4">
            <w:pPr>
              <w:pStyle w:val="Default"/>
              <w:keepNext/>
              <w:keepLines/>
              <w:spacing w:before="60" w:after="60"/>
              <w:jc w:val="center"/>
              <w:rPr>
                <w:sz w:val="18"/>
                <w:szCs w:val="18"/>
                <w:lang w:val="en-GB"/>
              </w:rPr>
            </w:pPr>
            <w:r w:rsidRPr="00CF30EA">
              <w:rPr>
                <w:sz w:val="18"/>
                <w:szCs w:val="18"/>
                <w:lang w:val="en-GB"/>
              </w:rPr>
              <w:t>61CBE5</w:t>
            </w:r>
          </w:p>
        </w:tc>
        <w:tc>
          <w:tcPr>
            <w:tcW w:w="1331" w:type="dxa"/>
            <w:shd w:val="clear" w:color="auto" w:fill="61CBE5"/>
          </w:tcPr>
          <w:p w14:paraId="3A1653CE" w14:textId="77777777" w:rsidR="00547CA0" w:rsidRPr="00CF30EA" w:rsidRDefault="00547CA0" w:rsidP="000607B4">
            <w:pPr>
              <w:keepNext/>
              <w:keepLines/>
              <w:spacing w:before="60" w:after="60" w:line="240" w:lineRule="auto"/>
              <w:jc w:val="center"/>
              <w:rPr>
                <w:rFonts w:cs="Arial"/>
                <w:bCs/>
                <w:sz w:val="18"/>
                <w:szCs w:val="18"/>
                <w:lang w:val="en-GB"/>
              </w:rPr>
            </w:pPr>
          </w:p>
        </w:tc>
      </w:tr>
      <w:tr w:rsidR="00547CA0" w:rsidRPr="00CF30EA" w14:paraId="568FC11F" w14:textId="77777777" w:rsidTr="000607B4">
        <w:trPr>
          <w:cantSplit/>
          <w:jc w:val="center"/>
        </w:trPr>
        <w:tc>
          <w:tcPr>
            <w:tcW w:w="1150" w:type="dxa"/>
            <w:shd w:val="clear" w:color="auto" w:fill="auto"/>
            <w:vAlign w:val="center"/>
          </w:tcPr>
          <w:p w14:paraId="78A5BE5B"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4</w:t>
            </w:r>
          </w:p>
        </w:tc>
        <w:tc>
          <w:tcPr>
            <w:tcW w:w="1800" w:type="dxa"/>
          </w:tcPr>
          <w:p w14:paraId="0984A717"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sz w:val="18"/>
                <w:szCs w:val="18"/>
                <w:lang w:val="en-GB"/>
              </w:rPr>
              <w:t xml:space="preserve">dark green     </w:t>
            </w:r>
          </w:p>
        </w:tc>
        <w:tc>
          <w:tcPr>
            <w:tcW w:w="1298" w:type="dxa"/>
            <w:shd w:val="clear" w:color="auto" w:fill="auto"/>
            <w:vAlign w:val="center"/>
          </w:tcPr>
          <w:p w14:paraId="410AE4EA"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109</w:t>
            </w:r>
          </w:p>
        </w:tc>
        <w:tc>
          <w:tcPr>
            <w:tcW w:w="1138" w:type="dxa"/>
            <w:shd w:val="clear" w:color="auto" w:fill="auto"/>
            <w:vAlign w:val="center"/>
          </w:tcPr>
          <w:p w14:paraId="59FCAA64"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188</w:t>
            </w:r>
          </w:p>
        </w:tc>
        <w:tc>
          <w:tcPr>
            <w:tcW w:w="1056" w:type="dxa"/>
            <w:shd w:val="clear" w:color="auto" w:fill="auto"/>
            <w:vAlign w:val="center"/>
          </w:tcPr>
          <w:p w14:paraId="4D219FCF"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69</w:t>
            </w:r>
          </w:p>
        </w:tc>
        <w:tc>
          <w:tcPr>
            <w:tcW w:w="1404" w:type="dxa"/>
            <w:shd w:val="clear" w:color="auto" w:fill="auto"/>
          </w:tcPr>
          <w:p w14:paraId="1DFCAE1B" w14:textId="77777777" w:rsidR="00547CA0" w:rsidRPr="00CF30EA" w:rsidRDefault="00547CA0" w:rsidP="000607B4">
            <w:pPr>
              <w:pStyle w:val="Default"/>
              <w:keepNext/>
              <w:keepLines/>
              <w:spacing w:before="60" w:after="60"/>
              <w:jc w:val="center"/>
              <w:rPr>
                <w:sz w:val="18"/>
                <w:szCs w:val="18"/>
                <w:lang w:val="en-GB"/>
              </w:rPr>
            </w:pPr>
            <w:r w:rsidRPr="00CF30EA">
              <w:rPr>
                <w:sz w:val="18"/>
                <w:szCs w:val="18"/>
                <w:lang w:val="en-GB"/>
              </w:rPr>
              <w:t>6DBC45</w:t>
            </w:r>
          </w:p>
        </w:tc>
        <w:tc>
          <w:tcPr>
            <w:tcW w:w="1331" w:type="dxa"/>
            <w:shd w:val="clear" w:color="auto" w:fill="6DBC45"/>
          </w:tcPr>
          <w:p w14:paraId="01AFF67D" w14:textId="77777777" w:rsidR="00547CA0" w:rsidRPr="00CF30EA" w:rsidRDefault="00547CA0" w:rsidP="000607B4">
            <w:pPr>
              <w:keepNext/>
              <w:keepLines/>
              <w:spacing w:before="60" w:after="60" w:line="240" w:lineRule="auto"/>
              <w:jc w:val="center"/>
              <w:rPr>
                <w:rFonts w:cs="Arial"/>
                <w:bCs/>
                <w:sz w:val="18"/>
                <w:szCs w:val="18"/>
                <w:lang w:val="en-GB"/>
              </w:rPr>
            </w:pPr>
          </w:p>
        </w:tc>
      </w:tr>
      <w:tr w:rsidR="00547CA0" w:rsidRPr="00CF30EA" w14:paraId="142EA859" w14:textId="77777777" w:rsidTr="000607B4">
        <w:trPr>
          <w:cantSplit/>
          <w:jc w:val="center"/>
        </w:trPr>
        <w:tc>
          <w:tcPr>
            <w:tcW w:w="1150" w:type="dxa"/>
            <w:shd w:val="clear" w:color="auto" w:fill="auto"/>
            <w:vAlign w:val="center"/>
          </w:tcPr>
          <w:p w14:paraId="63F0A671"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5</w:t>
            </w:r>
          </w:p>
        </w:tc>
        <w:tc>
          <w:tcPr>
            <w:tcW w:w="1800" w:type="dxa"/>
          </w:tcPr>
          <w:p w14:paraId="222E2846"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sz w:val="18"/>
                <w:szCs w:val="18"/>
                <w:lang w:val="en-GB"/>
              </w:rPr>
              <w:t xml:space="preserve">light green      </w:t>
            </w:r>
          </w:p>
        </w:tc>
        <w:tc>
          <w:tcPr>
            <w:tcW w:w="1298" w:type="dxa"/>
            <w:shd w:val="clear" w:color="auto" w:fill="auto"/>
            <w:vAlign w:val="center"/>
          </w:tcPr>
          <w:p w14:paraId="5FCBDC7F"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180</w:t>
            </w:r>
          </w:p>
        </w:tc>
        <w:tc>
          <w:tcPr>
            <w:tcW w:w="1138" w:type="dxa"/>
            <w:shd w:val="clear" w:color="auto" w:fill="auto"/>
            <w:vAlign w:val="center"/>
          </w:tcPr>
          <w:p w14:paraId="2AD6D086"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220</w:t>
            </w:r>
          </w:p>
        </w:tc>
        <w:tc>
          <w:tcPr>
            <w:tcW w:w="1056" w:type="dxa"/>
            <w:shd w:val="clear" w:color="auto" w:fill="auto"/>
            <w:vAlign w:val="center"/>
          </w:tcPr>
          <w:p w14:paraId="0E0A7D19"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0</w:t>
            </w:r>
          </w:p>
        </w:tc>
        <w:tc>
          <w:tcPr>
            <w:tcW w:w="1404" w:type="dxa"/>
            <w:shd w:val="clear" w:color="auto" w:fill="auto"/>
          </w:tcPr>
          <w:p w14:paraId="436DE872" w14:textId="77777777" w:rsidR="00547CA0" w:rsidRPr="00CF30EA" w:rsidRDefault="00547CA0" w:rsidP="000607B4">
            <w:pPr>
              <w:pStyle w:val="Default"/>
              <w:keepNext/>
              <w:keepLines/>
              <w:spacing w:before="60" w:after="60"/>
              <w:jc w:val="center"/>
              <w:rPr>
                <w:sz w:val="18"/>
                <w:szCs w:val="18"/>
                <w:lang w:val="en-GB"/>
              </w:rPr>
            </w:pPr>
            <w:r w:rsidRPr="00CF30EA">
              <w:rPr>
                <w:sz w:val="18"/>
                <w:szCs w:val="18"/>
                <w:lang w:val="en-GB"/>
              </w:rPr>
              <w:t>B4DC00</w:t>
            </w:r>
          </w:p>
        </w:tc>
        <w:tc>
          <w:tcPr>
            <w:tcW w:w="1331" w:type="dxa"/>
            <w:shd w:val="clear" w:color="auto" w:fill="B4DC00"/>
          </w:tcPr>
          <w:p w14:paraId="6A7B3860" w14:textId="77777777" w:rsidR="00547CA0" w:rsidRPr="00CF30EA" w:rsidRDefault="00547CA0" w:rsidP="000607B4">
            <w:pPr>
              <w:keepNext/>
              <w:keepLines/>
              <w:spacing w:before="60" w:after="60" w:line="240" w:lineRule="auto"/>
              <w:jc w:val="center"/>
              <w:rPr>
                <w:rFonts w:cs="Arial"/>
                <w:bCs/>
                <w:sz w:val="18"/>
                <w:szCs w:val="18"/>
                <w:lang w:val="en-GB"/>
              </w:rPr>
            </w:pPr>
          </w:p>
        </w:tc>
      </w:tr>
      <w:tr w:rsidR="00547CA0" w:rsidRPr="00CF30EA" w14:paraId="45C49149" w14:textId="77777777" w:rsidTr="000607B4">
        <w:trPr>
          <w:cantSplit/>
          <w:jc w:val="center"/>
        </w:trPr>
        <w:tc>
          <w:tcPr>
            <w:tcW w:w="1150" w:type="dxa"/>
            <w:shd w:val="clear" w:color="auto" w:fill="auto"/>
            <w:vAlign w:val="center"/>
          </w:tcPr>
          <w:p w14:paraId="5CFD2044"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6</w:t>
            </w:r>
          </w:p>
        </w:tc>
        <w:tc>
          <w:tcPr>
            <w:tcW w:w="1800" w:type="dxa"/>
            <w:vAlign w:val="center"/>
          </w:tcPr>
          <w:p w14:paraId="75CBCAE9" w14:textId="77777777" w:rsidR="00547CA0" w:rsidRPr="00CF30EA" w:rsidRDefault="00547CA0" w:rsidP="000607B4">
            <w:pPr>
              <w:spacing w:before="60" w:after="60" w:line="240" w:lineRule="auto"/>
              <w:jc w:val="center"/>
              <w:rPr>
                <w:rFonts w:cs="Arial"/>
                <w:bCs/>
                <w:sz w:val="18"/>
                <w:szCs w:val="18"/>
                <w:lang w:val="en-GB"/>
              </w:rPr>
            </w:pPr>
            <w:r w:rsidRPr="00CF30EA">
              <w:rPr>
                <w:rFonts w:cs="Arial"/>
                <w:sz w:val="18"/>
                <w:szCs w:val="18"/>
                <w:lang w:val="en-GB"/>
              </w:rPr>
              <w:t xml:space="preserve">yellow-green </w:t>
            </w:r>
          </w:p>
        </w:tc>
        <w:tc>
          <w:tcPr>
            <w:tcW w:w="1298" w:type="dxa"/>
            <w:shd w:val="clear" w:color="auto" w:fill="auto"/>
            <w:vAlign w:val="center"/>
          </w:tcPr>
          <w:p w14:paraId="2634304D"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205</w:t>
            </w:r>
          </w:p>
        </w:tc>
        <w:tc>
          <w:tcPr>
            <w:tcW w:w="1138" w:type="dxa"/>
            <w:shd w:val="clear" w:color="auto" w:fill="auto"/>
            <w:vAlign w:val="center"/>
          </w:tcPr>
          <w:p w14:paraId="3B2DC3ED"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193</w:t>
            </w:r>
          </w:p>
        </w:tc>
        <w:tc>
          <w:tcPr>
            <w:tcW w:w="1056" w:type="dxa"/>
            <w:shd w:val="clear" w:color="auto" w:fill="auto"/>
            <w:vAlign w:val="center"/>
          </w:tcPr>
          <w:p w14:paraId="65C23FA6"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0</w:t>
            </w:r>
          </w:p>
        </w:tc>
        <w:tc>
          <w:tcPr>
            <w:tcW w:w="1404" w:type="dxa"/>
            <w:shd w:val="clear" w:color="auto" w:fill="auto"/>
            <w:vAlign w:val="center"/>
          </w:tcPr>
          <w:p w14:paraId="6810BA5D" w14:textId="77777777" w:rsidR="00547CA0" w:rsidRPr="00CF30EA" w:rsidRDefault="00547CA0" w:rsidP="000607B4">
            <w:pPr>
              <w:pStyle w:val="Default"/>
              <w:spacing w:before="60" w:after="60"/>
              <w:jc w:val="center"/>
              <w:rPr>
                <w:sz w:val="18"/>
                <w:szCs w:val="18"/>
                <w:lang w:val="en-GB"/>
              </w:rPr>
            </w:pPr>
            <w:r w:rsidRPr="00CF30EA">
              <w:rPr>
                <w:sz w:val="18"/>
                <w:szCs w:val="18"/>
                <w:lang w:val="en-GB"/>
              </w:rPr>
              <w:t>CDC100</w:t>
            </w:r>
          </w:p>
        </w:tc>
        <w:tc>
          <w:tcPr>
            <w:tcW w:w="1331" w:type="dxa"/>
            <w:shd w:val="clear" w:color="auto" w:fill="CDC100"/>
            <w:vAlign w:val="center"/>
          </w:tcPr>
          <w:p w14:paraId="64CA73AD" w14:textId="77777777" w:rsidR="00547CA0" w:rsidRPr="00CF30EA" w:rsidRDefault="00547CA0" w:rsidP="000607B4">
            <w:pPr>
              <w:spacing w:before="60" w:after="60" w:line="240" w:lineRule="auto"/>
              <w:jc w:val="center"/>
              <w:rPr>
                <w:rFonts w:cs="Arial"/>
                <w:bCs/>
                <w:sz w:val="18"/>
                <w:szCs w:val="18"/>
                <w:lang w:val="en-GB"/>
              </w:rPr>
            </w:pPr>
          </w:p>
        </w:tc>
      </w:tr>
      <w:tr w:rsidR="00547CA0" w:rsidRPr="00CF30EA" w14:paraId="265C4A31" w14:textId="77777777" w:rsidTr="000607B4">
        <w:trPr>
          <w:cantSplit/>
          <w:jc w:val="center"/>
        </w:trPr>
        <w:tc>
          <w:tcPr>
            <w:tcW w:w="1150" w:type="dxa"/>
            <w:shd w:val="clear" w:color="auto" w:fill="auto"/>
            <w:vAlign w:val="center"/>
          </w:tcPr>
          <w:p w14:paraId="21066467"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7</w:t>
            </w:r>
          </w:p>
        </w:tc>
        <w:tc>
          <w:tcPr>
            <w:tcW w:w="1800" w:type="dxa"/>
          </w:tcPr>
          <w:p w14:paraId="0D4696D1" w14:textId="77777777" w:rsidR="00547CA0" w:rsidRPr="00CF30EA" w:rsidRDefault="00547CA0" w:rsidP="000607B4">
            <w:pPr>
              <w:spacing w:before="60" w:after="60" w:line="240" w:lineRule="auto"/>
              <w:jc w:val="center"/>
              <w:rPr>
                <w:rFonts w:cs="Arial"/>
                <w:bCs/>
                <w:sz w:val="18"/>
                <w:szCs w:val="18"/>
                <w:lang w:val="en-GB"/>
              </w:rPr>
            </w:pPr>
            <w:r w:rsidRPr="00CF30EA">
              <w:rPr>
                <w:rFonts w:cs="Arial"/>
                <w:sz w:val="18"/>
                <w:szCs w:val="18"/>
                <w:lang w:val="en-GB"/>
              </w:rPr>
              <w:t xml:space="preserve">orange  </w:t>
            </w:r>
          </w:p>
        </w:tc>
        <w:tc>
          <w:tcPr>
            <w:tcW w:w="1298" w:type="dxa"/>
            <w:shd w:val="clear" w:color="auto" w:fill="auto"/>
            <w:vAlign w:val="center"/>
          </w:tcPr>
          <w:p w14:paraId="681489C5"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248</w:t>
            </w:r>
          </w:p>
        </w:tc>
        <w:tc>
          <w:tcPr>
            <w:tcW w:w="1138" w:type="dxa"/>
            <w:shd w:val="clear" w:color="auto" w:fill="auto"/>
            <w:vAlign w:val="center"/>
          </w:tcPr>
          <w:p w14:paraId="76F62D18"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167</w:t>
            </w:r>
          </w:p>
        </w:tc>
        <w:tc>
          <w:tcPr>
            <w:tcW w:w="1056" w:type="dxa"/>
            <w:shd w:val="clear" w:color="auto" w:fill="auto"/>
            <w:vAlign w:val="center"/>
          </w:tcPr>
          <w:p w14:paraId="5D2CEC73"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24</w:t>
            </w:r>
          </w:p>
        </w:tc>
        <w:tc>
          <w:tcPr>
            <w:tcW w:w="1404" w:type="dxa"/>
            <w:shd w:val="clear" w:color="auto" w:fill="auto"/>
          </w:tcPr>
          <w:p w14:paraId="1F77E600" w14:textId="77777777" w:rsidR="00547CA0" w:rsidRPr="00CF30EA" w:rsidRDefault="00547CA0" w:rsidP="000607B4">
            <w:pPr>
              <w:pStyle w:val="Default"/>
              <w:spacing w:before="60" w:after="60"/>
              <w:jc w:val="center"/>
              <w:rPr>
                <w:sz w:val="18"/>
                <w:szCs w:val="18"/>
                <w:lang w:val="en-GB"/>
              </w:rPr>
            </w:pPr>
            <w:r w:rsidRPr="00CF30EA">
              <w:rPr>
                <w:sz w:val="18"/>
                <w:szCs w:val="18"/>
                <w:lang w:val="en-GB"/>
              </w:rPr>
              <w:t>F8A718</w:t>
            </w:r>
          </w:p>
        </w:tc>
        <w:tc>
          <w:tcPr>
            <w:tcW w:w="1331" w:type="dxa"/>
            <w:shd w:val="clear" w:color="auto" w:fill="F8A718"/>
          </w:tcPr>
          <w:p w14:paraId="55BF48E5" w14:textId="77777777" w:rsidR="00547CA0" w:rsidRPr="00CF30EA" w:rsidRDefault="00547CA0" w:rsidP="000607B4">
            <w:pPr>
              <w:spacing w:before="60" w:after="60" w:line="240" w:lineRule="auto"/>
              <w:jc w:val="center"/>
              <w:rPr>
                <w:rFonts w:cs="Arial"/>
                <w:bCs/>
                <w:sz w:val="18"/>
                <w:szCs w:val="18"/>
                <w:lang w:val="en-GB"/>
              </w:rPr>
            </w:pPr>
          </w:p>
        </w:tc>
      </w:tr>
      <w:tr w:rsidR="00547CA0" w:rsidRPr="00CF30EA" w14:paraId="2E59BE77" w14:textId="77777777" w:rsidTr="000607B4">
        <w:trPr>
          <w:cantSplit/>
          <w:jc w:val="center"/>
        </w:trPr>
        <w:tc>
          <w:tcPr>
            <w:tcW w:w="1150" w:type="dxa"/>
            <w:shd w:val="clear" w:color="auto" w:fill="auto"/>
            <w:vAlign w:val="center"/>
          </w:tcPr>
          <w:p w14:paraId="3D96FAD7"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8</w:t>
            </w:r>
          </w:p>
        </w:tc>
        <w:tc>
          <w:tcPr>
            <w:tcW w:w="1800" w:type="dxa"/>
          </w:tcPr>
          <w:p w14:paraId="6421D70E" w14:textId="77777777" w:rsidR="00547CA0" w:rsidRPr="00CF30EA" w:rsidRDefault="00547CA0" w:rsidP="000607B4">
            <w:pPr>
              <w:spacing w:before="60" w:after="60" w:line="240" w:lineRule="auto"/>
              <w:jc w:val="center"/>
              <w:rPr>
                <w:rFonts w:cs="Arial"/>
                <w:bCs/>
                <w:sz w:val="18"/>
                <w:szCs w:val="18"/>
                <w:lang w:val="en-GB"/>
              </w:rPr>
            </w:pPr>
            <w:r w:rsidRPr="00CF30EA">
              <w:rPr>
                <w:rFonts w:cs="Arial"/>
                <w:sz w:val="18"/>
                <w:szCs w:val="18"/>
                <w:lang w:val="en-GB"/>
              </w:rPr>
              <w:t xml:space="preserve">pink    </w:t>
            </w:r>
          </w:p>
        </w:tc>
        <w:tc>
          <w:tcPr>
            <w:tcW w:w="1298" w:type="dxa"/>
            <w:shd w:val="clear" w:color="auto" w:fill="auto"/>
            <w:vAlign w:val="center"/>
          </w:tcPr>
          <w:p w14:paraId="014422D6"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247</w:t>
            </w:r>
          </w:p>
        </w:tc>
        <w:tc>
          <w:tcPr>
            <w:tcW w:w="1138" w:type="dxa"/>
            <w:shd w:val="clear" w:color="auto" w:fill="auto"/>
            <w:vAlign w:val="center"/>
          </w:tcPr>
          <w:p w14:paraId="2DF90AB0"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162</w:t>
            </w:r>
          </w:p>
        </w:tc>
        <w:tc>
          <w:tcPr>
            <w:tcW w:w="1056" w:type="dxa"/>
            <w:shd w:val="clear" w:color="auto" w:fill="auto"/>
            <w:vAlign w:val="center"/>
          </w:tcPr>
          <w:p w14:paraId="461BDC74"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157</w:t>
            </w:r>
          </w:p>
        </w:tc>
        <w:tc>
          <w:tcPr>
            <w:tcW w:w="1404" w:type="dxa"/>
            <w:shd w:val="clear" w:color="auto" w:fill="auto"/>
          </w:tcPr>
          <w:p w14:paraId="35E51D4E" w14:textId="77777777" w:rsidR="00547CA0" w:rsidRPr="00CF30EA" w:rsidRDefault="00547CA0" w:rsidP="000607B4">
            <w:pPr>
              <w:pStyle w:val="Default"/>
              <w:spacing w:before="60" w:after="60"/>
              <w:jc w:val="center"/>
              <w:rPr>
                <w:sz w:val="18"/>
                <w:szCs w:val="18"/>
                <w:lang w:val="en-GB"/>
              </w:rPr>
            </w:pPr>
            <w:r w:rsidRPr="00CF30EA">
              <w:rPr>
                <w:sz w:val="18"/>
                <w:szCs w:val="18"/>
                <w:lang w:val="en-GB"/>
              </w:rPr>
              <w:t>F7A29D</w:t>
            </w:r>
          </w:p>
        </w:tc>
        <w:tc>
          <w:tcPr>
            <w:tcW w:w="1331" w:type="dxa"/>
            <w:shd w:val="clear" w:color="auto" w:fill="F7A29D"/>
          </w:tcPr>
          <w:p w14:paraId="31A1FC53" w14:textId="77777777" w:rsidR="00547CA0" w:rsidRPr="00CF30EA" w:rsidRDefault="00547CA0" w:rsidP="000607B4">
            <w:pPr>
              <w:spacing w:before="60" w:after="60" w:line="240" w:lineRule="auto"/>
              <w:jc w:val="center"/>
              <w:rPr>
                <w:rFonts w:cs="Arial"/>
                <w:bCs/>
                <w:sz w:val="18"/>
                <w:szCs w:val="18"/>
                <w:lang w:val="en-GB"/>
              </w:rPr>
            </w:pPr>
          </w:p>
        </w:tc>
      </w:tr>
      <w:tr w:rsidR="00547CA0" w:rsidRPr="00CF30EA" w14:paraId="2674CCA6" w14:textId="77777777" w:rsidTr="000607B4">
        <w:trPr>
          <w:cantSplit/>
          <w:jc w:val="center"/>
        </w:trPr>
        <w:tc>
          <w:tcPr>
            <w:tcW w:w="1150" w:type="dxa"/>
            <w:shd w:val="clear" w:color="auto" w:fill="auto"/>
            <w:vAlign w:val="center"/>
          </w:tcPr>
          <w:p w14:paraId="43ECAB8E"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9</w:t>
            </w:r>
          </w:p>
        </w:tc>
        <w:tc>
          <w:tcPr>
            <w:tcW w:w="1800" w:type="dxa"/>
          </w:tcPr>
          <w:p w14:paraId="697E35A2" w14:textId="77777777" w:rsidR="00547CA0" w:rsidRPr="00CF30EA" w:rsidRDefault="00547CA0" w:rsidP="000607B4">
            <w:pPr>
              <w:spacing w:before="60" w:after="60" w:line="240" w:lineRule="auto"/>
              <w:jc w:val="center"/>
              <w:rPr>
                <w:rFonts w:cs="Arial"/>
                <w:bCs/>
                <w:sz w:val="18"/>
                <w:szCs w:val="18"/>
                <w:lang w:val="en-GB"/>
              </w:rPr>
            </w:pPr>
            <w:r w:rsidRPr="00CF30EA">
              <w:rPr>
                <w:rFonts w:cs="Arial"/>
                <w:sz w:val="18"/>
                <w:szCs w:val="18"/>
                <w:lang w:val="en-GB"/>
              </w:rPr>
              <w:t xml:space="preserve">red     </w:t>
            </w:r>
          </w:p>
        </w:tc>
        <w:tc>
          <w:tcPr>
            <w:tcW w:w="1298" w:type="dxa"/>
            <w:shd w:val="clear" w:color="auto" w:fill="auto"/>
            <w:vAlign w:val="center"/>
          </w:tcPr>
          <w:p w14:paraId="29DC79E5"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255</w:t>
            </w:r>
          </w:p>
        </w:tc>
        <w:tc>
          <w:tcPr>
            <w:tcW w:w="1138" w:type="dxa"/>
            <w:shd w:val="clear" w:color="auto" w:fill="auto"/>
            <w:vAlign w:val="center"/>
          </w:tcPr>
          <w:p w14:paraId="0A3D0B34"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30</w:t>
            </w:r>
          </w:p>
        </w:tc>
        <w:tc>
          <w:tcPr>
            <w:tcW w:w="1056" w:type="dxa"/>
            <w:shd w:val="clear" w:color="auto" w:fill="auto"/>
            <w:vAlign w:val="center"/>
          </w:tcPr>
          <w:p w14:paraId="62E38887"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30</w:t>
            </w:r>
          </w:p>
        </w:tc>
        <w:tc>
          <w:tcPr>
            <w:tcW w:w="1404" w:type="dxa"/>
            <w:shd w:val="clear" w:color="auto" w:fill="auto"/>
          </w:tcPr>
          <w:p w14:paraId="4DF99D8D" w14:textId="77777777" w:rsidR="00547CA0" w:rsidRPr="00CF30EA" w:rsidRDefault="00547CA0" w:rsidP="000607B4">
            <w:pPr>
              <w:pStyle w:val="Default"/>
              <w:spacing w:before="60" w:after="60"/>
              <w:jc w:val="center"/>
              <w:rPr>
                <w:sz w:val="18"/>
                <w:szCs w:val="18"/>
                <w:lang w:val="en-GB"/>
              </w:rPr>
            </w:pPr>
            <w:r w:rsidRPr="00CF30EA">
              <w:rPr>
                <w:sz w:val="18"/>
                <w:szCs w:val="18"/>
                <w:lang w:val="en-GB"/>
              </w:rPr>
              <w:t>FF1E1E</w:t>
            </w:r>
          </w:p>
        </w:tc>
        <w:tc>
          <w:tcPr>
            <w:tcW w:w="1331" w:type="dxa"/>
            <w:shd w:val="clear" w:color="auto" w:fill="FF1E1E"/>
          </w:tcPr>
          <w:p w14:paraId="7C1E0362" w14:textId="77777777" w:rsidR="00547CA0" w:rsidRPr="00CF30EA" w:rsidRDefault="00547CA0" w:rsidP="000607B4">
            <w:pPr>
              <w:spacing w:before="60" w:after="60" w:line="240" w:lineRule="auto"/>
              <w:jc w:val="center"/>
              <w:rPr>
                <w:rFonts w:cs="Arial"/>
                <w:bCs/>
                <w:sz w:val="18"/>
                <w:szCs w:val="18"/>
                <w:lang w:val="en-GB"/>
              </w:rPr>
            </w:pPr>
          </w:p>
        </w:tc>
      </w:tr>
    </w:tbl>
    <w:p w14:paraId="52052C71" w14:textId="77777777" w:rsidR="00A85A7A" w:rsidRPr="00CF30EA" w:rsidRDefault="00A85A7A" w:rsidP="00FA0A48">
      <w:pPr>
        <w:spacing w:after="0" w:line="240" w:lineRule="auto"/>
        <w:rPr>
          <w:lang w:val="en-GB"/>
        </w:rPr>
      </w:pPr>
    </w:p>
    <w:p w14:paraId="3DDA2E08" w14:textId="7B6CA9C3" w:rsidR="00CF1CC1" w:rsidRPr="00CF30EA" w:rsidRDefault="00CF1CC1" w:rsidP="00FA0A48">
      <w:pPr>
        <w:pStyle w:val="Heading3"/>
        <w:tabs>
          <w:tab w:val="clear" w:pos="660"/>
          <w:tab w:val="clear" w:pos="880"/>
          <w:tab w:val="left" w:pos="851"/>
        </w:tabs>
        <w:spacing w:before="120" w:after="120" w:line="240" w:lineRule="auto"/>
        <w:ind w:left="851" w:hanging="851"/>
      </w:pPr>
      <w:bookmarkStart w:id="693" w:name="_Toc172126784"/>
      <w:r w:rsidRPr="00CF30EA">
        <w:t>Arrow size</w:t>
      </w:r>
      <w:bookmarkEnd w:id="693"/>
    </w:p>
    <w:p w14:paraId="4516E754" w14:textId="3ACFD876" w:rsidR="00540373" w:rsidRPr="00CF30EA" w:rsidRDefault="009B77C6" w:rsidP="00FA0A48">
      <w:pPr>
        <w:spacing w:after="120" w:line="240" w:lineRule="auto"/>
        <w:rPr>
          <w:rFonts w:cs="Arial"/>
          <w:bCs/>
          <w:iCs/>
          <w:lang w:val="en-GB"/>
        </w:rPr>
      </w:pPr>
      <w:r w:rsidRPr="00CF30EA">
        <w:rPr>
          <w:rFonts w:cs="Arial"/>
          <w:bCs/>
          <w:iCs/>
          <w:lang w:val="en-GB"/>
        </w:rPr>
        <w:t xml:space="preserve">The arrow size </w:t>
      </w:r>
      <w:r w:rsidR="00A85A7A" w:rsidRPr="00CF30EA">
        <w:rPr>
          <w:rFonts w:cs="Arial"/>
          <w:bCs/>
          <w:iCs/>
          <w:lang w:val="en-GB"/>
        </w:rPr>
        <w:t>(</w:t>
      </w:r>
      <w:r w:rsidR="00912EE7" w:rsidRPr="00CF30EA">
        <w:rPr>
          <w:rFonts w:cs="Arial"/>
          <w:bCs/>
          <w:iCs/>
          <w:lang w:val="en-GB"/>
        </w:rPr>
        <w:t>height</w:t>
      </w:r>
      <w:r w:rsidR="00A85A7A" w:rsidRPr="00CF30EA">
        <w:rPr>
          <w:rFonts w:cs="Arial"/>
          <w:bCs/>
          <w:iCs/>
          <w:lang w:val="en-GB"/>
        </w:rPr>
        <w:t xml:space="preserve"> and width) </w:t>
      </w:r>
      <w:r w:rsidRPr="00CF30EA">
        <w:rPr>
          <w:rFonts w:cs="Arial"/>
          <w:bCs/>
          <w:iCs/>
          <w:lang w:val="en-GB"/>
        </w:rPr>
        <w:t xml:space="preserve">must be a function of the </w:t>
      </w:r>
      <w:r w:rsidR="00212DC7" w:rsidRPr="00CF30EA">
        <w:rPr>
          <w:rFonts w:cs="Arial"/>
          <w:bCs/>
          <w:iCs/>
          <w:lang w:val="en-GB"/>
        </w:rPr>
        <w:t xml:space="preserve">current </w:t>
      </w:r>
      <w:r w:rsidRPr="00CF30EA">
        <w:rPr>
          <w:rFonts w:cs="Arial"/>
          <w:bCs/>
          <w:iCs/>
          <w:lang w:val="en-GB"/>
        </w:rPr>
        <w:t>speed</w:t>
      </w:r>
      <w:r w:rsidR="00FA0A48">
        <w:rPr>
          <w:rFonts w:cs="Arial"/>
          <w:bCs/>
          <w:iCs/>
          <w:lang w:val="en-GB"/>
        </w:rPr>
        <w:t>;</w:t>
      </w:r>
      <w:r w:rsidR="00450645" w:rsidRPr="00CF30EA">
        <w:rPr>
          <w:rFonts w:cs="Arial"/>
          <w:bCs/>
          <w:iCs/>
          <w:lang w:val="en-GB"/>
        </w:rPr>
        <w:t xml:space="preserve"> and for a given speed must be the same regardless of the source of the data</w:t>
      </w:r>
      <w:r w:rsidRPr="00CF30EA">
        <w:rPr>
          <w:rFonts w:cs="Arial"/>
          <w:bCs/>
          <w:iCs/>
          <w:lang w:val="en-GB"/>
        </w:rPr>
        <w:t xml:space="preserve">. The </w:t>
      </w:r>
      <w:r w:rsidR="00450645" w:rsidRPr="00CF30EA">
        <w:rPr>
          <w:rFonts w:cs="Arial"/>
          <w:bCs/>
          <w:iCs/>
          <w:lang w:val="en-GB"/>
        </w:rPr>
        <w:t>standard arrow</w:t>
      </w:r>
      <w:r w:rsidR="00912EE7" w:rsidRPr="00CF30EA">
        <w:rPr>
          <w:rFonts w:cs="Arial"/>
          <w:bCs/>
          <w:iCs/>
          <w:lang w:val="en-GB"/>
        </w:rPr>
        <w:t xml:space="preserve"> symbol</w:t>
      </w:r>
      <w:r w:rsidR="00450645" w:rsidRPr="00CF30EA">
        <w:rPr>
          <w:rFonts w:cs="Arial"/>
          <w:bCs/>
          <w:iCs/>
          <w:lang w:val="en-GB"/>
        </w:rPr>
        <w:t xml:space="preserve"> (Figure 9</w:t>
      </w:r>
      <w:r w:rsidR="00FA0A48">
        <w:rPr>
          <w:rFonts w:cs="Arial"/>
          <w:bCs/>
          <w:iCs/>
          <w:lang w:val="en-GB"/>
        </w:rPr>
        <w:t>-</w:t>
      </w:r>
      <w:r w:rsidR="00450645" w:rsidRPr="00CF30EA">
        <w:rPr>
          <w:rFonts w:cs="Arial"/>
          <w:bCs/>
          <w:iCs/>
          <w:lang w:val="en-GB"/>
        </w:rPr>
        <w:t xml:space="preserve">1) is scaled up or down in size, depending on the speed it </w:t>
      </w:r>
      <w:r w:rsidR="00540373" w:rsidRPr="00CF30EA">
        <w:rPr>
          <w:rFonts w:cs="Arial"/>
          <w:bCs/>
          <w:iCs/>
          <w:lang w:val="en-GB"/>
        </w:rPr>
        <w:t>is intended to represent</w:t>
      </w:r>
      <w:r w:rsidR="00450645" w:rsidRPr="00CF30EA">
        <w:rPr>
          <w:rFonts w:cs="Arial"/>
          <w:bCs/>
          <w:iCs/>
          <w:lang w:val="en-GB"/>
        </w:rPr>
        <w:t xml:space="preserve">. </w:t>
      </w:r>
    </w:p>
    <w:p w14:paraId="3D4483CA" w14:textId="451231AF" w:rsidR="00290F34" w:rsidRPr="00CF30EA" w:rsidRDefault="009B7241" w:rsidP="00FA0A48">
      <w:pPr>
        <w:spacing w:after="120" w:line="240" w:lineRule="auto"/>
        <w:rPr>
          <w:rFonts w:cs="Arial"/>
          <w:bCs/>
          <w:iCs/>
          <w:lang w:val="en-GB"/>
        </w:rPr>
      </w:pPr>
      <w:r w:rsidRPr="00CF30EA">
        <w:rPr>
          <w:rFonts w:cs="Arial"/>
          <w:bCs/>
          <w:iCs/>
          <w:lang w:val="en-GB"/>
        </w:rPr>
        <w:t xml:space="preserve">Let S represent the </w:t>
      </w:r>
      <w:r w:rsidR="006510D2" w:rsidRPr="00CF30EA">
        <w:rPr>
          <w:rFonts w:cs="Arial"/>
          <w:bCs/>
          <w:iCs/>
          <w:lang w:val="en-GB"/>
        </w:rPr>
        <w:t>value of the current speed</w:t>
      </w:r>
      <w:r w:rsidRPr="00CF30EA">
        <w:rPr>
          <w:rFonts w:cs="Arial"/>
          <w:bCs/>
          <w:iCs/>
          <w:lang w:val="en-GB"/>
        </w:rPr>
        <w:t xml:space="preserve">. </w:t>
      </w:r>
      <w:r w:rsidR="00540373" w:rsidRPr="00CF30EA">
        <w:rPr>
          <w:rFonts w:cs="Arial"/>
          <w:bCs/>
          <w:iCs/>
          <w:lang w:val="en-GB"/>
        </w:rPr>
        <w:t>An upper limit on the size of the arrow is imposed by requiring</w:t>
      </w:r>
      <w:r w:rsidR="00450645" w:rsidRPr="00CF30EA">
        <w:rPr>
          <w:rFonts w:cs="Arial"/>
          <w:bCs/>
          <w:iCs/>
          <w:lang w:val="en-GB"/>
        </w:rPr>
        <w:t xml:space="preserve"> </w:t>
      </w:r>
      <w:r w:rsidR="00540373" w:rsidRPr="00CF30EA">
        <w:rPr>
          <w:rFonts w:cs="Arial"/>
          <w:bCs/>
          <w:iCs/>
          <w:lang w:val="en-GB"/>
        </w:rPr>
        <w:t xml:space="preserve">the scaling </w:t>
      </w:r>
      <w:r w:rsidR="00450645" w:rsidRPr="00CF30EA">
        <w:rPr>
          <w:rFonts w:cs="Arial"/>
          <w:bCs/>
          <w:iCs/>
          <w:lang w:val="en-GB"/>
        </w:rPr>
        <w:t xml:space="preserve">input speed value </w:t>
      </w:r>
      <w:r w:rsidR="00212DC7" w:rsidRPr="00CF30EA">
        <w:rPr>
          <w:rFonts w:cs="Arial"/>
          <w:bCs/>
          <w:iCs/>
          <w:lang w:val="en-GB"/>
        </w:rPr>
        <w:t xml:space="preserve">not </w:t>
      </w:r>
      <w:r w:rsidR="00540373" w:rsidRPr="00CF30EA">
        <w:rPr>
          <w:rFonts w:cs="Arial"/>
          <w:bCs/>
          <w:iCs/>
          <w:lang w:val="en-GB"/>
        </w:rPr>
        <w:t xml:space="preserve">to </w:t>
      </w:r>
      <w:r w:rsidR="00A420D6" w:rsidRPr="00CF30EA">
        <w:rPr>
          <w:rFonts w:cs="Arial"/>
          <w:bCs/>
          <w:iCs/>
          <w:lang w:val="en-GB"/>
        </w:rPr>
        <w:t>exceed</w:t>
      </w:r>
      <w:r w:rsidR="009B77C6" w:rsidRPr="00CF30EA">
        <w:rPr>
          <w:rFonts w:cs="Arial"/>
          <w:bCs/>
          <w:iCs/>
          <w:lang w:val="en-GB"/>
        </w:rPr>
        <w:t xml:space="preserve"> a reference high value, S</w:t>
      </w:r>
      <w:r w:rsidR="009B77C6" w:rsidRPr="00CF30EA">
        <w:rPr>
          <w:rFonts w:cs="Arial"/>
          <w:bCs/>
          <w:iCs/>
          <w:vertAlign w:val="subscript"/>
          <w:lang w:val="en-GB"/>
        </w:rPr>
        <w:t>high</w:t>
      </w:r>
      <w:r w:rsidR="009B77C6" w:rsidRPr="00CF30EA">
        <w:rPr>
          <w:rFonts w:cs="Arial"/>
          <w:bCs/>
          <w:iCs/>
          <w:lang w:val="en-GB"/>
        </w:rPr>
        <w:t>. The recommended value for S</w:t>
      </w:r>
      <w:r w:rsidR="009B77C6" w:rsidRPr="00CF30EA">
        <w:rPr>
          <w:rFonts w:cs="Arial"/>
          <w:bCs/>
          <w:iCs/>
          <w:vertAlign w:val="subscript"/>
          <w:lang w:val="en-GB"/>
        </w:rPr>
        <w:t xml:space="preserve">high </w:t>
      </w:r>
      <w:r w:rsidR="009B77C6" w:rsidRPr="00CF30EA">
        <w:rPr>
          <w:rFonts w:cs="Arial"/>
          <w:bCs/>
          <w:iCs/>
          <w:lang w:val="en-GB"/>
        </w:rPr>
        <w:t xml:space="preserve">is the </w:t>
      </w:r>
      <w:r w:rsidR="00C31EF1" w:rsidRPr="00CF30EA">
        <w:rPr>
          <w:rFonts w:cs="Arial"/>
          <w:bCs/>
          <w:iCs/>
          <w:lang w:val="en-GB"/>
        </w:rPr>
        <w:t>minimum speed</w:t>
      </w:r>
      <w:r w:rsidR="009B77C6" w:rsidRPr="00CF30EA">
        <w:rPr>
          <w:rFonts w:cs="Arial"/>
          <w:bCs/>
          <w:iCs/>
          <w:lang w:val="en-GB"/>
        </w:rPr>
        <w:t xml:space="preserve"> i</w:t>
      </w:r>
      <w:r w:rsidR="00FB6A74" w:rsidRPr="00CF30EA">
        <w:rPr>
          <w:rFonts w:cs="Arial"/>
          <w:bCs/>
          <w:iCs/>
          <w:lang w:val="en-GB"/>
        </w:rPr>
        <w:t>n the highest group in Table 9</w:t>
      </w:r>
      <w:r w:rsidR="00FA0A48">
        <w:rPr>
          <w:rFonts w:cs="Arial"/>
          <w:bCs/>
          <w:iCs/>
          <w:lang w:val="en-GB"/>
        </w:rPr>
        <w:t>-</w:t>
      </w:r>
      <w:r w:rsidR="00FB6A74" w:rsidRPr="00CF30EA">
        <w:rPr>
          <w:rFonts w:cs="Arial"/>
          <w:bCs/>
          <w:iCs/>
          <w:lang w:val="en-GB"/>
        </w:rPr>
        <w:t>1</w:t>
      </w:r>
      <w:r w:rsidR="009B77C6" w:rsidRPr="00CF30EA">
        <w:rPr>
          <w:rFonts w:cs="Arial"/>
          <w:bCs/>
          <w:iCs/>
          <w:lang w:val="en-GB"/>
        </w:rPr>
        <w:t>, which is 13.0 kn. The value of S</w:t>
      </w:r>
      <w:r w:rsidR="009B77C6" w:rsidRPr="00CF30EA">
        <w:rPr>
          <w:rFonts w:cs="Arial"/>
          <w:bCs/>
          <w:iCs/>
          <w:vertAlign w:val="subscript"/>
          <w:lang w:val="en-GB"/>
        </w:rPr>
        <w:t>high</w:t>
      </w:r>
      <w:r w:rsidR="009B77C6" w:rsidRPr="00CF30EA">
        <w:rPr>
          <w:rFonts w:cs="Arial"/>
          <w:bCs/>
          <w:iCs/>
          <w:lang w:val="en-GB"/>
        </w:rPr>
        <w:t xml:space="preserve"> should be the same for all data sets from multiple sources so that the same speed in different data will be displayed with the same arrow length. </w:t>
      </w:r>
    </w:p>
    <w:p w14:paraId="3E8633ED" w14:textId="542F8AEB" w:rsidR="00F767A9" w:rsidRDefault="009B7241" w:rsidP="00FA0A48">
      <w:pPr>
        <w:spacing w:after="120" w:line="240" w:lineRule="auto"/>
        <w:rPr>
          <w:rFonts w:cs="Arial"/>
          <w:bCs/>
          <w:iCs/>
          <w:lang w:val="en-GB"/>
        </w:rPr>
      </w:pPr>
      <w:r w:rsidRPr="00CF30EA">
        <w:rPr>
          <w:rFonts w:cs="Arial"/>
          <w:bCs/>
          <w:iCs/>
          <w:lang w:val="en-GB"/>
        </w:rPr>
        <w:t>It is desirable to display a small arrow at a location where data is usually available (</w:t>
      </w:r>
      <w:r w:rsidR="00CF1CC1" w:rsidRPr="00CF30EA">
        <w:rPr>
          <w:rFonts w:cs="Arial"/>
          <w:bCs/>
          <w:iCs/>
          <w:lang w:val="en-GB"/>
        </w:rPr>
        <w:t>for example</w:t>
      </w:r>
      <w:r w:rsidRPr="00CF30EA">
        <w:rPr>
          <w:rFonts w:cs="Arial"/>
          <w:bCs/>
          <w:iCs/>
          <w:lang w:val="en-GB"/>
        </w:rPr>
        <w:t xml:space="preserve"> a grid point) but </w:t>
      </w:r>
      <w:r w:rsidR="003A5F92" w:rsidRPr="00CF30EA">
        <w:rPr>
          <w:rFonts w:cs="Arial"/>
          <w:bCs/>
          <w:iCs/>
          <w:lang w:val="en-GB"/>
        </w:rPr>
        <w:t xml:space="preserve">the speed </w:t>
      </w:r>
      <w:r w:rsidRPr="00CF30EA">
        <w:rPr>
          <w:rFonts w:cs="Arial"/>
          <w:bCs/>
          <w:iCs/>
          <w:lang w:val="en-GB"/>
        </w:rPr>
        <w:t xml:space="preserve">is </w:t>
      </w:r>
      <w:del w:id="694" w:author="Raphael Malyankar" w:date="2024-09-03T22:23:00Z" w16du:dateUtc="2024-09-04T05:23:00Z">
        <w:r w:rsidRPr="00CF30EA" w:rsidDel="00BE4C7F">
          <w:rPr>
            <w:rFonts w:cs="Arial"/>
            <w:bCs/>
            <w:iCs/>
            <w:lang w:val="en-GB"/>
          </w:rPr>
          <w:delText>less than 0.01 kn</w:delText>
        </w:r>
      </w:del>
      <w:ins w:id="695" w:author="Raphael Malyankar" w:date="2024-09-03T22:23:00Z" w16du:dateUtc="2024-09-04T05:23:00Z">
        <w:r w:rsidR="00BE4C7F">
          <w:rPr>
            <w:rFonts w:cs="Arial"/>
            <w:bCs/>
            <w:iCs/>
            <w:lang w:val="en-GB"/>
          </w:rPr>
          <w:t>very low</w:t>
        </w:r>
      </w:ins>
      <w:r w:rsidRPr="00CF30EA">
        <w:rPr>
          <w:rFonts w:cs="Arial"/>
          <w:bCs/>
          <w:iCs/>
          <w:lang w:val="en-GB"/>
        </w:rPr>
        <w:t xml:space="preserve">. This can be accomplished by setting a minimum reference speed, </w:t>
      </w:r>
      <w:bookmarkStart w:id="696" w:name="_Hlk150170805"/>
      <w:r w:rsidRPr="00CF30EA">
        <w:rPr>
          <w:rFonts w:cs="Arial"/>
          <w:bCs/>
          <w:iCs/>
          <w:lang w:val="en-GB"/>
        </w:rPr>
        <w:t>S</w:t>
      </w:r>
      <w:r w:rsidRPr="00CF30EA">
        <w:rPr>
          <w:rFonts w:cs="Arial"/>
          <w:bCs/>
          <w:iCs/>
          <w:vertAlign w:val="subscript"/>
          <w:lang w:val="en-GB"/>
        </w:rPr>
        <w:t>low</w:t>
      </w:r>
      <w:bookmarkEnd w:id="696"/>
      <w:r w:rsidRPr="00CF30EA">
        <w:rPr>
          <w:rFonts w:cs="Arial"/>
          <w:bCs/>
          <w:iCs/>
          <w:lang w:val="en-GB"/>
        </w:rPr>
        <w:t>, so that, as a result, a ‘point’ is displayed. When the speed S falls below S</w:t>
      </w:r>
      <w:r w:rsidR="006510D2" w:rsidRPr="00CF30EA">
        <w:rPr>
          <w:rFonts w:cs="Arial"/>
          <w:bCs/>
          <w:iCs/>
          <w:vertAlign w:val="subscript"/>
          <w:lang w:val="en-GB"/>
        </w:rPr>
        <w:t>low</w:t>
      </w:r>
      <w:r w:rsidRPr="00CF30EA">
        <w:rPr>
          <w:rFonts w:cs="Arial"/>
          <w:bCs/>
          <w:iCs/>
          <w:lang w:val="en-GB"/>
        </w:rPr>
        <w:t xml:space="preserve">, then </w:t>
      </w:r>
      <w:r w:rsidR="006510D2" w:rsidRPr="00CF30EA">
        <w:rPr>
          <w:rFonts w:cs="Arial"/>
          <w:bCs/>
          <w:iCs/>
          <w:lang w:val="en-GB"/>
        </w:rPr>
        <w:t>S</w:t>
      </w:r>
      <w:r w:rsidR="006510D2" w:rsidRPr="00CF30EA">
        <w:rPr>
          <w:rFonts w:cs="Arial"/>
          <w:bCs/>
          <w:iCs/>
          <w:vertAlign w:val="subscript"/>
          <w:lang w:val="en-GB"/>
        </w:rPr>
        <w:t>low</w:t>
      </w:r>
      <w:r w:rsidR="006510D2" w:rsidRPr="00CF30EA">
        <w:rPr>
          <w:rFonts w:cs="Arial"/>
          <w:bCs/>
          <w:iCs/>
          <w:lang w:val="en-GB"/>
        </w:rPr>
        <w:t xml:space="preserve"> is substituted for S.</w:t>
      </w:r>
    </w:p>
    <w:p w14:paraId="49B97E76" w14:textId="7CA59148" w:rsidR="009B7241" w:rsidRPr="00CF30EA" w:rsidRDefault="00F767A9" w:rsidP="00FA0A48">
      <w:pPr>
        <w:spacing w:after="120" w:line="240" w:lineRule="auto"/>
        <w:rPr>
          <w:rFonts w:cs="Arial"/>
          <w:bCs/>
          <w:iCs/>
          <w:lang w:val="en-GB"/>
        </w:rPr>
      </w:pPr>
      <w:r>
        <w:rPr>
          <w:rFonts w:cs="Arial"/>
          <w:bCs/>
          <w:iCs/>
          <w:lang w:val="en-GB"/>
        </w:rPr>
        <w:t xml:space="preserve">It is also desirable that the symbol displayed for weak currents should be distinguishable as a current arrow, rather than a generic dark point or short line. </w:t>
      </w:r>
      <w:r w:rsidR="00E45625">
        <w:rPr>
          <w:rFonts w:cs="Arial"/>
          <w:bCs/>
          <w:iCs/>
          <w:lang w:val="en-GB"/>
        </w:rPr>
        <w:t>Apply</w:t>
      </w:r>
      <w:r w:rsidR="006E578F">
        <w:rPr>
          <w:rFonts w:cs="Arial"/>
          <w:bCs/>
          <w:iCs/>
          <w:lang w:val="en-GB"/>
        </w:rPr>
        <w:t>ing the results of</w:t>
      </w:r>
      <w:r w:rsidR="00E45625">
        <w:rPr>
          <w:rFonts w:cs="Arial"/>
          <w:bCs/>
          <w:iCs/>
          <w:lang w:val="en-GB"/>
        </w:rPr>
        <w:t xml:space="preserve"> experimental investigations</w:t>
      </w:r>
      <w:r w:rsidR="00E45625">
        <w:rPr>
          <w:rStyle w:val="FootnoteReference"/>
          <w:rFonts w:cs="Arial"/>
          <w:bCs/>
          <w:iCs/>
          <w:lang w:val="en-GB"/>
        </w:rPr>
        <w:footnoteReference w:id="5"/>
      </w:r>
      <w:r w:rsidR="00E45625">
        <w:rPr>
          <w:rFonts w:cs="Arial"/>
          <w:bCs/>
          <w:iCs/>
          <w:lang w:val="en-GB"/>
        </w:rPr>
        <w:t xml:space="preserve"> </w:t>
      </w:r>
      <w:r w:rsidR="00E45625">
        <w:rPr>
          <w:rFonts w:cs="Arial"/>
          <w:bCs/>
          <w:iCs/>
          <w:lang w:val="en-GB"/>
        </w:rPr>
        <w:lastRenderedPageBreak/>
        <w:t xml:space="preserve">and a rule of thumb </w:t>
      </w:r>
      <w:r>
        <w:rPr>
          <w:rFonts w:cs="Arial"/>
          <w:bCs/>
          <w:iCs/>
          <w:lang w:val="en-GB"/>
        </w:rPr>
        <w:t>requir</w:t>
      </w:r>
      <w:r w:rsidR="00E45625">
        <w:rPr>
          <w:rFonts w:cs="Arial"/>
          <w:bCs/>
          <w:iCs/>
          <w:lang w:val="en-GB"/>
        </w:rPr>
        <w:t>ing</w:t>
      </w:r>
      <w:r>
        <w:rPr>
          <w:rFonts w:cs="Arial"/>
          <w:bCs/>
          <w:iCs/>
          <w:lang w:val="en-GB"/>
        </w:rPr>
        <w:t xml:space="preserve"> a </w:t>
      </w:r>
      <w:ins w:id="697" w:author="Raphael Malyankar" w:date="2024-09-03T22:23:00Z" w16du:dateUtc="2024-09-04T05:23:00Z">
        <w:r w:rsidR="00BE4C7F">
          <w:rPr>
            <w:rFonts w:cs="Arial"/>
            <w:bCs/>
            <w:iCs/>
            <w:lang w:val="en-GB"/>
          </w:rPr>
          <w:t xml:space="preserve">minimum </w:t>
        </w:r>
      </w:ins>
      <w:r w:rsidR="00E45625">
        <w:rPr>
          <w:rFonts w:cs="Arial"/>
          <w:bCs/>
          <w:iCs/>
          <w:lang w:val="en-GB"/>
        </w:rPr>
        <w:t>dimension of 3.5 mm for viewing at 1 metre distance</w:t>
      </w:r>
      <w:r w:rsidR="00E45625">
        <w:rPr>
          <w:rStyle w:val="FootnoteReference"/>
          <w:rFonts w:cs="Arial"/>
          <w:bCs/>
          <w:iCs/>
          <w:lang w:val="en-GB"/>
        </w:rPr>
        <w:footnoteReference w:id="6"/>
      </w:r>
      <w:r w:rsidR="00E45625">
        <w:rPr>
          <w:rFonts w:cs="Arial"/>
          <w:bCs/>
          <w:iCs/>
          <w:lang w:val="en-GB"/>
        </w:rPr>
        <w:t>, the recommended</w:t>
      </w:r>
      <w:r w:rsidR="00E45625">
        <w:rPr>
          <w:rStyle w:val="FootnoteReference"/>
          <w:rFonts w:cs="Arial"/>
          <w:bCs/>
          <w:iCs/>
          <w:lang w:val="en-GB"/>
        </w:rPr>
        <w:footnoteReference w:id="7"/>
      </w:r>
      <w:r w:rsidR="00E45625">
        <w:rPr>
          <w:rFonts w:cs="Arial"/>
          <w:bCs/>
          <w:iCs/>
          <w:lang w:val="en-GB"/>
        </w:rPr>
        <w:t xml:space="preserve"> </w:t>
      </w:r>
      <w:r>
        <w:rPr>
          <w:rFonts w:cs="Arial"/>
          <w:bCs/>
          <w:iCs/>
          <w:lang w:val="en-GB"/>
        </w:rPr>
        <w:t xml:space="preserve">value of </w:t>
      </w:r>
      <w:r w:rsidRPr="00CF30EA">
        <w:rPr>
          <w:rFonts w:cs="Arial"/>
          <w:bCs/>
          <w:iCs/>
          <w:lang w:val="en-GB"/>
        </w:rPr>
        <w:t>S</w:t>
      </w:r>
      <w:r w:rsidRPr="00CF30EA">
        <w:rPr>
          <w:rFonts w:cs="Arial"/>
          <w:bCs/>
          <w:iCs/>
          <w:vertAlign w:val="subscript"/>
          <w:lang w:val="en-GB"/>
        </w:rPr>
        <w:t>low</w:t>
      </w:r>
      <w:r>
        <w:rPr>
          <w:rFonts w:cs="Arial"/>
          <w:bCs/>
          <w:iCs/>
          <w:lang w:val="en-GB"/>
        </w:rPr>
        <w:t xml:space="preserve"> </w:t>
      </w:r>
      <w:r w:rsidR="00E45625">
        <w:rPr>
          <w:rFonts w:cs="Arial"/>
          <w:bCs/>
          <w:iCs/>
          <w:lang w:val="en-GB"/>
        </w:rPr>
        <w:t xml:space="preserve">is </w:t>
      </w:r>
      <w:ins w:id="698" w:author="Raphael Malyankar" w:date="2024-09-03T22:22:00Z" w16du:dateUtc="2024-09-04T05:22:00Z">
        <w:r w:rsidR="00BE4C7F">
          <w:rPr>
            <w:rFonts w:cs="Arial"/>
            <w:bCs/>
            <w:iCs/>
            <w:lang w:val="en-GB"/>
          </w:rPr>
          <w:t xml:space="preserve">set at </w:t>
        </w:r>
      </w:ins>
      <w:ins w:id="699" w:author="Raphael Malyankar" w:date="2024-09-03T22:18:00Z" w16du:dateUtc="2024-09-04T05:18:00Z">
        <w:r w:rsidR="00144385">
          <w:rPr>
            <w:rFonts w:cs="Arial"/>
            <w:bCs/>
            <w:iCs/>
            <w:lang w:val="en-GB"/>
          </w:rPr>
          <w:t>2.0</w:t>
        </w:r>
      </w:ins>
      <w:del w:id="700" w:author="Raphael Malyankar" w:date="2024-09-03T22:17:00Z" w16du:dateUtc="2024-09-04T05:17:00Z">
        <w:r w:rsidR="00E45625" w:rsidDel="00144385">
          <w:rPr>
            <w:rFonts w:cs="Arial"/>
            <w:bCs/>
            <w:iCs/>
            <w:lang w:val="en-GB"/>
          </w:rPr>
          <w:delText>1.5</w:delText>
        </w:r>
      </w:del>
      <w:r w:rsidR="00E45625">
        <w:rPr>
          <w:rFonts w:cs="Arial"/>
          <w:bCs/>
          <w:iCs/>
          <w:lang w:val="en-GB"/>
        </w:rPr>
        <w:t>0 knots</w:t>
      </w:r>
      <w:r w:rsidR="00564F4B">
        <w:rPr>
          <w:rStyle w:val="FootnoteReference"/>
          <w:rFonts w:cs="Arial"/>
          <w:bCs/>
          <w:iCs/>
          <w:lang w:val="en-GB"/>
        </w:rPr>
        <w:footnoteReference w:id="8"/>
      </w:r>
      <w:r w:rsidR="00F96EDD">
        <w:rPr>
          <w:rFonts w:cs="Arial"/>
          <w:bCs/>
          <w:iCs/>
          <w:lang w:val="en-GB"/>
        </w:rPr>
        <w:t>.</w:t>
      </w:r>
    </w:p>
    <w:p w14:paraId="53DCEA24" w14:textId="37E97CC1" w:rsidR="009B77C6" w:rsidRPr="00CF30EA" w:rsidRDefault="009B77C6" w:rsidP="00FA0A48">
      <w:pPr>
        <w:spacing w:after="60" w:line="240" w:lineRule="auto"/>
        <w:rPr>
          <w:rFonts w:cs="Arial"/>
          <w:bCs/>
          <w:iCs/>
          <w:lang w:val="en-GB"/>
        </w:rPr>
      </w:pPr>
      <w:r w:rsidRPr="00CF30EA">
        <w:rPr>
          <w:rFonts w:cs="Arial"/>
          <w:bCs/>
          <w:iCs/>
          <w:lang w:val="en-GB"/>
        </w:rPr>
        <w:t xml:space="preserve">A </w:t>
      </w:r>
      <w:r w:rsidR="009B7241" w:rsidRPr="00CF30EA">
        <w:rPr>
          <w:rFonts w:cs="Arial"/>
          <w:bCs/>
          <w:iCs/>
          <w:lang w:val="en-GB"/>
        </w:rPr>
        <w:t xml:space="preserve">third </w:t>
      </w:r>
      <w:r w:rsidRPr="00CF30EA">
        <w:rPr>
          <w:rFonts w:cs="Arial"/>
          <w:bCs/>
          <w:iCs/>
          <w:lang w:val="en-GB"/>
        </w:rPr>
        <w:t>parameter is the reference speed, S</w:t>
      </w:r>
      <w:r w:rsidRPr="00CF30EA">
        <w:rPr>
          <w:rFonts w:cs="Arial"/>
          <w:bCs/>
          <w:iCs/>
          <w:vertAlign w:val="subscript"/>
          <w:lang w:val="en-GB"/>
        </w:rPr>
        <w:t>ref</w:t>
      </w:r>
      <w:r w:rsidRPr="00CF30EA">
        <w:rPr>
          <w:rFonts w:cs="Arial"/>
          <w:bCs/>
          <w:iCs/>
          <w:lang w:val="en-GB"/>
        </w:rPr>
        <w:t xml:space="preserve">, at which the arrow symbol has a length equal to the scaling </w:t>
      </w:r>
      <w:r w:rsidR="00912EE7" w:rsidRPr="00CF30EA">
        <w:rPr>
          <w:rFonts w:cs="Arial"/>
          <w:bCs/>
          <w:iCs/>
          <w:lang w:val="en-GB"/>
        </w:rPr>
        <w:t xml:space="preserve">height </w:t>
      </w:r>
      <w:r w:rsidRPr="00CF30EA">
        <w:rPr>
          <w:rFonts w:cs="Arial"/>
          <w:bCs/>
          <w:iCs/>
          <w:lang w:val="en-GB"/>
        </w:rPr>
        <w:t xml:space="preserve">parameter, </w:t>
      </w:r>
      <w:r w:rsidR="00912EE7" w:rsidRPr="00CF30EA">
        <w:rPr>
          <w:rFonts w:cs="Arial"/>
          <w:bCs/>
          <w:iCs/>
          <w:lang w:val="en-GB"/>
        </w:rPr>
        <w:t>H</w:t>
      </w:r>
      <w:r w:rsidRPr="00CF30EA">
        <w:rPr>
          <w:rFonts w:cs="Arial"/>
          <w:bCs/>
          <w:iCs/>
          <w:vertAlign w:val="subscript"/>
          <w:lang w:val="en-GB"/>
        </w:rPr>
        <w:t>ref</w:t>
      </w:r>
      <w:r w:rsidRPr="00CF30EA">
        <w:rPr>
          <w:rFonts w:cs="Arial"/>
          <w:bCs/>
          <w:iCs/>
          <w:lang w:val="en-GB"/>
        </w:rPr>
        <w:t>. Here S</w:t>
      </w:r>
      <w:r w:rsidRPr="00CF30EA">
        <w:rPr>
          <w:rFonts w:cs="Arial"/>
          <w:bCs/>
          <w:iCs/>
          <w:vertAlign w:val="subscript"/>
          <w:lang w:val="en-GB"/>
        </w:rPr>
        <w:t>ref</w:t>
      </w:r>
      <w:r w:rsidRPr="00CF30EA">
        <w:rPr>
          <w:rFonts w:cs="Arial"/>
          <w:bCs/>
          <w:iCs/>
          <w:lang w:val="en-GB"/>
        </w:rPr>
        <w:t xml:space="preserve"> is chosen to be </w:t>
      </w:r>
      <w:r w:rsidR="00BD68E8" w:rsidRPr="00CF30EA">
        <w:rPr>
          <w:rFonts w:cs="Arial"/>
          <w:bCs/>
          <w:iCs/>
          <w:lang w:val="en-GB"/>
        </w:rPr>
        <w:t xml:space="preserve">5 </w:t>
      </w:r>
      <w:r w:rsidRPr="00CF30EA">
        <w:rPr>
          <w:rFonts w:cs="Arial"/>
          <w:bCs/>
          <w:iCs/>
          <w:lang w:val="en-GB"/>
        </w:rPr>
        <w:t xml:space="preserve">kn and </w:t>
      </w:r>
      <w:r w:rsidR="00912EE7" w:rsidRPr="00CF30EA">
        <w:rPr>
          <w:rFonts w:cs="Arial"/>
          <w:bCs/>
          <w:iCs/>
          <w:lang w:val="en-GB"/>
        </w:rPr>
        <w:t>H</w:t>
      </w:r>
      <w:r w:rsidRPr="00CF30EA">
        <w:rPr>
          <w:rFonts w:cs="Arial"/>
          <w:bCs/>
          <w:iCs/>
          <w:vertAlign w:val="subscript"/>
          <w:lang w:val="en-GB"/>
        </w:rPr>
        <w:t>ref</w:t>
      </w:r>
      <w:r w:rsidRPr="00CF30EA">
        <w:rPr>
          <w:rFonts w:cs="Arial"/>
          <w:bCs/>
          <w:iCs/>
          <w:lang w:val="en-GB"/>
        </w:rPr>
        <w:t xml:space="preserve"> is taken to be 10.0 mm.</w:t>
      </w:r>
      <w:r w:rsidR="009365E7" w:rsidRPr="00CF30EA">
        <w:rPr>
          <w:rFonts w:cs="Arial"/>
          <w:bCs/>
          <w:iCs/>
          <w:lang w:val="en-GB"/>
        </w:rPr>
        <w:t xml:space="preserve"> </w:t>
      </w:r>
      <w:r w:rsidRPr="00CF30EA">
        <w:rPr>
          <w:rFonts w:cs="Arial"/>
          <w:bCs/>
          <w:iCs/>
          <w:lang w:val="en-GB"/>
        </w:rPr>
        <w:t>Let S be the current speed to be displayed. If S exceeds S</w:t>
      </w:r>
      <w:r w:rsidRPr="00CF30EA">
        <w:rPr>
          <w:rFonts w:cs="Arial"/>
          <w:bCs/>
          <w:iCs/>
          <w:vertAlign w:val="subscript"/>
          <w:lang w:val="en-GB"/>
        </w:rPr>
        <w:t>high</w:t>
      </w:r>
      <w:r w:rsidRPr="00CF30EA">
        <w:rPr>
          <w:rFonts w:cs="Arial"/>
          <w:bCs/>
          <w:iCs/>
          <w:lang w:val="en-GB"/>
        </w:rPr>
        <w:t>, then S</w:t>
      </w:r>
      <w:r w:rsidRPr="00CF30EA">
        <w:rPr>
          <w:rFonts w:cs="Arial"/>
          <w:bCs/>
          <w:iCs/>
          <w:vertAlign w:val="subscript"/>
          <w:lang w:val="en-GB"/>
        </w:rPr>
        <w:t>high</w:t>
      </w:r>
      <w:r w:rsidRPr="00CF30EA">
        <w:rPr>
          <w:rFonts w:cs="Arial"/>
          <w:bCs/>
          <w:iCs/>
          <w:lang w:val="en-GB"/>
        </w:rPr>
        <w:t xml:space="preserve"> is substituted for that speed, since areas of extremely high current speeds are rare and are likely to be avoided by navigators anyway. Therefore,</w:t>
      </w:r>
      <w:r w:rsidRPr="00CF30EA">
        <w:rPr>
          <w:rFonts w:cs="Arial"/>
          <w:bCs/>
          <w:iCs/>
          <w:vertAlign w:val="subscript"/>
          <w:lang w:val="en-GB"/>
        </w:rPr>
        <w:t xml:space="preserve"> </w:t>
      </w:r>
      <w:r w:rsidRPr="00CF30EA">
        <w:rPr>
          <w:rFonts w:cs="Arial"/>
          <w:bCs/>
          <w:iCs/>
          <w:lang w:val="en-GB"/>
        </w:rPr>
        <w:t xml:space="preserve">a current with a speed of S will be displayed with a </w:t>
      </w:r>
      <w:r w:rsidR="00912EE7" w:rsidRPr="00CF30EA">
        <w:rPr>
          <w:rFonts w:cs="Arial"/>
          <w:bCs/>
          <w:iCs/>
          <w:lang w:val="en-GB"/>
        </w:rPr>
        <w:t>hei</w:t>
      </w:r>
      <w:r w:rsidRPr="00CF30EA">
        <w:rPr>
          <w:rFonts w:cs="Arial"/>
          <w:bCs/>
          <w:iCs/>
          <w:lang w:val="en-GB"/>
        </w:rPr>
        <w:t>g</w:t>
      </w:r>
      <w:r w:rsidR="00912EE7" w:rsidRPr="00CF30EA">
        <w:rPr>
          <w:rFonts w:cs="Arial"/>
          <w:bCs/>
          <w:iCs/>
          <w:lang w:val="en-GB"/>
        </w:rPr>
        <w:t>h</w:t>
      </w:r>
      <w:r w:rsidRPr="00CF30EA">
        <w:rPr>
          <w:rFonts w:cs="Arial"/>
          <w:bCs/>
          <w:iCs/>
          <w:lang w:val="en-GB"/>
        </w:rPr>
        <w:t xml:space="preserve">t, </w:t>
      </w:r>
      <w:r w:rsidR="00912EE7" w:rsidRPr="00CF30EA">
        <w:rPr>
          <w:rFonts w:cs="Arial"/>
          <w:bCs/>
          <w:iCs/>
          <w:lang w:val="en-GB"/>
        </w:rPr>
        <w:t>H</w:t>
      </w:r>
      <w:r w:rsidRPr="00CF30EA">
        <w:rPr>
          <w:rFonts w:cs="Arial"/>
          <w:bCs/>
          <w:iCs/>
          <w:lang w:val="en-GB"/>
        </w:rPr>
        <w:t xml:space="preserve"> </w:t>
      </w:r>
      <w:r w:rsidR="00A420D6" w:rsidRPr="00CF30EA">
        <w:rPr>
          <w:rFonts w:cs="Arial"/>
          <w:bCs/>
          <w:iCs/>
          <w:lang w:val="en-GB"/>
        </w:rPr>
        <w:t>(</w:t>
      </w:r>
      <w:r w:rsidRPr="00CF30EA">
        <w:rPr>
          <w:rFonts w:cs="Arial"/>
          <w:bCs/>
          <w:iCs/>
          <w:lang w:val="en-GB"/>
        </w:rPr>
        <w:t>mm</w:t>
      </w:r>
      <w:r w:rsidR="00A420D6" w:rsidRPr="00CF30EA">
        <w:rPr>
          <w:rFonts w:cs="Arial"/>
          <w:bCs/>
          <w:iCs/>
          <w:lang w:val="en-GB"/>
        </w:rPr>
        <w:t>)</w:t>
      </w:r>
      <w:r w:rsidRPr="00CF30EA">
        <w:rPr>
          <w:rFonts w:cs="Arial"/>
          <w:bCs/>
          <w:iCs/>
          <w:lang w:val="en-GB"/>
        </w:rPr>
        <w:t>, computed by:</w:t>
      </w:r>
    </w:p>
    <w:p w14:paraId="2EA478C0" w14:textId="1802D012" w:rsidR="009B77C6" w:rsidRPr="00CF30EA" w:rsidRDefault="00912EE7" w:rsidP="00FA0A48">
      <w:pPr>
        <w:spacing w:after="120" w:line="240" w:lineRule="auto"/>
        <w:ind w:firstLine="720"/>
        <w:rPr>
          <w:rFonts w:cs="Arial"/>
          <w:bCs/>
          <w:iCs/>
          <w:lang w:val="en-GB"/>
        </w:rPr>
      </w:pPr>
      <w:r w:rsidRPr="00CF30EA">
        <w:rPr>
          <w:rFonts w:cs="Arial"/>
          <w:bCs/>
          <w:iCs/>
          <w:lang w:val="en-GB"/>
        </w:rPr>
        <w:t>H</w:t>
      </w:r>
      <w:r w:rsidR="009B77C6" w:rsidRPr="00CF30EA">
        <w:rPr>
          <w:rFonts w:cs="Arial"/>
          <w:bCs/>
          <w:iCs/>
          <w:lang w:val="en-GB"/>
        </w:rPr>
        <w:t xml:space="preserve"> = </w:t>
      </w:r>
      <w:r w:rsidRPr="00CF30EA">
        <w:rPr>
          <w:rFonts w:cs="Arial"/>
          <w:bCs/>
          <w:iCs/>
          <w:lang w:val="en-GB"/>
        </w:rPr>
        <w:t>H</w:t>
      </w:r>
      <w:r w:rsidR="009B77C6" w:rsidRPr="00CF30EA">
        <w:rPr>
          <w:rFonts w:cs="Arial"/>
          <w:bCs/>
          <w:iCs/>
          <w:vertAlign w:val="subscript"/>
          <w:lang w:val="en-GB"/>
        </w:rPr>
        <w:t>ref</w:t>
      </w:r>
      <w:r w:rsidR="009B77C6" w:rsidRPr="00CF30EA">
        <w:rPr>
          <w:rFonts w:cs="Arial"/>
          <w:bCs/>
          <w:iCs/>
          <w:lang w:val="en-GB"/>
        </w:rPr>
        <w:t>∙min</w:t>
      </w:r>
      <w:r w:rsidRPr="00CF30EA">
        <w:rPr>
          <w:rFonts w:cs="Arial"/>
          <w:bCs/>
          <w:iCs/>
          <w:lang w:val="en-GB"/>
        </w:rPr>
        <w:t>{</w:t>
      </w:r>
      <w:r w:rsidR="006510D2" w:rsidRPr="00CF30EA">
        <w:rPr>
          <w:rFonts w:cs="Arial"/>
          <w:bCs/>
          <w:iCs/>
          <w:lang w:val="en-GB"/>
        </w:rPr>
        <w:t>max(S</w:t>
      </w:r>
      <w:r w:rsidR="006510D2" w:rsidRPr="00CF30EA">
        <w:rPr>
          <w:rFonts w:cs="Arial"/>
          <w:bCs/>
          <w:iCs/>
          <w:vertAlign w:val="subscript"/>
          <w:lang w:val="en-GB"/>
        </w:rPr>
        <w:t>low</w:t>
      </w:r>
      <w:r w:rsidR="006510D2" w:rsidRPr="00CF30EA">
        <w:rPr>
          <w:rFonts w:cs="Arial"/>
          <w:bCs/>
          <w:iCs/>
          <w:lang w:val="en-GB"/>
        </w:rPr>
        <w:t>,</w:t>
      </w:r>
      <w:r w:rsidR="009B77C6" w:rsidRPr="00CF30EA">
        <w:rPr>
          <w:rFonts w:cs="Arial"/>
          <w:bCs/>
          <w:iCs/>
          <w:lang w:val="en-GB"/>
        </w:rPr>
        <w:t>S</w:t>
      </w:r>
      <w:r w:rsidR="006510D2" w:rsidRPr="00CF30EA">
        <w:rPr>
          <w:rFonts w:cs="Arial"/>
          <w:bCs/>
          <w:iCs/>
          <w:lang w:val="en-GB"/>
        </w:rPr>
        <w:t>)</w:t>
      </w:r>
      <w:r w:rsidR="009B77C6" w:rsidRPr="00CF30EA">
        <w:rPr>
          <w:rFonts w:cs="Arial"/>
          <w:bCs/>
          <w:iCs/>
          <w:lang w:val="en-GB"/>
        </w:rPr>
        <w:t>,S</w:t>
      </w:r>
      <w:r w:rsidR="009B77C6" w:rsidRPr="00CF30EA">
        <w:rPr>
          <w:rFonts w:cs="Arial"/>
          <w:bCs/>
          <w:iCs/>
          <w:vertAlign w:val="subscript"/>
          <w:lang w:val="en-GB"/>
        </w:rPr>
        <w:t>high</w:t>
      </w:r>
      <w:r w:rsidRPr="00CF30EA">
        <w:rPr>
          <w:rFonts w:cs="Arial"/>
          <w:bCs/>
          <w:iCs/>
          <w:lang w:val="en-GB"/>
        </w:rPr>
        <w:t>}</w:t>
      </w:r>
      <w:r w:rsidR="009B77C6" w:rsidRPr="00CF30EA">
        <w:rPr>
          <w:rFonts w:cs="Arial"/>
          <w:bCs/>
          <w:iCs/>
          <w:lang w:val="en-GB"/>
        </w:rPr>
        <w:t>/S</w:t>
      </w:r>
      <w:r w:rsidR="009B77C6" w:rsidRPr="00CF30EA">
        <w:rPr>
          <w:rFonts w:cs="Arial"/>
          <w:bCs/>
          <w:iCs/>
          <w:vertAlign w:val="subscript"/>
          <w:lang w:val="en-GB"/>
        </w:rPr>
        <w:t>ref</w:t>
      </w:r>
      <w:r w:rsidR="009B77C6" w:rsidRPr="00CF30EA">
        <w:rPr>
          <w:rFonts w:cs="Arial"/>
          <w:bCs/>
          <w:iCs/>
          <w:lang w:val="en-GB"/>
        </w:rPr>
        <w:t>.</w:t>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FA0A48">
        <w:rPr>
          <w:rFonts w:cs="Arial"/>
          <w:bCs/>
          <w:iCs/>
          <w:lang w:val="en-GB"/>
        </w:rPr>
        <w:t>[Eqn</w:t>
      </w:r>
      <w:r w:rsidR="006510D2" w:rsidRPr="00CF30EA">
        <w:rPr>
          <w:rFonts w:cs="Arial"/>
          <w:bCs/>
          <w:iCs/>
          <w:lang w:val="en-GB"/>
        </w:rPr>
        <w:t xml:space="preserve"> 9.1]</w:t>
      </w:r>
    </w:p>
    <w:p w14:paraId="377191BD" w14:textId="78A4AA55" w:rsidR="00DB4E8F" w:rsidRPr="00CF30EA" w:rsidRDefault="000B272A" w:rsidP="008F361F">
      <w:pPr>
        <w:spacing w:after="120" w:line="240" w:lineRule="auto"/>
        <w:rPr>
          <w:rFonts w:cs="Arial"/>
          <w:bCs/>
          <w:iCs/>
          <w:lang w:val="en-GB"/>
        </w:rPr>
      </w:pPr>
      <w:r w:rsidRPr="00CF30EA">
        <w:rPr>
          <w:rFonts w:cs="Arial"/>
          <w:bCs/>
          <w:iCs/>
          <w:lang w:val="en-GB"/>
        </w:rPr>
        <w:t xml:space="preserve">The arrow width is scaled in a similar fashion. </w:t>
      </w:r>
      <w:r w:rsidR="00DB4E8F" w:rsidRPr="00CF30EA">
        <w:rPr>
          <w:rFonts w:cs="Arial"/>
          <w:bCs/>
          <w:iCs/>
          <w:lang w:val="en-GB"/>
        </w:rPr>
        <w:t xml:space="preserve">A summary of recommended </w:t>
      </w:r>
      <w:r w:rsidRPr="00CF30EA">
        <w:rPr>
          <w:rFonts w:cs="Arial"/>
          <w:bCs/>
          <w:iCs/>
          <w:lang w:val="en-GB"/>
        </w:rPr>
        <w:t xml:space="preserve">scaling </w:t>
      </w:r>
      <w:r w:rsidR="00DB4E8F" w:rsidRPr="00CF30EA">
        <w:rPr>
          <w:rFonts w:cs="Arial"/>
          <w:bCs/>
          <w:iCs/>
          <w:lang w:val="en-GB"/>
        </w:rPr>
        <w:t>values is given in</w:t>
      </w:r>
      <w:r w:rsidRPr="00CF30EA">
        <w:rPr>
          <w:rFonts w:cs="Arial"/>
          <w:bCs/>
          <w:iCs/>
          <w:lang w:val="en-GB"/>
        </w:rPr>
        <w:t xml:space="preserve"> </w:t>
      </w:r>
      <w:r w:rsidR="00DB4E8F" w:rsidRPr="00CF30EA">
        <w:rPr>
          <w:rFonts w:cs="Arial"/>
          <w:bCs/>
          <w:iCs/>
          <w:lang w:val="en-GB"/>
        </w:rPr>
        <w:t>Table 9</w:t>
      </w:r>
      <w:r w:rsidR="00FA0A48">
        <w:rPr>
          <w:rFonts w:cs="Arial"/>
          <w:bCs/>
          <w:iCs/>
          <w:lang w:val="en-GB"/>
        </w:rPr>
        <w:t>-</w:t>
      </w:r>
      <w:r w:rsidR="00DB4E8F" w:rsidRPr="00CF30EA">
        <w:rPr>
          <w:rFonts w:cs="Arial"/>
          <w:bCs/>
          <w:iCs/>
          <w:lang w:val="en-GB"/>
        </w:rPr>
        <w:t>3.</w:t>
      </w:r>
      <w:r w:rsidR="003E4C8C">
        <w:rPr>
          <w:rFonts w:cs="Arial"/>
          <w:bCs/>
          <w:iCs/>
          <w:lang w:val="en-GB"/>
        </w:rPr>
        <w:t xml:space="preserve"> Note that </w:t>
      </w:r>
      <w:r w:rsidR="00BF2502">
        <w:rPr>
          <w:rFonts w:cs="Arial"/>
          <w:bCs/>
          <w:iCs/>
          <w:lang w:val="en-GB"/>
        </w:rPr>
        <w:t>this formula and</w:t>
      </w:r>
      <w:r w:rsidR="003E4C8C">
        <w:rPr>
          <w:rFonts w:cs="Arial"/>
          <w:bCs/>
          <w:iCs/>
          <w:lang w:val="en-GB"/>
        </w:rPr>
        <w:t xml:space="preserve"> </w:t>
      </w:r>
      <w:r w:rsidR="00BF2502">
        <w:rPr>
          <w:rFonts w:cs="Arial"/>
          <w:bCs/>
          <w:iCs/>
          <w:lang w:val="en-GB"/>
        </w:rPr>
        <w:t>constants</w:t>
      </w:r>
      <w:r w:rsidR="003E4C8C">
        <w:rPr>
          <w:rFonts w:cs="Arial"/>
          <w:bCs/>
          <w:iCs/>
          <w:lang w:val="en-GB"/>
        </w:rPr>
        <w:t xml:space="preserve"> apply only to the size of the symbol, not its colour.</w:t>
      </w:r>
    </w:p>
    <w:p w14:paraId="253C5085" w14:textId="5674EA4A" w:rsidR="00DB4E8F" w:rsidRPr="00FA0A48" w:rsidRDefault="00DB4E8F" w:rsidP="00FA0A48">
      <w:pPr>
        <w:spacing w:before="120" w:after="120" w:line="240" w:lineRule="auto"/>
        <w:ind w:right="289" w:firstLine="425"/>
        <w:jc w:val="center"/>
        <w:rPr>
          <w:rFonts w:cs="Arial"/>
          <w:b/>
          <w:bCs/>
          <w:iCs/>
          <w:sz w:val="18"/>
          <w:szCs w:val="18"/>
          <w:lang w:val="en-GB"/>
        </w:rPr>
      </w:pPr>
      <w:r w:rsidRPr="00FA0A48">
        <w:rPr>
          <w:rFonts w:cs="Arial"/>
          <w:b/>
          <w:bCs/>
          <w:iCs/>
          <w:sz w:val="18"/>
          <w:szCs w:val="18"/>
          <w:lang w:val="en-GB"/>
        </w:rPr>
        <w:t>Table 9</w:t>
      </w:r>
      <w:r w:rsidR="00FA0A48">
        <w:rPr>
          <w:rFonts w:cs="Arial"/>
          <w:b/>
          <w:bCs/>
          <w:iCs/>
          <w:sz w:val="18"/>
          <w:szCs w:val="18"/>
          <w:lang w:val="en-GB"/>
        </w:rPr>
        <w:t>-</w:t>
      </w:r>
      <w:r w:rsidRPr="00FA0A48">
        <w:rPr>
          <w:rFonts w:cs="Arial"/>
          <w:b/>
          <w:bCs/>
          <w:iCs/>
          <w:sz w:val="18"/>
          <w:szCs w:val="18"/>
          <w:lang w:val="en-GB"/>
        </w:rPr>
        <w:t xml:space="preserve">3 – Summary of recommended values for </w:t>
      </w:r>
      <w:r w:rsidR="004461E4" w:rsidRPr="00FA0A48">
        <w:rPr>
          <w:rFonts w:cs="Arial"/>
          <w:b/>
          <w:bCs/>
          <w:iCs/>
          <w:sz w:val="18"/>
          <w:szCs w:val="18"/>
          <w:lang w:val="en-GB"/>
        </w:rPr>
        <w:t xml:space="preserve">arrow display size (see </w:t>
      </w:r>
      <w:r w:rsidR="00FA0A48">
        <w:rPr>
          <w:rFonts w:cs="Arial"/>
          <w:b/>
          <w:bCs/>
          <w:iCs/>
          <w:sz w:val="18"/>
          <w:szCs w:val="18"/>
          <w:lang w:val="en-GB"/>
        </w:rPr>
        <w:t>Eqn</w:t>
      </w:r>
      <w:r w:rsidRPr="00FA0A48">
        <w:rPr>
          <w:rFonts w:cs="Arial"/>
          <w:b/>
          <w:bCs/>
          <w:iCs/>
          <w:sz w:val="18"/>
          <w:szCs w:val="18"/>
          <w:lang w:val="en-GB"/>
        </w:rPr>
        <w:t xml:space="preserve"> 9.1</w:t>
      </w:r>
      <w:r w:rsidR="004461E4" w:rsidRPr="00FA0A48">
        <w:rPr>
          <w:rFonts w:cs="Arial"/>
          <w:b/>
          <w:bCs/>
          <w:iCs/>
          <w:sz w:val="18"/>
          <w:szCs w:val="18"/>
          <w:lang w:val="en-GB"/>
        </w:rPr>
        <w:t>)</w:t>
      </w:r>
      <w:r w:rsidRPr="00FA0A48">
        <w:rPr>
          <w:rFonts w:cs="Arial"/>
          <w:b/>
          <w:bCs/>
          <w:iCs/>
          <w:sz w:val="18"/>
          <w:szCs w:val="18"/>
          <w:lang w:val="en-GB"/>
        </w:rPr>
        <w:t>.</w:t>
      </w:r>
      <w:r w:rsidR="00362FE8" w:rsidRPr="00FA0A48">
        <w:rPr>
          <w:rFonts w:cs="Arial"/>
          <w:b/>
          <w:bCs/>
          <w:iCs/>
          <w:sz w:val="18"/>
          <w:szCs w:val="18"/>
          <w:lang w:val="en-GB"/>
        </w:rPr>
        <w:t xml:space="preserve"> With these values, an arr</w:t>
      </w:r>
      <w:r w:rsidR="00A420D6" w:rsidRPr="00FA0A48">
        <w:rPr>
          <w:rFonts w:cs="Arial"/>
          <w:b/>
          <w:bCs/>
          <w:iCs/>
          <w:sz w:val="18"/>
          <w:szCs w:val="18"/>
          <w:lang w:val="en-GB"/>
        </w:rPr>
        <w:t xml:space="preserve">ow representing 5 kn will have </w:t>
      </w:r>
      <w:r w:rsidR="007D134F" w:rsidRPr="00FA0A48">
        <w:rPr>
          <w:rFonts w:cs="Arial"/>
          <w:b/>
          <w:bCs/>
          <w:iCs/>
          <w:sz w:val="18"/>
          <w:szCs w:val="18"/>
          <w:lang w:val="en-GB"/>
        </w:rPr>
        <w:t>a length of 10 mm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5246"/>
        <w:gridCol w:w="2357"/>
      </w:tblGrid>
      <w:tr w:rsidR="00DB4E8F" w:rsidRPr="00CF30EA" w14:paraId="3170B923" w14:textId="77777777" w:rsidTr="008F361F">
        <w:trPr>
          <w:cantSplit/>
        </w:trPr>
        <w:tc>
          <w:tcPr>
            <w:tcW w:w="1440" w:type="dxa"/>
            <w:shd w:val="clear" w:color="auto" w:fill="D9D9D9" w:themeFill="background1" w:themeFillShade="D9"/>
          </w:tcPr>
          <w:p w14:paraId="15E9B671" w14:textId="62275432" w:rsidR="00DB4E8F" w:rsidRPr="00CF30EA" w:rsidRDefault="00F63883" w:rsidP="008F361F">
            <w:pPr>
              <w:spacing w:before="60" w:after="60" w:line="240" w:lineRule="auto"/>
              <w:rPr>
                <w:rFonts w:cs="Arial"/>
                <w:b/>
                <w:bCs/>
                <w:sz w:val="18"/>
                <w:szCs w:val="18"/>
                <w:lang w:val="en-GB"/>
              </w:rPr>
            </w:pPr>
            <w:r w:rsidRPr="00CF30EA">
              <w:rPr>
                <w:rFonts w:cs="Arial"/>
                <w:b/>
                <w:bCs/>
                <w:sz w:val="18"/>
                <w:szCs w:val="18"/>
                <w:lang w:val="en-GB"/>
              </w:rPr>
              <w:t>Constant</w:t>
            </w:r>
          </w:p>
        </w:tc>
        <w:tc>
          <w:tcPr>
            <w:tcW w:w="5499" w:type="dxa"/>
            <w:shd w:val="clear" w:color="auto" w:fill="D9D9D9" w:themeFill="background1" w:themeFillShade="D9"/>
          </w:tcPr>
          <w:p w14:paraId="4208C266" w14:textId="77777777" w:rsidR="00DB4E8F" w:rsidRPr="00CF30EA" w:rsidRDefault="00DB4E8F" w:rsidP="008F361F">
            <w:pPr>
              <w:spacing w:before="60" w:after="60" w:line="240" w:lineRule="auto"/>
              <w:rPr>
                <w:rFonts w:cs="Arial"/>
                <w:b/>
                <w:bCs/>
                <w:sz w:val="18"/>
                <w:szCs w:val="18"/>
                <w:lang w:val="en-GB"/>
              </w:rPr>
            </w:pPr>
            <w:r w:rsidRPr="00CF30EA">
              <w:rPr>
                <w:rFonts w:cs="Arial"/>
                <w:b/>
                <w:bCs/>
                <w:sz w:val="18"/>
                <w:szCs w:val="18"/>
                <w:lang w:val="en-GB"/>
              </w:rPr>
              <w:t>Description</w:t>
            </w:r>
          </w:p>
        </w:tc>
        <w:tc>
          <w:tcPr>
            <w:tcW w:w="2411" w:type="dxa"/>
            <w:shd w:val="clear" w:color="auto" w:fill="D9D9D9" w:themeFill="background1" w:themeFillShade="D9"/>
          </w:tcPr>
          <w:p w14:paraId="6516A97B" w14:textId="77777777" w:rsidR="00DB4E8F" w:rsidRPr="00CF30EA" w:rsidRDefault="00DB4E8F" w:rsidP="008F361F">
            <w:pPr>
              <w:spacing w:before="60" w:after="60" w:line="240" w:lineRule="auto"/>
              <w:jc w:val="center"/>
              <w:rPr>
                <w:rFonts w:cs="Arial"/>
                <w:b/>
                <w:bCs/>
                <w:sz w:val="18"/>
                <w:szCs w:val="18"/>
                <w:lang w:val="en-GB"/>
              </w:rPr>
            </w:pPr>
            <w:r w:rsidRPr="00CF30EA">
              <w:rPr>
                <w:rFonts w:cs="Arial"/>
                <w:b/>
                <w:bCs/>
                <w:sz w:val="18"/>
                <w:szCs w:val="18"/>
                <w:lang w:val="en-GB"/>
              </w:rPr>
              <w:t>Recommended Value</w:t>
            </w:r>
          </w:p>
        </w:tc>
      </w:tr>
      <w:tr w:rsidR="00DB4E8F" w:rsidRPr="00CF30EA" w14:paraId="5A45494A" w14:textId="77777777" w:rsidTr="008F361F">
        <w:trPr>
          <w:cantSplit/>
        </w:trPr>
        <w:tc>
          <w:tcPr>
            <w:tcW w:w="1440" w:type="dxa"/>
            <w:shd w:val="clear" w:color="auto" w:fill="auto"/>
          </w:tcPr>
          <w:p w14:paraId="4C7B4B4E" w14:textId="3D8A8FE4" w:rsidR="00DB4E8F" w:rsidRPr="00CF30EA" w:rsidRDefault="00912EE7" w:rsidP="008F361F">
            <w:pPr>
              <w:spacing w:before="60" w:after="60" w:line="240" w:lineRule="auto"/>
              <w:rPr>
                <w:rFonts w:cs="Arial"/>
                <w:bCs/>
                <w:sz w:val="18"/>
                <w:szCs w:val="18"/>
                <w:vertAlign w:val="subscript"/>
                <w:lang w:val="en-GB"/>
              </w:rPr>
            </w:pPr>
            <w:r w:rsidRPr="00CF30EA">
              <w:rPr>
                <w:rFonts w:cs="Arial"/>
                <w:bCs/>
                <w:sz w:val="18"/>
                <w:szCs w:val="18"/>
                <w:lang w:val="en-GB"/>
              </w:rPr>
              <w:t>H</w:t>
            </w:r>
            <w:r w:rsidR="00DB4E8F" w:rsidRPr="00CF30EA">
              <w:rPr>
                <w:rFonts w:cs="Arial"/>
                <w:bCs/>
                <w:sz w:val="18"/>
                <w:szCs w:val="18"/>
                <w:vertAlign w:val="subscript"/>
                <w:lang w:val="en-GB"/>
              </w:rPr>
              <w:t>ref</w:t>
            </w:r>
          </w:p>
        </w:tc>
        <w:tc>
          <w:tcPr>
            <w:tcW w:w="5499" w:type="dxa"/>
            <w:shd w:val="clear" w:color="auto" w:fill="auto"/>
          </w:tcPr>
          <w:p w14:paraId="3104D624" w14:textId="07BEF2A7" w:rsidR="00DB4E8F" w:rsidRPr="00CF30EA" w:rsidRDefault="00DB4E8F" w:rsidP="008F361F">
            <w:pPr>
              <w:spacing w:before="60" w:after="60" w:line="240" w:lineRule="auto"/>
              <w:rPr>
                <w:rFonts w:cs="Arial"/>
                <w:bCs/>
                <w:sz w:val="18"/>
                <w:szCs w:val="18"/>
                <w:lang w:val="en-GB"/>
              </w:rPr>
            </w:pPr>
            <w:r w:rsidRPr="00CF30EA">
              <w:rPr>
                <w:rFonts w:cs="Arial"/>
                <w:bCs/>
                <w:sz w:val="18"/>
                <w:szCs w:val="18"/>
                <w:lang w:val="en-GB"/>
              </w:rPr>
              <w:t xml:space="preserve">Reference </w:t>
            </w:r>
            <w:r w:rsidR="00912EE7" w:rsidRPr="00CF30EA">
              <w:rPr>
                <w:rFonts w:cs="Arial"/>
                <w:bCs/>
                <w:sz w:val="18"/>
                <w:szCs w:val="18"/>
                <w:lang w:val="en-GB"/>
              </w:rPr>
              <w:t>height</w:t>
            </w:r>
            <w:r w:rsidRPr="00CF30EA">
              <w:rPr>
                <w:rFonts w:cs="Arial"/>
                <w:bCs/>
                <w:sz w:val="18"/>
                <w:szCs w:val="18"/>
                <w:lang w:val="en-GB"/>
              </w:rPr>
              <w:t xml:space="preserve"> for arrow scaling</w:t>
            </w:r>
          </w:p>
        </w:tc>
        <w:tc>
          <w:tcPr>
            <w:tcW w:w="2411" w:type="dxa"/>
            <w:shd w:val="clear" w:color="auto" w:fill="auto"/>
          </w:tcPr>
          <w:p w14:paraId="2197DEA6" w14:textId="77777777" w:rsidR="00DB4E8F" w:rsidRPr="00CF30EA" w:rsidRDefault="00DB4E8F" w:rsidP="008F361F">
            <w:pPr>
              <w:spacing w:before="60" w:after="60" w:line="240" w:lineRule="auto"/>
              <w:jc w:val="center"/>
              <w:rPr>
                <w:rFonts w:cs="Arial"/>
                <w:bCs/>
                <w:sz w:val="18"/>
                <w:szCs w:val="18"/>
                <w:lang w:val="en-GB"/>
              </w:rPr>
            </w:pPr>
            <w:r w:rsidRPr="00CF30EA">
              <w:rPr>
                <w:rFonts w:cs="Arial"/>
                <w:bCs/>
                <w:sz w:val="18"/>
                <w:szCs w:val="18"/>
                <w:lang w:val="en-GB"/>
              </w:rPr>
              <w:t>10 mm</w:t>
            </w:r>
          </w:p>
        </w:tc>
      </w:tr>
      <w:tr w:rsidR="00DB4E8F" w:rsidRPr="00CF30EA" w14:paraId="6626185C" w14:textId="77777777" w:rsidTr="008F361F">
        <w:trPr>
          <w:cantSplit/>
        </w:trPr>
        <w:tc>
          <w:tcPr>
            <w:tcW w:w="1440" w:type="dxa"/>
            <w:shd w:val="clear" w:color="auto" w:fill="auto"/>
          </w:tcPr>
          <w:p w14:paraId="2F19848F" w14:textId="77777777" w:rsidR="00DB4E8F" w:rsidRPr="00CF30EA" w:rsidRDefault="00DB4E8F" w:rsidP="008F361F">
            <w:pPr>
              <w:spacing w:before="60" w:after="60" w:line="240" w:lineRule="auto"/>
              <w:rPr>
                <w:rFonts w:cs="Arial"/>
                <w:bCs/>
                <w:sz w:val="18"/>
                <w:szCs w:val="18"/>
                <w:vertAlign w:val="subscript"/>
                <w:lang w:val="en-GB"/>
              </w:rPr>
            </w:pPr>
            <w:r w:rsidRPr="00CF30EA">
              <w:rPr>
                <w:rFonts w:cs="Arial"/>
                <w:bCs/>
                <w:sz w:val="18"/>
                <w:szCs w:val="18"/>
                <w:lang w:val="en-GB"/>
              </w:rPr>
              <w:t>S</w:t>
            </w:r>
            <w:r w:rsidRPr="00CF30EA">
              <w:rPr>
                <w:rFonts w:cs="Arial"/>
                <w:bCs/>
                <w:sz w:val="18"/>
                <w:szCs w:val="18"/>
                <w:vertAlign w:val="subscript"/>
                <w:lang w:val="en-GB"/>
              </w:rPr>
              <w:t>ref</w:t>
            </w:r>
          </w:p>
        </w:tc>
        <w:tc>
          <w:tcPr>
            <w:tcW w:w="5499" w:type="dxa"/>
            <w:shd w:val="clear" w:color="auto" w:fill="auto"/>
          </w:tcPr>
          <w:p w14:paraId="00FF3247" w14:textId="77777777" w:rsidR="00DB4E8F" w:rsidRPr="00CF30EA" w:rsidRDefault="00DB4E8F" w:rsidP="008F361F">
            <w:pPr>
              <w:spacing w:before="60" w:after="60" w:line="240" w:lineRule="auto"/>
              <w:rPr>
                <w:rFonts w:cs="Arial"/>
                <w:bCs/>
                <w:sz w:val="18"/>
                <w:szCs w:val="18"/>
                <w:lang w:val="en-GB"/>
              </w:rPr>
            </w:pPr>
            <w:r w:rsidRPr="00CF30EA">
              <w:rPr>
                <w:rFonts w:cs="Arial"/>
                <w:bCs/>
                <w:sz w:val="18"/>
                <w:szCs w:val="18"/>
                <w:lang w:val="en-GB"/>
              </w:rPr>
              <w:t>Reference speed for arrow scaling</w:t>
            </w:r>
          </w:p>
        </w:tc>
        <w:tc>
          <w:tcPr>
            <w:tcW w:w="2411" w:type="dxa"/>
            <w:shd w:val="clear" w:color="auto" w:fill="auto"/>
          </w:tcPr>
          <w:p w14:paraId="5938767A" w14:textId="77777777" w:rsidR="00DB4E8F" w:rsidRPr="00CF30EA" w:rsidRDefault="00DB4E8F" w:rsidP="008F361F">
            <w:pPr>
              <w:spacing w:before="60" w:after="60" w:line="240" w:lineRule="auto"/>
              <w:jc w:val="center"/>
              <w:rPr>
                <w:rFonts w:cs="Arial"/>
                <w:bCs/>
                <w:sz w:val="18"/>
                <w:szCs w:val="18"/>
                <w:lang w:val="en-GB"/>
              </w:rPr>
            </w:pPr>
            <w:r w:rsidRPr="00CF30EA">
              <w:rPr>
                <w:rFonts w:cs="Arial"/>
                <w:bCs/>
                <w:sz w:val="18"/>
                <w:szCs w:val="18"/>
                <w:lang w:val="en-GB"/>
              </w:rPr>
              <w:t>5 kn</w:t>
            </w:r>
          </w:p>
        </w:tc>
      </w:tr>
      <w:tr w:rsidR="006510D2" w:rsidRPr="00CF30EA" w14:paraId="16969A62" w14:textId="77777777" w:rsidTr="008F361F">
        <w:trPr>
          <w:cantSplit/>
        </w:trPr>
        <w:tc>
          <w:tcPr>
            <w:tcW w:w="1440" w:type="dxa"/>
            <w:shd w:val="clear" w:color="auto" w:fill="auto"/>
          </w:tcPr>
          <w:p w14:paraId="5E817842" w14:textId="77777777" w:rsidR="006510D2" w:rsidRPr="00CF30EA" w:rsidRDefault="006510D2" w:rsidP="008F361F">
            <w:pPr>
              <w:spacing w:before="60" w:after="60" w:line="240" w:lineRule="auto"/>
              <w:rPr>
                <w:rFonts w:cs="Arial"/>
                <w:bCs/>
                <w:sz w:val="18"/>
                <w:szCs w:val="18"/>
                <w:lang w:val="en-GB"/>
              </w:rPr>
            </w:pPr>
            <w:r w:rsidRPr="00CF30EA">
              <w:rPr>
                <w:rFonts w:cs="Arial"/>
                <w:bCs/>
                <w:sz w:val="18"/>
                <w:szCs w:val="18"/>
                <w:lang w:val="en-GB"/>
              </w:rPr>
              <w:t>S</w:t>
            </w:r>
            <w:r w:rsidRPr="00CF30EA">
              <w:rPr>
                <w:rFonts w:cs="Arial"/>
                <w:bCs/>
                <w:sz w:val="18"/>
                <w:szCs w:val="18"/>
                <w:vertAlign w:val="subscript"/>
                <w:lang w:val="en-GB"/>
              </w:rPr>
              <w:t>low</w:t>
            </w:r>
          </w:p>
        </w:tc>
        <w:tc>
          <w:tcPr>
            <w:tcW w:w="5499" w:type="dxa"/>
            <w:shd w:val="clear" w:color="auto" w:fill="auto"/>
          </w:tcPr>
          <w:p w14:paraId="27EF58F7" w14:textId="77777777" w:rsidR="006510D2" w:rsidRPr="00CF30EA" w:rsidRDefault="006510D2" w:rsidP="008F361F">
            <w:pPr>
              <w:spacing w:before="60" w:after="60" w:line="240" w:lineRule="auto"/>
              <w:rPr>
                <w:rFonts w:cs="Arial"/>
                <w:bCs/>
                <w:sz w:val="18"/>
                <w:szCs w:val="18"/>
                <w:lang w:val="en-GB"/>
              </w:rPr>
            </w:pPr>
            <w:r w:rsidRPr="00CF30EA">
              <w:rPr>
                <w:rFonts w:cs="Arial"/>
                <w:bCs/>
                <w:sz w:val="18"/>
                <w:szCs w:val="18"/>
                <w:lang w:val="en-GB"/>
              </w:rPr>
              <w:t>Minimum speed to be used for arrow length computations</w:t>
            </w:r>
          </w:p>
        </w:tc>
        <w:tc>
          <w:tcPr>
            <w:tcW w:w="2411" w:type="dxa"/>
            <w:shd w:val="clear" w:color="auto" w:fill="auto"/>
          </w:tcPr>
          <w:p w14:paraId="2434BF2B" w14:textId="17F529E6" w:rsidR="006510D2" w:rsidRPr="00CF30EA" w:rsidRDefault="00D64111" w:rsidP="008F361F">
            <w:pPr>
              <w:spacing w:before="60" w:after="60" w:line="240" w:lineRule="auto"/>
              <w:jc w:val="center"/>
              <w:rPr>
                <w:rFonts w:cs="Arial"/>
                <w:bCs/>
                <w:sz w:val="18"/>
                <w:szCs w:val="18"/>
                <w:lang w:val="en-GB"/>
              </w:rPr>
            </w:pPr>
            <w:del w:id="701" w:author="Raphael Malyankar" w:date="2024-09-03T22:24:00Z" w16du:dateUtc="2024-09-04T05:24:00Z">
              <w:r w:rsidDel="00BE4C7F">
                <w:rPr>
                  <w:rFonts w:cs="Arial"/>
                  <w:bCs/>
                  <w:sz w:val="18"/>
                  <w:szCs w:val="18"/>
                  <w:lang w:val="en-GB"/>
                </w:rPr>
                <w:delText>1.50</w:delText>
              </w:r>
            </w:del>
            <w:ins w:id="702" w:author="Raphael Malyankar" w:date="2024-09-03T22:24:00Z" w16du:dateUtc="2024-09-04T05:24:00Z">
              <w:r w:rsidR="00BE4C7F">
                <w:rPr>
                  <w:rFonts w:cs="Arial"/>
                  <w:bCs/>
                  <w:sz w:val="18"/>
                  <w:szCs w:val="18"/>
                  <w:lang w:val="en-GB"/>
                </w:rPr>
                <w:t>2.00</w:t>
              </w:r>
            </w:ins>
            <w:r w:rsidR="006510D2" w:rsidRPr="00CF30EA">
              <w:rPr>
                <w:rFonts w:cs="Arial"/>
                <w:bCs/>
                <w:sz w:val="18"/>
                <w:szCs w:val="18"/>
                <w:lang w:val="en-GB"/>
              </w:rPr>
              <w:t xml:space="preserve"> kn</w:t>
            </w:r>
          </w:p>
        </w:tc>
      </w:tr>
      <w:tr w:rsidR="00DB4E8F" w:rsidRPr="00CF30EA" w14:paraId="5AE8C024" w14:textId="77777777" w:rsidTr="008F361F">
        <w:trPr>
          <w:cantSplit/>
        </w:trPr>
        <w:tc>
          <w:tcPr>
            <w:tcW w:w="1440" w:type="dxa"/>
            <w:shd w:val="clear" w:color="auto" w:fill="auto"/>
          </w:tcPr>
          <w:p w14:paraId="2AAD5933" w14:textId="77777777" w:rsidR="00DB4E8F" w:rsidRPr="00CF30EA" w:rsidRDefault="00DB4E8F" w:rsidP="008F361F">
            <w:pPr>
              <w:spacing w:before="60" w:after="60" w:line="240" w:lineRule="auto"/>
              <w:rPr>
                <w:rFonts w:cs="Arial"/>
                <w:bCs/>
                <w:sz w:val="18"/>
                <w:szCs w:val="18"/>
                <w:lang w:val="en-GB"/>
              </w:rPr>
            </w:pPr>
            <w:r w:rsidRPr="00CF30EA">
              <w:rPr>
                <w:rFonts w:cs="Arial"/>
                <w:bCs/>
                <w:sz w:val="18"/>
                <w:szCs w:val="18"/>
                <w:lang w:val="en-GB"/>
              </w:rPr>
              <w:t>S</w:t>
            </w:r>
            <w:r w:rsidRPr="00CF30EA">
              <w:rPr>
                <w:rFonts w:cs="Arial"/>
                <w:bCs/>
                <w:sz w:val="18"/>
                <w:szCs w:val="18"/>
                <w:vertAlign w:val="subscript"/>
                <w:lang w:val="en-GB"/>
              </w:rPr>
              <w:t>high</w:t>
            </w:r>
          </w:p>
        </w:tc>
        <w:tc>
          <w:tcPr>
            <w:tcW w:w="5499" w:type="dxa"/>
            <w:shd w:val="clear" w:color="auto" w:fill="auto"/>
          </w:tcPr>
          <w:p w14:paraId="5743CAD3" w14:textId="77777777" w:rsidR="00DB4E8F" w:rsidRPr="00CF30EA" w:rsidRDefault="00DB4E8F" w:rsidP="008F361F">
            <w:pPr>
              <w:spacing w:before="60" w:after="60" w:line="240" w:lineRule="auto"/>
              <w:rPr>
                <w:rFonts w:cs="Arial"/>
                <w:bCs/>
                <w:sz w:val="18"/>
                <w:szCs w:val="18"/>
                <w:lang w:val="en-GB"/>
              </w:rPr>
            </w:pPr>
            <w:r w:rsidRPr="00CF30EA">
              <w:rPr>
                <w:rFonts w:cs="Arial"/>
                <w:bCs/>
                <w:sz w:val="18"/>
                <w:szCs w:val="18"/>
                <w:lang w:val="en-GB"/>
              </w:rPr>
              <w:t>Maximum speed to be used for arrow length computations</w:t>
            </w:r>
          </w:p>
        </w:tc>
        <w:tc>
          <w:tcPr>
            <w:tcW w:w="2411" w:type="dxa"/>
            <w:shd w:val="clear" w:color="auto" w:fill="auto"/>
          </w:tcPr>
          <w:p w14:paraId="5EC8DD90" w14:textId="77777777" w:rsidR="00DB4E8F" w:rsidRPr="00CF30EA" w:rsidRDefault="00540373" w:rsidP="008F361F">
            <w:pPr>
              <w:spacing w:before="60" w:after="60" w:line="240" w:lineRule="auto"/>
              <w:jc w:val="center"/>
              <w:rPr>
                <w:rFonts w:cs="Arial"/>
                <w:bCs/>
                <w:sz w:val="18"/>
                <w:szCs w:val="18"/>
                <w:lang w:val="en-GB"/>
              </w:rPr>
            </w:pPr>
            <w:r w:rsidRPr="00CF30EA">
              <w:rPr>
                <w:rFonts w:cs="Arial"/>
                <w:bCs/>
                <w:sz w:val="18"/>
                <w:szCs w:val="18"/>
                <w:lang w:val="en-GB"/>
              </w:rPr>
              <w:t>13 kn</w:t>
            </w:r>
          </w:p>
        </w:tc>
      </w:tr>
    </w:tbl>
    <w:p w14:paraId="741DB30E" w14:textId="66DC3A8F" w:rsidR="003E4C8C" w:rsidRPr="008F361F" w:rsidRDefault="003E4C8C" w:rsidP="008F361F">
      <w:pPr>
        <w:spacing w:after="0" w:line="240" w:lineRule="auto"/>
      </w:pPr>
    </w:p>
    <w:p w14:paraId="3A1EB758" w14:textId="6D4B28BA" w:rsidR="00EC7E10" w:rsidRPr="00CF30EA" w:rsidRDefault="00EC7E10" w:rsidP="008F361F">
      <w:pPr>
        <w:pStyle w:val="Heading3"/>
        <w:tabs>
          <w:tab w:val="clear" w:pos="660"/>
          <w:tab w:val="clear" w:pos="880"/>
          <w:tab w:val="left" w:pos="851"/>
        </w:tabs>
        <w:spacing w:before="120" w:after="120" w:line="240" w:lineRule="auto"/>
        <w:ind w:left="851" w:hanging="851"/>
      </w:pPr>
      <w:bookmarkStart w:id="703" w:name="_Toc172126785"/>
      <w:r w:rsidRPr="00CF30EA">
        <w:t>Numerical values</w:t>
      </w:r>
      <w:bookmarkEnd w:id="703"/>
    </w:p>
    <w:p w14:paraId="40B9DFB2" w14:textId="6272E3C1" w:rsidR="009A4EDF" w:rsidRPr="00CF30EA" w:rsidRDefault="00CD1B14" w:rsidP="008F361F">
      <w:pPr>
        <w:spacing w:after="120" w:line="240" w:lineRule="auto"/>
        <w:rPr>
          <w:lang w:val="en-GB"/>
        </w:rPr>
      </w:pPr>
      <w:r w:rsidRPr="00CF30EA">
        <w:rPr>
          <w:rFonts w:cs="Arial"/>
          <w:lang w:val="en-GB" w:eastAsia="en-GB"/>
        </w:rPr>
        <w:t>Current speed and direction, and additional data related to uncertainty and other metadata, should be visible when selected by placing the cursor within the solid area of the arrow shape</w:t>
      </w:r>
      <w:r w:rsidR="00724A15" w:rsidRPr="00CF30EA">
        <w:rPr>
          <w:rFonts w:cs="Arial"/>
          <w:lang w:val="en-GB" w:eastAsia="en-GB"/>
        </w:rPr>
        <w:t xml:space="preserve"> (Figure 9</w:t>
      </w:r>
      <w:r w:rsidR="008F361F">
        <w:rPr>
          <w:rFonts w:cs="Arial"/>
          <w:lang w:val="en-GB" w:eastAsia="en-GB"/>
        </w:rPr>
        <w:t>-</w:t>
      </w:r>
      <w:r w:rsidR="009657B7" w:rsidRPr="00CF30EA">
        <w:rPr>
          <w:rFonts w:cs="Arial"/>
          <w:lang w:val="en-GB" w:eastAsia="en-GB"/>
        </w:rPr>
        <w:t>4</w:t>
      </w:r>
      <w:r w:rsidR="00724A15" w:rsidRPr="00CF30EA">
        <w:rPr>
          <w:rFonts w:cs="Arial"/>
          <w:lang w:val="en-GB" w:eastAsia="en-GB"/>
        </w:rPr>
        <w:t>)</w:t>
      </w:r>
      <w:r w:rsidRPr="00CF30EA">
        <w:rPr>
          <w:rFonts w:cs="Arial"/>
          <w:lang w:val="en-GB" w:eastAsia="en-GB"/>
        </w:rPr>
        <w:t xml:space="preserve">. </w:t>
      </w:r>
      <w:r w:rsidR="005C2098" w:rsidRPr="00CF30EA">
        <w:rPr>
          <w:rFonts w:eastAsia="Malgun Gothic"/>
          <w:lang w:val="en-GB" w:eastAsia="ko-KR"/>
        </w:rPr>
        <w:t xml:space="preserve">The data are invisible initially, and </w:t>
      </w:r>
      <w:r w:rsidR="00F876A6" w:rsidRPr="00CF30EA">
        <w:rPr>
          <w:rFonts w:eastAsia="Malgun Gothic"/>
          <w:lang w:val="en-GB" w:eastAsia="ko-KR"/>
        </w:rPr>
        <w:t xml:space="preserve">when the </w:t>
      </w:r>
      <w:r w:rsidR="005C2098" w:rsidRPr="00CF30EA">
        <w:rPr>
          <w:rFonts w:eastAsia="Malgun Gothic"/>
          <w:lang w:val="en-GB" w:eastAsia="ko-KR"/>
        </w:rPr>
        <w:t>cursor is placed on the arrow, the data will be shown tempora</w:t>
      </w:r>
      <w:r w:rsidR="00FB6A74" w:rsidRPr="00CF30EA">
        <w:rPr>
          <w:rFonts w:eastAsia="Malgun Gothic"/>
          <w:lang w:val="en-GB" w:eastAsia="ko-KR"/>
        </w:rPr>
        <w:t>ri</w:t>
      </w:r>
      <w:r w:rsidR="005C2098" w:rsidRPr="00CF30EA">
        <w:rPr>
          <w:rFonts w:eastAsia="Malgun Gothic"/>
          <w:lang w:val="en-GB" w:eastAsia="ko-KR"/>
        </w:rPr>
        <w:t xml:space="preserve">ly. If the arrow is clicked, data will be shown continuously until </w:t>
      </w:r>
      <w:r w:rsidR="00F876A6" w:rsidRPr="00CF30EA">
        <w:rPr>
          <w:rFonts w:eastAsia="Malgun Gothic"/>
          <w:lang w:val="en-GB" w:eastAsia="ko-KR"/>
        </w:rPr>
        <w:t>an</w:t>
      </w:r>
      <w:r w:rsidR="005C2098" w:rsidRPr="00CF30EA">
        <w:rPr>
          <w:rFonts w:eastAsia="Malgun Gothic"/>
          <w:lang w:val="en-GB" w:eastAsia="ko-KR"/>
        </w:rPr>
        <w:t xml:space="preserve">other point is clicked. The information shown when the arrow is clicked will be displayed </w:t>
      </w:r>
      <w:r w:rsidR="00F876A6" w:rsidRPr="00CF30EA">
        <w:rPr>
          <w:rFonts w:eastAsia="Malgun Gothic"/>
          <w:lang w:val="en-GB" w:eastAsia="ko-KR"/>
        </w:rPr>
        <w:t xml:space="preserve">in black text </w:t>
      </w:r>
      <w:r w:rsidR="005C2098" w:rsidRPr="00CF30EA">
        <w:rPr>
          <w:rFonts w:eastAsia="Malgun Gothic"/>
          <w:lang w:val="en-GB" w:eastAsia="ko-KR"/>
        </w:rPr>
        <w:t xml:space="preserve">inside a box with a </w:t>
      </w:r>
      <w:r w:rsidR="00F876A6" w:rsidRPr="00CF30EA">
        <w:rPr>
          <w:rFonts w:eastAsia="Malgun Gothic"/>
          <w:lang w:val="en-GB" w:eastAsia="ko-KR"/>
        </w:rPr>
        <w:t xml:space="preserve">white </w:t>
      </w:r>
      <w:r w:rsidR="00414D01" w:rsidRPr="00CF30EA">
        <w:rPr>
          <w:rFonts w:eastAsia="Malgun Gothic"/>
          <w:lang w:val="en-GB" w:eastAsia="ko-KR"/>
        </w:rPr>
        <w:t xml:space="preserve">(or other colour for dusk and/or night viewing) </w:t>
      </w:r>
      <w:r w:rsidR="00F876A6" w:rsidRPr="00CF30EA">
        <w:rPr>
          <w:rFonts w:eastAsia="Malgun Gothic"/>
          <w:lang w:val="en-GB" w:eastAsia="ko-KR"/>
        </w:rPr>
        <w:t xml:space="preserve">background and a </w:t>
      </w:r>
      <w:r w:rsidR="005C2098" w:rsidRPr="00CF30EA">
        <w:rPr>
          <w:rFonts w:eastAsia="Malgun Gothic"/>
          <w:lang w:val="en-GB" w:eastAsia="ko-KR"/>
        </w:rPr>
        <w:t xml:space="preserve">black </w:t>
      </w:r>
      <w:r w:rsidR="00264B7A" w:rsidRPr="00CF30EA">
        <w:rPr>
          <w:rFonts w:eastAsia="Malgun Gothic"/>
          <w:lang w:val="en-GB" w:eastAsia="ko-KR"/>
        </w:rPr>
        <w:t>border</w:t>
      </w:r>
      <w:r w:rsidR="005C2098" w:rsidRPr="00CF30EA">
        <w:rPr>
          <w:rFonts w:eastAsia="Malgun Gothic"/>
          <w:lang w:val="en-GB" w:eastAsia="ko-KR"/>
        </w:rPr>
        <w:t>.</w:t>
      </w:r>
      <w:r w:rsidR="00264B7A" w:rsidRPr="00CF30EA">
        <w:rPr>
          <w:rFonts w:eastAsia="Malgun Gothic"/>
          <w:lang w:val="en-GB" w:eastAsia="ko-KR"/>
        </w:rPr>
        <w:t xml:space="preserve"> The box </w:t>
      </w:r>
      <w:r w:rsidR="00417D52">
        <w:rPr>
          <w:rFonts w:eastAsia="Malgun Gothic"/>
          <w:lang w:val="en-GB" w:eastAsia="ko-KR"/>
        </w:rPr>
        <w:t>will normally</w:t>
      </w:r>
      <w:r w:rsidR="00417D52" w:rsidRPr="00CF30EA">
        <w:rPr>
          <w:rFonts w:eastAsia="Malgun Gothic"/>
          <w:lang w:val="en-GB" w:eastAsia="ko-KR"/>
        </w:rPr>
        <w:t xml:space="preserve"> </w:t>
      </w:r>
      <w:r w:rsidR="00724A15" w:rsidRPr="00CF30EA">
        <w:rPr>
          <w:rFonts w:eastAsia="Malgun Gothic"/>
          <w:lang w:val="en-GB" w:eastAsia="ko-KR"/>
        </w:rPr>
        <w:t>have zero transparency</w:t>
      </w:r>
      <w:r w:rsidR="00724A15" w:rsidRPr="00CF30EA">
        <w:rPr>
          <w:rFonts w:cs="Arial"/>
          <w:lang w:val="en-GB" w:eastAsia="en-GB"/>
        </w:rPr>
        <w:t>.</w:t>
      </w:r>
    </w:p>
    <w:p w14:paraId="40BF84E2" w14:textId="4E176F5E" w:rsidR="00CD1B14" w:rsidRPr="00CF30EA" w:rsidRDefault="00BD6EC7" w:rsidP="008F361F">
      <w:pPr>
        <w:spacing w:after="200" w:line="276" w:lineRule="auto"/>
        <w:ind w:left="5" w:firstLine="1"/>
        <w:jc w:val="center"/>
        <w:rPr>
          <w:rFonts w:cs="Arial"/>
          <w:lang w:val="en-GB" w:eastAsia="en-GB"/>
        </w:rPr>
      </w:pPr>
      <w:r w:rsidRPr="00CF30EA">
        <w:rPr>
          <w:noProof/>
          <w:lang w:val="fr-FR" w:eastAsia="fr-FR"/>
        </w:rPr>
        <w:drawing>
          <wp:inline distT="0" distB="0" distL="0" distR="0" wp14:anchorId="3699B9F9" wp14:editId="1F46AB79">
            <wp:extent cx="2405026" cy="152082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6656" cy="1540826"/>
                    </a:xfrm>
                    <a:prstGeom prst="rect">
                      <a:avLst/>
                    </a:prstGeom>
                  </pic:spPr>
                </pic:pic>
              </a:graphicData>
            </a:graphic>
          </wp:inline>
        </w:drawing>
      </w:r>
    </w:p>
    <w:p w14:paraId="0E59AD98" w14:textId="30061255" w:rsidR="00CD1B14" w:rsidRPr="008F361F" w:rsidRDefault="00724A15" w:rsidP="008F361F">
      <w:pPr>
        <w:spacing w:before="120" w:after="120" w:line="240" w:lineRule="auto"/>
        <w:jc w:val="center"/>
        <w:rPr>
          <w:b/>
          <w:sz w:val="18"/>
          <w:szCs w:val="18"/>
          <w:lang w:val="en-GB"/>
        </w:rPr>
      </w:pPr>
      <w:r w:rsidRPr="008F361F">
        <w:rPr>
          <w:b/>
          <w:sz w:val="18"/>
          <w:szCs w:val="18"/>
          <w:lang w:val="en-GB"/>
        </w:rPr>
        <w:t>F</w:t>
      </w:r>
      <w:r w:rsidR="00CD1B14" w:rsidRPr="008F361F">
        <w:rPr>
          <w:b/>
          <w:sz w:val="18"/>
          <w:szCs w:val="18"/>
          <w:lang w:val="en-GB"/>
        </w:rPr>
        <w:t>igure 9</w:t>
      </w:r>
      <w:r w:rsidR="008F361F">
        <w:rPr>
          <w:b/>
          <w:sz w:val="18"/>
          <w:szCs w:val="18"/>
          <w:lang w:val="en-GB"/>
        </w:rPr>
        <w:t>-</w:t>
      </w:r>
      <w:r w:rsidR="009657B7" w:rsidRPr="008F361F">
        <w:rPr>
          <w:b/>
          <w:sz w:val="18"/>
          <w:szCs w:val="18"/>
          <w:lang w:val="en-GB"/>
        </w:rPr>
        <w:t>4</w:t>
      </w:r>
      <w:r w:rsidR="00CD1B14" w:rsidRPr="008F361F">
        <w:rPr>
          <w:b/>
          <w:sz w:val="18"/>
          <w:szCs w:val="18"/>
          <w:lang w:val="en-GB"/>
        </w:rPr>
        <w:t xml:space="preserve"> – Example </w:t>
      </w:r>
      <w:r w:rsidR="00ED229D" w:rsidRPr="008F361F">
        <w:rPr>
          <w:b/>
          <w:sz w:val="18"/>
          <w:szCs w:val="18"/>
          <w:lang w:val="en-GB"/>
        </w:rPr>
        <w:t xml:space="preserve">of the </w:t>
      </w:r>
      <w:r w:rsidR="006B3443" w:rsidRPr="008F361F">
        <w:rPr>
          <w:b/>
          <w:sz w:val="18"/>
          <w:szCs w:val="18"/>
          <w:lang w:val="en-GB"/>
        </w:rPr>
        <w:t xml:space="preserve">display of the </w:t>
      </w:r>
      <w:r w:rsidR="00ED229D" w:rsidRPr="008F361F">
        <w:rPr>
          <w:b/>
          <w:sz w:val="18"/>
          <w:szCs w:val="18"/>
          <w:lang w:val="en-GB"/>
        </w:rPr>
        <w:t>first level of num</w:t>
      </w:r>
      <w:r w:rsidR="00CD1B14" w:rsidRPr="008F361F">
        <w:rPr>
          <w:b/>
          <w:sz w:val="18"/>
          <w:szCs w:val="18"/>
          <w:lang w:val="en-GB"/>
        </w:rPr>
        <w:t>er</w:t>
      </w:r>
      <w:r w:rsidR="006B3443" w:rsidRPr="008F361F">
        <w:rPr>
          <w:b/>
          <w:sz w:val="18"/>
          <w:szCs w:val="18"/>
          <w:lang w:val="en-GB"/>
        </w:rPr>
        <w:t>ical information available by cursor selection</w:t>
      </w:r>
      <w:r w:rsidR="00CD1B14" w:rsidRPr="008F361F">
        <w:rPr>
          <w:b/>
          <w:sz w:val="18"/>
          <w:szCs w:val="18"/>
          <w:lang w:val="en-GB"/>
        </w:rPr>
        <w:t>.</w:t>
      </w:r>
      <w:r w:rsidR="00BD68E8" w:rsidRPr="008F361F">
        <w:rPr>
          <w:b/>
          <w:sz w:val="18"/>
          <w:szCs w:val="18"/>
          <w:lang w:val="en-GB"/>
        </w:rPr>
        <w:t xml:space="preserve"> Not</w:t>
      </w:r>
      <w:r w:rsidR="007D134F" w:rsidRPr="008F361F">
        <w:rPr>
          <w:b/>
          <w:sz w:val="18"/>
          <w:szCs w:val="18"/>
          <w:lang w:val="en-GB"/>
        </w:rPr>
        <w:t>e: Arrow length is not to scale</w:t>
      </w:r>
    </w:p>
    <w:p w14:paraId="7873C3C4" w14:textId="75AC73C7" w:rsidR="00724A15" w:rsidRPr="00CF30EA" w:rsidRDefault="00724A15" w:rsidP="008F361F">
      <w:pPr>
        <w:spacing w:after="120" w:line="240" w:lineRule="auto"/>
        <w:rPr>
          <w:lang w:val="en-GB"/>
        </w:rPr>
      </w:pPr>
      <w:r w:rsidRPr="00CF30EA">
        <w:rPr>
          <w:rFonts w:cs="Arial"/>
          <w:lang w:val="en-GB" w:eastAsia="en-GB"/>
        </w:rPr>
        <w:lastRenderedPageBreak/>
        <w:t>There should be at least three levels of detail of information (Table 9</w:t>
      </w:r>
      <w:r w:rsidR="008F361F">
        <w:rPr>
          <w:rFonts w:cs="Arial"/>
          <w:lang w:val="en-GB" w:eastAsia="en-GB"/>
        </w:rPr>
        <w:t>-</w:t>
      </w:r>
      <w:r w:rsidR="005940B9" w:rsidRPr="00CF30EA">
        <w:rPr>
          <w:rFonts w:cs="Arial"/>
          <w:lang w:val="en-GB" w:eastAsia="en-GB"/>
        </w:rPr>
        <w:t>4</w:t>
      </w:r>
      <w:r w:rsidRPr="00CF30EA">
        <w:rPr>
          <w:rFonts w:cs="Arial"/>
          <w:lang w:val="en-GB" w:eastAsia="en-GB"/>
        </w:rPr>
        <w:t>). In the first level, speed (kn) and direction (arc-degrees clockwise from true north) shall be displayed. In the second level, there are six additional items, each with appropriate units: data source/station name, latitude, longitude, date, time, and current depth or layer thickness. In the third level, there are at least five additional items: uncertainty in speed</w:t>
      </w:r>
      <w:r w:rsidR="008F361F">
        <w:rPr>
          <w:rFonts w:cs="Arial"/>
          <w:lang w:val="en-GB" w:eastAsia="en-GB"/>
        </w:rPr>
        <w:t>;</w:t>
      </w:r>
      <w:r w:rsidRPr="00CF30EA">
        <w:rPr>
          <w:rFonts w:cs="Arial"/>
          <w:lang w:val="en-GB" w:eastAsia="en-GB"/>
        </w:rPr>
        <w:t xml:space="preserve"> direction</w:t>
      </w:r>
      <w:r w:rsidR="008F361F">
        <w:rPr>
          <w:rFonts w:cs="Arial"/>
          <w:lang w:val="en-GB" w:eastAsia="en-GB"/>
        </w:rPr>
        <w:t>;</w:t>
      </w:r>
      <w:r w:rsidRPr="00CF30EA">
        <w:rPr>
          <w:rFonts w:cs="Arial"/>
          <w:lang w:val="en-GB" w:eastAsia="en-GB"/>
        </w:rPr>
        <w:t xml:space="preserve"> horizontal position</w:t>
      </w:r>
      <w:r w:rsidR="008F361F">
        <w:rPr>
          <w:rFonts w:cs="Arial"/>
          <w:lang w:val="en-GB" w:eastAsia="en-GB"/>
        </w:rPr>
        <w:t>;</w:t>
      </w:r>
      <w:r w:rsidRPr="00CF30EA">
        <w:rPr>
          <w:rFonts w:cs="Arial"/>
          <w:lang w:val="en-GB" w:eastAsia="en-GB"/>
        </w:rPr>
        <w:t xml:space="preserve"> vertical position</w:t>
      </w:r>
      <w:r w:rsidR="008F361F">
        <w:rPr>
          <w:rFonts w:cs="Arial"/>
          <w:lang w:val="en-GB" w:eastAsia="en-GB"/>
        </w:rPr>
        <w:t>;</w:t>
      </w:r>
      <w:r w:rsidRPr="00CF30EA">
        <w:rPr>
          <w:rFonts w:cs="Arial"/>
          <w:lang w:val="en-GB" w:eastAsia="en-GB"/>
        </w:rPr>
        <w:t xml:space="preserve"> and time. A sample image showing a vector with the first level of information is shown in Figure 9</w:t>
      </w:r>
      <w:r w:rsidR="00611F9F">
        <w:rPr>
          <w:rFonts w:cs="Arial"/>
          <w:lang w:val="en-GB" w:eastAsia="en-GB"/>
        </w:rPr>
        <w:t>-</w:t>
      </w:r>
      <w:r w:rsidR="009657B7" w:rsidRPr="00CF30EA">
        <w:rPr>
          <w:rFonts w:cs="Arial"/>
          <w:lang w:val="en-GB" w:eastAsia="en-GB"/>
        </w:rPr>
        <w:t>4</w:t>
      </w:r>
      <w:r w:rsidRPr="00CF30EA">
        <w:rPr>
          <w:rFonts w:cs="Arial"/>
          <w:lang w:val="en-GB" w:eastAsia="en-GB"/>
        </w:rPr>
        <w:t>.</w:t>
      </w:r>
      <w:r w:rsidRPr="00CF30EA">
        <w:rPr>
          <w:rFonts w:cs="Arial"/>
          <w:color w:val="FF0000"/>
          <w:lang w:val="en-GB" w:eastAsia="en-GB"/>
        </w:rPr>
        <w:t xml:space="preserve"> </w:t>
      </w:r>
      <w:r w:rsidRPr="00CF30EA">
        <w:rPr>
          <w:rFonts w:cs="Arial"/>
          <w:lang w:val="en-GB" w:eastAsia="en-GB"/>
        </w:rPr>
        <w:t>The additional levels are accessed by a cursor pick capability (cf. S-101</w:t>
      </w:r>
      <w:r w:rsidR="00611F9F">
        <w:rPr>
          <w:rFonts w:cs="Arial"/>
          <w:lang w:val="en-GB" w:eastAsia="en-GB"/>
        </w:rPr>
        <w:t xml:space="preserve"> – </w:t>
      </w:r>
      <w:r w:rsidRPr="00CF30EA">
        <w:rPr>
          <w:rFonts w:cs="Arial"/>
          <w:lang w:val="en-GB" w:eastAsia="en-GB"/>
        </w:rPr>
        <w:t>IHO</w:t>
      </w:r>
      <w:r w:rsidRPr="00CF30EA">
        <w:rPr>
          <w:rFonts w:cs="Arial"/>
          <w:color w:val="FF0000"/>
          <w:lang w:val="en-GB" w:eastAsia="en-GB"/>
        </w:rPr>
        <w:t xml:space="preserve"> </w:t>
      </w:r>
      <w:r w:rsidRPr="00CF30EA">
        <w:rPr>
          <w:lang w:val="en-GB"/>
        </w:rPr>
        <w:t>Electronic Navigational Chart Product Specification).</w:t>
      </w:r>
    </w:p>
    <w:p w14:paraId="6249060C" w14:textId="3B713BCB" w:rsidR="00724A15" w:rsidRPr="00611F9F" w:rsidRDefault="00724A15" w:rsidP="00611F9F">
      <w:pPr>
        <w:keepNext/>
        <w:keepLines/>
        <w:spacing w:before="120" w:after="120" w:line="240" w:lineRule="auto"/>
        <w:ind w:left="567" w:right="573"/>
        <w:jc w:val="center"/>
        <w:rPr>
          <w:rFonts w:cs="Arial"/>
          <w:b/>
          <w:sz w:val="18"/>
          <w:szCs w:val="18"/>
          <w:lang w:val="en-GB" w:eastAsia="en-GB"/>
        </w:rPr>
      </w:pPr>
      <w:r w:rsidRPr="00611F9F">
        <w:rPr>
          <w:rFonts w:cs="Arial"/>
          <w:b/>
          <w:sz w:val="18"/>
          <w:szCs w:val="18"/>
          <w:lang w:val="en-GB" w:eastAsia="en-GB"/>
        </w:rPr>
        <w:t>Table 9</w:t>
      </w:r>
      <w:r w:rsidR="00611F9F">
        <w:rPr>
          <w:rFonts w:cs="Arial"/>
          <w:b/>
          <w:sz w:val="18"/>
          <w:szCs w:val="18"/>
          <w:lang w:val="en-GB" w:eastAsia="en-GB"/>
        </w:rPr>
        <w:t>-</w:t>
      </w:r>
      <w:r w:rsidR="005940B9" w:rsidRPr="00611F9F">
        <w:rPr>
          <w:rFonts w:cs="Arial"/>
          <w:b/>
          <w:sz w:val="18"/>
          <w:szCs w:val="18"/>
          <w:lang w:val="en-GB" w:eastAsia="en-GB"/>
        </w:rPr>
        <w:t>4</w:t>
      </w:r>
      <w:r w:rsidRPr="00611F9F">
        <w:rPr>
          <w:rFonts w:cs="Arial"/>
          <w:b/>
          <w:sz w:val="18"/>
          <w:szCs w:val="18"/>
          <w:lang w:val="en-GB" w:eastAsia="en-GB"/>
        </w:rPr>
        <w:t xml:space="preserve"> – </w:t>
      </w:r>
      <w:r w:rsidR="00A420D6" w:rsidRPr="00611F9F">
        <w:rPr>
          <w:rFonts w:cs="Arial"/>
          <w:b/>
          <w:sz w:val="18"/>
          <w:szCs w:val="18"/>
          <w:lang w:val="en-GB" w:eastAsia="en-GB"/>
        </w:rPr>
        <w:t>Sample of n</w:t>
      </w:r>
      <w:r w:rsidRPr="00611F9F">
        <w:rPr>
          <w:rFonts w:cs="Arial"/>
          <w:b/>
          <w:sz w:val="18"/>
          <w:szCs w:val="18"/>
          <w:lang w:val="en-GB" w:eastAsia="en-GB"/>
        </w:rPr>
        <w:t xml:space="preserve">umerical information displayed </w:t>
      </w:r>
      <w:r w:rsidR="00C43347" w:rsidRPr="00611F9F">
        <w:rPr>
          <w:rFonts w:cs="Arial"/>
          <w:b/>
          <w:sz w:val="18"/>
          <w:szCs w:val="18"/>
          <w:lang w:val="en-GB" w:eastAsia="en-GB"/>
        </w:rPr>
        <w:t xml:space="preserve">in text </w:t>
      </w:r>
      <w:r w:rsidRPr="00611F9F">
        <w:rPr>
          <w:rFonts w:cs="Arial"/>
          <w:b/>
          <w:sz w:val="18"/>
          <w:szCs w:val="18"/>
          <w:lang w:val="en-GB" w:eastAsia="en-GB"/>
        </w:rPr>
        <w:t xml:space="preserve">at </w:t>
      </w:r>
      <w:r w:rsidR="00A420D6" w:rsidRPr="00611F9F">
        <w:rPr>
          <w:rFonts w:cs="Arial"/>
          <w:b/>
          <w:sz w:val="18"/>
          <w:szCs w:val="18"/>
          <w:lang w:val="en-GB" w:eastAsia="en-GB"/>
        </w:rPr>
        <w:t>the location</w:t>
      </w:r>
      <w:r w:rsidRPr="00611F9F">
        <w:rPr>
          <w:rFonts w:cs="Arial"/>
          <w:b/>
          <w:sz w:val="18"/>
          <w:szCs w:val="18"/>
          <w:lang w:val="en-GB" w:eastAsia="en-GB"/>
        </w:rPr>
        <w:t xml:space="preserve"> of </w:t>
      </w:r>
      <w:r w:rsidR="00A420D6" w:rsidRPr="00611F9F">
        <w:rPr>
          <w:rFonts w:cs="Arial"/>
          <w:b/>
          <w:sz w:val="18"/>
          <w:szCs w:val="18"/>
          <w:lang w:val="en-GB" w:eastAsia="en-GB"/>
        </w:rPr>
        <w:t xml:space="preserve">a </w:t>
      </w:r>
      <w:r w:rsidRPr="00611F9F">
        <w:rPr>
          <w:rFonts w:cs="Arial"/>
          <w:b/>
          <w:sz w:val="18"/>
          <w:szCs w:val="18"/>
          <w:lang w:val="en-GB" w:eastAsia="en-GB"/>
        </w:rPr>
        <w:t>current vector</w:t>
      </w:r>
      <w:r w:rsidR="00A420D6" w:rsidRPr="00611F9F">
        <w:rPr>
          <w:rFonts w:cs="Arial"/>
          <w:b/>
          <w:sz w:val="18"/>
          <w:szCs w:val="18"/>
          <w:lang w:val="en-GB" w:eastAsia="en-GB"/>
        </w:rPr>
        <w:t xml:space="preserve">, </w:t>
      </w:r>
      <w:r w:rsidR="007A4B63" w:rsidRPr="00611F9F">
        <w:rPr>
          <w:rFonts w:cs="Arial"/>
          <w:b/>
          <w:sz w:val="18"/>
          <w:szCs w:val="18"/>
          <w:lang w:val="en-GB" w:eastAsia="en-GB"/>
        </w:rPr>
        <w:t>organised</w:t>
      </w:r>
      <w:r w:rsidRPr="00611F9F">
        <w:rPr>
          <w:rFonts w:cs="Arial"/>
          <w:b/>
          <w:sz w:val="18"/>
          <w:szCs w:val="18"/>
          <w:lang w:val="en-GB" w:eastAsia="en-GB"/>
        </w:rPr>
        <w:t xml:space="preserve"> in</w:t>
      </w:r>
      <w:r w:rsidR="00A420D6" w:rsidRPr="00611F9F">
        <w:rPr>
          <w:rFonts w:cs="Arial"/>
          <w:b/>
          <w:sz w:val="18"/>
          <w:szCs w:val="18"/>
          <w:lang w:val="en-GB" w:eastAsia="en-GB"/>
        </w:rPr>
        <w:t>to</w:t>
      </w:r>
      <w:r w:rsidR="007D134F" w:rsidRPr="00611F9F">
        <w:rPr>
          <w:rFonts w:cs="Arial"/>
          <w:b/>
          <w:sz w:val="18"/>
          <w:szCs w:val="18"/>
          <w:lang w:val="en-GB" w:eastAsia="en-GB"/>
        </w:rPr>
        <w:t xml:space="preserve"> levels of priority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7200"/>
      </w:tblGrid>
      <w:tr w:rsidR="00785186" w:rsidRPr="00CF30EA" w14:paraId="62887CB9" w14:textId="77777777" w:rsidTr="00611F9F">
        <w:trPr>
          <w:cantSplit/>
          <w:jc w:val="center"/>
        </w:trPr>
        <w:tc>
          <w:tcPr>
            <w:tcW w:w="1638" w:type="dxa"/>
            <w:shd w:val="clear" w:color="auto" w:fill="D9D9D9" w:themeFill="background1" w:themeFillShade="D9"/>
          </w:tcPr>
          <w:p w14:paraId="2E944EBF" w14:textId="6DC16424" w:rsidR="00785186" w:rsidRPr="00CF30EA" w:rsidRDefault="00785186" w:rsidP="00611F9F">
            <w:pPr>
              <w:spacing w:before="60" w:after="60" w:line="240" w:lineRule="auto"/>
              <w:jc w:val="center"/>
              <w:rPr>
                <w:rFonts w:cs="Arial"/>
                <w:b/>
                <w:sz w:val="18"/>
                <w:szCs w:val="18"/>
                <w:lang w:val="en-GB" w:eastAsia="en-GB"/>
              </w:rPr>
            </w:pPr>
            <w:r w:rsidRPr="00CF30EA">
              <w:rPr>
                <w:rFonts w:cs="Arial"/>
                <w:b/>
                <w:sz w:val="18"/>
                <w:szCs w:val="18"/>
                <w:lang w:val="en-GB" w:eastAsia="en-GB"/>
              </w:rPr>
              <w:t>Priority</w:t>
            </w:r>
            <w:r w:rsidR="00611F9F">
              <w:rPr>
                <w:rFonts w:cs="Arial"/>
                <w:b/>
                <w:sz w:val="18"/>
                <w:szCs w:val="18"/>
                <w:lang w:val="en-GB" w:eastAsia="en-GB"/>
              </w:rPr>
              <w:t xml:space="preserve"> </w:t>
            </w:r>
            <w:r w:rsidRPr="00CF30EA">
              <w:rPr>
                <w:rFonts w:cs="Arial"/>
                <w:b/>
                <w:sz w:val="18"/>
                <w:szCs w:val="18"/>
                <w:lang w:val="en-GB" w:eastAsia="en-GB"/>
              </w:rPr>
              <w:t>Level</w:t>
            </w:r>
          </w:p>
        </w:tc>
        <w:tc>
          <w:tcPr>
            <w:tcW w:w="7200" w:type="dxa"/>
            <w:tcBorders>
              <w:bottom w:val="single" w:sz="4" w:space="0" w:color="auto"/>
            </w:tcBorders>
            <w:shd w:val="clear" w:color="auto" w:fill="D9D9D9" w:themeFill="background1" w:themeFillShade="D9"/>
            <w:vAlign w:val="center"/>
          </w:tcPr>
          <w:p w14:paraId="0A9DCB2F" w14:textId="797CE5A5" w:rsidR="00785186" w:rsidRPr="00CF30EA" w:rsidRDefault="00C43347" w:rsidP="00611F9F">
            <w:pPr>
              <w:spacing w:before="60" w:after="60" w:line="240" w:lineRule="auto"/>
              <w:rPr>
                <w:rFonts w:cs="Arial"/>
                <w:b/>
                <w:sz w:val="18"/>
                <w:szCs w:val="18"/>
                <w:lang w:val="en-GB" w:eastAsia="en-GB"/>
              </w:rPr>
            </w:pPr>
            <w:r w:rsidRPr="00CF30EA">
              <w:rPr>
                <w:rFonts w:cs="Arial"/>
                <w:b/>
                <w:sz w:val="18"/>
                <w:szCs w:val="18"/>
                <w:lang w:val="en-GB" w:eastAsia="en-GB"/>
              </w:rPr>
              <w:t xml:space="preserve">Text </w:t>
            </w:r>
            <w:r w:rsidR="00785186" w:rsidRPr="00CF30EA">
              <w:rPr>
                <w:rFonts w:cs="Arial"/>
                <w:b/>
                <w:sz w:val="18"/>
                <w:szCs w:val="18"/>
                <w:lang w:val="en-GB" w:eastAsia="en-GB"/>
              </w:rPr>
              <w:t>Information Displayed</w:t>
            </w:r>
          </w:p>
        </w:tc>
      </w:tr>
      <w:tr w:rsidR="00785186" w:rsidRPr="00CF30EA" w14:paraId="57DD651F" w14:textId="77777777" w:rsidTr="00611F9F">
        <w:trPr>
          <w:cantSplit/>
          <w:jc w:val="center"/>
        </w:trPr>
        <w:tc>
          <w:tcPr>
            <w:tcW w:w="1638" w:type="dxa"/>
            <w:shd w:val="clear" w:color="auto" w:fill="auto"/>
          </w:tcPr>
          <w:p w14:paraId="2925BD52" w14:textId="77777777" w:rsidR="00785186" w:rsidRPr="00CF30EA" w:rsidRDefault="00785186" w:rsidP="00611F9F">
            <w:pPr>
              <w:spacing w:before="60" w:after="60" w:line="240" w:lineRule="auto"/>
              <w:jc w:val="center"/>
              <w:rPr>
                <w:rFonts w:cs="Arial"/>
                <w:sz w:val="18"/>
                <w:szCs w:val="18"/>
                <w:lang w:val="en-GB" w:eastAsia="en-GB"/>
              </w:rPr>
            </w:pPr>
            <w:r w:rsidRPr="00CF30EA">
              <w:rPr>
                <w:rFonts w:cs="Arial"/>
                <w:sz w:val="18"/>
                <w:szCs w:val="18"/>
                <w:lang w:val="en-GB" w:eastAsia="en-GB"/>
              </w:rPr>
              <w:t>1</w:t>
            </w:r>
          </w:p>
        </w:tc>
        <w:tc>
          <w:tcPr>
            <w:tcW w:w="7200" w:type="dxa"/>
            <w:shd w:val="clear" w:color="auto" w:fill="auto"/>
          </w:tcPr>
          <w:p w14:paraId="27DCACC9" w14:textId="2690D0D3" w:rsidR="00785186" w:rsidRPr="00CF30EA" w:rsidRDefault="00785186" w:rsidP="00611F9F">
            <w:pPr>
              <w:spacing w:before="60" w:after="60" w:line="240" w:lineRule="auto"/>
              <w:jc w:val="left"/>
              <w:rPr>
                <w:rFonts w:cs="Arial"/>
                <w:sz w:val="18"/>
                <w:szCs w:val="18"/>
                <w:lang w:val="en-GB" w:eastAsia="en-GB"/>
              </w:rPr>
            </w:pPr>
            <w:r w:rsidRPr="00CF30EA">
              <w:rPr>
                <w:rFonts w:cs="Arial"/>
                <w:sz w:val="18"/>
                <w:szCs w:val="18"/>
                <w:lang w:val="en-GB" w:eastAsia="en-GB"/>
              </w:rPr>
              <w:t>Speed, Direction</w:t>
            </w:r>
          </w:p>
        </w:tc>
      </w:tr>
      <w:tr w:rsidR="00785186" w:rsidRPr="00CF30EA" w14:paraId="7D869950" w14:textId="77777777" w:rsidTr="00611F9F">
        <w:trPr>
          <w:cantSplit/>
          <w:jc w:val="center"/>
        </w:trPr>
        <w:tc>
          <w:tcPr>
            <w:tcW w:w="1638" w:type="dxa"/>
            <w:shd w:val="clear" w:color="auto" w:fill="auto"/>
          </w:tcPr>
          <w:p w14:paraId="637D48C0" w14:textId="77777777" w:rsidR="00785186" w:rsidRPr="00CF30EA" w:rsidRDefault="00785186" w:rsidP="00611F9F">
            <w:pPr>
              <w:spacing w:before="60" w:after="60" w:line="240" w:lineRule="auto"/>
              <w:jc w:val="center"/>
              <w:rPr>
                <w:rFonts w:cs="Arial"/>
                <w:sz w:val="18"/>
                <w:szCs w:val="18"/>
                <w:lang w:val="en-GB" w:eastAsia="en-GB"/>
              </w:rPr>
            </w:pPr>
            <w:r w:rsidRPr="00CF30EA">
              <w:rPr>
                <w:rFonts w:cs="Arial"/>
                <w:sz w:val="18"/>
                <w:szCs w:val="18"/>
                <w:lang w:val="en-GB" w:eastAsia="en-GB"/>
              </w:rPr>
              <w:t>2</w:t>
            </w:r>
          </w:p>
        </w:tc>
        <w:tc>
          <w:tcPr>
            <w:tcW w:w="7200" w:type="dxa"/>
            <w:shd w:val="clear" w:color="auto" w:fill="auto"/>
          </w:tcPr>
          <w:p w14:paraId="585CDC91" w14:textId="07971090" w:rsidR="00785186" w:rsidRPr="00CF30EA" w:rsidRDefault="00785186" w:rsidP="00611F9F">
            <w:pPr>
              <w:spacing w:before="60" w:after="60" w:line="240" w:lineRule="auto"/>
              <w:jc w:val="left"/>
              <w:rPr>
                <w:rFonts w:cs="Arial"/>
                <w:sz w:val="18"/>
                <w:szCs w:val="18"/>
                <w:lang w:val="en-GB" w:eastAsia="en-GB"/>
              </w:rPr>
            </w:pPr>
            <w:r w:rsidRPr="00CF30EA">
              <w:rPr>
                <w:rFonts w:cs="Arial"/>
                <w:sz w:val="18"/>
                <w:szCs w:val="18"/>
                <w:lang w:val="en-GB" w:eastAsia="en-GB"/>
              </w:rPr>
              <w:t>Data source, Latitude, Longitude, Depth of current</w:t>
            </w:r>
            <w:r w:rsidR="00D528E9" w:rsidRPr="00CF30EA">
              <w:rPr>
                <w:rFonts w:cs="Arial"/>
                <w:sz w:val="18"/>
                <w:szCs w:val="18"/>
                <w:lang w:val="en-GB" w:eastAsia="en-GB"/>
              </w:rPr>
              <w:t>, Valid Date, Valid Time</w:t>
            </w:r>
          </w:p>
        </w:tc>
      </w:tr>
      <w:tr w:rsidR="00785186" w:rsidRPr="00CF30EA" w14:paraId="3EAF712A" w14:textId="77777777" w:rsidTr="00611F9F">
        <w:trPr>
          <w:cantSplit/>
          <w:jc w:val="center"/>
        </w:trPr>
        <w:tc>
          <w:tcPr>
            <w:tcW w:w="1638" w:type="dxa"/>
            <w:shd w:val="clear" w:color="auto" w:fill="auto"/>
          </w:tcPr>
          <w:p w14:paraId="2FB48ED2" w14:textId="77777777" w:rsidR="00785186" w:rsidRPr="00CF30EA" w:rsidRDefault="00785186" w:rsidP="00611F9F">
            <w:pPr>
              <w:spacing w:before="60" w:after="60" w:line="240" w:lineRule="auto"/>
              <w:jc w:val="center"/>
              <w:rPr>
                <w:rFonts w:cs="Arial"/>
                <w:sz w:val="18"/>
                <w:szCs w:val="18"/>
                <w:lang w:val="en-GB" w:eastAsia="en-GB"/>
              </w:rPr>
            </w:pPr>
            <w:r w:rsidRPr="00CF30EA">
              <w:rPr>
                <w:rFonts w:cs="Arial"/>
                <w:sz w:val="18"/>
                <w:szCs w:val="18"/>
                <w:lang w:val="en-GB" w:eastAsia="en-GB"/>
              </w:rPr>
              <w:t>3</w:t>
            </w:r>
          </w:p>
        </w:tc>
        <w:tc>
          <w:tcPr>
            <w:tcW w:w="7200" w:type="dxa"/>
            <w:shd w:val="clear" w:color="auto" w:fill="auto"/>
          </w:tcPr>
          <w:p w14:paraId="3CD7D266" w14:textId="77777777" w:rsidR="00785186" w:rsidRPr="00CF30EA" w:rsidRDefault="00785186" w:rsidP="00611F9F">
            <w:pPr>
              <w:spacing w:before="60" w:after="60" w:line="240" w:lineRule="auto"/>
              <w:jc w:val="left"/>
              <w:rPr>
                <w:rFonts w:cs="Arial"/>
                <w:sz w:val="18"/>
                <w:szCs w:val="18"/>
                <w:lang w:val="en-GB" w:eastAsia="en-GB"/>
              </w:rPr>
            </w:pPr>
            <w:r w:rsidRPr="00CF30EA">
              <w:rPr>
                <w:rFonts w:cs="Arial"/>
                <w:sz w:val="18"/>
                <w:szCs w:val="18"/>
                <w:lang w:val="en-GB" w:eastAsia="en-GB"/>
              </w:rPr>
              <w:t>Uncertainty in speed, Uncertainty in direction, Uncertainty in horizontal position, Uncertainty in vertical position, Uncertainty in time</w:t>
            </w:r>
          </w:p>
        </w:tc>
      </w:tr>
    </w:tbl>
    <w:p w14:paraId="6B95377D" w14:textId="77777777" w:rsidR="00724A15" w:rsidRPr="00CF30EA" w:rsidRDefault="00724A15" w:rsidP="00611F9F">
      <w:pPr>
        <w:spacing w:after="0" w:line="240" w:lineRule="auto"/>
        <w:rPr>
          <w:lang w:val="en-GB"/>
        </w:rPr>
      </w:pPr>
    </w:p>
    <w:p w14:paraId="556A1FC8" w14:textId="47F69FBF" w:rsidR="007621F3" w:rsidRPr="00CF30EA" w:rsidRDefault="00CD77E6" w:rsidP="00611F9F">
      <w:pPr>
        <w:spacing w:after="120" w:line="240" w:lineRule="auto"/>
        <w:rPr>
          <w:lang w:val="en-GB"/>
        </w:rPr>
      </w:pPr>
      <w:r w:rsidRPr="00CF30EA">
        <w:rPr>
          <w:lang w:val="en-GB"/>
        </w:rPr>
        <w:t>NOTE: T</w:t>
      </w:r>
      <w:r w:rsidR="00BE2116" w:rsidRPr="00CF30EA">
        <w:rPr>
          <w:lang w:val="en-GB"/>
        </w:rPr>
        <w:t>he text box in Figure 9</w:t>
      </w:r>
      <w:r w:rsidR="00611F9F">
        <w:rPr>
          <w:lang w:val="en-GB"/>
        </w:rPr>
        <w:t>-</w:t>
      </w:r>
      <w:r w:rsidR="009657B7" w:rsidRPr="00CF30EA">
        <w:rPr>
          <w:lang w:val="en-GB"/>
        </w:rPr>
        <w:t>4</w:t>
      </w:r>
      <w:r w:rsidR="00BE2116" w:rsidRPr="00CF30EA">
        <w:rPr>
          <w:lang w:val="en-GB"/>
        </w:rPr>
        <w:t xml:space="preserve"> requires the use of two additional colours: black for the text and box outline, and white for the </w:t>
      </w:r>
      <w:r w:rsidR="007621F3" w:rsidRPr="00CF30EA">
        <w:rPr>
          <w:lang w:val="en-GB"/>
        </w:rPr>
        <w:t xml:space="preserve">interior of the box. Standard ISO colours are to be used. The interior of the box will </w:t>
      </w:r>
      <w:r w:rsidR="00417D52">
        <w:rPr>
          <w:lang w:val="en-GB"/>
        </w:rPr>
        <w:t xml:space="preserve">normally </w:t>
      </w:r>
      <w:r w:rsidR="007621F3" w:rsidRPr="00CF30EA">
        <w:rPr>
          <w:lang w:val="en-GB"/>
        </w:rPr>
        <w:t>have zero transparency.</w:t>
      </w:r>
    </w:p>
    <w:p w14:paraId="3712D37F" w14:textId="41EF6E2A" w:rsidR="00323177" w:rsidRPr="00CF30EA" w:rsidRDefault="00323177" w:rsidP="00611F9F">
      <w:pPr>
        <w:pStyle w:val="Heading3"/>
        <w:tabs>
          <w:tab w:val="clear" w:pos="660"/>
          <w:tab w:val="clear" w:pos="880"/>
          <w:tab w:val="left" w:pos="851"/>
        </w:tabs>
        <w:spacing w:before="120" w:after="120" w:line="240" w:lineRule="auto"/>
        <w:ind w:left="851" w:hanging="851"/>
      </w:pPr>
      <w:bookmarkStart w:id="704" w:name="_Toc172126786"/>
      <w:r w:rsidRPr="00CF30EA">
        <w:t>Transparency</w:t>
      </w:r>
      <w:bookmarkEnd w:id="704"/>
    </w:p>
    <w:p w14:paraId="20E046D9" w14:textId="029930ED" w:rsidR="00C34D36" w:rsidRPr="00CF30EA" w:rsidRDefault="008F4893" w:rsidP="00611F9F">
      <w:pPr>
        <w:spacing w:after="120" w:line="240" w:lineRule="auto"/>
        <w:rPr>
          <w:rFonts w:cs="Arial"/>
          <w:lang w:val="en-GB"/>
        </w:rPr>
      </w:pPr>
      <w:r w:rsidRPr="00CF30EA">
        <w:rPr>
          <w:rFonts w:cs="Arial"/>
          <w:lang w:val="en-GB"/>
        </w:rPr>
        <w:t xml:space="preserve">The </w:t>
      </w:r>
      <w:r w:rsidR="000E66B8" w:rsidRPr="00CF30EA">
        <w:rPr>
          <w:rFonts w:cs="Arial"/>
          <w:lang w:val="en-GB"/>
        </w:rPr>
        <w:t xml:space="preserve">symbol </w:t>
      </w:r>
      <w:r w:rsidRPr="00CF30EA">
        <w:rPr>
          <w:rFonts w:cs="Arial"/>
          <w:lang w:val="en-GB"/>
        </w:rPr>
        <w:t xml:space="preserve">transparency </w:t>
      </w:r>
      <w:r w:rsidR="00264B7A" w:rsidRPr="00CF30EA">
        <w:rPr>
          <w:rFonts w:cs="Arial"/>
          <w:lang w:val="en-GB"/>
        </w:rPr>
        <w:t xml:space="preserve">must </w:t>
      </w:r>
      <w:r w:rsidRPr="00CF30EA">
        <w:rPr>
          <w:rFonts w:cs="Arial"/>
          <w:lang w:val="en-GB"/>
        </w:rPr>
        <w:t>be adjusted according to the backgr</w:t>
      </w:r>
      <w:r w:rsidR="00BE2116" w:rsidRPr="00CF30EA">
        <w:rPr>
          <w:rFonts w:cs="Arial"/>
          <w:lang w:val="en-GB"/>
        </w:rPr>
        <w:t>ound chart/image used (Table 9</w:t>
      </w:r>
      <w:r w:rsidR="00611F9F">
        <w:rPr>
          <w:rFonts w:cs="Arial"/>
          <w:lang w:val="en-GB"/>
        </w:rPr>
        <w:t>-</w:t>
      </w:r>
      <w:r w:rsidR="00230C74" w:rsidRPr="00CF30EA">
        <w:rPr>
          <w:rFonts w:cs="Arial"/>
          <w:lang w:val="en-GB"/>
        </w:rPr>
        <w:t>5</w:t>
      </w:r>
      <w:r w:rsidRPr="00CF30EA">
        <w:rPr>
          <w:rFonts w:cs="Arial"/>
          <w:lang w:val="en-GB"/>
        </w:rPr>
        <w:t xml:space="preserve">). The value alpha represents the level of opaqueness </w:t>
      </w:r>
      <w:r w:rsidR="00264B7A" w:rsidRPr="00CF30EA">
        <w:rPr>
          <w:rFonts w:cs="Arial"/>
          <w:lang w:val="en-GB"/>
        </w:rPr>
        <w:t>(relative to the background</w:t>
      </w:r>
      <w:r w:rsidR="00B3661B" w:rsidRPr="00CF30EA">
        <w:rPr>
          <w:rFonts w:cs="Arial"/>
          <w:lang w:val="en-GB"/>
        </w:rPr>
        <w:t xml:space="preserve"> image</w:t>
      </w:r>
      <w:r w:rsidR="00264B7A" w:rsidRPr="00CF30EA">
        <w:rPr>
          <w:rFonts w:cs="Arial"/>
          <w:lang w:val="en-GB"/>
        </w:rPr>
        <w:t xml:space="preserve">) </w:t>
      </w:r>
      <w:r w:rsidRPr="00CF30EA">
        <w:rPr>
          <w:lang w:val="en-GB"/>
        </w:rPr>
        <w:t xml:space="preserve">of the arrow and </w:t>
      </w:r>
      <w:r w:rsidR="00B3661B" w:rsidRPr="00CF30EA">
        <w:rPr>
          <w:lang w:val="en-GB"/>
        </w:rPr>
        <w:t xml:space="preserve">the </w:t>
      </w:r>
      <w:r w:rsidRPr="00CF30EA">
        <w:rPr>
          <w:lang w:val="en-GB"/>
        </w:rPr>
        <w:t>numerical value</w:t>
      </w:r>
      <w:r w:rsidR="00B3661B" w:rsidRPr="00CF30EA">
        <w:rPr>
          <w:lang w:val="en-GB"/>
        </w:rPr>
        <w:t>s displayed</w:t>
      </w:r>
      <w:r w:rsidRPr="00CF30EA">
        <w:rPr>
          <w:rFonts w:cs="Arial"/>
          <w:lang w:val="en-GB"/>
        </w:rPr>
        <w:t xml:space="preserve">. </w:t>
      </w:r>
      <w:r w:rsidR="00B3661B" w:rsidRPr="00CF30EA">
        <w:rPr>
          <w:lang w:val="en-GB"/>
        </w:rPr>
        <w:t>An alpha value of 1 denotes zero transparency and an alpha value of 0 denotes 100% transparency.</w:t>
      </w:r>
    </w:p>
    <w:p w14:paraId="3B1F7FE6" w14:textId="3C03E8F7" w:rsidR="008F4893" w:rsidRPr="00611F9F" w:rsidRDefault="00BE2116" w:rsidP="00611F9F">
      <w:pPr>
        <w:keepNext/>
        <w:keepLines/>
        <w:spacing w:before="120" w:after="120" w:line="240" w:lineRule="auto"/>
        <w:ind w:left="1701" w:right="1707"/>
        <w:jc w:val="center"/>
        <w:rPr>
          <w:rFonts w:cs="Arial"/>
          <w:b/>
          <w:sz w:val="18"/>
          <w:szCs w:val="18"/>
          <w:lang w:val="en-GB"/>
        </w:rPr>
      </w:pPr>
      <w:r w:rsidRPr="00611F9F">
        <w:rPr>
          <w:rFonts w:cs="Arial"/>
          <w:b/>
          <w:sz w:val="18"/>
          <w:szCs w:val="18"/>
          <w:lang w:val="en-GB"/>
        </w:rPr>
        <w:t>Table 9</w:t>
      </w:r>
      <w:r w:rsidR="00611F9F">
        <w:rPr>
          <w:rFonts w:cs="Arial"/>
          <w:b/>
          <w:sz w:val="18"/>
          <w:szCs w:val="18"/>
          <w:lang w:val="en-GB"/>
        </w:rPr>
        <w:t>-</w:t>
      </w:r>
      <w:r w:rsidR="00230C74" w:rsidRPr="00611F9F">
        <w:rPr>
          <w:rFonts w:cs="Arial"/>
          <w:b/>
          <w:sz w:val="18"/>
          <w:szCs w:val="18"/>
          <w:lang w:val="en-GB"/>
        </w:rPr>
        <w:t>5</w:t>
      </w:r>
      <w:r w:rsidR="00496E18" w:rsidRPr="00611F9F">
        <w:rPr>
          <w:rFonts w:cs="Arial"/>
          <w:b/>
          <w:sz w:val="18"/>
          <w:szCs w:val="18"/>
          <w:lang w:val="en-GB"/>
        </w:rPr>
        <w:t xml:space="preserve"> - Alpha (</w:t>
      </w:r>
      <w:r w:rsidR="00B3661B" w:rsidRPr="00611F9F">
        <w:rPr>
          <w:rFonts w:cs="Arial"/>
          <w:b/>
          <w:sz w:val="18"/>
          <w:szCs w:val="18"/>
          <w:lang w:val="en-GB"/>
        </w:rPr>
        <w:t>opaqueness</w:t>
      </w:r>
      <w:r w:rsidR="00496E18" w:rsidRPr="00611F9F">
        <w:rPr>
          <w:rFonts w:cs="Arial"/>
          <w:b/>
          <w:sz w:val="18"/>
          <w:szCs w:val="18"/>
          <w:lang w:val="en-GB"/>
        </w:rPr>
        <w:t>) values</w:t>
      </w:r>
      <w:r w:rsidR="00CE1F46" w:rsidRPr="00611F9F">
        <w:rPr>
          <w:rFonts w:cs="Arial"/>
          <w:b/>
          <w:sz w:val="18"/>
          <w:szCs w:val="18"/>
          <w:lang w:val="en-GB"/>
        </w:rPr>
        <w:t xml:space="preserve"> for </w:t>
      </w:r>
      <w:r w:rsidR="002A7F1A" w:rsidRPr="00611F9F">
        <w:rPr>
          <w:rFonts w:cs="Arial"/>
          <w:b/>
          <w:sz w:val="18"/>
          <w:szCs w:val="18"/>
          <w:lang w:val="en-GB"/>
        </w:rPr>
        <w:t xml:space="preserve">arrows with </w:t>
      </w:r>
      <w:r w:rsidR="00CE1F46" w:rsidRPr="00611F9F">
        <w:rPr>
          <w:rFonts w:cs="Arial"/>
          <w:b/>
          <w:sz w:val="18"/>
          <w:szCs w:val="18"/>
          <w:lang w:val="en-GB"/>
        </w:rPr>
        <w:t>variou</w:t>
      </w:r>
      <w:r w:rsidR="00C34D36" w:rsidRPr="00611F9F">
        <w:rPr>
          <w:rFonts w:cs="Arial"/>
          <w:b/>
          <w:sz w:val="18"/>
          <w:szCs w:val="18"/>
          <w:lang w:val="en-GB"/>
        </w:rPr>
        <w:t>s</w:t>
      </w:r>
      <w:r w:rsidR="00CE1F46" w:rsidRPr="00611F9F">
        <w:rPr>
          <w:rFonts w:cs="Arial"/>
          <w:b/>
          <w:sz w:val="18"/>
          <w:szCs w:val="18"/>
          <w:lang w:val="en-GB"/>
        </w:rPr>
        <w:t xml:space="preserve"> display</w:t>
      </w:r>
      <w:r w:rsidR="002A7F1A" w:rsidRPr="00611F9F">
        <w:rPr>
          <w:rFonts w:cs="Arial"/>
          <w:b/>
          <w:sz w:val="18"/>
          <w:szCs w:val="18"/>
          <w:lang w:val="en-GB"/>
        </w:rPr>
        <w:t xml:space="preserve"> background</w:t>
      </w:r>
      <w:r w:rsidR="00CE1F46" w:rsidRPr="00611F9F">
        <w:rPr>
          <w:rFonts w:cs="Arial"/>
          <w:b/>
          <w:sz w:val="18"/>
          <w:szCs w:val="18"/>
          <w:lang w:val="en-GB"/>
        </w:rPr>
        <w:t>s</w:t>
      </w:r>
      <w:r w:rsidR="00496E18" w:rsidRPr="00611F9F">
        <w:rPr>
          <w:rFonts w:cs="Arial"/>
          <w:b/>
          <w:sz w:val="18"/>
          <w:szCs w:val="18"/>
          <w:lang w:val="en-GB"/>
        </w:rPr>
        <w:t>.</w:t>
      </w:r>
      <w:r w:rsidR="006D60D4" w:rsidRPr="00611F9F">
        <w:rPr>
          <w:rFonts w:cs="Arial"/>
          <w:b/>
          <w:sz w:val="18"/>
          <w:szCs w:val="18"/>
          <w:lang w:val="en-GB"/>
        </w:rPr>
        <w:t xml:space="preserve"> </w:t>
      </w:r>
      <w:r w:rsidR="00B3661B" w:rsidRPr="00611F9F">
        <w:rPr>
          <w:rFonts w:cs="Arial"/>
          <w:b/>
          <w:sz w:val="18"/>
          <w:szCs w:val="18"/>
          <w:lang w:val="en-GB"/>
        </w:rPr>
        <w:t>Transparency is 1</w:t>
      </w:r>
      <w:r w:rsidR="00D656C2" w:rsidRPr="00611F9F">
        <w:rPr>
          <w:rFonts w:cs="Arial"/>
          <w:b/>
          <w:sz w:val="18"/>
          <w:szCs w:val="18"/>
          <w:lang w:val="en-GB"/>
        </w:rPr>
        <w:t>.0</w:t>
      </w:r>
      <w:r w:rsidR="007D134F" w:rsidRPr="00611F9F">
        <w:rPr>
          <w:rFonts w:cs="Arial"/>
          <w:b/>
          <w:sz w:val="18"/>
          <w:szCs w:val="18"/>
          <w:lang w:val="en-GB"/>
        </w:rPr>
        <w:t xml:space="preserve"> minus the alpha value</w:t>
      </w:r>
    </w:p>
    <w:tbl>
      <w:tblPr>
        <w:tblW w:w="56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330"/>
        <w:gridCol w:w="2340"/>
      </w:tblGrid>
      <w:tr w:rsidR="008F4893" w:rsidRPr="00CF30EA" w14:paraId="6B523DA5" w14:textId="77777777" w:rsidTr="00A36DD4">
        <w:trPr>
          <w:cantSplit/>
          <w:jc w:val="center"/>
        </w:trPr>
        <w:tc>
          <w:tcPr>
            <w:tcW w:w="3330" w:type="dxa"/>
            <w:shd w:val="clear" w:color="auto" w:fill="D9D9D9" w:themeFill="background1" w:themeFillShade="D9"/>
            <w:tcMar>
              <w:top w:w="29" w:type="dxa"/>
              <w:left w:w="100" w:type="dxa"/>
              <w:bottom w:w="29" w:type="dxa"/>
              <w:right w:w="100" w:type="dxa"/>
            </w:tcMar>
          </w:tcPr>
          <w:p w14:paraId="427A7F09" w14:textId="77777777" w:rsidR="008F4893" w:rsidRPr="00CF30EA" w:rsidRDefault="008F4893" w:rsidP="00A36DD4">
            <w:pPr>
              <w:spacing w:before="60" w:after="60" w:line="240" w:lineRule="auto"/>
              <w:jc w:val="center"/>
              <w:rPr>
                <w:rFonts w:cs="Arial"/>
                <w:sz w:val="18"/>
                <w:szCs w:val="18"/>
                <w:lang w:val="en-GB"/>
              </w:rPr>
            </w:pPr>
            <w:r w:rsidRPr="00CF30EA">
              <w:rPr>
                <w:rFonts w:cs="Arial"/>
                <w:b/>
                <w:sz w:val="18"/>
                <w:szCs w:val="18"/>
                <w:lang w:val="en-GB"/>
              </w:rPr>
              <w:t>Background</w:t>
            </w:r>
          </w:p>
        </w:tc>
        <w:tc>
          <w:tcPr>
            <w:tcW w:w="2340" w:type="dxa"/>
            <w:shd w:val="clear" w:color="auto" w:fill="D9D9D9" w:themeFill="background1" w:themeFillShade="D9"/>
            <w:tcMar>
              <w:top w:w="29" w:type="dxa"/>
              <w:left w:w="100" w:type="dxa"/>
              <w:bottom w:w="29" w:type="dxa"/>
              <w:right w:w="100" w:type="dxa"/>
            </w:tcMar>
          </w:tcPr>
          <w:p w14:paraId="706845FF" w14:textId="77777777" w:rsidR="008F4893" w:rsidRPr="00CF30EA" w:rsidRDefault="008F4893" w:rsidP="00A36DD4">
            <w:pPr>
              <w:spacing w:before="60" w:after="60" w:line="240" w:lineRule="auto"/>
              <w:jc w:val="center"/>
              <w:rPr>
                <w:rFonts w:cs="Arial"/>
                <w:sz w:val="18"/>
                <w:szCs w:val="18"/>
                <w:lang w:val="en-GB"/>
              </w:rPr>
            </w:pPr>
            <w:r w:rsidRPr="00CF30EA">
              <w:rPr>
                <w:rFonts w:cs="Arial"/>
                <w:b/>
                <w:sz w:val="18"/>
                <w:szCs w:val="18"/>
                <w:lang w:val="en-GB"/>
              </w:rPr>
              <w:t>Alpha</w:t>
            </w:r>
          </w:p>
        </w:tc>
      </w:tr>
      <w:tr w:rsidR="008F4893" w:rsidRPr="00CF30EA" w14:paraId="2EDC48FC" w14:textId="77777777" w:rsidTr="0097149A">
        <w:trPr>
          <w:cantSplit/>
          <w:trHeight w:val="57"/>
          <w:jc w:val="center"/>
        </w:trPr>
        <w:tc>
          <w:tcPr>
            <w:tcW w:w="3330" w:type="dxa"/>
            <w:tcMar>
              <w:top w:w="29" w:type="dxa"/>
              <w:left w:w="100" w:type="dxa"/>
              <w:bottom w:w="29" w:type="dxa"/>
              <w:right w:w="100" w:type="dxa"/>
            </w:tcMar>
          </w:tcPr>
          <w:p w14:paraId="4D13E671"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Satellite</w:t>
            </w:r>
            <w:r w:rsidR="00CE1F46" w:rsidRPr="00CF30EA">
              <w:rPr>
                <w:rFonts w:cs="Arial"/>
                <w:sz w:val="18"/>
                <w:szCs w:val="18"/>
                <w:lang w:val="en-GB"/>
              </w:rPr>
              <w:t xml:space="preserve"> image</w:t>
            </w:r>
          </w:p>
        </w:tc>
        <w:tc>
          <w:tcPr>
            <w:tcW w:w="2340" w:type="dxa"/>
            <w:tcMar>
              <w:top w:w="29" w:type="dxa"/>
              <w:left w:w="100" w:type="dxa"/>
              <w:bottom w:w="29" w:type="dxa"/>
              <w:right w:w="100" w:type="dxa"/>
            </w:tcMar>
          </w:tcPr>
          <w:p w14:paraId="0F7C4E80"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1.0</w:t>
            </w:r>
          </w:p>
        </w:tc>
      </w:tr>
      <w:tr w:rsidR="008F4893" w:rsidRPr="00CF30EA" w14:paraId="13EEC184" w14:textId="77777777" w:rsidTr="0097149A">
        <w:trPr>
          <w:cantSplit/>
          <w:trHeight w:val="57"/>
          <w:jc w:val="center"/>
        </w:trPr>
        <w:tc>
          <w:tcPr>
            <w:tcW w:w="3330" w:type="dxa"/>
            <w:tcMar>
              <w:top w:w="29" w:type="dxa"/>
              <w:left w:w="100" w:type="dxa"/>
              <w:bottom w:w="29" w:type="dxa"/>
              <w:right w:w="100" w:type="dxa"/>
            </w:tcMar>
          </w:tcPr>
          <w:p w14:paraId="53E8C622"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R</w:t>
            </w:r>
            <w:r w:rsidR="00CE1F46" w:rsidRPr="00CF30EA">
              <w:rPr>
                <w:rFonts w:cs="Arial"/>
                <w:sz w:val="18"/>
                <w:szCs w:val="18"/>
                <w:lang w:val="en-GB"/>
              </w:rPr>
              <w:t xml:space="preserve">aster </w:t>
            </w:r>
            <w:r w:rsidRPr="00CF30EA">
              <w:rPr>
                <w:rFonts w:cs="Arial"/>
                <w:sz w:val="18"/>
                <w:szCs w:val="18"/>
                <w:lang w:val="en-GB"/>
              </w:rPr>
              <w:t>N</w:t>
            </w:r>
            <w:r w:rsidR="00CE1F46" w:rsidRPr="00CF30EA">
              <w:rPr>
                <w:rFonts w:cs="Arial"/>
                <w:sz w:val="18"/>
                <w:szCs w:val="18"/>
                <w:lang w:val="en-GB"/>
              </w:rPr>
              <w:t xml:space="preserve">autical </w:t>
            </w:r>
            <w:r w:rsidRPr="00CF30EA">
              <w:rPr>
                <w:rFonts w:cs="Arial"/>
                <w:sz w:val="18"/>
                <w:szCs w:val="18"/>
                <w:lang w:val="en-GB"/>
              </w:rPr>
              <w:t>C</w:t>
            </w:r>
            <w:r w:rsidR="00CE1F46" w:rsidRPr="00CF30EA">
              <w:rPr>
                <w:rFonts w:cs="Arial"/>
                <w:sz w:val="18"/>
                <w:szCs w:val="18"/>
                <w:lang w:val="en-GB"/>
              </w:rPr>
              <w:t>hart</w:t>
            </w:r>
          </w:p>
        </w:tc>
        <w:tc>
          <w:tcPr>
            <w:tcW w:w="2340" w:type="dxa"/>
            <w:tcMar>
              <w:top w:w="29" w:type="dxa"/>
              <w:left w:w="100" w:type="dxa"/>
              <w:bottom w:w="29" w:type="dxa"/>
              <w:right w:w="100" w:type="dxa"/>
            </w:tcMar>
          </w:tcPr>
          <w:p w14:paraId="2405F758"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1.0</w:t>
            </w:r>
          </w:p>
        </w:tc>
      </w:tr>
      <w:tr w:rsidR="008F4893" w:rsidRPr="00CF30EA" w14:paraId="1D1802B9" w14:textId="77777777" w:rsidTr="0097149A">
        <w:trPr>
          <w:cantSplit/>
          <w:trHeight w:val="57"/>
          <w:jc w:val="center"/>
        </w:trPr>
        <w:tc>
          <w:tcPr>
            <w:tcW w:w="3330" w:type="dxa"/>
            <w:tcMar>
              <w:top w:w="29" w:type="dxa"/>
              <w:left w:w="100" w:type="dxa"/>
              <w:bottom w:w="29" w:type="dxa"/>
              <w:right w:w="100" w:type="dxa"/>
            </w:tcMar>
          </w:tcPr>
          <w:p w14:paraId="49829090"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ENC Day</w:t>
            </w:r>
          </w:p>
        </w:tc>
        <w:tc>
          <w:tcPr>
            <w:tcW w:w="2340" w:type="dxa"/>
            <w:tcMar>
              <w:top w:w="29" w:type="dxa"/>
              <w:left w:w="100" w:type="dxa"/>
              <w:bottom w:w="29" w:type="dxa"/>
              <w:right w:w="100" w:type="dxa"/>
            </w:tcMar>
          </w:tcPr>
          <w:p w14:paraId="30F0B337"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1.0</w:t>
            </w:r>
          </w:p>
        </w:tc>
      </w:tr>
      <w:tr w:rsidR="008F4893" w:rsidRPr="00CF30EA" w14:paraId="2A0669AA" w14:textId="77777777" w:rsidTr="0097149A">
        <w:trPr>
          <w:cantSplit/>
          <w:trHeight w:val="57"/>
          <w:jc w:val="center"/>
        </w:trPr>
        <w:tc>
          <w:tcPr>
            <w:tcW w:w="3330" w:type="dxa"/>
            <w:tcMar>
              <w:top w:w="29" w:type="dxa"/>
              <w:left w:w="100" w:type="dxa"/>
              <w:bottom w:w="29" w:type="dxa"/>
              <w:right w:w="100" w:type="dxa"/>
            </w:tcMar>
          </w:tcPr>
          <w:p w14:paraId="3D2D4075"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ENC Dusk</w:t>
            </w:r>
          </w:p>
        </w:tc>
        <w:tc>
          <w:tcPr>
            <w:tcW w:w="2340" w:type="dxa"/>
            <w:tcMar>
              <w:top w:w="29" w:type="dxa"/>
              <w:left w:w="100" w:type="dxa"/>
              <w:bottom w:w="29" w:type="dxa"/>
              <w:right w:w="100" w:type="dxa"/>
            </w:tcMar>
          </w:tcPr>
          <w:p w14:paraId="0C0EACC3" w14:textId="77777777" w:rsidR="008F4893" w:rsidRPr="00CF30EA" w:rsidRDefault="00BE2116" w:rsidP="00A36DD4">
            <w:pPr>
              <w:spacing w:before="60" w:after="60" w:line="240" w:lineRule="auto"/>
              <w:jc w:val="center"/>
              <w:rPr>
                <w:rFonts w:cs="Arial"/>
                <w:sz w:val="18"/>
                <w:szCs w:val="18"/>
                <w:lang w:val="en-GB"/>
              </w:rPr>
            </w:pPr>
            <w:r w:rsidRPr="00CF30EA">
              <w:rPr>
                <w:rFonts w:cs="Arial"/>
                <w:sz w:val="18"/>
                <w:szCs w:val="18"/>
                <w:lang w:val="en-GB"/>
              </w:rPr>
              <w:t>0</w:t>
            </w:r>
            <w:r w:rsidR="008F4893" w:rsidRPr="00CF30EA">
              <w:rPr>
                <w:rFonts w:cs="Arial"/>
                <w:sz w:val="18"/>
                <w:szCs w:val="18"/>
                <w:lang w:val="en-GB"/>
              </w:rPr>
              <w:t>.4</w:t>
            </w:r>
          </w:p>
        </w:tc>
      </w:tr>
      <w:tr w:rsidR="008F4893" w:rsidRPr="00CF30EA" w14:paraId="2BED30D5" w14:textId="77777777" w:rsidTr="0097149A">
        <w:trPr>
          <w:cantSplit/>
          <w:trHeight w:val="57"/>
          <w:jc w:val="center"/>
        </w:trPr>
        <w:tc>
          <w:tcPr>
            <w:tcW w:w="3330" w:type="dxa"/>
            <w:tcMar>
              <w:top w:w="29" w:type="dxa"/>
              <w:left w:w="100" w:type="dxa"/>
              <w:bottom w:w="29" w:type="dxa"/>
              <w:right w:w="100" w:type="dxa"/>
            </w:tcMar>
          </w:tcPr>
          <w:p w14:paraId="53107AC5"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ENC Night</w:t>
            </w:r>
          </w:p>
        </w:tc>
        <w:tc>
          <w:tcPr>
            <w:tcW w:w="2340" w:type="dxa"/>
            <w:tcMar>
              <w:top w:w="29" w:type="dxa"/>
              <w:left w:w="100" w:type="dxa"/>
              <w:bottom w:w="29" w:type="dxa"/>
              <w:right w:w="100" w:type="dxa"/>
            </w:tcMar>
          </w:tcPr>
          <w:p w14:paraId="3A42B381" w14:textId="77777777" w:rsidR="008F4893" w:rsidRPr="00CF30EA" w:rsidRDefault="00BE2116" w:rsidP="00A36DD4">
            <w:pPr>
              <w:spacing w:before="60" w:after="60" w:line="240" w:lineRule="auto"/>
              <w:jc w:val="center"/>
              <w:rPr>
                <w:rFonts w:cs="Arial"/>
                <w:sz w:val="18"/>
                <w:szCs w:val="18"/>
                <w:lang w:val="en-GB"/>
              </w:rPr>
            </w:pPr>
            <w:r w:rsidRPr="00CF30EA">
              <w:rPr>
                <w:rFonts w:cs="Arial"/>
                <w:sz w:val="18"/>
                <w:szCs w:val="18"/>
                <w:lang w:val="en-GB"/>
              </w:rPr>
              <w:t>0</w:t>
            </w:r>
            <w:r w:rsidR="008F4893" w:rsidRPr="00CF30EA">
              <w:rPr>
                <w:rFonts w:cs="Arial"/>
                <w:sz w:val="18"/>
                <w:szCs w:val="18"/>
                <w:lang w:val="en-GB"/>
              </w:rPr>
              <w:t>.2</w:t>
            </w:r>
          </w:p>
        </w:tc>
      </w:tr>
    </w:tbl>
    <w:p w14:paraId="544E5440" w14:textId="21D8279B" w:rsidR="006D60D4" w:rsidRPr="00CF30EA" w:rsidRDefault="006D60D4" w:rsidP="00A36DD4">
      <w:pPr>
        <w:spacing w:after="120" w:line="240" w:lineRule="auto"/>
        <w:rPr>
          <w:rFonts w:cs="Arial"/>
          <w:lang w:val="en-GB"/>
        </w:rPr>
      </w:pPr>
    </w:p>
    <w:p w14:paraId="485AAB10" w14:textId="4258EAFD" w:rsidR="00323177" w:rsidRPr="00CF30EA" w:rsidRDefault="00323177" w:rsidP="00A36DD4">
      <w:pPr>
        <w:pStyle w:val="Heading3"/>
        <w:tabs>
          <w:tab w:val="clear" w:pos="660"/>
          <w:tab w:val="clear" w:pos="880"/>
          <w:tab w:val="left" w:pos="851"/>
        </w:tabs>
        <w:spacing w:before="120" w:after="120" w:line="240" w:lineRule="auto"/>
        <w:ind w:left="851" w:hanging="851"/>
      </w:pPr>
      <w:bookmarkStart w:id="705" w:name="_Toc172126787"/>
      <w:r w:rsidRPr="00CF30EA">
        <w:t>Scalable Vector Graphics</w:t>
      </w:r>
      <w:bookmarkEnd w:id="705"/>
    </w:p>
    <w:p w14:paraId="47DEBCC9" w14:textId="269459E9" w:rsidR="002B4ACD" w:rsidRPr="00CF30EA" w:rsidRDefault="002B4ACD" w:rsidP="00017188">
      <w:pPr>
        <w:spacing w:after="60" w:line="240" w:lineRule="auto"/>
        <w:rPr>
          <w:rFonts w:cs="Arial"/>
          <w:lang w:val="en-GB"/>
        </w:rPr>
      </w:pPr>
      <w:r w:rsidRPr="00CF30EA">
        <w:rPr>
          <w:rFonts w:cs="Arial"/>
          <w:bCs/>
          <w:lang w:val="en-GB" w:eastAsia="en-GB"/>
        </w:rPr>
        <w:t>In ECDIS, the arrow symbol (</w:t>
      </w:r>
      <w:r w:rsidR="00323177" w:rsidRPr="00CF30EA">
        <w:rPr>
          <w:rFonts w:cs="Arial"/>
          <w:bCs/>
          <w:lang w:val="en-GB" w:eastAsia="en-GB"/>
        </w:rPr>
        <w:t>for example</w:t>
      </w:r>
      <w:r w:rsidRPr="00CF30EA">
        <w:rPr>
          <w:rFonts w:cs="Arial"/>
          <w:bCs/>
          <w:lang w:val="en-GB" w:eastAsia="en-GB"/>
        </w:rPr>
        <w:t xml:space="preserve"> Figure 9</w:t>
      </w:r>
      <w:r w:rsidR="00A36DD4">
        <w:rPr>
          <w:rFonts w:cs="Arial"/>
          <w:bCs/>
          <w:lang w:val="en-GB" w:eastAsia="en-GB"/>
        </w:rPr>
        <w:t>-</w:t>
      </w:r>
      <w:r w:rsidRPr="00CF30EA">
        <w:rPr>
          <w:rFonts w:cs="Arial"/>
          <w:bCs/>
          <w:lang w:val="en-GB" w:eastAsia="en-GB"/>
        </w:rPr>
        <w:t>5) is drawn using Scalable Vector Graphics (SVG) instructions</w:t>
      </w:r>
      <w:r w:rsidR="00BF3DC0">
        <w:rPr>
          <w:rFonts w:cs="Arial"/>
          <w:bCs/>
          <w:lang w:val="en-GB" w:eastAsia="en-GB"/>
        </w:rPr>
        <w:t xml:space="preserve"> according to the S-100 SVG profile described in S-100 Part 9 Appendix 9-B</w:t>
      </w:r>
      <w:r w:rsidRPr="00CF30EA">
        <w:rPr>
          <w:rFonts w:cs="Arial"/>
          <w:bCs/>
          <w:lang w:val="en-GB" w:eastAsia="en-GB"/>
        </w:rPr>
        <w:t xml:space="preserve">. SVG allows a symbol of any given size, orientation, and colour to be displayed by only a few instructions. </w:t>
      </w:r>
      <w:r w:rsidR="00876656" w:rsidRPr="00CF30EA">
        <w:rPr>
          <w:rFonts w:cs="Arial"/>
          <w:lang w:val="en-GB"/>
        </w:rPr>
        <w:t xml:space="preserve">See </w:t>
      </w:r>
      <w:r w:rsidR="004F72CC">
        <w:rPr>
          <w:rFonts w:cs="Arial"/>
          <w:lang w:val="en-GB"/>
        </w:rPr>
        <w:t xml:space="preserve">Annex </w:t>
      </w:r>
      <w:r w:rsidR="001D0000">
        <w:rPr>
          <w:rFonts w:cs="Arial"/>
          <w:lang w:val="en-GB"/>
        </w:rPr>
        <w:t>G</w:t>
      </w:r>
      <w:r w:rsidR="003871F3">
        <w:rPr>
          <w:rFonts w:cs="Arial"/>
          <w:lang w:val="en-GB"/>
        </w:rPr>
        <w:t xml:space="preserve"> (Scalable Vector Graphics (SVG) Coding)</w:t>
      </w:r>
      <w:r w:rsidR="004F72CC">
        <w:rPr>
          <w:rFonts w:cs="Arial"/>
          <w:lang w:val="en-GB"/>
        </w:rPr>
        <w:t xml:space="preserve"> </w:t>
      </w:r>
      <w:r w:rsidR="00876656" w:rsidRPr="00CF30EA">
        <w:rPr>
          <w:rFonts w:cs="Arial"/>
          <w:lang w:val="en-GB"/>
        </w:rPr>
        <w:t>for more details.</w:t>
      </w:r>
    </w:p>
    <w:p w14:paraId="57686F2E" w14:textId="6AA4C0C5" w:rsidR="00EE53F1" w:rsidRPr="00CF30EA" w:rsidRDefault="00EE53F1" w:rsidP="004F72CC">
      <w:pPr>
        <w:pStyle w:val="Heading3"/>
        <w:tabs>
          <w:tab w:val="clear" w:pos="660"/>
          <w:tab w:val="clear" w:pos="880"/>
          <w:tab w:val="left" w:pos="851"/>
        </w:tabs>
        <w:spacing w:before="120" w:after="120" w:line="240" w:lineRule="auto"/>
        <w:ind w:left="851" w:hanging="851"/>
      </w:pPr>
      <w:bookmarkStart w:id="706" w:name="_Toc172126788"/>
      <w:r w:rsidRPr="00CF30EA">
        <w:t>Symbol placement</w:t>
      </w:r>
      <w:bookmarkEnd w:id="706"/>
    </w:p>
    <w:p w14:paraId="4094221C" w14:textId="3FFEE1FD" w:rsidR="00FF10A0" w:rsidRPr="00CF30EA" w:rsidRDefault="006A0739" w:rsidP="004F72CC">
      <w:pPr>
        <w:spacing w:after="120" w:line="240" w:lineRule="auto"/>
        <w:rPr>
          <w:rFonts w:cs="Arial"/>
          <w:lang w:val="en-GB"/>
        </w:rPr>
      </w:pPr>
      <w:r w:rsidRPr="00CF30EA">
        <w:rPr>
          <w:rFonts w:cs="Arial"/>
          <w:lang w:val="en-GB"/>
        </w:rPr>
        <w:t>The arrow symbol is placed on the georeferenced background so that the pivot point of the symbol (Figure 9</w:t>
      </w:r>
      <w:r w:rsidR="004F72CC">
        <w:rPr>
          <w:rFonts w:cs="Arial"/>
          <w:lang w:val="en-GB"/>
        </w:rPr>
        <w:t>-</w:t>
      </w:r>
      <w:r w:rsidRPr="00CF30EA">
        <w:rPr>
          <w:rFonts w:cs="Arial"/>
          <w:lang w:val="en-GB"/>
        </w:rPr>
        <w:t xml:space="preserve">1) </w:t>
      </w:r>
      <w:r w:rsidR="00AD6747" w:rsidRPr="00CF30EA">
        <w:rPr>
          <w:rFonts w:cs="Arial"/>
          <w:lang w:val="en-GB"/>
        </w:rPr>
        <w:t xml:space="preserve">is positioned </w:t>
      </w:r>
      <w:r w:rsidRPr="00CF30EA">
        <w:rPr>
          <w:rFonts w:cs="Arial"/>
          <w:lang w:val="en-GB"/>
        </w:rPr>
        <w:t xml:space="preserve">at the geographic coordinates of the current station or grid point. </w:t>
      </w:r>
    </w:p>
    <w:p w14:paraId="7B56CAA2" w14:textId="6C3BECEE" w:rsidR="00AD6747" w:rsidRPr="00CF30EA" w:rsidRDefault="00FF10A0" w:rsidP="004F72CC">
      <w:pPr>
        <w:spacing w:after="120" w:line="240" w:lineRule="auto"/>
        <w:rPr>
          <w:rFonts w:cs="Arial"/>
          <w:lang w:val="en-GB"/>
        </w:rPr>
      </w:pPr>
      <w:r w:rsidRPr="00CF30EA">
        <w:rPr>
          <w:rFonts w:cs="Arial"/>
          <w:lang w:val="en-GB"/>
        </w:rPr>
        <w:t xml:space="preserve">NOTE 1: The </w:t>
      </w:r>
      <w:r w:rsidR="004F72CC">
        <w:rPr>
          <w:rFonts w:cs="Arial"/>
          <w:lang w:val="en-GB"/>
        </w:rPr>
        <w:t>Producer</w:t>
      </w:r>
      <w:r w:rsidRPr="00CF30EA">
        <w:rPr>
          <w:rFonts w:cs="Arial"/>
          <w:lang w:val="en-GB"/>
        </w:rPr>
        <w:t xml:space="preserve"> must </w:t>
      </w:r>
      <w:r w:rsidR="00684A1F" w:rsidRPr="00CF30EA">
        <w:rPr>
          <w:rFonts w:cs="Arial"/>
          <w:lang w:val="en-GB"/>
        </w:rPr>
        <w:t>e</w:t>
      </w:r>
      <w:r w:rsidRPr="00CF30EA">
        <w:rPr>
          <w:rFonts w:cs="Arial"/>
          <w:lang w:val="en-GB"/>
        </w:rPr>
        <w:t>nsure that the arrow’s pivot</w:t>
      </w:r>
      <w:r w:rsidR="006A0739" w:rsidRPr="00CF30EA">
        <w:rPr>
          <w:rFonts w:cs="Arial"/>
          <w:lang w:val="en-GB"/>
        </w:rPr>
        <w:t xml:space="preserve"> point does not lie on the displayed representation of land</w:t>
      </w:r>
      <w:r w:rsidR="00687270">
        <w:rPr>
          <w:rFonts w:cs="Arial"/>
          <w:lang w:val="en-GB"/>
        </w:rPr>
        <w:t>; that is</w:t>
      </w:r>
      <w:r w:rsidRPr="00CF30EA">
        <w:rPr>
          <w:rFonts w:cs="Arial"/>
          <w:lang w:val="en-GB"/>
        </w:rPr>
        <w:t>, that the current data and the shoreline are consistent</w:t>
      </w:r>
      <w:r w:rsidR="006A0739" w:rsidRPr="00CF30EA">
        <w:rPr>
          <w:rFonts w:cs="Arial"/>
          <w:lang w:val="en-GB"/>
        </w:rPr>
        <w:t>.</w:t>
      </w:r>
    </w:p>
    <w:p w14:paraId="0882C761" w14:textId="7D8425AD" w:rsidR="00FF10A0" w:rsidRPr="00CF30EA" w:rsidRDefault="00FF10A0" w:rsidP="004F72CC">
      <w:pPr>
        <w:spacing w:after="120" w:line="240" w:lineRule="auto"/>
        <w:rPr>
          <w:rFonts w:cs="Arial"/>
          <w:lang w:val="en-GB"/>
        </w:rPr>
      </w:pPr>
      <w:r w:rsidRPr="00CF30EA">
        <w:rPr>
          <w:rFonts w:cs="Arial"/>
          <w:lang w:val="en-GB"/>
        </w:rPr>
        <w:t xml:space="preserve">NOTE 2: The </w:t>
      </w:r>
      <w:r w:rsidR="00687270">
        <w:rPr>
          <w:rFonts w:cs="Arial"/>
          <w:lang w:val="en-GB"/>
        </w:rPr>
        <w:t>Producer</w:t>
      </w:r>
      <w:r w:rsidRPr="00CF30EA">
        <w:rPr>
          <w:rFonts w:cs="Arial"/>
          <w:lang w:val="en-GB"/>
        </w:rPr>
        <w:t xml:space="preserve"> must </w:t>
      </w:r>
      <w:r w:rsidR="00684A1F" w:rsidRPr="00CF30EA">
        <w:rPr>
          <w:rFonts w:cs="Arial"/>
          <w:lang w:val="en-GB"/>
        </w:rPr>
        <w:t>e</w:t>
      </w:r>
      <w:r w:rsidRPr="00CF30EA">
        <w:rPr>
          <w:rFonts w:cs="Arial"/>
          <w:lang w:val="en-GB"/>
        </w:rPr>
        <w:t>nsure that the</w:t>
      </w:r>
      <w:r w:rsidRPr="00CF30EA">
        <w:rPr>
          <w:lang w:val="en-GB"/>
        </w:rPr>
        <w:t xml:space="preserve"> </w:t>
      </w:r>
      <w:r w:rsidRPr="00CF30EA">
        <w:rPr>
          <w:rFonts w:cs="Arial"/>
          <w:lang w:val="en-GB"/>
        </w:rPr>
        <w:t xml:space="preserve">arrow’s pivot point does not lie in a geographic area designated as intertidal when the time-varying water depth has gone to zero. </w:t>
      </w:r>
    </w:p>
    <w:p w14:paraId="7517B911" w14:textId="4D1EA7A5" w:rsidR="00AD6747" w:rsidRDefault="00AD6747" w:rsidP="004F72CC">
      <w:pPr>
        <w:spacing w:after="120" w:line="240" w:lineRule="auto"/>
        <w:rPr>
          <w:rFonts w:cs="Arial"/>
          <w:lang w:val="en-GB"/>
        </w:rPr>
      </w:pPr>
      <w:r w:rsidRPr="00CF30EA">
        <w:rPr>
          <w:rFonts w:cs="Arial"/>
          <w:lang w:val="en-GB"/>
        </w:rPr>
        <w:t xml:space="preserve">However, since some stations or grid points are near land, and depending on arrow size, on occasion it is unavoidable that </w:t>
      </w:r>
      <w:r w:rsidR="00FF10A0" w:rsidRPr="00CF30EA">
        <w:rPr>
          <w:rFonts w:cs="Arial"/>
          <w:lang w:val="en-GB"/>
        </w:rPr>
        <w:t xml:space="preserve">occasionally </w:t>
      </w:r>
      <w:r w:rsidRPr="00CF30EA">
        <w:rPr>
          <w:rFonts w:cs="Arial"/>
          <w:lang w:val="en-GB"/>
        </w:rPr>
        <w:t xml:space="preserve">some </w:t>
      </w:r>
      <w:r w:rsidR="00FF10A0" w:rsidRPr="00CF30EA">
        <w:rPr>
          <w:rFonts w:cs="Arial"/>
          <w:lang w:val="en-GB"/>
        </w:rPr>
        <w:t xml:space="preserve">part </w:t>
      </w:r>
      <w:r w:rsidRPr="00CF30EA">
        <w:rPr>
          <w:rFonts w:cs="Arial"/>
          <w:lang w:val="en-GB"/>
        </w:rPr>
        <w:t xml:space="preserve">of the arrow symbol will overlie the land </w:t>
      </w:r>
      <w:r w:rsidR="00FF10A0" w:rsidRPr="00CF30EA">
        <w:rPr>
          <w:rFonts w:cs="Arial"/>
          <w:lang w:val="en-GB"/>
        </w:rPr>
        <w:t>or intertidal</w:t>
      </w:r>
      <w:r w:rsidR="0087378E" w:rsidRPr="00CF30EA">
        <w:rPr>
          <w:rFonts w:cs="Arial"/>
          <w:lang w:val="en-GB"/>
        </w:rPr>
        <w:t xml:space="preserve"> </w:t>
      </w:r>
      <w:r w:rsidRPr="00CF30EA">
        <w:rPr>
          <w:rFonts w:cs="Arial"/>
          <w:lang w:val="en-GB"/>
        </w:rPr>
        <w:t>area.</w:t>
      </w:r>
    </w:p>
    <w:p w14:paraId="2ABF77BF" w14:textId="66782704" w:rsidR="00A00C54" w:rsidRDefault="00A00C54" w:rsidP="008660D6">
      <w:pPr>
        <w:pStyle w:val="Heading3"/>
      </w:pPr>
      <w:bookmarkStart w:id="707" w:name="_Toc172126789"/>
      <w:r>
        <w:lastRenderedPageBreak/>
        <w:t>Application to time series and moving platform data</w:t>
      </w:r>
      <w:bookmarkEnd w:id="707"/>
    </w:p>
    <w:p w14:paraId="62AFEF35" w14:textId="77777777" w:rsidR="00593F3E" w:rsidRDefault="00A00C54" w:rsidP="004F72CC">
      <w:pPr>
        <w:spacing w:after="120" w:line="240" w:lineRule="auto"/>
        <w:rPr>
          <w:rFonts w:cs="Arial"/>
          <w:lang w:val="en-GB"/>
        </w:rPr>
      </w:pPr>
      <w:r>
        <w:rPr>
          <w:rFonts w:cs="Arial"/>
          <w:lang w:val="en-GB"/>
        </w:rPr>
        <w:t>The portrayal described in this clause applies to all non-gridded coverage types</w:t>
      </w:r>
      <w:r w:rsidR="00593F3E">
        <w:rPr>
          <w:rFonts w:cs="Arial"/>
          <w:lang w:val="en-GB"/>
        </w:rPr>
        <w:t>. The following guidelines must be applied for values selection and display:</w:t>
      </w:r>
    </w:p>
    <w:p w14:paraId="2611BB7A" w14:textId="6C3041DD" w:rsidR="00593F3E" w:rsidRPr="008660D6" w:rsidRDefault="00593F3E" w:rsidP="008660D6">
      <w:pPr>
        <w:pStyle w:val="ListParagraph"/>
        <w:numPr>
          <w:ilvl w:val="0"/>
          <w:numId w:val="70"/>
        </w:numPr>
        <w:spacing w:line="240" w:lineRule="auto"/>
        <w:rPr>
          <w:rFonts w:cs="Arial"/>
          <w:lang w:val="en-GB"/>
        </w:rPr>
      </w:pPr>
      <w:r w:rsidRPr="008660D6">
        <w:rPr>
          <w:rFonts w:cs="Arial"/>
          <w:lang w:val="en-GB"/>
        </w:rPr>
        <w:t>Time series at fixed stations (dataCodingFomat 1)</w:t>
      </w:r>
      <w:r w:rsidR="00722C45" w:rsidRPr="008660D6">
        <w:rPr>
          <w:rFonts w:cs="Arial"/>
          <w:lang w:val="en-GB"/>
        </w:rPr>
        <w:t xml:space="preserve">: Display arrows at the locations of the stations, using the temporal rules described in clause </w:t>
      </w:r>
      <w:r w:rsidR="00722C45" w:rsidRPr="008660D6">
        <w:rPr>
          <w:rFonts w:cs="Arial"/>
          <w:lang w:val="en-GB"/>
        </w:rPr>
        <w:fldChar w:fldCharType="begin"/>
      </w:r>
      <w:r w:rsidR="00722C45" w:rsidRPr="008660D6">
        <w:rPr>
          <w:rFonts w:cs="Arial"/>
          <w:lang w:val="en-GB"/>
        </w:rPr>
        <w:instrText xml:space="preserve"> REF _Ref158933352 \r \h </w:instrText>
      </w:r>
      <w:r w:rsidR="00722C45" w:rsidRPr="008660D6">
        <w:rPr>
          <w:rFonts w:cs="Arial"/>
          <w:lang w:val="en-GB"/>
        </w:rPr>
      </w:r>
      <w:r w:rsidR="00722C45" w:rsidRPr="008660D6">
        <w:rPr>
          <w:rFonts w:cs="Arial"/>
          <w:lang w:val="en-GB"/>
        </w:rPr>
        <w:fldChar w:fldCharType="separate"/>
      </w:r>
      <w:r w:rsidR="00722C45" w:rsidRPr="008660D6">
        <w:rPr>
          <w:rFonts w:cs="Arial"/>
          <w:lang w:val="en-GB"/>
        </w:rPr>
        <w:t>9.4</w:t>
      </w:r>
      <w:r w:rsidR="00722C45" w:rsidRPr="008660D6">
        <w:rPr>
          <w:rFonts w:cs="Arial"/>
          <w:lang w:val="en-GB"/>
        </w:rPr>
        <w:fldChar w:fldCharType="end"/>
      </w:r>
      <w:r w:rsidR="00722C45" w:rsidRPr="008660D6">
        <w:rPr>
          <w:rFonts w:cs="Arial"/>
          <w:lang w:val="en-GB"/>
        </w:rPr>
        <w:t xml:space="preserve"> and Annex </w:t>
      </w:r>
      <w:r w:rsidR="001D0000">
        <w:rPr>
          <w:rFonts w:cs="Arial"/>
          <w:lang w:val="en-GB"/>
        </w:rPr>
        <w:t>H</w:t>
      </w:r>
      <w:r w:rsidR="00722C45" w:rsidRPr="008660D6">
        <w:rPr>
          <w:rFonts w:cs="Arial"/>
          <w:lang w:val="en-GB"/>
        </w:rPr>
        <w:t>.</w:t>
      </w:r>
    </w:p>
    <w:p w14:paraId="72A426F6" w14:textId="37EB50FE" w:rsidR="00593F3E" w:rsidRPr="008660D6" w:rsidRDefault="00593F3E" w:rsidP="008660D6">
      <w:pPr>
        <w:pStyle w:val="ListParagraph"/>
        <w:numPr>
          <w:ilvl w:val="0"/>
          <w:numId w:val="70"/>
        </w:numPr>
        <w:spacing w:line="240" w:lineRule="auto"/>
        <w:rPr>
          <w:rFonts w:cs="Arial"/>
          <w:lang w:val="en-GB"/>
        </w:rPr>
      </w:pPr>
      <w:r w:rsidRPr="008660D6">
        <w:rPr>
          <w:rFonts w:cs="Arial"/>
          <w:lang w:val="en-GB"/>
        </w:rPr>
        <w:t xml:space="preserve">Moving platform  (dataCodingFomat 4): </w:t>
      </w:r>
      <w:r w:rsidR="00722C45" w:rsidRPr="008660D6">
        <w:rPr>
          <w:rFonts w:cs="Arial"/>
          <w:lang w:val="en-GB"/>
        </w:rPr>
        <w:t xml:space="preserve">Display arrows at the </w:t>
      </w:r>
      <w:r w:rsidR="006B3DD0" w:rsidRPr="008660D6">
        <w:rPr>
          <w:rFonts w:cs="Arial"/>
          <w:lang w:val="en-GB"/>
        </w:rPr>
        <w:t xml:space="preserve">platform location closest to the selected time as well as preceding and following points within user or system selected spatial and temporal buffers (the same buffers as for route monitoring or planning as appropriate). Arrows may be thinned if necessary using the point-by-point method described at the end of clause </w:t>
      </w:r>
      <w:r w:rsidR="00D30454" w:rsidRPr="008660D6">
        <w:rPr>
          <w:rFonts w:cs="Arial"/>
          <w:lang w:val="en-GB"/>
        </w:rPr>
        <w:fldChar w:fldCharType="begin"/>
      </w:r>
      <w:r w:rsidR="00D30454" w:rsidRPr="008660D6">
        <w:rPr>
          <w:rFonts w:cs="Arial"/>
          <w:lang w:val="en-GB"/>
        </w:rPr>
        <w:instrText xml:space="preserve"> REF _Ref158933833 \r \h </w:instrText>
      </w:r>
      <w:r w:rsidR="00D30454" w:rsidRPr="008660D6">
        <w:rPr>
          <w:rFonts w:cs="Arial"/>
          <w:lang w:val="en-GB"/>
        </w:rPr>
      </w:r>
      <w:r w:rsidR="00D30454" w:rsidRPr="008660D6">
        <w:rPr>
          <w:rFonts w:cs="Arial"/>
          <w:lang w:val="en-GB"/>
        </w:rPr>
        <w:fldChar w:fldCharType="separate"/>
      </w:r>
      <w:r w:rsidR="00D30454" w:rsidRPr="008660D6">
        <w:rPr>
          <w:rFonts w:cs="Arial"/>
          <w:lang w:val="en-GB"/>
        </w:rPr>
        <w:t>9.3.2</w:t>
      </w:r>
      <w:r w:rsidR="00D30454" w:rsidRPr="008660D6">
        <w:rPr>
          <w:rFonts w:cs="Arial"/>
          <w:lang w:val="en-GB"/>
        </w:rPr>
        <w:fldChar w:fldCharType="end"/>
      </w:r>
      <w:r w:rsidR="00D30454" w:rsidRPr="008660D6">
        <w:rPr>
          <w:rFonts w:cs="Arial"/>
          <w:lang w:val="en-GB"/>
        </w:rPr>
        <w:t>,</w:t>
      </w:r>
      <w:r w:rsidR="006B3DD0" w:rsidRPr="008660D6">
        <w:rPr>
          <w:rFonts w:cs="Arial"/>
          <w:lang w:val="en-GB"/>
        </w:rPr>
        <w:t xml:space="preserve"> </w:t>
      </w:r>
      <w:r w:rsidR="00D30454" w:rsidRPr="008660D6">
        <w:rPr>
          <w:rFonts w:cs="Arial"/>
          <w:lang w:val="en-GB"/>
        </w:rPr>
        <w:t>using the distance to preceding displayed location as the cell spacing.</w:t>
      </w:r>
    </w:p>
    <w:p w14:paraId="385FA818" w14:textId="33717A04" w:rsidR="00D30454" w:rsidRPr="008660D6" w:rsidRDefault="00593F3E" w:rsidP="008660D6">
      <w:pPr>
        <w:pStyle w:val="ListParagraph"/>
        <w:numPr>
          <w:ilvl w:val="0"/>
          <w:numId w:val="70"/>
        </w:numPr>
        <w:spacing w:line="240" w:lineRule="auto"/>
        <w:rPr>
          <w:rFonts w:cs="Arial"/>
          <w:lang w:val="en-GB"/>
        </w:rPr>
      </w:pPr>
      <w:r w:rsidRPr="008660D6">
        <w:rPr>
          <w:rFonts w:cs="Arial"/>
          <w:lang w:val="en-GB"/>
        </w:rPr>
        <w:t>Stationwise time series  (dataCodingFomat 8):</w:t>
      </w:r>
      <w:r w:rsidR="00D30454" w:rsidRPr="008660D6">
        <w:rPr>
          <w:rFonts w:cs="Arial"/>
          <w:lang w:val="en-GB"/>
        </w:rPr>
        <w:t xml:space="preserve"> Display arrows at station locations for the selected time, using the temporal rules described in clause </w:t>
      </w:r>
      <w:r w:rsidR="00D30454" w:rsidRPr="008660D6">
        <w:rPr>
          <w:rFonts w:cs="Arial"/>
          <w:lang w:val="en-GB"/>
        </w:rPr>
        <w:fldChar w:fldCharType="begin"/>
      </w:r>
      <w:r w:rsidR="00D30454" w:rsidRPr="008660D6">
        <w:rPr>
          <w:rFonts w:cs="Arial"/>
          <w:lang w:val="en-GB"/>
        </w:rPr>
        <w:instrText xml:space="preserve"> REF _Ref158934124 \r \h </w:instrText>
      </w:r>
      <w:r w:rsidR="00D30454" w:rsidRPr="008660D6">
        <w:rPr>
          <w:rFonts w:cs="Arial"/>
          <w:lang w:val="en-GB"/>
        </w:rPr>
      </w:r>
      <w:r w:rsidR="00D30454" w:rsidRPr="008660D6">
        <w:rPr>
          <w:rFonts w:cs="Arial"/>
          <w:lang w:val="en-GB"/>
        </w:rPr>
        <w:fldChar w:fldCharType="separate"/>
      </w:r>
      <w:r w:rsidR="00D30454" w:rsidRPr="008660D6">
        <w:rPr>
          <w:rFonts w:cs="Arial"/>
          <w:lang w:val="en-GB"/>
        </w:rPr>
        <w:t>9.4</w:t>
      </w:r>
      <w:r w:rsidR="00D30454" w:rsidRPr="008660D6">
        <w:rPr>
          <w:rFonts w:cs="Arial"/>
          <w:lang w:val="en-GB"/>
        </w:rPr>
        <w:fldChar w:fldCharType="end"/>
      </w:r>
      <w:r w:rsidR="00D30454" w:rsidRPr="008660D6">
        <w:rPr>
          <w:rFonts w:cs="Arial"/>
          <w:lang w:val="en-GB"/>
        </w:rPr>
        <w:t xml:space="preserve"> and Annex </w:t>
      </w:r>
      <w:r w:rsidR="001D0000">
        <w:rPr>
          <w:rFonts w:cs="Arial"/>
          <w:lang w:val="en-GB"/>
        </w:rPr>
        <w:t>H</w:t>
      </w:r>
      <w:r w:rsidR="00D30454" w:rsidRPr="008660D6">
        <w:rPr>
          <w:rFonts w:cs="Arial"/>
          <w:lang w:val="en-GB"/>
        </w:rPr>
        <w:t>.</w:t>
      </w:r>
    </w:p>
    <w:p w14:paraId="1B29AC70" w14:textId="1C34865A" w:rsidR="00A00C54" w:rsidRDefault="00D30454" w:rsidP="004F72CC">
      <w:pPr>
        <w:spacing w:after="120" w:line="240" w:lineRule="auto"/>
        <w:rPr>
          <w:rFonts w:cs="Arial"/>
          <w:lang w:val="en-GB"/>
        </w:rPr>
      </w:pPr>
      <w:r>
        <w:rPr>
          <w:rFonts w:cs="Arial"/>
          <w:lang w:val="en-GB"/>
        </w:rPr>
        <w:t xml:space="preserve">Cursor pick at a platform or station location should display current information in any format </w:t>
      </w:r>
      <w:r w:rsidR="008660D6">
        <w:rPr>
          <w:rFonts w:cs="Arial"/>
          <w:lang w:val="en-GB"/>
        </w:rPr>
        <w:t xml:space="preserve">determined by the application developer. An informative format is described in Annex </w:t>
      </w:r>
      <w:r w:rsidR="001D0000">
        <w:rPr>
          <w:rFonts w:cs="Arial"/>
          <w:lang w:val="en-GB"/>
        </w:rPr>
        <w:t>H</w:t>
      </w:r>
      <w:r w:rsidR="008660D6">
        <w:rPr>
          <w:rFonts w:cs="Arial"/>
          <w:lang w:val="en-GB"/>
        </w:rPr>
        <w:t xml:space="preserve"> (</w:t>
      </w:r>
      <w:r w:rsidR="001D0000">
        <w:rPr>
          <w:rFonts w:cs="Arial"/>
          <w:lang w:val="en-GB"/>
        </w:rPr>
        <w:t>H</w:t>
      </w:r>
      <w:r w:rsidR="008660D6">
        <w:rPr>
          <w:rFonts w:cs="Arial"/>
          <w:lang w:val="en-GB"/>
        </w:rPr>
        <w:t>-7 – Pick Report for Time Series Data).</w:t>
      </w:r>
    </w:p>
    <w:p w14:paraId="51A65D60" w14:textId="77777777" w:rsidR="00687270" w:rsidRPr="00CF30EA" w:rsidRDefault="00687270" w:rsidP="004F72CC">
      <w:pPr>
        <w:spacing w:after="120" w:line="240" w:lineRule="auto"/>
        <w:rPr>
          <w:rFonts w:cs="Arial"/>
          <w:lang w:val="en-GB"/>
        </w:rPr>
      </w:pPr>
    </w:p>
    <w:p w14:paraId="79437F4F" w14:textId="6EC38459" w:rsidR="009F4291" w:rsidRPr="00CF30EA" w:rsidRDefault="009F4291" w:rsidP="00687270">
      <w:pPr>
        <w:pStyle w:val="Heading2"/>
        <w:tabs>
          <w:tab w:val="clear" w:pos="540"/>
          <w:tab w:val="clear" w:pos="700"/>
          <w:tab w:val="left" w:pos="709"/>
        </w:tabs>
        <w:spacing w:before="120" w:after="200" w:line="240" w:lineRule="auto"/>
        <w:ind w:left="709" w:hanging="709"/>
        <w:rPr>
          <w:lang w:val="en-GB"/>
        </w:rPr>
      </w:pPr>
      <w:bookmarkStart w:id="708" w:name="_Toc172126790"/>
      <w:bookmarkStart w:id="709" w:name="_Toc412810777"/>
      <w:bookmarkStart w:id="710" w:name="_Toc415229434"/>
      <w:r w:rsidRPr="00CF30EA">
        <w:rPr>
          <w:lang w:val="en-GB"/>
        </w:rPr>
        <w:t>Display of regularly gridded data</w:t>
      </w:r>
      <w:bookmarkEnd w:id="708"/>
    </w:p>
    <w:bookmarkEnd w:id="709"/>
    <w:bookmarkEnd w:id="710"/>
    <w:p w14:paraId="7B8711C4" w14:textId="3454BE9F" w:rsidR="008F4893" w:rsidRPr="00CF30EA" w:rsidRDefault="008F32AA" w:rsidP="00687270">
      <w:pPr>
        <w:spacing w:after="120" w:line="240" w:lineRule="auto"/>
        <w:rPr>
          <w:rFonts w:cs="Arial"/>
          <w:lang w:val="en-GB"/>
        </w:rPr>
      </w:pPr>
      <w:r w:rsidRPr="00CF30EA">
        <w:rPr>
          <w:rFonts w:cs="Arial"/>
          <w:lang w:val="en-GB"/>
        </w:rPr>
        <w:t>The display of gridded data depicts a surface current field of multiple arrows</w:t>
      </w:r>
      <w:r w:rsidR="008F4893" w:rsidRPr="00CF30EA">
        <w:rPr>
          <w:rFonts w:cs="Arial"/>
          <w:lang w:val="en-GB"/>
        </w:rPr>
        <w:t xml:space="preserve"> (Figure 9</w:t>
      </w:r>
      <w:r w:rsidR="00687270">
        <w:rPr>
          <w:rFonts w:cs="Arial"/>
          <w:lang w:val="en-GB"/>
        </w:rPr>
        <w:t>-</w:t>
      </w:r>
      <w:r w:rsidR="005940B9" w:rsidRPr="00CF30EA">
        <w:rPr>
          <w:rFonts w:cs="Arial"/>
          <w:lang w:val="en-GB"/>
        </w:rPr>
        <w:t>5</w:t>
      </w:r>
      <w:r w:rsidR="008F4893" w:rsidRPr="00CF30EA">
        <w:rPr>
          <w:rFonts w:cs="Arial"/>
          <w:lang w:val="en-GB"/>
        </w:rPr>
        <w:t xml:space="preserve">), with each individual arrow having the qualities described in </w:t>
      </w:r>
      <w:r w:rsidR="009F4291" w:rsidRPr="00CF30EA">
        <w:rPr>
          <w:rFonts w:cs="Arial"/>
          <w:lang w:val="en-GB"/>
        </w:rPr>
        <w:t>c</w:t>
      </w:r>
      <w:r w:rsidRPr="00CF30EA">
        <w:rPr>
          <w:rFonts w:cs="Arial"/>
          <w:lang w:val="en-GB"/>
        </w:rPr>
        <w:t>lause</w:t>
      </w:r>
      <w:r w:rsidR="008F4893" w:rsidRPr="00CF30EA">
        <w:rPr>
          <w:rFonts w:cs="Arial"/>
          <w:lang w:val="en-GB"/>
        </w:rPr>
        <w:t xml:space="preserve"> 9.2. The acceptable arrowhead style for gridded arrows </w:t>
      </w:r>
      <w:r w:rsidR="00B3661B" w:rsidRPr="00CF30EA">
        <w:rPr>
          <w:rFonts w:cs="Arial"/>
          <w:lang w:val="en-GB"/>
        </w:rPr>
        <w:t>is</w:t>
      </w:r>
      <w:r w:rsidR="008F4893" w:rsidRPr="00CF30EA">
        <w:rPr>
          <w:rFonts w:cs="Arial"/>
          <w:lang w:val="en-GB"/>
        </w:rPr>
        <w:t xml:space="preserve"> the style defined in Figure 9</w:t>
      </w:r>
      <w:r w:rsidR="00687270">
        <w:rPr>
          <w:rFonts w:cs="Arial"/>
          <w:lang w:val="en-GB"/>
        </w:rPr>
        <w:t>-</w:t>
      </w:r>
      <w:r w:rsidR="008F4893" w:rsidRPr="00CF30EA">
        <w:rPr>
          <w:rFonts w:cs="Arial"/>
          <w:lang w:val="en-GB"/>
        </w:rPr>
        <w:t>1.</w:t>
      </w:r>
      <w:r w:rsidR="004335BE" w:rsidRPr="00CF30EA">
        <w:rPr>
          <w:rFonts w:cs="Arial"/>
          <w:lang w:val="en-GB"/>
        </w:rPr>
        <w:t xml:space="preserve"> As with single-point data, the speed and direction values at individual vectors </w:t>
      </w:r>
      <w:r w:rsidR="00B3661B" w:rsidRPr="00CF30EA">
        <w:rPr>
          <w:rFonts w:cs="Arial"/>
          <w:lang w:val="en-GB"/>
        </w:rPr>
        <w:t xml:space="preserve">must </w:t>
      </w:r>
      <w:r w:rsidR="004335BE" w:rsidRPr="00CF30EA">
        <w:rPr>
          <w:rFonts w:cs="Arial"/>
          <w:lang w:val="en-GB"/>
        </w:rPr>
        <w:t>be available when the cursor is placed over a vector.</w:t>
      </w:r>
    </w:p>
    <w:p w14:paraId="25BE9458" w14:textId="529D84FC" w:rsidR="00637A78" w:rsidRPr="00CF30EA" w:rsidRDefault="002C0252" w:rsidP="00687270">
      <w:pPr>
        <w:spacing w:after="120" w:line="240" w:lineRule="auto"/>
        <w:rPr>
          <w:rFonts w:cs="Arial"/>
          <w:lang w:val="en-GB"/>
        </w:rPr>
      </w:pPr>
      <w:r w:rsidRPr="00CF30EA">
        <w:rPr>
          <w:rFonts w:cs="Arial"/>
          <w:lang w:val="en-GB"/>
        </w:rPr>
        <w:t xml:space="preserve">NOTE: </w:t>
      </w:r>
      <w:r w:rsidR="00687270">
        <w:rPr>
          <w:rFonts w:cs="Arial"/>
          <w:lang w:val="en-GB"/>
        </w:rPr>
        <w:t>C</w:t>
      </w:r>
      <w:r w:rsidRPr="00CF30EA">
        <w:rPr>
          <w:rFonts w:cs="Arial"/>
          <w:lang w:val="en-GB"/>
        </w:rPr>
        <w:t xml:space="preserve">urrent direction angles cannot be interpolated (in either space or time) directly, but must be derived using the </w:t>
      </w:r>
      <w:r w:rsidR="008303D8" w:rsidRPr="00CF30EA">
        <w:rPr>
          <w:rFonts w:cs="Arial"/>
          <w:lang w:val="en-GB"/>
        </w:rPr>
        <w:t>X and Y</w:t>
      </w:r>
      <w:r w:rsidRPr="00CF30EA">
        <w:rPr>
          <w:rFonts w:cs="Arial"/>
          <w:lang w:val="en-GB"/>
        </w:rPr>
        <w:t xml:space="preserve"> components of </w:t>
      </w:r>
      <w:r w:rsidR="00912EE7" w:rsidRPr="00CF30EA">
        <w:rPr>
          <w:rFonts w:cs="Arial"/>
          <w:lang w:val="en-GB"/>
        </w:rPr>
        <w:t>speed</w:t>
      </w:r>
      <w:r w:rsidRPr="00CF30EA">
        <w:rPr>
          <w:rFonts w:cs="Arial"/>
          <w:lang w:val="en-GB"/>
        </w:rPr>
        <w:t xml:space="preserve">. That is, interpolation must be of the east/west and north/south components of </w:t>
      </w:r>
      <w:r w:rsidR="00912EE7" w:rsidRPr="00CF30EA">
        <w:rPr>
          <w:rFonts w:cs="Arial"/>
          <w:lang w:val="en-GB"/>
        </w:rPr>
        <w:t>speed</w:t>
      </w:r>
      <w:r w:rsidRPr="00CF30EA">
        <w:rPr>
          <w:rFonts w:cs="Arial"/>
          <w:lang w:val="en-GB"/>
        </w:rPr>
        <w:t xml:space="preserve"> separately, with the interpolated components then used to calculate speed and direction.</w:t>
      </w:r>
      <w:bookmarkStart w:id="711" w:name="_Toc426961784"/>
      <w:bookmarkStart w:id="712" w:name="_Toc426961917"/>
      <w:bookmarkStart w:id="713" w:name="_Toc428351925"/>
      <w:bookmarkStart w:id="714" w:name="_Toc428867281"/>
      <w:bookmarkStart w:id="715" w:name="_Toc431811801"/>
      <w:bookmarkStart w:id="716" w:name="_Toc431811932"/>
      <w:bookmarkStart w:id="717" w:name="_Toc437945322"/>
      <w:bookmarkStart w:id="718" w:name="_Toc437945447"/>
      <w:bookmarkStart w:id="719" w:name="_Toc438367534"/>
      <w:bookmarkStart w:id="720" w:name="_Toc441066240"/>
      <w:bookmarkStart w:id="721" w:name="_Toc441674486"/>
      <w:bookmarkStart w:id="722" w:name="_Toc441822943"/>
      <w:bookmarkStart w:id="723" w:name="_Toc441823367"/>
      <w:bookmarkStart w:id="724" w:name="_Toc441829214"/>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7C4E609F" w14:textId="2594C91C" w:rsidR="009F4291" w:rsidRPr="00CF30EA" w:rsidRDefault="009F4291" w:rsidP="00687270">
      <w:pPr>
        <w:pStyle w:val="Heading3"/>
        <w:tabs>
          <w:tab w:val="clear" w:pos="660"/>
          <w:tab w:val="clear" w:pos="880"/>
          <w:tab w:val="left" w:pos="851"/>
        </w:tabs>
        <w:spacing w:before="120" w:after="120" w:line="240" w:lineRule="auto"/>
        <w:ind w:left="851" w:hanging="851"/>
      </w:pPr>
      <w:bookmarkStart w:id="725" w:name="_Toc172126791"/>
      <w:r w:rsidRPr="00CF30EA">
        <w:t>High resolution</w:t>
      </w:r>
      <w:bookmarkEnd w:id="725"/>
    </w:p>
    <w:p w14:paraId="0DE3E92A" w14:textId="3893B3A0" w:rsidR="00637A78" w:rsidRPr="00CF30EA" w:rsidRDefault="00EA2A98" w:rsidP="009F4291">
      <w:pPr>
        <w:spacing w:line="240" w:lineRule="auto"/>
        <w:rPr>
          <w:rFonts w:cs="Arial"/>
          <w:lang w:val="en-GB"/>
        </w:rPr>
      </w:pPr>
      <w:r w:rsidRPr="00CF30EA">
        <w:rPr>
          <w:rFonts w:cs="Arial"/>
          <w:lang w:val="en-GB"/>
        </w:rPr>
        <w:t xml:space="preserve">A </w:t>
      </w:r>
      <w:r w:rsidR="00577B77" w:rsidRPr="00CF30EA">
        <w:rPr>
          <w:rFonts w:cs="Arial"/>
          <w:lang w:val="en-GB"/>
        </w:rPr>
        <w:t>high-resolution</w:t>
      </w:r>
      <w:r w:rsidRPr="00CF30EA">
        <w:rPr>
          <w:rFonts w:cs="Arial"/>
          <w:lang w:val="en-GB"/>
        </w:rPr>
        <w:t xml:space="preserve"> display (</w:t>
      </w:r>
      <w:r w:rsidR="009F4291" w:rsidRPr="00CF30EA">
        <w:rPr>
          <w:rFonts w:cs="Arial"/>
          <w:lang w:val="en-GB"/>
        </w:rPr>
        <w:t>that is</w:t>
      </w:r>
      <w:r w:rsidRPr="00CF30EA">
        <w:rPr>
          <w:rFonts w:cs="Arial"/>
          <w:lang w:val="en-GB"/>
        </w:rPr>
        <w:t>, z</w:t>
      </w:r>
      <w:r w:rsidR="00637A78" w:rsidRPr="00CF30EA">
        <w:rPr>
          <w:rFonts w:cs="Arial"/>
          <w:lang w:val="en-GB"/>
        </w:rPr>
        <w:t>ooming in</w:t>
      </w:r>
      <w:r w:rsidRPr="00CF30EA">
        <w:rPr>
          <w:rFonts w:cs="Arial"/>
          <w:lang w:val="en-GB"/>
        </w:rPr>
        <w:t>) of</w:t>
      </w:r>
      <w:r w:rsidR="00637A78" w:rsidRPr="00CF30EA">
        <w:rPr>
          <w:rFonts w:cs="Arial"/>
          <w:lang w:val="en-GB"/>
        </w:rPr>
        <w:t xml:space="preserve"> </w:t>
      </w:r>
      <w:r w:rsidR="008F32AA" w:rsidRPr="00CF30EA">
        <w:rPr>
          <w:rFonts w:cs="Arial"/>
          <w:lang w:val="en-GB"/>
        </w:rPr>
        <w:t>regularly</w:t>
      </w:r>
      <w:r w:rsidR="00637A78" w:rsidRPr="00CF30EA">
        <w:rPr>
          <w:rFonts w:cs="Arial"/>
          <w:lang w:val="en-GB"/>
        </w:rPr>
        <w:t xml:space="preserve"> gridded data display produces a lower density of data (Figure 9</w:t>
      </w:r>
      <w:r w:rsidR="0004290B">
        <w:rPr>
          <w:rFonts w:cs="Arial"/>
          <w:lang w:val="en-GB"/>
        </w:rPr>
        <w:t>-</w:t>
      </w:r>
      <w:r w:rsidR="00637A78" w:rsidRPr="00CF30EA">
        <w:rPr>
          <w:rFonts w:cs="Arial"/>
          <w:lang w:val="en-GB"/>
        </w:rPr>
        <w:t>.</w:t>
      </w:r>
      <w:r w:rsidR="005940B9" w:rsidRPr="00CF30EA">
        <w:rPr>
          <w:rFonts w:cs="Arial"/>
          <w:lang w:val="en-GB"/>
        </w:rPr>
        <w:t>6</w:t>
      </w:r>
      <w:r w:rsidR="00637A78" w:rsidRPr="00CF30EA">
        <w:rPr>
          <w:rFonts w:cs="Arial"/>
          <w:lang w:val="en-GB"/>
        </w:rPr>
        <w:t xml:space="preserve">). It is not recommended that spatial interpolation be used to </w:t>
      </w:r>
      <w:r w:rsidR="00F31AE0" w:rsidRPr="00CF30EA">
        <w:rPr>
          <w:rFonts w:cs="Arial"/>
          <w:lang w:val="en-GB"/>
        </w:rPr>
        <w:t xml:space="preserve">estimate current values at locations between grid points or point </w:t>
      </w:r>
      <w:r w:rsidR="00432C27" w:rsidRPr="00CF30EA">
        <w:rPr>
          <w:rFonts w:cs="Arial"/>
          <w:lang w:val="en-GB"/>
        </w:rPr>
        <w:t>coverage</w:t>
      </w:r>
      <w:r w:rsidR="00F31AE0" w:rsidRPr="00CF30EA">
        <w:rPr>
          <w:rFonts w:cs="Arial"/>
          <w:lang w:val="en-GB"/>
        </w:rPr>
        <w:t xml:space="preserve"> locations. </w:t>
      </w:r>
    </w:p>
    <w:p w14:paraId="480A2ED1" w14:textId="49CC8849" w:rsidR="00637A78" w:rsidRPr="00CF30EA" w:rsidRDefault="000E6A0E" w:rsidP="00AE2269">
      <w:pPr>
        <w:rPr>
          <w:rFonts w:cs="Arial"/>
          <w:sz w:val="22"/>
          <w:lang w:val="en-GB"/>
        </w:rPr>
      </w:pPr>
      <w:r w:rsidRPr="00CF30EA">
        <w:rPr>
          <w:noProof/>
          <w:lang w:val="fr-FR" w:eastAsia="fr-FR"/>
        </w:rPr>
        <w:lastRenderedPageBreak/>
        <w:drawing>
          <wp:inline distT="0" distB="0" distL="0" distR="0" wp14:anchorId="46953D13" wp14:editId="74D9F7CB">
            <wp:extent cx="5942965" cy="4867808"/>
            <wp:effectExtent l="0" t="0" r="63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685" r="-9" b="1395"/>
                    <a:stretch/>
                  </pic:blipFill>
                  <pic:spPr bwMode="auto">
                    <a:xfrm>
                      <a:off x="0" y="0"/>
                      <a:ext cx="5944115" cy="4868750"/>
                    </a:xfrm>
                    <a:prstGeom prst="rect">
                      <a:avLst/>
                    </a:prstGeom>
                    <a:ln>
                      <a:noFill/>
                    </a:ln>
                    <a:extLst>
                      <a:ext uri="{53640926-AAD7-44D8-BBD7-CCE9431645EC}">
                        <a14:shadowObscured xmlns:a14="http://schemas.microsoft.com/office/drawing/2010/main"/>
                      </a:ext>
                    </a:extLst>
                  </pic:spPr>
                </pic:pic>
              </a:graphicData>
            </a:graphic>
          </wp:inline>
        </w:drawing>
      </w:r>
    </w:p>
    <w:p w14:paraId="225830A0" w14:textId="56FE4A2B" w:rsidR="00E43482" w:rsidRPr="0004290B" w:rsidRDefault="00EB2392" w:rsidP="0004290B">
      <w:pPr>
        <w:spacing w:before="120" w:after="120" w:line="240" w:lineRule="auto"/>
        <w:jc w:val="center"/>
        <w:rPr>
          <w:b/>
          <w:sz w:val="18"/>
          <w:szCs w:val="18"/>
          <w:lang w:val="en-GB"/>
        </w:rPr>
      </w:pPr>
      <w:r w:rsidRPr="0004290B">
        <w:rPr>
          <w:b/>
          <w:sz w:val="18"/>
          <w:szCs w:val="18"/>
          <w:lang w:val="en-GB"/>
        </w:rPr>
        <w:t>Figure 9</w:t>
      </w:r>
      <w:r w:rsidR="0004290B">
        <w:rPr>
          <w:b/>
          <w:sz w:val="18"/>
          <w:szCs w:val="18"/>
          <w:lang w:val="en-GB"/>
        </w:rPr>
        <w:t>-</w:t>
      </w:r>
      <w:r w:rsidR="009657B7" w:rsidRPr="0004290B">
        <w:rPr>
          <w:b/>
          <w:sz w:val="18"/>
          <w:szCs w:val="18"/>
          <w:lang w:val="en-GB"/>
        </w:rPr>
        <w:t>5</w:t>
      </w:r>
      <w:r w:rsidRPr="0004290B">
        <w:rPr>
          <w:b/>
          <w:sz w:val="18"/>
          <w:szCs w:val="18"/>
          <w:lang w:val="en-GB"/>
        </w:rPr>
        <w:t xml:space="preserve"> </w:t>
      </w:r>
      <w:r w:rsidR="0004290B">
        <w:rPr>
          <w:b/>
          <w:sz w:val="18"/>
          <w:szCs w:val="18"/>
          <w:lang w:val="en-GB"/>
        </w:rPr>
        <w:t>–</w:t>
      </w:r>
      <w:r w:rsidRPr="0004290B">
        <w:rPr>
          <w:b/>
          <w:sz w:val="18"/>
          <w:szCs w:val="18"/>
          <w:lang w:val="en-GB"/>
        </w:rPr>
        <w:t xml:space="preserve"> </w:t>
      </w:r>
      <w:r w:rsidR="00D65390" w:rsidRPr="0004290B">
        <w:rPr>
          <w:b/>
          <w:sz w:val="18"/>
          <w:szCs w:val="18"/>
          <w:lang w:val="en-GB"/>
        </w:rPr>
        <w:t>A</w:t>
      </w:r>
      <w:r w:rsidRPr="0004290B">
        <w:rPr>
          <w:b/>
          <w:sz w:val="18"/>
          <w:szCs w:val="18"/>
          <w:lang w:val="en-GB"/>
        </w:rPr>
        <w:t xml:space="preserve">rrows representing gridded </w:t>
      </w:r>
      <w:r w:rsidR="0062564E" w:rsidRPr="0004290B">
        <w:rPr>
          <w:b/>
          <w:sz w:val="18"/>
          <w:szCs w:val="18"/>
          <w:lang w:val="en-GB"/>
        </w:rPr>
        <w:t xml:space="preserve">surface </w:t>
      </w:r>
      <w:r w:rsidR="00D65390" w:rsidRPr="0004290B">
        <w:rPr>
          <w:b/>
          <w:sz w:val="18"/>
          <w:szCs w:val="18"/>
          <w:lang w:val="en-GB"/>
        </w:rPr>
        <w:t xml:space="preserve">current </w:t>
      </w:r>
      <w:r w:rsidRPr="0004290B">
        <w:rPr>
          <w:b/>
          <w:sz w:val="18"/>
          <w:szCs w:val="18"/>
          <w:lang w:val="en-GB"/>
        </w:rPr>
        <w:t xml:space="preserve">data, with length </w:t>
      </w:r>
      <w:r w:rsidR="009B77C6" w:rsidRPr="0004290B">
        <w:rPr>
          <w:b/>
          <w:sz w:val="18"/>
          <w:szCs w:val="18"/>
          <w:lang w:val="en-GB"/>
        </w:rPr>
        <w:t>in</w:t>
      </w:r>
      <w:r w:rsidRPr="0004290B">
        <w:rPr>
          <w:b/>
          <w:sz w:val="18"/>
          <w:szCs w:val="18"/>
          <w:lang w:val="en-GB"/>
        </w:rPr>
        <w:t>creasing with speed</w:t>
      </w:r>
      <w:r w:rsidR="009B77C6" w:rsidRPr="0004290B">
        <w:rPr>
          <w:b/>
          <w:sz w:val="18"/>
          <w:szCs w:val="18"/>
          <w:lang w:val="en-GB"/>
        </w:rPr>
        <w:t>, and S</w:t>
      </w:r>
      <w:r w:rsidR="009B77C6" w:rsidRPr="0004290B">
        <w:rPr>
          <w:b/>
          <w:sz w:val="18"/>
          <w:szCs w:val="18"/>
          <w:vertAlign w:val="subscript"/>
          <w:lang w:val="en-GB"/>
        </w:rPr>
        <w:t>ref</w:t>
      </w:r>
      <w:r w:rsidR="009B77C6" w:rsidRPr="0004290B">
        <w:rPr>
          <w:b/>
          <w:sz w:val="18"/>
          <w:szCs w:val="18"/>
          <w:lang w:val="en-GB"/>
        </w:rPr>
        <w:t xml:space="preserve"> is 5 kn, </w:t>
      </w:r>
      <w:r w:rsidR="00912EE7" w:rsidRPr="0004290B">
        <w:rPr>
          <w:b/>
          <w:sz w:val="18"/>
          <w:szCs w:val="18"/>
          <w:lang w:val="en-GB"/>
        </w:rPr>
        <w:t>H</w:t>
      </w:r>
      <w:r w:rsidR="009B77C6" w:rsidRPr="0004290B">
        <w:rPr>
          <w:b/>
          <w:sz w:val="18"/>
          <w:szCs w:val="18"/>
          <w:vertAlign w:val="subscript"/>
          <w:lang w:val="en-GB"/>
        </w:rPr>
        <w:t>ref</w:t>
      </w:r>
      <w:r w:rsidR="009B77C6" w:rsidRPr="0004290B">
        <w:rPr>
          <w:b/>
          <w:sz w:val="18"/>
          <w:szCs w:val="18"/>
          <w:lang w:val="en-GB"/>
        </w:rPr>
        <w:t xml:space="preserve"> is </w:t>
      </w:r>
      <w:r w:rsidR="000E6A0E" w:rsidRPr="0004290B">
        <w:rPr>
          <w:b/>
          <w:sz w:val="18"/>
          <w:szCs w:val="18"/>
          <w:lang w:val="en-GB"/>
        </w:rPr>
        <w:t>2</w:t>
      </w:r>
      <w:r w:rsidR="009B77C6" w:rsidRPr="0004290B">
        <w:rPr>
          <w:b/>
          <w:sz w:val="18"/>
          <w:szCs w:val="18"/>
          <w:lang w:val="en-GB"/>
        </w:rPr>
        <w:t xml:space="preserve">0 mm, and the maximum speed in the data </w:t>
      </w:r>
      <w:r w:rsidR="00BF1F9E" w:rsidRPr="0004290B">
        <w:rPr>
          <w:b/>
          <w:sz w:val="18"/>
          <w:szCs w:val="18"/>
          <w:lang w:val="en-GB"/>
        </w:rPr>
        <w:t xml:space="preserve">in the image </w:t>
      </w:r>
      <w:r w:rsidR="009B77C6" w:rsidRPr="0004290B">
        <w:rPr>
          <w:b/>
          <w:sz w:val="18"/>
          <w:szCs w:val="18"/>
          <w:lang w:val="en-GB"/>
        </w:rPr>
        <w:t>is 3.15 kn.</w:t>
      </w:r>
      <w:r w:rsidR="00E42896" w:rsidRPr="0004290B">
        <w:rPr>
          <w:b/>
          <w:sz w:val="18"/>
          <w:szCs w:val="18"/>
          <w:lang w:val="en-GB"/>
        </w:rPr>
        <w:t xml:space="preserve"> Coastline added for clarity.</w:t>
      </w:r>
      <w:r w:rsidR="00E43482" w:rsidRPr="0004290B">
        <w:rPr>
          <w:b/>
          <w:sz w:val="18"/>
          <w:szCs w:val="18"/>
          <w:lang w:val="en-GB"/>
        </w:rPr>
        <w:t xml:space="preserve"> (Data courtesy of St. Lawrence Global Observatory, Canada)</w:t>
      </w:r>
    </w:p>
    <w:p w14:paraId="704699F5" w14:textId="095F4005" w:rsidR="00EB2392" w:rsidRPr="00CF30EA" w:rsidRDefault="00E43482" w:rsidP="0004290B">
      <w:pPr>
        <w:spacing w:after="120" w:line="240" w:lineRule="auto"/>
        <w:rPr>
          <w:lang w:val="en-GB"/>
        </w:rPr>
      </w:pPr>
      <w:r w:rsidRPr="00CF30EA">
        <w:rPr>
          <w:lang w:val="en-GB"/>
        </w:rPr>
        <w:t>NOTE:</w:t>
      </w:r>
      <w:r w:rsidR="006D60D4" w:rsidRPr="00CF30EA">
        <w:rPr>
          <w:lang w:val="en-GB"/>
        </w:rPr>
        <w:t xml:space="preserve"> </w:t>
      </w:r>
      <w:r w:rsidRPr="00CF30EA">
        <w:rPr>
          <w:lang w:val="en-GB"/>
        </w:rPr>
        <w:t>A</w:t>
      </w:r>
      <w:r w:rsidR="006D60D4" w:rsidRPr="00CF30EA">
        <w:rPr>
          <w:lang w:val="en-GB"/>
        </w:rPr>
        <w:t xml:space="preserve">lthough some portions of the arrow symbol lie over </w:t>
      </w:r>
      <w:r w:rsidRPr="00CF30EA">
        <w:rPr>
          <w:lang w:val="en-GB"/>
        </w:rPr>
        <w:t>land, the pivot point does not.</w:t>
      </w:r>
    </w:p>
    <w:p w14:paraId="478103BB" w14:textId="66453576" w:rsidR="00EB2392" w:rsidRPr="00CF30EA" w:rsidRDefault="000E6A0E" w:rsidP="00637A78">
      <w:pPr>
        <w:rPr>
          <w:lang w:val="en-GB"/>
        </w:rPr>
      </w:pPr>
      <w:bookmarkStart w:id="726" w:name="_Toc425228143"/>
      <w:bookmarkStart w:id="727" w:name="_Toc425490098"/>
      <w:bookmarkStart w:id="728" w:name="_Toc425490660"/>
      <w:bookmarkStart w:id="729" w:name="_Toc425490813"/>
      <w:bookmarkStart w:id="730" w:name="_Toc425490960"/>
      <w:bookmarkStart w:id="731" w:name="_Toc425491107"/>
      <w:bookmarkStart w:id="732" w:name="_Toc425491517"/>
      <w:bookmarkStart w:id="733" w:name="_Toc425491650"/>
      <w:bookmarkStart w:id="734" w:name="_Toc425922075"/>
      <w:bookmarkStart w:id="735" w:name="_Toc426441855"/>
      <w:bookmarkEnd w:id="726"/>
      <w:bookmarkEnd w:id="727"/>
      <w:bookmarkEnd w:id="728"/>
      <w:bookmarkEnd w:id="729"/>
      <w:bookmarkEnd w:id="730"/>
      <w:bookmarkEnd w:id="731"/>
      <w:bookmarkEnd w:id="732"/>
      <w:bookmarkEnd w:id="733"/>
      <w:bookmarkEnd w:id="734"/>
      <w:bookmarkEnd w:id="735"/>
      <w:r w:rsidRPr="00CF30EA">
        <w:rPr>
          <w:noProof/>
          <w:lang w:val="fr-FR" w:eastAsia="fr-FR"/>
        </w:rPr>
        <w:lastRenderedPageBreak/>
        <w:drawing>
          <wp:inline distT="0" distB="0" distL="0" distR="0" wp14:anchorId="07804A7B" wp14:editId="252CBDBB">
            <wp:extent cx="5943600" cy="49796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979670"/>
                    </a:xfrm>
                    <a:prstGeom prst="rect">
                      <a:avLst/>
                    </a:prstGeom>
                  </pic:spPr>
                </pic:pic>
              </a:graphicData>
            </a:graphic>
          </wp:inline>
        </w:drawing>
      </w:r>
    </w:p>
    <w:p w14:paraId="3E563C60" w14:textId="0374A0CA" w:rsidR="00D66C18" w:rsidRPr="0004290B" w:rsidRDefault="00AB7F90" w:rsidP="0004290B">
      <w:pPr>
        <w:spacing w:before="120" w:after="120" w:line="240" w:lineRule="auto"/>
        <w:ind w:left="851" w:right="856"/>
        <w:jc w:val="center"/>
        <w:rPr>
          <w:rFonts w:cs="Arial"/>
          <w:b/>
          <w:sz w:val="18"/>
          <w:szCs w:val="18"/>
          <w:lang w:val="en-GB"/>
        </w:rPr>
      </w:pPr>
      <w:r w:rsidRPr="0004290B">
        <w:rPr>
          <w:b/>
          <w:sz w:val="18"/>
          <w:szCs w:val="18"/>
          <w:lang w:val="en-GB"/>
        </w:rPr>
        <w:t>Figure 9</w:t>
      </w:r>
      <w:r w:rsidR="0004290B">
        <w:rPr>
          <w:b/>
          <w:sz w:val="18"/>
          <w:szCs w:val="18"/>
          <w:lang w:val="en-GB"/>
        </w:rPr>
        <w:t>-</w:t>
      </w:r>
      <w:r w:rsidR="009657B7" w:rsidRPr="0004290B">
        <w:rPr>
          <w:b/>
          <w:sz w:val="18"/>
          <w:szCs w:val="18"/>
          <w:lang w:val="en-GB"/>
        </w:rPr>
        <w:t>6</w:t>
      </w:r>
      <w:r w:rsidRPr="0004290B">
        <w:rPr>
          <w:b/>
          <w:sz w:val="18"/>
          <w:szCs w:val="18"/>
          <w:lang w:val="en-GB"/>
        </w:rPr>
        <w:t xml:space="preserve"> – Display of </w:t>
      </w:r>
      <w:r w:rsidR="0062564E" w:rsidRPr="0004290B">
        <w:rPr>
          <w:b/>
          <w:sz w:val="18"/>
          <w:szCs w:val="18"/>
          <w:lang w:val="en-GB"/>
        </w:rPr>
        <w:t xml:space="preserve">surface </w:t>
      </w:r>
      <w:r w:rsidRPr="0004290B">
        <w:rPr>
          <w:b/>
          <w:sz w:val="18"/>
          <w:szCs w:val="18"/>
          <w:lang w:val="en-GB"/>
        </w:rPr>
        <w:t>current data (see Figure 9</w:t>
      </w:r>
      <w:r w:rsidR="0004290B">
        <w:rPr>
          <w:b/>
          <w:sz w:val="18"/>
          <w:szCs w:val="18"/>
          <w:lang w:val="en-GB"/>
        </w:rPr>
        <w:t>-</w:t>
      </w:r>
      <w:r w:rsidR="005940B9" w:rsidRPr="0004290B">
        <w:rPr>
          <w:b/>
          <w:sz w:val="18"/>
          <w:szCs w:val="18"/>
          <w:lang w:val="en-GB"/>
        </w:rPr>
        <w:t>5</w:t>
      </w:r>
      <w:r w:rsidRPr="0004290B">
        <w:rPr>
          <w:b/>
          <w:sz w:val="18"/>
          <w:szCs w:val="18"/>
          <w:lang w:val="en-GB"/>
        </w:rPr>
        <w:t>)</w:t>
      </w:r>
      <w:r w:rsidR="003166CF" w:rsidRPr="0004290B">
        <w:rPr>
          <w:b/>
          <w:sz w:val="18"/>
          <w:szCs w:val="18"/>
          <w:lang w:val="en-GB"/>
        </w:rPr>
        <w:t xml:space="preserve"> </w:t>
      </w:r>
      <w:r w:rsidR="009B77C6" w:rsidRPr="0004290B">
        <w:rPr>
          <w:b/>
          <w:sz w:val="18"/>
          <w:szCs w:val="18"/>
          <w:lang w:val="en-GB"/>
        </w:rPr>
        <w:t xml:space="preserve">but </w:t>
      </w:r>
      <w:r w:rsidR="003166CF" w:rsidRPr="0004290B">
        <w:rPr>
          <w:b/>
          <w:sz w:val="18"/>
          <w:szCs w:val="18"/>
          <w:lang w:val="en-GB"/>
        </w:rPr>
        <w:t xml:space="preserve">at </w:t>
      </w:r>
      <w:r w:rsidR="00D65390" w:rsidRPr="0004290B">
        <w:rPr>
          <w:b/>
          <w:sz w:val="18"/>
          <w:szCs w:val="18"/>
          <w:lang w:val="en-GB"/>
        </w:rPr>
        <w:t xml:space="preserve">a </w:t>
      </w:r>
      <w:r w:rsidR="00044B18" w:rsidRPr="0004290B">
        <w:rPr>
          <w:b/>
          <w:sz w:val="18"/>
          <w:szCs w:val="18"/>
          <w:lang w:val="en-GB"/>
        </w:rPr>
        <w:t>high</w:t>
      </w:r>
      <w:r w:rsidR="00D65390" w:rsidRPr="0004290B">
        <w:rPr>
          <w:b/>
          <w:sz w:val="18"/>
          <w:szCs w:val="18"/>
          <w:lang w:val="en-GB"/>
        </w:rPr>
        <w:t>er</w:t>
      </w:r>
      <w:r w:rsidR="00044B18" w:rsidRPr="0004290B">
        <w:rPr>
          <w:b/>
          <w:sz w:val="18"/>
          <w:szCs w:val="18"/>
          <w:lang w:val="en-GB"/>
        </w:rPr>
        <w:t xml:space="preserve"> resolution</w:t>
      </w:r>
      <w:r w:rsidR="00E43482" w:rsidRPr="0004290B">
        <w:rPr>
          <w:b/>
          <w:sz w:val="18"/>
          <w:szCs w:val="18"/>
          <w:lang w:val="en-GB"/>
        </w:rPr>
        <w:t xml:space="preserve"> </w:t>
      </w:r>
      <w:r w:rsidR="000C77B6" w:rsidRPr="0004290B">
        <w:rPr>
          <w:rFonts w:cs="Arial"/>
          <w:b/>
          <w:sz w:val="18"/>
          <w:szCs w:val="18"/>
          <w:lang w:val="en-GB"/>
        </w:rPr>
        <w:t>(data courtesy of St. Lawre</w:t>
      </w:r>
      <w:r w:rsidR="007D134F" w:rsidRPr="0004290B">
        <w:rPr>
          <w:rFonts w:cs="Arial"/>
          <w:b/>
          <w:sz w:val="18"/>
          <w:szCs w:val="18"/>
          <w:lang w:val="en-GB"/>
        </w:rPr>
        <w:t>nce Global Observatory, Canada)</w:t>
      </w:r>
    </w:p>
    <w:p w14:paraId="2DC34BBE" w14:textId="2A45DD29" w:rsidR="00E43482" w:rsidRPr="00CF30EA" w:rsidRDefault="00E43482" w:rsidP="0004290B">
      <w:pPr>
        <w:pStyle w:val="Heading3"/>
        <w:tabs>
          <w:tab w:val="clear" w:pos="660"/>
          <w:tab w:val="clear" w:pos="880"/>
          <w:tab w:val="left" w:pos="851"/>
        </w:tabs>
        <w:spacing w:before="120" w:after="120" w:line="240" w:lineRule="auto"/>
        <w:ind w:left="851" w:hanging="851"/>
      </w:pPr>
      <w:bookmarkStart w:id="736" w:name="_Ref158932813"/>
      <w:bookmarkStart w:id="737" w:name="_Ref158933833"/>
      <w:bookmarkStart w:id="738" w:name="_Toc172126792"/>
      <w:r w:rsidRPr="00CF30EA">
        <w:t>Low resolution</w:t>
      </w:r>
      <w:bookmarkEnd w:id="736"/>
      <w:bookmarkEnd w:id="737"/>
      <w:bookmarkEnd w:id="738"/>
    </w:p>
    <w:p w14:paraId="5F74A076" w14:textId="01D945D9" w:rsidR="0044135B" w:rsidRPr="00CF30EA" w:rsidRDefault="003166CF" w:rsidP="0004290B">
      <w:pPr>
        <w:spacing w:after="120" w:line="240" w:lineRule="auto"/>
        <w:rPr>
          <w:rFonts w:cs="Arial"/>
          <w:lang w:val="en-GB"/>
        </w:rPr>
      </w:pPr>
      <w:r w:rsidRPr="00CF30EA">
        <w:rPr>
          <w:rFonts w:cs="Arial"/>
          <w:lang w:val="en-GB"/>
        </w:rPr>
        <w:t xml:space="preserve">Displaying </w:t>
      </w:r>
      <w:r w:rsidR="00045C5C" w:rsidRPr="00CF30EA">
        <w:rPr>
          <w:rFonts w:cs="Arial"/>
          <w:lang w:val="en-GB"/>
        </w:rPr>
        <w:t>at</w:t>
      </w:r>
      <w:r w:rsidR="00A427EE" w:rsidRPr="00CF30EA">
        <w:rPr>
          <w:rFonts w:cs="Arial"/>
          <w:lang w:val="en-GB"/>
        </w:rPr>
        <w:t xml:space="preserve"> a </w:t>
      </w:r>
      <w:r w:rsidR="00577B77" w:rsidRPr="00CF30EA">
        <w:rPr>
          <w:rFonts w:cs="Arial"/>
          <w:lang w:val="en-GB"/>
        </w:rPr>
        <w:t>low resolution</w:t>
      </w:r>
      <w:r w:rsidRPr="00CF30EA">
        <w:rPr>
          <w:rFonts w:cs="Arial"/>
          <w:lang w:val="en-GB"/>
        </w:rPr>
        <w:t xml:space="preserve"> (</w:t>
      </w:r>
      <w:r w:rsidR="000C7C65" w:rsidRPr="00CF30EA">
        <w:rPr>
          <w:rFonts w:cs="Arial"/>
          <w:lang w:val="en-GB"/>
        </w:rPr>
        <w:t>that is</w:t>
      </w:r>
      <w:r w:rsidRPr="00CF30EA">
        <w:rPr>
          <w:rFonts w:cs="Arial"/>
          <w:lang w:val="en-GB"/>
        </w:rPr>
        <w:t>, z</w:t>
      </w:r>
      <w:r w:rsidR="00D66C18" w:rsidRPr="00CF30EA">
        <w:rPr>
          <w:rFonts w:cs="Arial"/>
          <w:lang w:val="en-GB"/>
        </w:rPr>
        <w:t>ooming out</w:t>
      </w:r>
      <w:r w:rsidRPr="00CF30EA">
        <w:rPr>
          <w:rFonts w:cs="Arial"/>
          <w:lang w:val="en-GB"/>
        </w:rPr>
        <w:t>)</w:t>
      </w:r>
      <w:r w:rsidR="00D66C18" w:rsidRPr="00CF30EA">
        <w:rPr>
          <w:rFonts w:cs="Arial"/>
          <w:lang w:val="en-GB"/>
        </w:rPr>
        <w:t xml:space="preserve"> increases the density of symbols (Figure 9</w:t>
      </w:r>
      <w:r w:rsidR="0004290B">
        <w:rPr>
          <w:rFonts w:cs="Arial"/>
          <w:lang w:val="en-GB"/>
        </w:rPr>
        <w:t>-</w:t>
      </w:r>
      <w:r w:rsidR="005940B9" w:rsidRPr="00CF30EA">
        <w:rPr>
          <w:rFonts w:cs="Arial"/>
          <w:lang w:val="en-GB"/>
        </w:rPr>
        <w:t>7</w:t>
      </w:r>
      <w:r w:rsidR="00B51868" w:rsidRPr="00CF30EA">
        <w:rPr>
          <w:rFonts w:cs="Arial"/>
          <w:lang w:val="en-GB"/>
        </w:rPr>
        <w:t>a</w:t>
      </w:r>
      <w:r w:rsidR="00D66C18" w:rsidRPr="00CF30EA">
        <w:rPr>
          <w:rFonts w:cs="Arial"/>
          <w:lang w:val="en-GB"/>
        </w:rPr>
        <w:t>).</w:t>
      </w:r>
      <w:r w:rsidR="00800E06" w:rsidRPr="00CF30EA">
        <w:rPr>
          <w:rFonts w:cs="Arial"/>
          <w:lang w:val="en-GB"/>
        </w:rPr>
        <w:t xml:space="preserve"> However, by applying a thinning algorithm, the number of vectors </w:t>
      </w:r>
      <w:r w:rsidR="00577B77" w:rsidRPr="00CF30EA">
        <w:rPr>
          <w:rFonts w:cs="Arial"/>
          <w:lang w:val="en-GB"/>
        </w:rPr>
        <w:t xml:space="preserve">may </w:t>
      </w:r>
      <w:r w:rsidR="00B51868" w:rsidRPr="00CF30EA">
        <w:rPr>
          <w:rFonts w:cs="Arial"/>
          <w:lang w:val="en-GB"/>
        </w:rPr>
        <w:t>be reduced (Figure 9</w:t>
      </w:r>
      <w:r w:rsidR="0004290B">
        <w:rPr>
          <w:rFonts w:cs="Arial"/>
          <w:lang w:val="en-GB"/>
        </w:rPr>
        <w:t>-</w:t>
      </w:r>
      <w:r w:rsidR="005940B9" w:rsidRPr="00CF30EA">
        <w:rPr>
          <w:rFonts w:cs="Arial"/>
          <w:lang w:val="en-GB"/>
        </w:rPr>
        <w:t>7</w:t>
      </w:r>
      <w:r w:rsidR="00B51868" w:rsidRPr="00CF30EA">
        <w:rPr>
          <w:rFonts w:cs="Arial"/>
          <w:lang w:val="en-GB"/>
        </w:rPr>
        <w:t>b</w:t>
      </w:r>
      <w:r w:rsidR="00800E06" w:rsidRPr="00CF30EA">
        <w:rPr>
          <w:rFonts w:cs="Arial"/>
          <w:lang w:val="en-GB"/>
        </w:rPr>
        <w:t>).</w:t>
      </w:r>
      <w:r w:rsidR="007621F3" w:rsidRPr="00CF30EA">
        <w:rPr>
          <w:rFonts w:cs="Arial"/>
          <w:lang w:val="en-GB"/>
        </w:rPr>
        <w:t xml:space="preserve"> In this case, every </w:t>
      </w:r>
      <w:r w:rsidR="00221ACC" w:rsidRPr="00CF30EA">
        <w:rPr>
          <w:rFonts w:cs="Arial"/>
          <w:lang w:val="en-GB"/>
        </w:rPr>
        <w:t xml:space="preserve">fourth </w:t>
      </w:r>
      <w:r w:rsidR="007621F3" w:rsidRPr="00CF30EA">
        <w:rPr>
          <w:rFonts w:cs="Arial"/>
          <w:lang w:val="en-GB"/>
        </w:rPr>
        <w:t>vector was plotted</w:t>
      </w:r>
      <w:r w:rsidR="00221ACC" w:rsidRPr="00CF30EA">
        <w:rPr>
          <w:rFonts w:cs="Arial"/>
          <w:lang w:val="en-GB"/>
        </w:rPr>
        <w:t>.</w:t>
      </w:r>
    </w:p>
    <w:p w14:paraId="6BA22818" w14:textId="1D3C5F64" w:rsidR="00BD2604" w:rsidRPr="00CF30EA" w:rsidRDefault="00F31AE0" w:rsidP="0004290B">
      <w:pPr>
        <w:spacing w:after="60" w:line="240" w:lineRule="auto"/>
        <w:rPr>
          <w:rFonts w:cs="Arial"/>
          <w:bCs/>
          <w:lang w:val="en-GB" w:eastAsia="en-GB"/>
        </w:rPr>
      </w:pPr>
      <w:r w:rsidRPr="00CF30EA">
        <w:rPr>
          <w:rFonts w:cs="Arial"/>
          <w:bCs/>
          <w:lang w:val="en-GB" w:eastAsia="en-GB"/>
        </w:rPr>
        <w:t>An example of t</w:t>
      </w:r>
      <w:r w:rsidR="00BD2604" w:rsidRPr="00CF30EA">
        <w:rPr>
          <w:rFonts w:cs="Arial"/>
          <w:bCs/>
          <w:lang w:val="en-GB" w:eastAsia="en-GB"/>
        </w:rPr>
        <w:t xml:space="preserve">hinning </w:t>
      </w:r>
      <w:r w:rsidRPr="00CF30EA">
        <w:rPr>
          <w:rFonts w:cs="Arial"/>
          <w:bCs/>
          <w:lang w:val="en-GB" w:eastAsia="en-GB"/>
        </w:rPr>
        <w:t>of</w:t>
      </w:r>
      <w:r w:rsidR="00BD2604" w:rsidRPr="00CF30EA">
        <w:rPr>
          <w:rFonts w:cs="Arial"/>
          <w:bCs/>
          <w:lang w:val="en-GB" w:eastAsia="en-GB"/>
        </w:rPr>
        <w:t xml:space="preserve"> regularly gridded data is as follows. Suppose that the grid cell’s diagonal as displayed has a distance of D mm and represents the grid spacing. Note that D is dependent on the specific geographic area and the size of the viewing monitor.  If every n</w:t>
      </w:r>
      <w:r w:rsidR="00BD2604" w:rsidRPr="00CF30EA">
        <w:rPr>
          <w:rFonts w:cs="Arial"/>
          <w:bCs/>
          <w:vertAlign w:val="superscript"/>
          <w:lang w:val="en-GB" w:eastAsia="en-GB"/>
        </w:rPr>
        <w:t>th</w:t>
      </w:r>
      <w:r w:rsidR="00BD2604" w:rsidRPr="00CF30EA">
        <w:rPr>
          <w:rFonts w:cs="Arial"/>
          <w:bCs/>
          <w:lang w:val="en-GB" w:eastAsia="en-GB"/>
        </w:rPr>
        <w:t xml:space="preserve"> cell is displayed, the displayed spacing is nD. Next, suppose the length of the arrow representing the maximum speed in the displayed field is L</w:t>
      </w:r>
      <w:r w:rsidR="00BD2604" w:rsidRPr="00CF30EA">
        <w:rPr>
          <w:rFonts w:cs="Arial"/>
          <w:bCs/>
          <w:vertAlign w:val="subscript"/>
          <w:lang w:val="en-GB" w:eastAsia="en-GB"/>
        </w:rPr>
        <w:t>smax</w:t>
      </w:r>
      <w:r w:rsidR="00BD2604" w:rsidRPr="00CF30EA">
        <w:rPr>
          <w:rFonts w:cs="Arial"/>
          <w:bCs/>
          <w:lang w:val="en-GB" w:eastAsia="en-GB"/>
        </w:rPr>
        <w:t xml:space="preserve"> mm. Then the ratio of the maximum arrow length to the displayed grid spacing is constrained to be less than a prescribed maximum value, R</w:t>
      </w:r>
      <w:r w:rsidR="00BD2604" w:rsidRPr="00CF30EA">
        <w:rPr>
          <w:rFonts w:cs="Arial"/>
          <w:bCs/>
          <w:vertAlign w:val="subscript"/>
          <w:lang w:val="en-GB" w:eastAsia="en-GB"/>
        </w:rPr>
        <w:t>max</w:t>
      </w:r>
      <w:r w:rsidR="00BD2604" w:rsidRPr="00CF30EA">
        <w:rPr>
          <w:rFonts w:cs="Arial"/>
          <w:bCs/>
          <w:lang w:val="en-GB" w:eastAsia="en-GB"/>
        </w:rPr>
        <w:t>, here taken to be 0.5. Thus</w:t>
      </w:r>
      <w:r w:rsidR="0004290B">
        <w:rPr>
          <w:rFonts w:cs="Arial"/>
          <w:bCs/>
          <w:lang w:val="en-GB" w:eastAsia="en-GB"/>
        </w:rPr>
        <w:t>:</w:t>
      </w:r>
    </w:p>
    <w:p w14:paraId="46E91156" w14:textId="3CBF9824" w:rsidR="00BD2604" w:rsidRPr="00CF30EA" w:rsidRDefault="00BD2604" w:rsidP="0004290B">
      <w:pPr>
        <w:spacing w:after="120" w:line="240" w:lineRule="auto"/>
        <w:ind w:firstLine="720"/>
        <w:rPr>
          <w:rFonts w:cs="Arial"/>
          <w:bCs/>
          <w:lang w:val="en-GB" w:eastAsia="en-GB"/>
        </w:rPr>
      </w:pPr>
      <w:r w:rsidRPr="00CF30EA">
        <w:rPr>
          <w:rFonts w:cs="Arial"/>
          <w:bCs/>
          <w:lang w:val="en-GB" w:eastAsia="en-GB"/>
        </w:rPr>
        <w:t>R = L</w:t>
      </w:r>
      <w:r w:rsidRPr="00CF30EA">
        <w:rPr>
          <w:rFonts w:cs="Arial"/>
          <w:bCs/>
          <w:vertAlign w:val="subscript"/>
          <w:lang w:val="en-GB" w:eastAsia="en-GB"/>
        </w:rPr>
        <w:t>smax</w:t>
      </w:r>
      <w:r w:rsidRPr="00CF30EA">
        <w:rPr>
          <w:rFonts w:cs="Arial"/>
          <w:bCs/>
          <w:lang w:val="en-GB" w:eastAsia="en-GB"/>
        </w:rPr>
        <w:t>/</w:t>
      </w:r>
      <w:r w:rsidR="007F08DC" w:rsidRPr="00CF30EA">
        <w:rPr>
          <w:rFonts w:cs="Arial"/>
          <w:bCs/>
          <w:lang w:val="en-GB" w:eastAsia="en-GB"/>
        </w:rPr>
        <w:t>(</w:t>
      </w:r>
      <w:r w:rsidRPr="00CF30EA">
        <w:rPr>
          <w:rFonts w:cs="Arial"/>
          <w:bCs/>
          <w:lang w:val="en-GB" w:eastAsia="en-GB"/>
        </w:rPr>
        <w:t>nD</w:t>
      </w:r>
      <w:r w:rsidR="007F08DC" w:rsidRPr="00CF30EA">
        <w:rPr>
          <w:rFonts w:cs="Arial"/>
          <w:bCs/>
          <w:lang w:val="en-GB" w:eastAsia="en-GB"/>
        </w:rPr>
        <w:t xml:space="preserve">) </w:t>
      </w:r>
      <w:r w:rsidRPr="00CF30EA">
        <w:rPr>
          <w:rFonts w:cs="Arial"/>
          <w:bCs/>
          <w:lang w:val="en-GB" w:eastAsia="en-GB"/>
        </w:rPr>
        <w:t xml:space="preserve"> </w:t>
      </w:r>
      <w:r w:rsidRPr="00CF30EA">
        <w:rPr>
          <w:rFonts w:cs="Arial"/>
          <w:bCs/>
          <w:u w:val="single"/>
          <w:lang w:val="en-GB" w:eastAsia="en-GB"/>
        </w:rPr>
        <w:t>&lt;</w:t>
      </w:r>
      <w:r w:rsidRPr="00CF30EA">
        <w:rPr>
          <w:rFonts w:cs="Arial"/>
          <w:bCs/>
          <w:lang w:val="en-GB" w:eastAsia="en-GB"/>
        </w:rPr>
        <w:t xml:space="preserve"> </w:t>
      </w:r>
      <w:r w:rsidR="007F08DC" w:rsidRPr="00CF30EA">
        <w:rPr>
          <w:rFonts w:cs="Arial"/>
          <w:bCs/>
          <w:lang w:val="en-GB" w:eastAsia="en-GB"/>
        </w:rPr>
        <w:t xml:space="preserve"> </w:t>
      </w:r>
      <w:r w:rsidRPr="00CF30EA">
        <w:rPr>
          <w:rFonts w:cs="Arial"/>
          <w:bCs/>
          <w:lang w:val="en-GB" w:eastAsia="en-GB"/>
        </w:rPr>
        <w:t>R</w:t>
      </w:r>
      <w:r w:rsidRPr="00CF30EA">
        <w:rPr>
          <w:rFonts w:cs="Arial"/>
          <w:bCs/>
          <w:vertAlign w:val="subscript"/>
          <w:lang w:val="en-GB" w:eastAsia="en-GB"/>
        </w:rPr>
        <w:t>max</w:t>
      </w:r>
      <w:r w:rsidR="008A3516" w:rsidRPr="00CF30EA">
        <w:rPr>
          <w:rFonts w:cs="Arial"/>
          <w:bCs/>
          <w:vertAlign w:val="subscript"/>
          <w:lang w:val="en-GB" w:eastAsia="en-GB"/>
        </w:rPr>
        <w:t xml:space="preserve">                       </w:t>
      </w:r>
      <w:r w:rsidR="008A3516" w:rsidRPr="00CF30EA">
        <w:rPr>
          <w:rFonts w:cs="Arial"/>
          <w:bCs/>
          <w:lang w:val="en-GB" w:eastAsia="en-GB"/>
        </w:rPr>
        <w:t xml:space="preserve">                                                                           </w:t>
      </w:r>
      <w:r w:rsidR="0004290B">
        <w:rPr>
          <w:rFonts w:cs="Arial"/>
          <w:bCs/>
          <w:lang w:val="en-GB" w:eastAsia="en-GB"/>
        </w:rPr>
        <w:t>[Eqn</w:t>
      </w:r>
      <w:r w:rsidR="008A3516" w:rsidRPr="00CF30EA">
        <w:rPr>
          <w:rFonts w:cs="Arial"/>
          <w:bCs/>
          <w:lang w:val="en-GB" w:eastAsia="en-GB"/>
        </w:rPr>
        <w:t xml:space="preserve"> 9.2]</w:t>
      </w:r>
    </w:p>
    <w:p w14:paraId="330E78C9" w14:textId="6F1C3764" w:rsidR="000D15D0" w:rsidRPr="00CF30EA" w:rsidRDefault="000E6A0E" w:rsidP="00E938E0">
      <w:pPr>
        <w:spacing w:after="200" w:line="276" w:lineRule="auto"/>
        <w:ind w:left="1008"/>
        <w:rPr>
          <w:rFonts w:cs="Arial"/>
          <w:bCs/>
          <w:sz w:val="22"/>
          <w:lang w:val="en-GB" w:eastAsia="en-GB"/>
        </w:rPr>
      </w:pPr>
      <w:r w:rsidRPr="00CF30EA">
        <w:rPr>
          <w:noProof/>
          <w:lang w:val="fr-FR" w:eastAsia="fr-FR"/>
        </w:rPr>
        <w:lastRenderedPageBreak/>
        <w:drawing>
          <wp:inline distT="0" distB="0" distL="0" distR="0" wp14:anchorId="2885F4D6" wp14:editId="6EDF338D">
            <wp:extent cx="4648200" cy="32613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r="-16" b="1420"/>
                    <a:stretch/>
                  </pic:blipFill>
                  <pic:spPr bwMode="auto">
                    <a:xfrm>
                      <a:off x="0" y="0"/>
                      <a:ext cx="4659943" cy="3269599"/>
                    </a:xfrm>
                    <a:prstGeom prst="rect">
                      <a:avLst/>
                    </a:prstGeom>
                    <a:ln>
                      <a:noFill/>
                    </a:ln>
                    <a:extLst>
                      <a:ext uri="{53640926-AAD7-44D8-BBD7-CCE9431645EC}">
                        <a14:shadowObscured xmlns:a14="http://schemas.microsoft.com/office/drawing/2010/main"/>
                      </a:ext>
                    </a:extLst>
                  </pic:spPr>
                </pic:pic>
              </a:graphicData>
            </a:graphic>
          </wp:inline>
        </w:drawing>
      </w:r>
    </w:p>
    <w:p w14:paraId="4D3C8013" w14:textId="68E57CEA" w:rsidR="000D15D0" w:rsidRPr="0004290B" w:rsidRDefault="000E6A0E" w:rsidP="0004290B">
      <w:pPr>
        <w:spacing w:before="120" w:after="120" w:line="240" w:lineRule="auto"/>
        <w:jc w:val="center"/>
        <w:rPr>
          <w:rFonts w:cs="Arial"/>
          <w:b/>
          <w:bCs/>
          <w:sz w:val="18"/>
          <w:szCs w:val="18"/>
          <w:lang w:val="en-GB" w:eastAsia="en-GB"/>
        </w:rPr>
      </w:pPr>
      <w:r w:rsidRPr="0004290B">
        <w:rPr>
          <w:rFonts w:cs="Arial"/>
          <w:b/>
          <w:bCs/>
          <w:sz w:val="18"/>
          <w:szCs w:val="18"/>
          <w:lang w:val="en-GB" w:eastAsia="en-GB"/>
        </w:rPr>
        <w:t>(a)</w:t>
      </w:r>
    </w:p>
    <w:p w14:paraId="250A3691" w14:textId="6BB53EAD" w:rsidR="00637A78" w:rsidRPr="00CF30EA" w:rsidRDefault="000E6A0E" w:rsidP="00B51868">
      <w:pPr>
        <w:jc w:val="center"/>
        <w:rPr>
          <w:rFonts w:cs="Arial"/>
          <w:lang w:val="en-GB"/>
        </w:rPr>
      </w:pPr>
      <w:r w:rsidRPr="00CF30EA">
        <w:rPr>
          <w:noProof/>
          <w:lang w:val="fr-FR" w:eastAsia="fr-FR"/>
        </w:rPr>
        <w:drawing>
          <wp:inline distT="0" distB="0" distL="0" distR="0" wp14:anchorId="213744DD" wp14:editId="6E51785B">
            <wp:extent cx="4747260" cy="3352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840" b="1235"/>
                    <a:stretch/>
                  </pic:blipFill>
                  <pic:spPr bwMode="auto">
                    <a:xfrm>
                      <a:off x="0" y="0"/>
                      <a:ext cx="4783460" cy="3378366"/>
                    </a:xfrm>
                    <a:prstGeom prst="rect">
                      <a:avLst/>
                    </a:prstGeom>
                    <a:ln>
                      <a:noFill/>
                    </a:ln>
                    <a:extLst>
                      <a:ext uri="{53640926-AAD7-44D8-BBD7-CCE9431645EC}">
                        <a14:shadowObscured xmlns:a14="http://schemas.microsoft.com/office/drawing/2010/main"/>
                      </a:ext>
                    </a:extLst>
                  </pic:spPr>
                </pic:pic>
              </a:graphicData>
            </a:graphic>
          </wp:inline>
        </w:drawing>
      </w:r>
    </w:p>
    <w:p w14:paraId="7C15C279" w14:textId="26D9A212" w:rsidR="00F96B3E" w:rsidRPr="0004290B" w:rsidRDefault="000C7C65" w:rsidP="0004290B">
      <w:pPr>
        <w:spacing w:before="120" w:after="120" w:line="240" w:lineRule="auto"/>
        <w:jc w:val="center"/>
        <w:rPr>
          <w:b/>
          <w:sz w:val="18"/>
          <w:szCs w:val="18"/>
          <w:lang w:val="en-GB"/>
        </w:rPr>
      </w:pPr>
      <w:r w:rsidRPr="0004290B">
        <w:rPr>
          <w:b/>
          <w:sz w:val="18"/>
          <w:szCs w:val="18"/>
          <w:lang w:val="en-GB"/>
        </w:rPr>
        <w:t xml:space="preserve"> </w:t>
      </w:r>
      <w:r w:rsidR="00B51868" w:rsidRPr="0004290B">
        <w:rPr>
          <w:b/>
          <w:sz w:val="18"/>
          <w:szCs w:val="18"/>
          <w:lang w:val="en-GB"/>
        </w:rPr>
        <w:t>(b)</w:t>
      </w:r>
    </w:p>
    <w:p w14:paraId="4C96AB00" w14:textId="417B7CA1" w:rsidR="00800E06" w:rsidRPr="0004290B" w:rsidRDefault="00B51868" w:rsidP="0004290B">
      <w:pPr>
        <w:spacing w:before="120" w:after="120" w:line="240" w:lineRule="auto"/>
        <w:jc w:val="center"/>
        <w:rPr>
          <w:b/>
          <w:sz w:val="18"/>
          <w:szCs w:val="18"/>
          <w:lang w:val="en-GB"/>
        </w:rPr>
      </w:pPr>
      <w:r w:rsidRPr="0004290B">
        <w:rPr>
          <w:b/>
          <w:sz w:val="18"/>
          <w:szCs w:val="18"/>
          <w:lang w:val="en-GB"/>
        </w:rPr>
        <w:t>Figure 9</w:t>
      </w:r>
      <w:r w:rsidR="0004290B">
        <w:rPr>
          <w:b/>
          <w:sz w:val="18"/>
          <w:szCs w:val="18"/>
          <w:lang w:val="en-GB"/>
        </w:rPr>
        <w:t>-</w:t>
      </w:r>
      <w:r w:rsidR="005940B9" w:rsidRPr="0004290B">
        <w:rPr>
          <w:b/>
          <w:sz w:val="18"/>
          <w:szCs w:val="18"/>
          <w:lang w:val="en-GB"/>
        </w:rPr>
        <w:t>7</w:t>
      </w:r>
      <w:r w:rsidR="00800E06" w:rsidRPr="0004290B">
        <w:rPr>
          <w:b/>
          <w:sz w:val="18"/>
          <w:szCs w:val="18"/>
          <w:lang w:val="en-GB"/>
        </w:rPr>
        <w:t xml:space="preserve"> – </w:t>
      </w:r>
      <w:r w:rsidRPr="0004290B">
        <w:rPr>
          <w:b/>
          <w:sz w:val="18"/>
          <w:szCs w:val="18"/>
          <w:lang w:val="en-GB"/>
        </w:rPr>
        <w:t xml:space="preserve">(a) </w:t>
      </w:r>
      <w:r w:rsidR="0062564E" w:rsidRPr="0004290B">
        <w:rPr>
          <w:b/>
          <w:sz w:val="18"/>
          <w:szCs w:val="18"/>
          <w:lang w:val="en-GB"/>
        </w:rPr>
        <w:t>Surface c</w:t>
      </w:r>
      <w:r w:rsidRPr="0004290B">
        <w:rPr>
          <w:b/>
          <w:sz w:val="18"/>
          <w:szCs w:val="18"/>
          <w:lang w:val="en-GB"/>
        </w:rPr>
        <w:t>urrent vectors (see Figure 9</w:t>
      </w:r>
      <w:r w:rsidR="00D076AA">
        <w:rPr>
          <w:b/>
          <w:sz w:val="18"/>
          <w:szCs w:val="18"/>
          <w:lang w:val="en-GB"/>
        </w:rPr>
        <w:t>-</w:t>
      </w:r>
      <w:r w:rsidRPr="0004290B">
        <w:rPr>
          <w:b/>
          <w:sz w:val="18"/>
          <w:szCs w:val="18"/>
          <w:lang w:val="en-GB"/>
        </w:rPr>
        <w:t xml:space="preserve">6) displayed with identical parameters, but at low resolution. (b) </w:t>
      </w:r>
      <w:r w:rsidR="00305F09" w:rsidRPr="0004290B">
        <w:rPr>
          <w:b/>
          <w:sz w:val="18"/>
          <w:szCs w:val="18"/>
          <w:lang w:val="en-GB"/>
        </w:rPr>
        <w:t>C</w:t>
      </w:r>
      <w:r w:rsidR="00800E06" w:rsidRPr="0004290B">
        <w:rPr>
          <w:b/>
          <w:sz w:val="18"/>
          <w:szCs w:val="18"/>
          <w:lang w:val="en-GB"/>
        </w:rPr>
        <w:t xml:space="preserve">urrent vectors </w:t>
      </w:r>
      <w:r w:rsidR="00305F09" w:rsidRPr="0004290B">
        <w:rPr>
          <w:b/>
          <w:sz w:val="18"/>
          <w:szCs w:val="18"/>
          <w:lang w:val="en-GB"/>
        </w:rPr>
        <w:t>as in</w:t>
      </w:r>
      <w:r w:rsidRPr="0004290B">
        <w:rPr>
          <w:b/>
          <w:sz w:val="18"/>
          <w:szCs w:val="18"/>
          <w:lang w:val="en-GB"/>
        </w:rPr>
        <w:t xml:space="preserve"> (a)</w:t>
      </w:r>
      <w:r w:rsidR="00305F09" w:rsidRPr="0004290B">
        <w:rPr>
          <w:b/>
          <w:sz w:val="18"/>
          <w:szCs w:val="18"/>
          <w:lang w:val="en-GB"/>
        </w:rPr>
        <w:t>, but ‘thinned’</w:t>
      </w:r>
      <w:r w:rsidR="009C5D4D" w:rsidRPr="0004290B">
        <w:rPr>
          <w:b/>
          <w:sz w:val="18"/>
          <w:szCs w:val="18"/>
          <w:lang w:val="en-GB"/>
        </w:rPr>
        <w:t xml:space="preserve"> by plotting every </w:t>
      </w:r>
      <w:r w:rsidR="00221ACC" w:rsidRPr="0004290B">
        <w:rPr>
          <w:b/>
          <w:sz w:val="18"/>
          <w:szCs w:val="18"/>
          <w:lang w:val="en-GB"/>
        </w:rPr>
        <w:t xml:space="preserve">fourth </w:t>
      </w:r>
      <w:r w:rsidR="009C5D4D" w:rsidRPr="0004290B">
        <w:rPr>
          <w:b/>
          <w:sz w:val="18"/>
          <w:szCs w:val="18"/>
          <w:lang w:val="en-GB"/>
        </w:rPr>
        <w:t>point</w:t>
      </w:r>
      <w:r w:rsidR="00A427EE" w:rsidRPr="0004290B">
        <w:rPr>
          <w:b/>
          <w:sz w:val="18"/>
          <w:szCs w:val="18"/>
          <w:lang w:val="en-GB"/>
        </w:rPr>
        <w:t>.</w:t>
      </w:r>
      <w:r w:rsidRPr="0004290B">
        <w:rPr>
          <w:b/>
          <w:sz w:val="18"/>
          <w:szCs w:val="18"/>
          <w:lang w:val="en-GB"/>
        </w:rPr>
        <w:t xml:space="preserve"> </w:t>
      </w:r>
      <w:r w:rsidR="00C35446" w:rsidRPr="0004290B">
        <w:rPr>
          <w:b/>
          <w:sz w:val="18"/>
          <w:szCs w:val="18"/>
          <w:lang w:val="en-GB"/>
        </w:rPr>
        <w:t xml:space="preserve">Note that the coastline data in the </w:t>
      </w:r>
      <w:r w:rsidR="00D076AA">
        <w:rPr>
          <w:b/>
          <w:sz w:val="18"/>
          <w:szCs w:val="18"/>
          <w:lang w:val="en-GB"/>
        </w:rPr>
        <w:t>F</w:t>
      </w:r>
      <w:r w:rsidR="00C35446" w:rsidRPr="0004290B">
        <w:rPr>
          <w:b/>
          <w:sz w:val="18"/>
          <w:szCs w:val="18"/>
          <w:lang w:val="en-GB"/>
        </w:rPr>
        <w:t xml:space="preserve">igure may differ from that used to determine model boundaries; in practice, the arrow </w:t>
      </w:r>
      <w:r w:rsidR="00FF10A0" w:rsidRPr="0004290B">
        <w:rPr>
          <w:b/>
          <w:sz w:val="18"/>
          <w:szCs w:val="18"/>
          <w:lang w:val="en-GB"/>
        </w:rPr>
        <w:t>pivot point</w:t>
      </w:r>
      <w:r w:rsidR="00C35446" w:rsidRPr="0004290B">
        <w:rPr>
          <w:b/>
          <w:sz w:val="18"/>
          <w:szCs w:val="18"/>
          <w:lang w:val="en-GB"/>
        </w:rPr>
        <w:t xml:space="preserve"> must not be placed over land. </w:t>
      </w:r>
      <w:r w:rsidRPr="0004290B">
        <w:rPr>
          <w:b/>
          <w:sz w:val="18"/>
          <w:szCs w:val="18"/>
          <w:lang w:val="en-GB"/>
        </w:rPr>
        <w:t>(</w:t>
      </w:r>
      <w:r w:rsidR="000C7C65" w:rsidRPr="0004290B">
        <w:rPr>
          <w:b/>
          <w:sz w:val="18"/>
          <w:szCs w:val="18"/>
          <w:lang w:val="en-GB"/>
        </w:rPr>
        <w:t>Data</w:t>
      </w:r>
      <w:r w:rsidRPr="0004290B">
        <w:rPr>
          <w:b/>
          <w:sz w:val="18"/>
          <w:szCs w:val="18"/>
          <w:lang w:val="en-GB"/>
        </w:rPr>
        <w:t xml:space="preserve"> courtesy of St. Lawre</w:t>
      </w:r>
      <w:r w:rsidR="007D134F" w:rsidRPr="0004290B">
        <w:rPr>
          <w:b/>
          <w:sz w:val="18"/>
          <w:szCs w:val="18"/>
          <w:lang w:val="en-GB"/>
        </w:rPr>
        <w:t>nce Global Observatory, Canada)</w:t>
      </w:r>
    </w:p>
    <w:p w14:paraId="4DDABC46" w14:textId="77777777" w:rsidR="00BD2604" w:rsidRPr="00CF30EA" w:rsidRDefault="00BD2604" w:rsidP="00D076AA">
      <w:pPr>
        <w:spacing w:after="60" w:line="240" w:lineRule="auto"/>
        <w:rPr>
          <w:rFonts w:cs="Arial"/>
          <w:bCs/>
          <w:lang w:val="en-GB" w:eastAsia="en-GB"/>
        </w:rPr>
      </w:pPr>
      <w:r w:rsidRPr="00CF30EA">
        <w:rPr>
          <w:rFonts w:cs="Arial"/>
          <w:bCs/>
          <w:lang w:val="en-GB" w:eastAsia="en-GB"/>
        </w:rPr>
        <w:t>If the above inequality cannot be met with increment n equal to 1, then a new value for n is computed by the following formula:</w:t>
      </w:r>
    </w:p>
    <w:p w14:paraId="5B759CF9" w14:textId="59DD6D37" w:rsidR="00BD2604" w:rsidRPr="002B4250" w:rsidRDefault="00BD2604" w:rsidP="00D076AA">
      <w:pPr>
        <w:spacing w:after="60" w:line="240" w:lineRule="auto"/>
        <w:ind w:firstLine="720"/>
        <w:rPr>
          <w:rFonts w:cs="Arial"/>
          <w:bCs/>
          <w:vertAlign w:val="subscript"/>
          <w:lang w:val="fr-FR" w:eastAsia="en-GB"/>
        </w:rPr>
      </w:pPr>
      <w:r w:rsidRPr="002B4250">
        <w:rPr>
          <w:rFonts w:cs="Arial"/>
          <w:bCs/>
          <w:lang w:val="fr-FR" w:eastAsia="en-GB"/>
        </w:rPr>
        <w:t>n =1 + fix(L</w:t>
      </w:r>
      <w:r w:rsidRPr="002B4250">
        <w:rPr>
          <w:rFonts w:cs="Arial"/>
          <w:bCs/>
          <w:vertAlign w:val="subscript"/>
          <w:lang w:val="fr-FR" w:eastAsia="en-GB"/>
        </w:rPr>
        <w:t>smax</w:t>
      </w:r>
      <w:r w:rsidRPr="002B4250">
        <w:rPr>
          <w:rFonts w:cs="Arial"/>
          <w:bCs/>
          <w:lang w:val="fr-FR" w:eastAsia="en-GB"/>
        </w:rPr>
        <w:t>/</w:t>
      </w:r>
      <w:r w:rsidR="007F08DC" w:rsidRPr="002B4250">
        <w:rPr>
          <w:rFonts w:cs="Arial"/>
          <w:bCs/>
          <w:lang w:val="fr-FR" w:eastAsia="en-GB"/>
        </w:rPr>
        <w:t>(</w:t>
      </w:r>
      <w:r w:rsidRPr="002B4250">
        <w:rPr>
          <w:rFonts w:cs="Arial"/>
          <w:bCs/>
          <w:lang w:val="fr-FR" w:eastAsia="en-GB"/>
        </w:rPr>
        <w:t>DR</w:t>
      </w:r>
      <w:r w:rsidRPr="002B4250">
        <w:rPr>
          <w:rFonts w:cs="Arial"/>
          <w:bCs/>
          <w:vertAlign w:val="subscript"/>
          <w:lang w:val="fr-FR" w:eastAsia="en-GB"/>
        </w:rPr>
        <w:t>max</w:t>
      </w:r>
      <w:r w:rsidRPr="002B4250">
        <w:rPr>
          <w:rFonts w:cs="Arial"/>
          <w:bCs/>
          <w:lang w:val="fr-FR" w:eastAsia="en-GB"/>
        </w:rPr>
        <w:t>)</w:t>
      </w:r>
      <w:r w:rsidR="007F08DC" w:rsidRPr="002B4250">
        <w:rPr>
          <w:rFonts w:cs="Arial"/>
          <w:bCs/>
          <w:lang w:val="fr-FR" w:eastAsia="en-GB"/>
        </w:rPr>
        <w:t>)</w:t>
      </w:r>
      <w:r w:rsidR="008A3516" w:rsidRPr="002B4250">
        <w:rPr>
          <w:rFonts w:cs="Arial"/>
          <w:bCs/>
          <w:lang w:val="fr-FR" w:eastAsia="en-GB"/>
        </w:rPr>
        <w:t xml:space="preserve">                                                                                      </w:t>
      </w:r>
      <w:r w:rsidR="00D076AA">
        <w:rPr>
          <w:rFonts w:cs="Arial"/>
          <w:bCs/>
          <w:lang w:val="fr-FR" w:eastAsia="en-GB"/>
        </w:rPr>
        <w:t>[Eqn</w:t>
      </w:r>
      <w:r w:rsidR="008A3516" w:rsidRPr="002B4250">
        <w:rPr>
          <w:rFonts w:cs="Arial"/>
          <w:bCs/>
          <w:lang w:val="fr-FR" w:eastAsia="en-GB"/>
        </w:rPr>
        <w:t xml:space="preserve"> 9.3]</w:t>
      </w:r>
    </w:p>
    <w:p w14:paraId="791BF03B" w14:textId="07CAE1F4" w:rsidR="000D15D0" w:rsidRPr="00CF30EA" w:rsidRDefault="000C7C65" w:rsidP="00D076AA">
      <w:pPr>
        <w:spacing w:after="120" w:line="240" w:lineRule="auto"/>
        <w:rPr>
          <w:rFonts w:cs="Arial"/>
          <w:bCs/>
          <w:lang w:val="en-GB" w:eastAsia="en-GB"/>
        </w:rPr>
      </w:pPr>
      <w:r w:rsidRPr="00CF30EA">
        <w:rPr>
          <w:rFonts w:cs="Arial"/>
          <w:bCs/>
          <w:lang w:val="en-GB" w:eastAsia="en-GB"/>
        </w:rPr>
        <w:lastRenderedPageBreak/>
        <w:t>Where</w:t>
      </w:r>
      <w:r w:rsidR="00BD2604" w:rsidRPr="00CF30EA">
        <w:rPr>
          <w:rFonts w:cs="Arial"/>
          <w:bCs/>
          <w:lang w:val="en-GB" w:eastAsia="en-GB"/>
        </w:rPr>
        <w:t xml:space="preserve"> fix() is a function that returns the truncated integer value. For plotting, arrows at every n</w:t>
      </w:r>
      <w:r w:rsidR="00BD2604" w:rsidRPr="00CF30EA">
        <w:rPr>
          <w:rFonts w:cs="Arial"/>
          <w:bCs/>
          <w:vertAlign w:val="superscript"/>
          <w:lang w:val="en-GB" w:eastAsia="en-GB"/>
        </w:rPr>
        <w:t>th</w:t>
      </w:r>
      <w:r w:rsidR="00BD2604" w:rsidRPr="00CF30EA">
        <w:rPr>
          <w:rFonts w:cs="Arial"/>
          <w:bCs/>
          <w:lang w:val="en-GB" w:eastAsia="en-GB"/>
        </w:rPr>
        <w:t xml:space="preserve"> column and every n</w:t>
      </w:r>
      <w:r w:rsidR="00BD2604" w:rsidRPr="00CF30EA">
        <w:rPr>
          <w:rFonts w:cs="Arial"/>
          <w:bCs/>
          <w:vertAlign w:val="superscript"/>
          <w:lang w:val="en-GB" w:eastAsia="en-GB"/>
        </w:rPr>
        <w:t>th</w:t>
      </w:r>
      <w:r w:rsidR="00BD2604" w:rsidRPr="00CF30EA">
        <w:rPr>
          <w:rFonts w:cs="Arial"/>
          <w:bCs/>
          <w:lang w:val="en-GB" w:eastAsia="en-GB"/>
        </w:rPr>
        <w:t xml:space="preserve"> row are drawn, making sure that the row and column with the maximum vector is drawn (Figure 9</w:t>
      </w:r>
      <w:r w:rsidR="00D076AA">
        <w:rPr>
          <w:rFonts w:cs="Arial"/>
          <w:bCs/>
          <w:lang w:val="en-GB" w:eastAsia="en-GB"/>
        </w:rPr>
        <w:t>-</w:t>
      </w:r>
      <w:r w:rsidR="005940B9" w:rsidRPr="00CF30EA">
        <w:rPr>
          <w:rFonts w:cs="Arial"/>
          <w:bCs/>
          <w:lang w:val="en-GB" w:eastAsia="en-GB"/>
        </w:rPr>
        <w:t>7</w:t>
      </w:r>
      <w:r w:rsidR="00BD2604" w:rsidRPr="00CF30EA">
        <w:rPr>
          <w:rFonts w:cs="Arial"/>
          <w:bCs/>
          <w:lang w:val="en-GB" w:eastAsia="en-GB"/>
        </w:rPr>
        <w:t xml:space="preserve">b). </w:t>
      </w:r>
    </w:p>
    <w:p w14:paraId="0A56732B" w14:textId="3F96B07F" w:rsidR="001837F4" w:rsidRDefault="001837F4" w:rsidP="00D076AA">
      <w:pPr>
        <w:spacing w:after="120" w:line="240" w:lineRule="auto"/>
        <w:rPr>
          <w:rFonts w:cs="Arial"/>
          <w:bCs/>
          <w:lang w:val="en-GB" w:eastAsia="en-GB"/>
        </w:rPr>
      </w:pPr>
      <w:r w:rsidRPr="00CF30EA">
        <w:rPr>
          <w:rFonts w:cs="Arial"/>
          <w:bCs/>
          <w:lang w:val="en-GB" w:eastAsia="en-GB"/>
        </w:rPr>
        <w:t>Thinning of irregularly-spaced vectors is more difficult. For each on-screen point the distance to all other on-screen points would have to be calculated, so that the closest point can be determined. The size and direction of the arrow symbols at the point and its nearest point would be compared for overlap. If overlap occurred, one of the symbols would be eliminated. This procedure would be carried out for all on-screen points, keeping track of which points and their symbols had been eliminated. An alternate solution woul</w:t>
      </w:r>
      <w:r w:rsidR="00141D9E" w:rsidRPr="00CF30EA">
        <w:rPr>
          <w:rFonts w:cs="Arial"/>
          <w:bCs/>
          <w:lang w:val="en-GB" w:eastAsia="en-GB"/>
        </w:rPr>
        <w:t>d be to reduce the reference height H</w:t>
      </w:r>
      <w:r w:rsidR="00141D9E" w:rsidRPr="00CF30EA">
        <w:rPr>
          <w:rFonts w:cs="Arial"/>
          <w:bCs/>
          <w:vertAlign w:val="subscript"/>
          <w:lang w:val="en-GB" w:eastAsia="en-GB"/>
        </w:rPr>
        <w:t>ref</w:t>
      </w:r>
      <w:r w:rsidR="00141D9E" w:rsidRPr="00CF30EA">
        <w:rPr>
          <w:rFonts w:cs="Arial"/>
          <w:bCs/>
          <w:lang w:val="en-GB" w:eastAsia="en-GB"/>
        </w:rPr>
        <w:t xml:space="preserve"> or increase the reference speed S</w:t>
      </w:r>
      <w:r w:rsidR="00141D9E" w:rsidRPr="00CF30EA">
        <w:rPr>
          <w:rFonts w:cs="Arial"/>
          <w:bCs/>
          <w:vertAlign w:val="subscript"/>
          <w:lang w:val="en-GB" w:eastAsia="en-GB"/>
        </w:rPr>
        <w:t>ref</w:t>
      </w:r>
      <w:r w:rsidR="00141D9E" w:rsidRPr="00CF30EA">
        <w:rPr>
          <w:rFonts w:cs="Arial"/>
          <w:bCs/>
          <w:lang w:val="en-GB" w:eastAsia="en-GB"/>
        </w:rPr>
        <w:t xml:space="preserve"> (Table 9</w:t>
      </w:r>
      <w:r w:rsidR="00B762A9">
        <w:rPr>
          <w:rFonts w:cs="Arial"/>
          <w:bCs/>
          <w:lang w:val="en-GB" w:eastAsia="en-GB"/>
        </w:rPr>
        <w:t>-</w:t>
      </w:r>
      <w:r w:rsidR="00141D9E" w:rsidRPr="00CF30EA">
        <w:rPr>
          <w:rFonts w:cs="Arial"/>
          <w:bCs/>
          <w:lang w:val="en-GB" w:eastAsia="en-GB"/>
        </w:rPr>
        <w:t>3).</w:t>
      </w:r>
    </w:p>
    <w:p w14:paraId="2320387B" w14:textId="44D994BC" w:rsidR="00593F3E" w:rsidRDefault="00593F3E" w:rsidP="00593F3E">
      <w:pPr>
        <w:pStyle w:val="Heading3"/>
        <w:rPr>
          <w:lang w:eastAsia="en-GB"/>
        </w:rPr>
      </w:pPr>
      <w:bookmarkStart w:id="739" w:name="_Toc172126793"/>
      <w:r>
        <w:rPr>
          <w:lang w:eastAsia="en-GB"/>
        </w:rPr>
        <w:t xml:space="preserve">Application to </w:t>
      </w:r>
      <w:r w:rsidR="00900AE3">
        <w:rPr>
          <w:lang w:eastAsia="en-GB"/>
        </w:rPr>
        <w:t>ungeorectified grid</w:t>
      </w:r>
      <w:r>
        <w:rPr>
          <w:lang w:eastAsia="en-GB"/>
        </w:rPr>
        <w:t xml:space="preserve"> data</w:t>
      </w:r>
      <w:bookmarkEnd w:id="739"/>
    </w:p>
    <w:p w14:paraId="7B9BB531" w14:textId="77A9F995" w:rsidR="00900AE3" w:rsidRPr="00900AE3" w:rsidRDefault="00900AE3" w:rsidP="00900AE3">
      <w:pPr>
        <w:rPr>
          <w:lang w:val="en-GB" w:eastAsia="en-GB"/>
        </w:rPr>
      </w:pPr>
      <w:r>
        <w:rPr>
          <w:lang w:val="en-GB" w:eastAsia="en-GB"/>
        </w:rPr>
        <w:t>Portrayal for ungeorectified grids must also display a field of multiple arrows using the same principles as for regular grids</w:t>
      </w:r>
      <w:r w:rsidR="00B93348">
        <w:rPr>
          <w:lang w:val="en-GB" w:eastAsia="en-GB"/>
        </w:rPr>
        <w:t xml:space="preserve">, with thinning based either on the point-by-point method described at the end of clause </w:t>
      </w:r>
      <w:r w:rsidR="00B93348">
        <w:rPr>
          <w:lang w:val="en-GB" w:eastAsia="en-GB"/>
        </w:rPr>
        <w:fldChar w:fldCharType="begin"/>
      </w:r>
      <w:r w:rsidR="00B93348">
        <w:rPr>
          <w:lang w:val="en-GB" w:eastAsia="en-GB"/>
        </w:rPr>
        <w:instrText xml:space="preserve"> REF _Ref158932813 \r \h </w:instrText>
      </w:r>
      <w:r w:rsidR="00B93348">
        <w:rPr>
          <w:lang w:val="en-GB" w:eastAsia="en-GB"/>
        </w:rPr>
      </w:r>
      <w:r w:rsidR="00B93348">
        <w:rPr>
          <w:lang w:val="en-GB" w:eastAsia="en-GB"/>
        </w:rPr>
        <w:fldChar w:fldCharType="separate"/>
      </w:r>
      <w:r w:rsidR="00B93348">
        <w:rPr>
          <w:lang w:val="en-GB" w:eastAsia="en-GB"/>
        </w:rPr>
        <w:t>9.3.2</w:t>
      </w:r>
      <w:r w:rsidR="00B93348">
        <w:rPr>
          <w:lang w:val="en-GB" w:eastAsia="en-GB"/>
        </w:rPr>
        <w:fldChar w:fldCharType="end"/>
      </w:r>
      <w:r w:rsidR="00B93348">
        <w:rPr>
          <w:lang w:val="en-GB" w:eastAsia="en-GB"/>
        </w:rPr>
        <w:t xml:space="preserve"> or the same method as for regular grids but using an average resolution, calculated either over the whole grid or </w:t>
      </w:r>
      <w:r w:rsidR="00A01EC2">
        <w:rPr>
          <w:lang w:val="en-GB" w:eastAsia="en-GB"/>
        </w:rPr>
        <w:t>sections of the grid. Application developers may substitute their own thinning heuristics for the methods described in clause 9.3.2.</w:t>
      </w:r>
    </w:p>
    <w:p w14:paraId="12FDCAC9" w14:textId="77777777" w:rsidR="00B762A9" w:rsidRPr="00CF30EA" w:rsidRDefault="00B762A9" w:rsidP="00D076AA">
      <w:pPr>
        <w:spacing w:after="120" w:line="240" w:lineRule="auto"/>
        <w:rPr>
          <w:rFonts w:cs="Arial"/>
          <w:bCs/>
          <w:lang w:val="en-GB" w:eastAsia="en-GB"/>
        </w:rPr>
      </w:pPr>
    </w:p>
    <w:p w14:paraId="7F36BA80" w14:textId="4A2A9FD4" w:rsidR="000C7C65" w:rsidRPr="00CF30EA" w:rsidRDefault="000C7C65" w:rsidP="00B762A9">
      <w:pPr>
        <w:pStyle w:val="Heading2"/>
        <w:tabs>
          <w:tab w:val="clear" w:pos="540"/>
          <w:tab w:val="clear" w:pos="700"/>
          <w:tab w:val="left" w:pos="709"/>
        </w:tabs>
        <w:spacing w:before="120" w:after="200" w:line="240" w:lineRule="auto"/>
        <w:ind w:left="709" w:hanging="709"/>
        <w:rPr>
          <w:lang w:val="en-GB"/>
        </w:rPr>
      </w:pPr>
      <w:bookmarkStart w:id="740" w:name="_Ref158933352"/>
      <w:bookmarkStart w:id="741" w:name="_Ref158934124"/>
      <w:bookmarkStart w:id="742" w:name="_Toc172126794"/>
      <w:r w:rsidRPr="00CF30EA">
        <w:rPr>
          <w:lang w:val="en-GB"/>
        </w:rPr>
        <w:t>Temporal rules</w:t>
      </w:r>
      <w:bookmarkEnd w:id="740"/>
      <w:bookmarkEnd w:id="741"/>
      <w:bookmarkEnd w:id="742"/>
    </w:p>
    <w:p w14:paraId="227E32E0" w14:textId="4F8CD136" w:rsidR="00375DB5" w:rsidRPr="00CF30EA" w:rsidRDefault="00375DB5" w:rsidP="00B762A9">
      <w:pPr>
        <w:spacing w:after="120" w:line="240" w:lineRule="auto"/>
        <w:rPr>
          <w:rFonts w:cs="Arial"/>
          <w:lang w:val="en-GB"/>
        </w:rPr>
      </w:pPr>
      <w:r w:rsidRPr="00CF30EA">
        <w:rPr>
          <w:rFonts w:eastAsiaTheme="minorHAnsi" w:cs="Arial"/>
          <w:lang w:val="en-GB"/>
        </w:rPr>
        <w:t xml:space="preserve">The metadata variables related to time are the </w:t>
      </w:r>
      <w:r w:rsidRPr="00CF30EA">
        <w:rPr>
          <w:rFonts w:eastAsiaTheme="minorHAnsi" w:cs="Arial"/>
          <w:i/>
          <w:lang w:val="en-GB"/>
        </w:rPr>
        <w:t>dateTimeOfFirstRecord</w:t>
      </w:r>
      <w:r w:rsidRPr="00B762A9">
        <w:rPr>
          <w:rFonts w:eastAsiaTheme="minorHAnsi" w:cs="Arial"/>
          <w:lang w:val="en-GB"/>
        </w:rPr>
        <w:t xml:space="preserve">, </w:t>
      </w:r>
      <w:r w:rsidRPr="00CF30EA">
        <w:rPr>
          <w:rFonts w:eastAsiaTheme="minorHAnsi" w:cs="Arial"/>
          <w:i/>
          <w:lang w:val="en-GB"/>
        </w:rPr>
        <w:t>dateTimeOfLastRecord</w:t>
      </w:r>
      <w:r w:rsidRPr="00B762A9">
        <w:rPr>
          <w:rFonts w:eastAsiaTheme="minorHAnsi" w:cs="Arial"/>
          <w:lang w:val="en-GB"/>
        </w:rPr>
        <w:t xml:space="preserve">, </w:t>
      </w:r>
      <w:r w:rsidRPr="00CF30EA">
        <w:rPr>
          <w:rFonts w:eastAsiaTheme="minorHAnsi" w:cs="Arial"/>
          <w:i/>
          <w:lang w:val="en-GB"/>
        </w:rPr>
        <w:t>timeRecordInterval</w:t>
      </w:r>
      <w:r w:rsidRPr="00CF30EA">
        <w:rPr>
          <w:rFonts w:eastAsiaTheme="minorHAnsi" w:cs="Arial"/>
          <w:lang w:val="en-GB"/>
        </w:rPr>
        <w:t>, and</w:t>
      </w:r>
      <w:r w:rsidRPr="00CF30EA">
        <w:rPr>
          <w:rFonts w:eastAsiaTheme="minorHAnsi" w:cs="Arial"/>
          <w:i/>
          <w:lang w:val="en-GB"/>
        </w:rPr>
        <w:t xml:space="preserve"> numberOfTimes</w:t>
      </w:r>
      <w:r w:rsidRPr="00B762A9">
        <w:rPr>
          <w:rFonts w:eastAsiaTheme="minorHAnsi" w:cs="Arial"/>
          <w:lang w:val="en-GB"/>
        </w:rPr>
        <w:t xml:space="preserve">. </w:t>
      </w:r>
      <w:r w:rsidR="00A155BC" w:rsidRPr="00CF30EA">
        <w:rPr>
          <w:rFonts w:cs="Arial"/>
          <w:lang w:val="en-GB"/>
        </w:rPr>
        <w:t>The time selected for display (</w:t>
      </w:r>
      <w:r w:rsidR="007D134F" w:rsidRPr="00CF30EA">
        <w:rPr>
          <w:rFonts w:cs="Arial"/>
          <w:lang w:val="en-GB"/>
        </w:rPr>
        <w:t>that is</w:t>
      </w:r>
      <w:r w:rsidR="00A155BC" w:rsidRPr="00CF30EA">
        <w:rPr>
          <w:rFonts w:cs="Arial"/>
          <w:lang w:val="en-GB"/>
        </w:rPr>
        <w:t xml:space="preserve"> past, present, or future) of the surface currents by the </w:t>
      </w:r>
      <w:r w:rsidR="00A51009" w:rsidRPr="00CF30EA">
        <w:rPr>
          <w:rFonts w:cs="Arial"/>
          <w:lang w:val="en-GB"/>
        </w:rPr>
        <w:t xml:space="preserve">display </w:t>
      </w:r>
      <w:r w:rsidR="00A155BC" w:rsidRPr="00CF30EA">
        <w:rPr>
          <w:rFonts w:cs="Arial"/>
          <w:lang w:val="en-GB"/>
        </w:rPr>
        <w:t>system will typically not correspond exactly to the timestamp of the input data.</w:t>
      </w:r>
      <w:r w:rsidRPr="00CF30EA">
        <w:rPr>
          <w:rFonts w:cs="Arial"/>
          <w:lang w:val="en-GB"/>
        </w:rPr>
        <w:t xml:space="preserve"> For a correct display, the ECDIS will have to select the correct data.</w:t>
      </w:r>
    </w:p>
    <w:p w14:paraId="2982D3BF" w14:textId="6842D65D" w:rsidR="00A155BC" w:rsidRPr="00CF30EA" w:rsidRDefault="00A155BC" w:rsidP="00B762A9">
      <w:pPr>
        <w:spacing w:after="120" w:line="240" w:lineRule="auto"/>
        <w:rPr>
          <w:rFonts w:cs="Arial"/>
          <w:lang w:val="en-GB"/>
        </w:rPr>
      </w:pPr>
      <w:r w:rsidRPr="00CF30EA">
        <w:rPr>
          <w:rFonts w:cs="Arial"/>
          <w:lang w:val="en-GB"/>
        </w:rPr>
        <w:t>For data with only a single record (</w:t>
      </w:r>
      <w:r w:rsidR="00426B3D" w:rsidRPr="00CF30EA">
        <w:rPr>
          <w:rFonts w:cs="Arial"/>
          <w:lang w:val="en-GB"/>
        </w:rPr>
        <w:t>where</w:t>
      </w:r>
      <w:r w:rsidRPr="00CF30EA">
        <w:rPr>
          <w:rFonts w:cs="Arial"/>
          <w:lang w:val="en-GB"/>
        </w:rPr>
        <w:t xml:space="preserve"> the timestamp of the earliest value equals that of the latest value) such as real-time data, the surface current values are displayed only if </w:t>
      </w:r>
      <w:r w:rsidR="00426B3D" w:rsidRPr="00CF30EA">
        <w:rPr>
          <w:rFonts w:cs="Arial"/>
          <w:lang w:val="en-GB"/>
        </w:rPr>
        <w:t xml:space="preserve">the display time is later than the timestamp and </w:t>
      </w:r>
      <w:r w:rsidRPr="00CF30EA">
        <w:rPr>
          <w:rFonts w:cs="Arial"/>
          <w:lang w:val="en-GB"/>
        </w:rPr>
        <w:t>the absolute time difference between the display time and the data timestamp is less than a discrimination interval (</w:t>
      </w:r>
      <w:r w:rsidR="007D134F" w:rsidRPr="00CF30EA">
        <w:rPr>
          <w:rFonts w:cs="Arial"/>
          <w:lang w:val="en-GB"/>
        </w:rPr>
        <w:t>for example</w:t>
      </w:r>
      <w:r w:rsidRPr="00CF30EA">
        <w:rPr>
          <w:rFonts w:cs="Arial"/>
          <w:lang w:val="en-GB"/>
        </w:rPr>
        <w:t xml:space="preserve"> 5 minutes). For a single record, the variable </w:t>
      </w:r>
      <w:r w:rsidRPr="00CF30EA">
        <w:rPr>
          <w:rFonts w:cs="Arial"/>
          <w:i/>
          <w:lang w:val="en-GB"/>
        </w:rPr>
        <w:t>timeRecordInterval</w:t>
      </w:r>
      <w:r w:rsidRPr="00CF30EA">
        <w:rPr>
          <w:rFonts w:cs="Arial"/>
          <w:lang w:val="en-GB"/>
        </w:rPr>
        <w:t xml:space="preserve"> (see </w:t>
      </w:r>
      <w:r w:rsidR="007D134F" w:rsidRPr="00CF30EA">
        <w:rPr>
          <w:rFonts w:cs="Arial"/>
          <w:lang w:val="en-GB"/>
        </w:rPr>
        <w:t>c</w:t>
      </w:r>
      <w:r w:rsidRPr="00CF30EA">
        <w:rPr>
          <w:rFonts w:cs="Arial"/>
          <w:lang w:val="en-GB"/>
        </w:rPr>
        <w:t xml:space="preserve">lause 12.3) can be used to set the discrimination interval. </w:t>
      </w:r>
    </w:p>
    <w:p w14:paraId="584A11BC" w14:textId="0E119A92" w:rsidR="00BA5154" w:rsidRPr="00BA5154" w:rsidRDefault="00A155BC" w:rsidP="00B762A9">
      <w:pPr>
        <w:spacing w:after="120" w:line="240" w:lineRule="auto"/>
        <w:rPr>
          <w:rFonts w:cs="Arial"/>
          <w:iCs/>
          <w:lang w:val="en-GB"/>
        </w:rPr>
      </w:pPr>
      <w:r w:rsidRPr="00CF30EA">
        <w:rPr>
          <w:rFonts w:cs="Arial"/>
          <w:lang w:val="en-GB"/>
        </w:rPr>
        <w:t xml:space="preserve">For data with multiple times, if the selected display time is later than the first timestamp and earlier than the last timestamp, then the closest </w:t>
      </w:r>
      <w:r w:rsidR="00D528E9" w:rsidRPr="00CF30EA">
        <w:rPr>
          <w:rFonts w:cs="Arial"/>
          <w:lang w:val="en-GB"/>
        </w:rPr>
        <w:t xml:space="preserve">but immediately preceding values </w:t>
      </w:r>
      <w:r w:rsidRPr="00CF30EA">
        <w:rPr>
          <w:rFonts w:cs="Arial"/>
          <w:lang w:val="en-GB"/>
        </w:rPr>
        <w:t xml:space="preserve">in the data are </w:t>
      </w:r>
      <w:r w:rsidR="00D528E9" w:rsidRPr="00CF30EA">
        <w:rPr>
          <w:rFonts w:cs="Arial"/>
          <w:lang w:val="en-GB"/>
        </w:rPr>
        <w:t>displayed</w:t>
      </w:r>
      <w:r w:rsidRPr="00CF30EA">
        <w:rPr>
          <w:rFonts w:cs="Arial"/>
          <w:lang w:val="en-GB"/>
        </w:rPr>
        <w:t xml:space="preserve">. However, if the selected display time is earlier than the first timestamp </w:t>
      </w:r>
      <w:r w:rsidR="00426B3D" w:rsidRPr="00CF30EA">
        <w:rPr>
          <w:rFonts w:cs="Arial"/>
          <w:lang w:val="en-GB"/>
        </w:rPr>
        <w:t>then the data is not displayed. If the selected time is</w:t>
      </w:r>
      <w:r w:rsidRPr="00CF30EA">
        <w:rPr>
          <w:rFonts w:cs="Arial"/>
          <w:lang w:val="en-GB"/>
        </w:rPr>
        <w:t xml:space="preserve"> later than the last timestamp, then surface current values at </w:t>
      </w:r>
      <w:r w:rsidR="00426B3D" w:rsidRPr="00CF30EA">
        <w:rPr>
          <w:rFonts w:cs="Arial"/>
          <w:lang w:val="en-GB"/>
        </w:rPr>
        <w:t>that</w:t>
      </w:r>
      <w:r w:rsidRPr="00CF30EA">
        <w:rPr>
          <w:rFonts w:cs="Arial"/>
          <w:lang w:val="en-GB"/>
        </w:rPr>
        <w:t xml:space="preserve"> time are displayed only if the absolute time difference between the display time and the data timestamp is less than a discrimination interval (</w:t>
      </w:r>
      <w:r w:rsidR="007D134F" w:rsidRPr="00CF30EA">
        <w:rPr>
          <w:rFonts w:cs="Arial"/>
          <w:lang w:val="en-GB"/>
        </w:rPr>
        <w:t>for example</w:t>
      </w:r>
      <w:r w:rsidRPr="00CF30EA">
        <w:rPr>
          <w:rFonts w:cs="Arial"/>
          <w:lang w:val="en-GB"/>
        </w:rPr>
        <w:t xml:space="preserve"> the value of the variable </w:t>
      </w:r>
      <w:r w:rsidRPr="00CF30EA">
        <w:rPr>
          <w:rFonts w:cs="Arial"/>
          <w:i/>
          <w:lang w:val="en-GB"/>
        </w:rPr>
        <w:t>timeRecordInterval</w:t>
      </w:r>
      <w:r w:rsidRPr="00CF30EA">
        <w:rPr>
          <w:rFonts w:cs="Arial"/>
          <w:lang w:val="en-GB"/>
        </w:rPr>
        <w:t>)</w:t>
      </w:r>
      <w:r w:rsidRPr="00CF30EA">
        <w:rPr>
          <w:rFonts w:cs="Arial"/>
          <w:i/>
          <w:lang w:val="en-GB"/>
        </w:rPr>
        <w:t>.</w:t>
      </w:r>
    </w:p>
    <w:p w14:paraId="25368A82" w14:textId="77777777" w:rsidR="00B762A9" w:rsidRPr="00B762A9" w:rsidRDefault="00B762A9" w:rsidP="00B762A9">
      <w:pPr>
        <w:spacing w:after="120" w:line="240" w:lineRule="auto"/>
        <w:rPr>
          <w:rFonts w:cs="Arial"/>
          <w:lang w:val="en-GB"/>
        </w:rPr>
      </w:pPr>
    </w:p>
    <w:p w14:paraId="17EFD61C" w14:textId="7A7C92FD" w:rsidR="007D134F" w:rsidRPr="00CF30EA" w:rsidRDefault="007D134F" w:rsidP="00B762A9">
      <w:pPr>
        <w:pStyle w:val="Heading2"/>
        <w:tabs>
          <w:tab w:val="clear" w:pos="540"/>
          <w:tab w:val="clear" w:pos="700"/>
          <w:tab w:val="left" w:pos="709"/>
        </w:tabs>
        <w:spacing w:before="120" w:after="200" w:line="240" w:lineRule="auto"/>
        <w:ind w:left="709" w:hanging="709"/>
        <w:rPr>
          <w:lang w:val="en-GB"/>
        </w:rPr>
      </w:pPr>
      <w:bookmarkStart w:id="743" w:name="_Toc172126795"/>
      <w:r w:rsidRPr="00CF30EA">
        <w:rPr>
          <w:lang w:val="en-GB"/>
        </w:rPr>
        <w:t>Placement of legend</w:t>
      </w:r>
      <w:bookmarkEnd w:id="743"/>
    </w:p>
    <w:p w14:paraId="46B08DD7" w14:textId="57021141" w:rsidR="00187565" w:rsidRPr="00CF30EA" w:rsidRDefault="00187565" w:rsidP="00B762A9">
      <w:pPr>
        <w:spacing w:after="120" w:line="240" w:lineRule="auto"/>
        <w:rPr>
          <w:rFonts w:cs="Arial"/>
          <w:iCs/>
          <w:lang w:val="en-GB"/>
        </w:rPr>
      </w:pPr>
      <w:r w:rsidRPr="00CF30EA">
        <w:rPr>
          <w:rFonts w:cs="Arial"/>
          <w:iCs/>
          <w:lang w:val="en-GB"/>
        </w:rPr>
        <w:t>The legend</w:t>
      </w:r>
      <w:r w:rsidR="00426B3D" w:rsidRPr="00CF30EA">
        <w:rPr>
          <w:rFonts w:cs="Arial"/>
          <w:iCs/>
          <w:lang w:val="en-GB"/>
        </w:rPr>
        <w:t xml:space="preserve">, which is to </w:t>
      </w:r>
      <w:r w:rsidR="00823AB2" w:rsidRPr="00CF30EA">
        <w:rPr>
          <w:rFonts w:cs="Arial"/>
          <w:iCs/>
          <w:lang w:val="en-GB"/>
        </w:rPr>
        <w:t xml:space="preserve">be </w:t>
      </w:r>
      <w:r w:rsidR="00426B3D" w:rsidRPr="00CF30EA">
        <w:rPr>
          <w:rFonts w:cs="Arial"/>
          <w:iCs/>
          <w:lang w:val="en-GB"/>
        </w:rPr>
        <w:t>displayed as an option,</w:t>
      </w:r>
      <w:r w:rsidRPr="00CF30EA">
        <w:rPr>
          <w:rFonts w:cs="Arial"/>
          <w:iCs/>
          <w:lang w:val="en-GB"/>
        </w:rPr>
        <w:t xml:space="preserve"> </w:t>
      </w:r>
      <w:r w:rsidR="002C0252" w:rsidRPr="00CF30EA">
        <w:rPr>
          <w:rFonts w:cs="Arial"/>
          <w:iCs/>
          <w:lang w:val="en-GB"/>
        </w:rPr>
        <w:t xml:space="preserve">must </w:t>
      </w:r>
      <w:r w:rsidR="00426B3D" w:rsidRPr="00CF30EA">
        <w:rPr>
          <w:rFonts w:cs="Arial"/>
          <w:iCs/>
          <w:lang w:val="en-GB"/>
        </w:rPr>
        <w:t>show the relationship between the arrow colours and the</w:t>
      </w:r>
      <w:r w:rsidRPr="00CF30EA">
        <w:rPr>
          <w:rFonts w:cs="Arial"/>
          <w:iCs/>
          <w:lang w:val="en-GB"/>
        </w:rPr>
        <w:t xml:space="preserve"> speed values</w:t>
      </w:r>
      <w:r w:rsidR="00426B3D" w:rsidRPr="00CF30EA">
        <w:rPr>
          <w:rFonts w:cs="Arial"/>
          <w:iCs/>
          <w:lang w:val="en-GB"/>
        </w:rPr>
        <w:t>. A sample is</w:t>
      </w:r>
      <w:r w:rsidR="005E7172" w:rsidRPr="00CF30EA">
        <w:rPr>
          <w:rFonts w:cs="Arial"/>
          <w:iCs/>
          <w:lang w:val="en-GB"/>
        </w:rPr>
        <w:t xml:space="preserve"> </w:t>
      </w:r>
      <w:r w:rsidRPr="00CF30EA">
        <w:rPr>
          <w:rFonts w:cs="Arial"/>
          <w:iCs/>
          <w:lang w:val="en-GB"/>
        </w:rPr>
        <w:t>shown in Figure 9</w:t>
      </w:r>
      <w:r w:rsidR="00B762A9">
        <w:rPr>
          <w:rFonts w:cs="Arial"/>
          <w:iCs/>
          <w:lang w:val="en-GB"/>
        </w:rPr>
        <w:t>-</w:t>
      </w:r>
      <w:r w:rsidR="005940B9" w:rsidRPr="00CF30EA">
        <w:rPr>
          <w:rFonts w:cs="Arial"/>
          <w:iCs/>
          <w:lang w:val="en-GB"/>
        </w:rPr>
        <w:t>8</w:t>
      </w:r>
      <w:r w:rsidRPr="00CF30EA">
        <w:rPr>
          <w:rFonts w:cs="Arial"/>
          <w:iCs/>
          <w:lang w:val="en-GB"/>
        </w:rPr>
        <w:t>. The precise position of the legend</w:t>
      </w:r>
      <w:r w:rsidR="000C5236" w:rsidRPr="00CF30EA">
        <w:rPr>
          <w:rFonts w:cs="Arial"/>
          <w:iCs/>
          <w:lang w:val="en-GB"/>
        </w:rPr>
        <w:t xml:space="preserve"> </w:t>
      </w:r>
      <w:r w:rsidR="00426B3D" w:rsidRPr="00CF30EA">
        <w:rPr>
          <w:rFonts w:cs="Arial"/>
          <w:iCs/>
          <w:lang w:val="en-GB"/>
        </w:rPr>
        <w:t xml:space="preserve">if </w:t>
      </w:r>
      <w:r w:rsidR="000C5236" w:rsidRPr="00CF30EA">
        <w:rPr>
          <w:rFonts w:cs="Arial"/>
          <w:iCs/>
          <w:lang w:val="en-GB"/>
        </w:rPr>
        <w:t>it appears on the monitor</w:t>
      </w:r>
      <w:r w:rsidRPr="00CF30EA">
        <w:rPr>
          <w:rFonts w:cs="Arial"/>
          <w:iCs/>
          <w:lang w:val="en-GB"/>
        </w:rPr>
        <w:t xml:space="preserve"> will be determined so as to minimize the obscuring of other important navigational information.</w:t>
      </w:r>
    </w:p>
    <w:p w14:paraId="3478127D" w14:textId="6F2E83A1" w:rsidR="00C702CC" w:rsidRPr="00CF30EA" w:rsidRDefault="005E2418" w:rsidP="00B762A9">
      <w:pPr>
        <w:spacing w:after="120" w:line="240" w:lineRule="auto"/>
        <w:ind w:firstLine="1"/>
        <w:jc w:val="center"/>
        <w:rPr>
          <w:rFonts w:cs="Arial"/>
          <w:sz w:val="22"/>
          <w:lang w:val="en-GB"/>
        </w:rPr>
      </w:pPr>
      <w:r w:rsidRPr="00CF30EA">
        <w:rPr>
          <w:noProof/>
          <w:lang w:val="fr-FR" w:eastAsia="fr-FR"/>
        </w:rPr>
        <w:drawing>
          <wp:inline distT="0" distB="0" distL="0" distR="0" wp14:anchorId="490D2B6E" wp14:editId="178FE490">
            <wp:extent cx="4464281" cy="808074"/>
            <wp:effectExtent l="0" t="0" r="0" b="0"/>
            <wp:docPr id="23" name="Picture 23" descr="i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dl"/>
                    <pic:cNvPicPr>
                      <a:picLocks noChangeAspect="1" noChangeArrowheads="1"/>
                    </pic:cNvPicPr>
                  </pic:nvPicPr>
                  <pic:blipFill>
                    <a:blip r:embed="rId42">
                      <a:extLst>
                        <a:ext uri="{28A0092B-C50C-407E-A947-70E740481C1C}">
                          <a14:useLocalDpi xmlns:a14="http://schemas.microsoft.com/office/drawing/2010/main" val="0"/>
                        </a:ext>
                      </a:extLst>
                    </a:blip>
                    <a:srcRect l="10764" t="72501" r="1389" b="8542"/>
                    <a:stretch>
                      <a:fillRect/>
                    </a:stretch>
                  </pic:blipFill>
                  <pic:spPr bwMode="auto">
                    <a:xfrm>
                      <a:off x="0" y="0"/>
                      <a:ext cx="4807459" cy="870192"/>
                    </a:xfrm>
                    <a:prstGeom prst="rect">
                      <a:avLst/>
                    </a:prstGeom>
                    <a:noFill/>
                    <a:ln>
                      <a:noFill/>
                    </a:ln>
                  </pic:spPr>
                </pic:pic>
              </a:graphicData>
            </a:graphic>
          </wp:inline>
        </w:drawing>
      </w:r>
    </w:p>
    <w:p w14:paraId="676C57E4" w14:textId="0E453D2D" w:rsidR="00C702CC" w:rsidRPr="00B762A9" w:rsidRDefault="00C702CC" w:rsidP="00B762A9">
      <w:pPr>
        <w:spacing w:before="120" w:after="120" w:line="240" w:lineRule="auto"/>
        <w:jc w:val="center"/>
        <w:rPr>
          <w:b/>
          <w:sz w:val="18"/>
          <w:szCs w:val="18"/>
          <w:lang w:val="en-GB"/>
        </w:rPr>
      </w:pPr>
      <w:r w:rsidRPr="00B762A9">
        <w:rPr>
          <w:b/>
          <w:sz w:val="18"/>
          <w:szCs w:val="18"/>
          <w:lang w:val="en-GB"/>
        </w:rPr>
        <w:t>Figure 9</w:t>
      </w:r>
      <w:r w:rsidR="00B762A9">
        <w:rPr>
          <w:b/>
          <w:sz w:val="18"/>
          <w:szCs w:val="18"/>
          <w:lang w:val="en-GB"/>
        </w:rPr>
        <w:t>-</w:t>
      </w:r>
      <w:r w:rsidR="005940B9" w:rsidRPr="00B762A9">
        <w:rPr>
          <w:b/>
          <w:sz w:val="18"/>
          <w:szCs w:val="18"/>
          <w:lang w:val="en-GB"/>
        </w:rPr>
        <w:t>8</w:t>
      </w:r>
      <w:r w:rsidRPr="00B762A9">
        <w:rPr>
          <w:b/>
          <w:sz w:val="18"/>
          <w:szCs w:val="18"/>
          <w:lang w:val="en-GB"/>
        </w:rPr>
        <w:t xml:space="preserve"> – S</w:t>
      </w:r>
      <w:r w:rsidR="00BF1F9E" w:rsidRPr="00B762A9">
        <w:rPr>
          <w:b/>
          <w:sz w:val="18"/>
          <w:szCs w:val="18"/>
          <w:lang w:val="en-GB"/>
        </w:rPr>
        <w:t>ample s</w:t>
      </w:r>
      <w:r w:rsidRPr="00B762A9">
        <w:rPr>
          <w:b/>
          <w:sz w:val="18"/>
          <w:szCs w:val="18"/>
          <w:lang w:val="en-GB"/>
        </w:rPr>
        <w:t>urface current s</w:t>
      </w:r>
      <w:r w:rsidR="007D134F" w:rsidRPr="00B762A9">
        <w:rPr>
          <w:b/>
          <w:sz w:val="18"/>
          <w:szCs w:val="18"/>
          <w:lang w:val="en-GB"/>
        </w:rPr>
        <w:t xml:space="preserve">peed scale based on the colours </w:t>
      </w:r>
      <w:r w:rsidRPr="00B762A9">
        <w:rPr>
          <w:b/>
          <w:sz w:val="18"/>
          <w:szCs w:val="18"/>
          <w:lang w:val="en-GB"/>
        </w:rPr>
        <w:t xml:space="preserve">and speed </w:t>
      </w:r>
      <w:r w:rsidR="00785186" w:rsidRPr="00B762A9">
        <w:rPr>
          <w:b/>
          <w:sz w:val="18"/>
          <w:szCs w:val="18"/>
          <w:lang w:val="en-GB"/>
        </w:rPr>
        <w:t xml:space="preserve">bands </w:t>
      </w:r>
      <w:r w:rsidRPr="00B762A9">
        <w:rPr>
          <w:b/>
          <w:sz w:val="18"/>
          <w:szCs w:val="18"/>
          <w:lang w:val="en-GB"/>
        </w:rPr>
        <w:t>in Table 9</w:t>
      </w:r>
      <w:r w:rsidR="00B762A9">
        <w:rPr>
          <w:b/>
          <w:sz w:val="18"/>
          <w:szCs w:val="18"/>
          <w:lang w:val="en-GB"/>
        </w:rPr>
        <w:t>-</w:t>
      </w:r>
      <w:r w:rsidR="007D134F" w:rsidRPr="00B762A9">
        <w:rPr>
          <w:b/>
          <w:sz w:val="18"/>
          <w:szCs w:val="18"/>
          <w:lang w:val="en-GB"/>
        </w:rPr>
        <w:t>2</w:t>
      </w:r>
      <w:r w:rsidR="00BF3DC0">
        <w:rPr>
          <w:b/>
          <w:sz w:val="18"/>
          <w:szCs w:val="18"/>
          <w:lang w:val="en-GB"/>
        </w:rPr>
        <w:t xml:space="preserve"> (informative)</w:t>
      </w:r>
    </w:p>
    <w:p w14:paraId="4274B373" w14:textId="77777777" w:rsidR="00C702CC" w:rsidRPr="00CF30EA" w:rsidRDefault="00C702CC" w:rsidP="00B762A9">
      <w:pPr>
        <w:spacing w:after="120" w:line="240" w:lineRule="auto"/>
        <w:rPr>
          <w:rFonts w:cs="Arial"/>
          <w:iCs/>
          <w:color w:val="FF0000"/>
          <w:sz w:val="22"/>
          <w:lang w:val="en-GB"/>
        </w:rPr>
      </w:pPr>
    </w:p>
    <w:p w14:paraId="772C1BEA" w14:textId="65F75A0C" w:rsidR="007E24F9" w:rsidRPr="00CF30EA" w:rsidRDefault="007E24F9" w:rsidP="00111FBA">
      <w:pPr>
        <w:pStyle w:val="Heading2"/>
        <w:spacing w:before="120" w:after="200" w:line="240" w:lineRule="auto"/>
        <w:ind w:left="578" w:hanging="578"/>
        <w:rPr>
          <w:lang w:val="en-GB"/>
        </w:rPr>
      </w:pPr>
      <w:bookmarkStart w:id="744" w:name="_Toc172126796"/>
      <w:r w:rsidRPr="00CF30EA">
        <w:rPr>
          <w:lang w:val="en-GB"/>
        </w:rPr>
        <w:lastRenderedPageBreak/>
        <w:t>Interoperability</w:t>
      </w:r>
      <w:bookmarkEnd w:id="744"/>
    </w:p>
    <w:p w14:paraId="43D5A778" w14:textId="23B6B71E" w:rsidR="00D8553A" w:rsidRDefault="00D8553A" w:rsidP="00111FBA">
      <w:pPr>
        <w:spacing w:after="120" w:line="240" w:lineRule="auto"/>
        <w:rPr>
          <w:lang w:val="en-GB"/>
        </w:rPr>
      </w:pPr>
      <w:r w:rsidRPr="00CF30EA">
        <w:rPr>
          <w:lang w:val="en-GB"/>
        </w:rPr>
        <w:t>Interoperability principles determine priority in display of elements so that important image elements, such a</w:t>
      </w:r>
      <w:r w:rsidR="00F31AE0" w:rsidRPr="00CF30EA">
        <w:rPr>
          <w:lang w:val="en-GB"/>
        </w:rPr>
        <w:t>s</w:t>
      </w:r>
      <w:r w:rsidRPr="00CF30EA">
        <w:rPr>
          <w:lang w:val="en-GB"/>
        </w:rPr>
        <w:t xml:space="preserve"> depth numerals, are no</w:t>
      </w:r>
      <w:r w:rsidR="00230C74" w:rsidRPr="00CF30EA">
        <w:rPr>
          <w:lang w:val="en-GB"/>
        </w:rPr>
        <w:t>t</w:t>
      </w:r>
      <w:r w:rsidRPr="00CF30EA">
        <w:rPr>
          <w:lang w:val="en-GB"/>
        </w:rPr>
        <w:t xml:space="preserve"> obscured by current vectors. Surface current portrayal </w:t>
      </w:r>
      <w:r w:rsidR="008163E9">
        <w:rPr>
          <w:lang w:val="en-GB"/>
        </w:rPr>
        <w:t>must</w:t>
      </w:r>
      <w:r w:rsidR="008163E9" w:rsidRPr="00CF30EA">
        <w:rPr>
          <w:lang w:val="en-GB"/>
        </w:rPr>
        <w:t xml:space="preserve"> </w:t>
      </w:r>
      <w:r w:rsidRPr="00CF30EA">
        <w:rPr>
          <w:lang w:val="en-GB"/>
        </w:rPr>
        <w:t>conform to interoperability rules established</w:t>
      </w:r>
      <w:r w:rsidR="008163E9">
        <w:rPr>
          <w:lang w:val="en-GB"/>
        </w:rPr>
        <w:t xml:space="preserve"> in S-98</w:t>
      </w:r>
      <w:r w:rsidRPr="00CF30EA">
        <w:rPr>
          <w:lang w:val="en-GB"/>
        </w:rPr>
        <w:t>.</w:t>
      </w:r>
    </w:p>
    <w:p w14:paraId="31E8AA7D" w14:textId="6E33C292" w:rsidR="00111FBA" w:rsidRPr="00CF30EA" w:rsidRDefault="00111FBA" w:rsidP="00111FBA">
      <w:pPr>
        <w:pStyle w:val="Heading3"/>
        <w:tabs>
          <w:tab w:val="clear" w:pos="660"/>
          <w:tab w:val="clear" w:pos="880"/>
          <w:tab w:val="left" w:pos="851"/>
        </w:tabs>
        <w:spacing w:before="120" w:after="120" w:line="240" w:lineRule="auto"/>
        <w:ind w:left="851" w:hanging="851"/>
      </w:pPr>
      <w:bookmarkStart w:id="745" w:name="_Toc172126797"/>
      <w:r>
        <w:t>Symbol priority</w:t>
      </w:r>
      <w:bookmarkEnd w:id="745"/>
    </w:p>
    <w:p w14:paraId="73BBC4FF" w14:textId="51F7E174" w:rsidR="004104E6" w:rsidRPr="00CF30EA" w:rsidRDefault="004104E6" w:rsidP="00111FBA">
      <w:pPr>
        <w:spacing w:after="120" w:line="240" w:lineRule="auto"/>
        <w:rPr>
          <w:rFonts w:eastAsiaTheme="minorHAnsi" w:cs="Arial"/>
          <w:lang w:val="en-GB"/>
        </w:rPr>
      </w:pPr>
      <w:r w:rsidRPr="00CF30EA">
        <w:rPr>
          <w:rFonts w:cs="Arial"/>
          <w:lang w:val="en-GB"/>
        </w:rPr>
        <w:t xml:space="preserve">Details about symbol priority will be determined in accordance with S-100 standards when they are developed. </w:t>
      </w:r>
    </w:p>
    <w:p w14:paraId="4D885D03" w14:textId="563A8220" w:rsidR="00727A45" w:rsidRDefault="004104E6" w:rsidP="00111FBA">
      <w:pPr>
        <w:spacing w:after="120" w:line="240" w:lineRule="auto"/>
        <w:rPr>
          <w:rFonts w:eastAsiaTheme="minorHAnsi" w:cs="Arial"/>
          <w:lang w:val="en-GB"/>
        </w:rPr>
      </w:pPr>
      <w:r w:rsidRPr="00CF30EA">
        <w:rPr>
          <w:rFonts w:eastAsiaTheme="minorHAnsi" w:cs="Arial"/>
          <w:lang w:val="en-GB"/>
        </w:rPr>
        <w:t>One</w:t>
      </w:r>
      <w:r w:rsidR="00D36602" w:rsidRPr="00CF30EA">
        <w:rPr>
          <w:rFonts w:eastAsiaTheme="minorHAnsi" w:cs="Arial"/>
          <w:lang w:val="en-GB"/>
        </w:rPr>
        <w:t xml:space="preserve"> example</w:t>
      </w:r>
      <w:r w:rsidRPr="00CF30EA">
        <w:rPr>
          <w:rFonts w:eastAsiaTheme="minorHAnsi" w:cs="Arial"/>
          <w:lang w:val="en-GB"/>
        </w:rPr>
        <w:t xml:space="preserve"> involves the use of the older charting symbol for currents. W</w:t>
      </w:r>
      <w:r w:rsidR="00D36602" w:rsidRPr="00CF30EA">
        <w:rPr>
          <w:rFonts w:eastAsiaTheme="minorHAnsi" w:cs="Arial"/>
          <w:lang w:val="en-GB"/>
        </w:rPr>
        <w:t xml:space="preserve">hen an S-111 dataset is displayed, symbols from the S-101 </w:t>
      </w:r>
      <w:r w:rsidR="00503496" w:rsidRPr="00CF30EA">
        <w:rPr>
          <w:rFonts w:eastAsiaTheme="minorHAnsi" w:cs="Arial"/>
          <w:lang w:val="en-GB"/>
        </w:rPr>
        <w:t xml:space="preserve">ECDIS </w:t>
      </w:r>
      <w:r w:rsidR="00D36602" w:rsidRPr="00CF30EA">
        <w:rPr>
          <w:rFonts w:eastAsiaTheme="minorHAnsi" w:cs="Arial"/>
          <w:lang w:val="en-GB"/>
        </w:rPr>
        <w:t>nautical charting suite</w:t>
      </w:r>
      <w:r w:rsidRPr="00CF30EA">
        <w:rPr>
          <w:rFonts w:eastAsiaTheme="minorHAnsi" w:cs="Arial"/>
          <w:lang w:val="en-GB"/>
        </w:rPr>
        <w:t>,</w:t>
      </w:r>
      <w:r w:rsidR="00D36602" w:rsidRPr="00CF30EA">
        <w:rPr>
          <w:rFonts w:eastAsiaTheme="minorHAnsi" w:cs="Arial"/>
          <w:lang w:val="en-GB"/>
        </w:rPr>
        <w:t xml:space="preserve"> </w:t>
      </w:r>
      <w:r w:rsidRPr="00CF30EA">
        <w:rPr>
          <w:rFonts w:eastAsiaTheme="minorHAnsi" w:cs="Arial"/>
          <w:lang w:val="en-GB"/>
        </w:rPr>
        <w:t xml:space="preserve">in the area where the new data is displayed, </w:t>
      </w:r>
      <w:r w:rsidR="00D36602" w:rsidRPr="00CF30EA">
        <w:rPr>
          <w:rFonts w:eastAsiaTheme="minorHAnsi" w:cs="Arial"/>
          <w:lang w:val="en-GB"/>
        </w:rPr>
        <w:t>must not be displayed. Such symbols include those for tidal stream tables (plus their points and boundary areas)</w:t>
      </w:r>
      <w:r w:rsidR="00111FBA">
        <w:rPr>
          <w:rFonts w:eastAsiaTheme="minorHAnsi" w:cs="Arial"/>
          <w:lang w:val="en-GB"/>
        </w:rPr>
        <w:t>;</w:t>
      </w:r>
      <w:r w:rsidR="00D36602" w:rsidRPr="00CF30EA">
        <w:rPr>
          <w:rFonts w:eastAsiaTheme="minorHAnsi" w:cs="Arial"/>
          <w:lang w:val="en-GB"/>
        </w:rPr>
        <w:t xml:space="preserve"> flood and ebb tide stream arrows and their values and boundary areas</w:t>
      </w:r>
      <w:r w:rsidR="00111FBA">
        <w:rPr>
          <w:rFonts w:eastAsiaTheme="minorHAnsi" w:cs="Arial"/>
          <w:lang w:val="en-GB"/>
        </w:rPr>
        <w:t>;</w:t>
      </w:r>
      <w:r w:rsidR="00D36602" w:rsidRPr="00CF30EA">
        <w:rPr>
          <w:rFonts w:eastAsiaTheme="minorHAnsi" w:cs="Arial"/>
          <w:lang w:val="en-GB"/>
        </w:rPr>
        <w:t xml:space="preserve"> and other symbols for rip currents, eddies, breakers, and non-tidal currents.</w:t>
      </w:r>
    </w:p>
    <w:p w14:paraId="33ADF88D" w14:textId="09AD28C7" w:rsidR="00D85E27" w:rsidRPr="00CF30EA" w:rsidRDefault="00D85E27" w:rsidP="00D85E27">
      <w:pPr>
        <w:pStyle w:val="Heading3"/>
        <w:tabs>
          <w:tab w:val="clear" w:pos="660"/>
          <w:tab w:val="clear" w:pos="880"/>
          <w:tab w:val="left" w:pos="851"/>
        </w:tabs>
        <w:spacing w:before="120" w:after="120" w:line="240" w:lineRule="auto"/>
        <w:ind w:left="851" w:hanging="851"/>
      </w:pPr>
      <w:bookmarkStart w:id="746" w:name="_Toc172126798"/>
      <w:r>
        <w:t>Colour discrimination</w:t>
      </w:r>
      <w:bookmarkEnd w:id="746"/>
    </w:p>
    <w:p w14:paraId="17E8EE5F" w14:textId="0777F408" w:rsidR="000B48C6" w:rsidRPr="00CF30EA" w:rsidRDefault="00727A45" w:rsidP="00D85E27">
      <w:pPr>
        <w:spacing w:after="120" w:line="240" w:lineRule="auto"/>
        <w:rPr>
          <w:rFonts w:eastAsiaTheme="minorHAnsi" w:cs="Arial"/>
          <w:lang w:val="en-GB"/>
        </w:rPr>
      </w:pPr>
      <w:r w:rsidRPr="00CF30EA">
        <w:rPr>
          <w:rFonts w:eastAsiaTheme="minorHAnsi" w:cs="Arial"/>
          <w:lang w:val="en-GB"/>
        </w:rPr>
        <w:t>Another criterion is that the arrows colours be distinct when displayed against a background of similar colour. Table 9</w:t>
      </w:r>
      <w:r w:rsidR="00D85E27">
        <w:rPr>
          <w:rFonts w:eastAsiaTheme="minorHAnsi" w:cs="Arial"/>
          <w:lang w:val="en-GB"/>
        </w:rPr>
        <w:t>-</w:t>
      </w:r>
      <w:r w:rsidR="00230C74" w:rsidRPr="00CF30EA">
        <w:rPr>
          <w:rFonts w:eastAsiaTheme="minorHAnsi" w:cs="Arial"/>
          <w:lang w:val="en-GB"/>
        </w:rPr>
        <w:t>6</w:t>
      </w:r>
      <w:r w:rsidRPr="00CF30EA">
        <w:rPr>
          <w:rFonts w:eastAsiaTheme="minorHAnsi" w:cs="Arial"/>
          <w:lang w:val="en-GB"/>
        </w:rPr>
        <w:t xml:space="preserve"> shows the background colours for various water depth types, and Figure 9</w:t>
      </w:r>
      <w:r w:rsidR="00D85E27">
        <w:rPr>
          <w:rFonts w:eastAsiaTheme="minorHAnsi" w:cs="Arial"/>
          <w:lang w:val="en-GB"/>
        </w:rPr>
        <w:t>-</w:t>
      </w:r>
      <w:r w:rsidRPr="00CF30EA">
        <w:rPr>
          <w:rFonts w:eastAsiaTheme="minorHAnsi" w:cs="Arial"/>
          <w:lang w:val="en-GB"/>
        </w:rPr>
        <w:t>9 shows typical arrows for the nine speed bands. The black arrow border allows the arrow symbol to stand out against the blue and green backgrounds.</w:t>
      </w:r>
    </w:p>
    <w:p w14:paraId="59728370" w14:textId="2732AD9F" w:rsidR="00727A45" w:rsidRPr="00D85E27" w:rsidRDefault="00727A45" w:rsidP="00D85E27">
      <w:pPr>
        <w:spacing w:before="120" w:after="120" w:line="240" w:lineRule="auto"/>
        <w:jc w:val="center"/>
        <w:rPr>
          <w:rFonts w:eastAsiaTheme="minorHAnsi" w:cs="Arial"/>
          <w:b/>
          <w:sz w:val="18"/>
          <w:szCs w:val="18"/>
          <w:lang w:val="en-GB"/>
        </w:rPr>
      </w:pPr>
      <w:bookmarkStart w:id="747" w:name="_Hlk172125212"/>
      <w:r w:rsidRPr="00D85E27">
        <w:rPr>
          <w:rFonts w:eastAsiaTheme="minorHAnsi" w:cs="Arial"/>
          <w:b/>
          <w:sz w:val="18"/>
          <w:szCs w:val="18"/>
          <w:lang w:val="en-GB"/>
        </w:rPr>
        <w:t>Table 9</w:t>
      </w:r>
      <w:r w:rsidR="00D85E27">
        <w:rPr>
          <w:rFonts w:eastAsiaTheme="minorHAnsi" w:cs="Arial"/>
          <w:b/>
          <w:sz w:val="18"/>
          <w:szCs w:val="18"/>
          <w:lang w:val="en-GB"/>
        </w:rPr>
        <w:t>-</w:t>
      </w:r>
      <w:r w:rsidR="00230C74" w:rsidRPr="00D85E27">
        <w:rPr>
          <w:rFonts w:eastAsiaTheme="minorHAnsi" w:cs="Arial"/>
          <w:b/>
          <w:sz w:val="18"/>
          <w:szCs w:val="18"/>
          <w:lang w:val="en-GB"/>
        </w:rPr>
        <w:t>6</w:t>
      </w:r>
      <w:r w:rsidRPr="00D85E27">
        <w:rPr>
          <w:rFonts w:eastAsiaTheme="minorHAnsi" w:cs="Arial"/>
          <w:b/>
          <w:sz w:val="18"/>
          <w:szCs w:val="18"/>
          <w:lang w:val="en-GB"/>
        </w:rPr>
        <w:t xml:space="preserve"> - Chart background colours in two colour scales (courtesy of Korean Hydrographic and Oceanographic Administration)</w:t>
      </w:r>
    </w:p>
    <w:tbl>
      <w:tblPr>
        <w:tblStyle w:val="TableGrid100"/>
        <w:tblW w:w="0" w:type="auto"/>
        <w:tblLook w:val="04A0" w:firstRow="1" w:lastRow="0" w:firstColumn="1" w:lastColumn="0" w:noHBand="0" w:noVBand="1"/>
      </w:tblPr>
      <w:tblGrid>
        <w:gridCol w:w="2425"/>
        <w:gridCol w:w="900"/>
        <w:gridCol w:w="900"/>
        <w:gridCol w:w="900"/>
        <w:gridCol w:w="900"/>
        <w:gridCol w:w="900"/>
        <w:gridCol w:w="900"/>
        <w:gridCol w:w="1080"/>
      </w:tblGrid>
      <w:tr w:rsidR="00727A45" w:rsidRPr="00D85E27" w14:paraId="1E749399" w14:textId="77777777" w:rsidTr="00D85E27">
        <w:trPr>
          <w:cantSplit/>
        </w:trPr>
        <w:tc>
          <w:tcPr>
            <w:tcW w:w="2425" w:type="dxa"/>
            <w:vMerge w:val="restart"/>
            <w:shd w:val="clear" w:color="auto" w:fill="D9D9D9" w:themeFill="background1" w:themeFillShade="D9"/>
            <w:vAlign w:val="center"/>
          </w:tcPr>
          <w:bookmarkEnd w:id="747"/>
          <w:p w14:paraId="19293987" w14:textId="57142CFE" w:rsidR="00727A45" w:rsidRPr="00D85E27" w:rsidRDefault="00727A45" w:rsidP="00D85E27">
            <w:pPr>
              <w:spacing w:before="60" w:after="60" w:line="240" w:lineRule="auto"/>
              <w:rPr>
                <w:rFonts w:cs="Arial"/>
                <w:b/>
                <w:sz w:val="18"/>
                <w:szCs w:val="18"/>
                <w:lang w:val="en-GB"/>
              </w:rPr>
            </w:pPr>
            <w:r w:rsidRPr="00D85E27">
              <w:rPr>
                <w:rFonts w:cs="Arial"/>
                <w:b/>
                <w:sz w:val="18"/>
                <w:szCs w:val="18"/>
                <w:lang w:val="en-GB"/>
              </w:rPr>
              <w:t>Name</w:t>
            </w:r>
          </w:p>
        </w:tc>
        <w:tc>
          <w:tcPr>
            <w:tcW w:w="2700" w:type="dxa"/>
            <w:gridSpan w:val="3"/>
            <w:shd w:val="clear" w:color="auto" w:fill="D9D9D9" w:themeFill="background1" w:themeFillShade="D9"/>
          </w:tcPr>
          <w:p w14:paraId="4731D33D" w14:textId="12C7EE32"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sRGB</w:t>
            </w:r>
          </w:p>
        </w:tc>
        <w:tc>
          <w:tcPr>
            <w:tcW w:w="2700" w:type="dxa"/>
            <w:gridSpan w:val="3"/>
            <w:shd w:val="clear" w:color="auto" w:fill="D9D9D9" w:themeFill="background1" w:themeFillShade="D9"/>
          </w:tcPr>
          <w:p w14:paraId="05928E7C" w14:textId="3A24499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xyL</w:t>
            </w:r>
          </w:p>
        </w:tc>
        <w:tc>
          <w:tcPr>
            <w:tcW w:w="1080" w:type="dxa"/>
            <w:vMerge w:val="restart"/>
            <w:shd w:val="clear" w:color="auto" w:fill="D9D9D9" w:themeFill="background1" w:themeFillShade="D9"/>
            <w:vAlign w:val="center"/>
          </w:tcPr>
          <w:p w14:paraId="692B1204" w14:textId="5E3B8699"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Displayed</w:t>
            </w:r>
            <w:r w:rsidR="00D85E27" w:rsidRPr="00D85E27">
              <w:rPr>
                <w:rFonts w:cs="Arial"/>
                <w:b/>
                <w:sz w:val="18"/>
                <w:szCs w:val="18"/>
                <w:lang w:val="en-GB"/>
              </w:rPr>
              <w:t xml:space="preserve"> Colour</w:t>
            </w:r>
          </w:p>
          <w:p w14:paraId="6270DA53" w14:textId="2CA7939E" w:rsidR="00727A45" w:rsidRPr="00D85E27" w:rsidRDefault="00727A45" w:rsidP="00D85E27">
            <w:pPr>
              <w:spacing w:before="60" w:after="60" w:line="240" w:lineRule="auto"/>
              <w:jc w:val="center"/>
              <w:rPr>
                <w:rFonts w:cs="Arial"/>
                <w:b/>
                <w:sz w:val="18"/>
                <w:szCs w:val="18"/>
                <w:lang w:val="en-GB"/>
              </w:rPr>
            </w:pPr>
          </w:p>
        </w:tc>
      </w:tr>
      <w:tr w:rsidR="00727A45" w:rsidRPr="00D85E27" w14:paraId="591AC4F3" w14:textId="77777777" w:rsidTr="00D85E27">
        <w:trPr>
          <w:cantSplit/>
        </w:trPr>
        <w:tc>
          <w:tcPr>
            <w:tcW w:w="2425" w:type="dxa"/>
            <w:vMerge/>
            <w:shd w:val="clear" w:color="auto" w:fill="D9D9D9" w:themeFill="background1" w:themeFillShade="D9"/>
          </w:tcPr>
          <w:p w14:paraId="794F0834" w14:textId="20401FE4" w:rsidR="00727A45" w:rsidRPr="00D85E27" w:rsidRDefault="00727A45" w:rsidP="00D85E27">
            <w:pPr>
              <w:spacing w:before="60" w:after="60" w:line="240" w:lineRule="auto"/>
              <w:rPr>
                <w:rFonts w:cs="Arial"/>
                <w:b/>
                <w:sz w:val="18"/>
                <w:szCs w:val="18"/>
                <w:lang w:val="en-GB"/>
              </w:rPr>
            </w:pPr>
          </w:p>
        </w:tc>
        <w:tc>
          <w:tcPr>
            <w:tcW w:w="900" w:type="dxa"/>
            <w:shd w:val="clear" w:color="auto" w:fill="D9D9D9" w:themeFill="background1" w:themeFillShade="D9"/>
          </w:tcPr>
          <w:p w14:paraId="67FAB8DC"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Red</w:t>
            </w:r>
          </w:p>
        </w:tc>
        <w:tc>
          <w:tcPr>
            <w:tcW w:w="900" w:type="dxa"/>
            <w:shd w:val="clear" w:color="auto" w:fill="D9D9D9" w:themeFill="background1" w:themeFillShade="D9"/>
          </w:tcPr>
          <w:p w14:paraId="1892C76F"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Green</w:t>
            </w:r>
          </w:p>
        </w:tc>
        <w:tc>
          <w:tcPr>
            <w:tcW w:w="900" w:type="dxa"/>
            <w:shd w:val="clear" w:color="auto" w:fill="D9D9D9" w:themeFill="background1" w:themeFillShade="D9"/>
          </w:tcPr>
          <w:p w14:paraId="51F9BC4C"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Blue</w:t>
            </w:r>
          </w:p>
        </w:tc>
        <w:tc>
          <w:tcPr>
            <w:tcW w:w="900" w:type="dxa"/>
            <w:shd w:val="clear" w:color="auto" w:fill="D9D9D9" w:themeFill="background1" w:themeFillShade="D9"/>
          </w:tcPr>
          <w:p w14:paraId="0F6FF4B5"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x</w:t>
            </w:r>
          </w:p>
        </w:tc>
        <w:tc>
          <w:tcPr>
            <w:tcW w:w="900" w:type="dxa"/>
            <w:shd w:val="clear" w:color="auto" w:fill="D9D9D9" w:themeFill="background1" w:themeFillShade="D9"/>
          </w:tcPr>
          <w:p w14:paraId="550B8205"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y</w:t>
            </w:r>
          </w:p>
        </w:tc>
        <w:tc>
          <w:tcPr>
            <w:tcW w:w="900" w:type="dxa"/>
            <w:shd w:val="clear" w:color="auto" w:fill="D9D9D9" w:themeFill="background1" w:themeFillShade="D9"/>
          </w:tcPr>
          <w:p w14:paraId="3587D17C"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L</w:t>
            </w:r>
          </w:p>
        </w:tc>
        <w:tc>
          <w:tcPr>
            <w:tcW w:w="1080" w:type="dxa"/>
            <w:vMerge/>
            <w:shd w:val="clear" w:color="auto" w:fill="D9D9D9" w:themeFill="background1" w:themeFillShade="D9"/>
          </w:tcPr>
          <w:p w14:paraId="367C4974" w14:textId="174BFA98" w:rsidR="00727A45" w:rsidRPr="00D85E27" w:rsidRDefault="00727A45" w:rsidP="00D85E27">
            <w:pPr>
              <w:spacing w:before="60" w:after="60" w:line="240" w:lineRule="auto"/>
              <w:rPr>
                <w:rFonts w:cs="Arial"/>
                <w:b/>
                <w:sz w:val="18"/>
                <w:szCs w:val="18"/>
                <w:lang w:val="en-GB"/>
              </w:rPr>
            </w:pPr>
          </w:p>
        </w:tc>
      </w:tr>
      <w:tr w:rsidR="00727A45" w:rsidRPr="00D85E27" w14:paraId="145FFFC6" w14:textId="77777777" w:rsidTr="00D85E27">
        <w:trPr>
          <w:cantSplit/>
        </w:trPr>
        <w:tc>
          <w:tcPr>
            <w:tcW w:w="2425" w:type="dxa"/>
          </w:tcPr>
          <w:p w14:paraId="73028800"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Deep Water</w:t>
            </w:r>
          </w:p>
        </w:tc>
        <w:tc>
          <w:tcPr>
            <w:tcW w:w="900" w:type="dxa"/>
          </w:tcPr>
          <w:p w14:paraId="43284D27"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201</w:t>
            </w:r>
          </w:p>
        </w:tc>
        <w:tc>
          <w:tcPr>
            <w:tcW w:w="900" w:type="dxa"/>
          </w:tcPr>
          <w:p w14:paraId="7C24B365"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237</w:t>
            </w:r>
          </w:p>
        </w:tc>
        <w:tc>
          <w:tcPr>
            <w:tcW w:w="900" w:type="dxa"/>
          </w:tcPr>
          <w:p w14:paraId="27032EEA"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255</w:t>
            </w:r>
          </w:p>
        </w:tc>
        <w:tc>
          <w:tcPr>
            <w:tcW w:w="900" w:type="dxa"/>
          </w:tcPr>
          <w:p w14:paraId="648CF917"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0.28</w:t>
            </w:r>
          </w:p>
        </w:tc>
        <w:tc>
          <w:tcPr>
            <w:tcW w:w="900" w:type="dxa"/>
          </w:tcPr>
          <w:p w14:paraId="0F3CC671"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0.31</w:t>
            </w:r>
          </w:p>
        </w:tc>
        <w:tc>
          <w:tcPr>
            <w:tcW w:w="900" w:type="dxa"/>
          </w:tcPr>
          <w:p w14:paraId="2995A3C9"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80</w:t>
            </w:r>
          </w:p>
        </w:tc>
        <w:tc>
          <w:tcPr>
            <w:tcW w:w="1080" w:type="dxa"/>
            <w:shd w:val="clear" w:color="auto" w:fill="C9EBFF"/>
          </w:tcPr>
          <w:p w14:paraId="6CB91B7A" w14:textId="77777777" w:rsidR="00727A45" w:rsidRPr="00D85E27" w:rsidRDefault="00727A45" w:rsidP="00D85E27">
            <w:pPr>
              <w:spacing w:before="60" w:after="60" w:line="240" w:lineRule="auto"/>
              <w:rPr>
                <w:rFonts w:cs="Arial"/>
                <w:sz w:val="18"/>
                <w:szCs w:val="18"/>
                <w:lang w:val="en-GB"/>
              </w:rPr>
            </w:pPr>
          </w:p>
        </w:tc>
      </w:tr>
      <w:tr w:rsidR="00727A45" w:rsidRPr="00D85E27" w14:paraId="5E78D0DF" w14:textId="77777777" w:rsidTr="00D85E27">
        <w:trPr>
          <w:cantSplit/>
        </w:trPr>
        <w:tc>
          <w:tcPr>
            <w:tcW w:w="2425" w:type="dxa"/>
          </w:tcPr>
          <w:p w14:paraId="41E40A7F"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Medium Deep Water</w:t>
            </w:r>
          </w:p>
        </w:tc>
        <w:tc>
          <w:tcPr>
            <w:tcW w:w="900" w:type="dxa"/>
          </w:tcPr>
          <w:p w14:paraId="6473937C"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167</w:t>
            </w:r>
          </w:p>
        </w:tc>
        <w:tc>
          <w:tcPr>
            <w:tcW w:w="900" w:type="dxa"/>
          </w:tcPr>
          <w:p w14:paraId="40EDE4B9"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218</w:t>
            </w:r>
          </w:p>
        </w:tc>
        <w:tc>
          <w:tcPr>
            <w:tcW w:w="900" w:type="dxa"/>
          </w:tcPr>
          <w:p w14:paraId="016C5D89"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252</w:t>
            </w:r>
          </w:p>
        </w:tc>
        <w:tc>
          <w:tcPr>
            <w:tcW w:w="900" w:type="dxa"/>
          </w:tcPr>
          <w:p w14:paraId="650AC92E"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0.26</w:t>
            </w:r>
          </w:p>
        </w:tc>
        <w:tc>
          <w:tcPr>
            <w:tcW w:w="900" w:type="dxa"/>
          </w:tcPr>
          <w:p w14:paraId="69D4E095"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0.29</w:t>
            </w:r>
          </w:p>
        </w:tc>
        <w:tc>
          <w:tcPr>
            <w:tcW w:w="900" w:type="dxa"/>
          </w:tcPr>
          <w:p w14:paraId="26B8A7D2"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65</w:t>
            </w:r>
          </w:p>
        </w:tc>
        <w:tc>
          <w:tcPr>
            <w:tcW w:w="1080" w:type="dxa"/>
            <w:shd w:val="clear" w:color="auto" w:fill="A7DAFC"/>
          </w:tcPr>
          <w:p w14:paraId="150AE827" w14:textId="77777777" w:rsidR="00727A45" w:rsidRPr="00D85E27" w:rsidRDefault="00727A45" w:rsidP="00D85E27">
            <w:pPr>
              <w:spacing w:before="60" w:after="60" w:line="240" w:lineRule="auto"/>
              <w:rPr>
                <w:rFonts w:cs="Arial"/>
                <w:sz w:val="18"/>
                <w:szCs w:val="18"/>
                <w:lang w:val="en-GB"/>
              </w:rPr>
            </w:pPr>
          </w:p>
        </w:tc>
      </w:tr>
      <w:tr w:rsidR="00727A45" w:rsidRPr="00D85E27" w14:paraId="3FA3DB49" w14:textId="77777777" w:rsidTr="00D85E27">
        <w:trPr>
          <w:cantSplit/>
        </w:trPr>
        <w:tc>
          <w:tcPr>
            <w:tcW w:w="2425" w:type="dxa"/>
          </w:tcPr>
          <w:p w14:paraId="5BF1D766"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Medium Shallow Water</w:t>
            </w:r>
          </w:p>
        </w:tc>
        <w:tc>
          <w:tcPr>
            <w:tcW w:w="900" w:type="dxa"/>
          </w:tcPr>
          <w:p w14:paraId="67E13C78"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130</w:t>
            </w:r>
          </w:p>
        </w:tc>
        <w:tc>
          <w:tcPr>
            <w:tcW w:w="900" w:type="dxa"/>
          </w:tcPr>
          <w:p w14:paraId="46D9AE52"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202</w:t>
            </w:r>
          </w:p>
        </w:tc>
        <w:tc>
          <w:tcPr>
            <w:tcW w:w="900" w:type="dxa"/>
          </w:tcPr>
          <w:p w14:paraId="28015AC1"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255</w:t>
            </w:r>
          </w:p>
        </w:tc>
        <w:tc>
          <w:tcPr>
            <w:tcW w:w="900" w:type="dxa"/>
          </w:tcPr>
          <w:p w14:paraId="384EFDA5"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0.23</w:t>
            </w:r>
          </w:p>
        </w:tc>
        <w:tc>
          <w:tcPr>
            <w:tcW w:w="900" w:type="dxa"/>
          </w:tcPr>
          <w:p w14:paraId="496576C9"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0.25</w:t>
            </w:r>
          </w:p>
        </w:tc>
        <w:tc>
          <w:tcPr>
            <w:tcW w:w="900" w:type="dxa"/>
          </w:tcPr>
          <w:p w14:paraId="548AE0AC"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55</w:t>
            </w:r>
          </w:p>
        </w:tc>
        <w:tc>
          <w:tcPr>
            <w:tcW w:w="1080" w:type="dxa"/>
            <w:shd w:val="clear" w:color="auto" w:fill="82CAFF"/>
          </w:tcPr>
          <w:p w14:paraId="6EDA16A6" w14:textId="77777777" w:rsidR="00727A45" w:rsidRPr="00D85E27" w:rsidRDefault="00727A45" w:rsidP="00D85E27">
            <w:pPr>
              <w:spacing w:before="60" w:after="60" w:line="240" w:lineRule="auto"/>
              <w:rPr>
                <w:rFonts w:cs="Arial"/>
                <w:sz w:val="18"/>
                <w:szCs w:val="18"/>
                <w:lang w:val="en-GB"/>
              </w:rPr>
            </w:pPr>
          </w:p>
        </w:tc>
      </w:tr>
      <w:tr w:rsidR="00727A45" w:rsidRPr="00D85E27" w14:paraId="789F00E4" w14:textId="77777777" w:rsidTr="00D85E27">
        <w:trPr>
          <w:cantSplit/>
        </w:trPr>
        <w:tc>
          <w:tcPr>
            <w:tcW w:w="2425" w:type="dxa"/>
          </w:tcPr>
          <w:p w14:paraId="0C205877"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Very Shallow Water</w:t>
            </w:r>
          </w:p>
        </w:tc>
        <w:tc>
          <w:tcPr>
            <w:tcW w:w="900" w:type="dxa"/>
          </w:tcPr>
          <w:p w14:paraId="4FEE71A5"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97</w:t>
            </w:r>
          </w:p>
        </w:tc>
        <w:tc>
          <w:tcPr>
            <w:tcW w:w="900" w:type="dxa"/>
          </w:tcPr>
          <w:p w14:paraId="098AAB6D"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184</w:t>
            </w:r>
          </w:p>
        </w:tc>
        <w:tc>
          <w:tcPr>
            <w:tcW w:w="900" w:type="dxa"/>
          </w:tcPr>
          <w:p w14:paraId="27DF17F7"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255</w:t>
            </w:r>
          </w:p>
        </w:tc>
        <w:tc>
          <w:tcPr>
            <w:tcW w:w="900" w:type="dxa"/>
          </w:tcPr>
          <w:p w14:paraId="0CAB1C4D"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0.21</w:t>
            </w:r>
          </w:p>
        </w:tc>
        <w:tc>
          <w:tcPr>
            <w:tcW w:w="900" w:type="dxa"/>
          </w:tcPr>
          <w:p w14:paraId="1B698061"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0.22</w:t>
            </w:r>
          </w:p>
        </w:tc>
        <w:tc>
          <w:tcPr>
            <w:tcW w:w="900" w:type="dxa"/>
          </w:tcPr>
          <w:p w14:paraId="396ECAE0"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45</w:t>
            </w:r>
          </w:p>
        </w:tc>
        <w:tc>
          <w:tcPr>
            <w:tcW w:w="1080" w:type="dxa"/>
            <w:shd w:val="clear" w:color="auto" w:fill="61B8FF"/>
          </w:tcPr>
          <w:p w14:paraId="6A69D1B5" w14:textId="77777777" w:rsidR="00727A45" w:rsidRPr="00D85E27" w:rsidRDefault="00727A45" w:rsidP="00D85E27">
            <w:pPr>
              <w:spacing w:before="60" w:after="60" w:line="240" w:lineRule="auto"/>
              <w:rPr>
                <w:rFonts w:cs="Arial"/>
                <w:sz w:val="18"/>
                <w:szCs w:val="18"/>
                <w:lang w:val="en-GB"/>
              </w:rPr>
            </w:pPr>
          </w:p>
        </w:tc>
      </w:tr>
      <w:tr w:rsidR="00727A45" w:rsidRPr="00D85E27" w14:paraId="21F7C4E0" w14:textId="77777777" w:rsidTr="00D85E27">
        <w:trPr>
          <w:cantSplit/>
        </w:trPr>
        <w:tc>
          <w:tcPr>
            <w:tcW w:w="2425" w:type="dxa"/>
          </w:tcPr>
          <w:p w14:paraId="06F21980"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Intertidal</w:t>
            </w:r>
          </w:p>
        </w:tc>
        <w:tc>
          <w:tcPr>
            <w:tcW w:w="900" w:type="dxa"/>
          </w:tcPr>
          <w:p w14:paraId="10C901EB"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88</w:t>
            </w:r>
          </w:p>
        </w:tc>
        <w:tc>
          <w:tcPr>
            <w:tcW w:w="900" w:type="dxa"/>
          </w:tcPr>
          <w:p w14:paraId="0A5B539D"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175</w:t>
            </w:r>
          </w:p>
        </w:tc>
        <w:tc>
          <w:tcPr>
            <w:tcW w:w="900" w:type="dxa"/>
          </w:tcPr>
          <w:p w14:paraId="6CA36D33"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156</w:t>
            </w:r>
          </w:p>
        </w:tc>
        <w:tc>
          <w:tcPr>
            <w:tcW w:w="900" w:type="dxa"/>
          </w:tcPr>
          <w:p w14:paraId="43BF5AD3"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0.26</w:t>
            </w:r>
          </w:p>
        </w:tc>
        <w:tc>
          <w:tcPr>
            <w:tcW w:w="900" w:type="dxa"/>
          </w:tcPr>
          <w:p w14:paraId="1F0C1A89"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0.36</w:t>
            </w:r>
          </w:p>
        </w:tc>
        <w:tc>
          <w:tcPr>
            <w:tcW w:w="900" w:type="dxa"/>
          </w:tcPr>
          <w:p w14:paraId="2E62B0FE"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55</w:t>
            </w:r>
          </w:p>
        </w:tc>
        <w:tc>
          <w:tcPr>
            <w:tcW w:w="1080" w:type="dxa"/>
            <w:shd w:val="clear" w:color="auto" w:fill="58AF9C"/>
          </w:tcPr>
          <w:p w14:paraId="1B2CD518" w14:textId="77777777" w:rsidR="00727A45" w:rsidRPr="00D85E27" w:rsidRDefault="00727A45" w:rsidP="00D85E27">
            <w:pPr>
              <w:spacing w:before="60" w:after="60" w:line="240" w:lineRule="auto"/>
              <w:rPr>
                <w:rFonts w:cs="Arial"/>
                <w:sz w:val="18"/>
                <w:szCs w:val="18"/>
                <w:lang w:val="en-GB"/>
              </w:rPr>
            </w:pPr>
          </w:p>
        </w:tc>
      </w:tr>
      <w:tr w:rsidR="00727A45" w:rsidRPr="00D85E27" w14:paraId="4D446261" w14:textId="77777777" w:rsidTr="00D85E27">
        <w:trPr>
          <w:cantSplit/>
        </w:trPr>
        <w:tc>
          <w:tcPr>
            <w:tcW w:w="2425" w:type="dxa"/>
          </w:tcPr>
          <w:p w14:paraId="39487FF8"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No Values</w:t>
            </w:r>
          </w:p>
        </w:tc>
        <w:tc>
          <w:tcPr>
            <w:tcW w:w="900" w:type="dxa"/>
          </w:tcPr>
          <w:p w14:paraId="2D622895"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147</w:t>
            </w:r>
          </w:p>
        </w:tc>
        <w:tc>
          <w:tcPr>
            <w:tcW w:w="900" w:type="dxa"/>
          </w:tcPr>
          <w:p w14:paraId="29BBADA7"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174</w:t>
            </w:r>
          </w:p>
        </w:tc>
        <w:tc>
          <w:tcPr>
            <w:tcW w:w="900" w:type="dxa"/>
          </w:tcPr>
          <w:p w14:paraId="2001AB1F"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187</w:t>
            </w:r>
          </w:p>
        </w:tc>
        <w:tc>
          <w:tcPr>
            <w:tcW w:w="900" w:type="dxa"/>
          </w:tcPr>
          <w:p w14:paraId="7A52C2EF"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0.28</w:t>
            </w:r>
          </w:p>
        </w:tc>
        <w:tc>
          <w:tcPr>
            <w:tcW w:w="900" w:type="dxa"/>
          </w:tcPr>
          <w:p w14:paraId="540D4448"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0.31</w:t>
            </w:r>
          </w:p>
        </w:tc>
        <w:tc>
          <w:tcPr>
            <w:tcW w:w="900" w:type="dxa"/>
          </w:tcPr>
          <w:p w14:paraId="1C0168EE"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40</w:t>
            </w:r>
          </w:p>
        </w:tc>
        <w:tc>
          <w:tcPr>
            <w:tcW w:w="1080" w:type="dxa"/>
            <w:shd w:val="clear" w:color="auto" w:fill="93AEB5"/>
          </w:tcPr>
          <w:p w14:paraId="7D234614" w14:textId="77777777" w:rsidR="00727A45" w:rsidRPr="00D85E27" w:rsidRDefault="00727A45" w:rsidP="00D85E27">
            <w:pPr>
              <w:spacing w:before="60" w:after="60" w:line="240" w:lineRule="auto"/>
              <w:rPr>
                <w:rFonts w:cs="Arial"/>
                <w:sz w:val="18"/>
                <w:szCs w:val="18"/>
                <w:lang w:val="en-GB"/>
              </w:rPr>
            </w:pPr>
          </w:p>
        </w:tc>
      </w:tr>
    </w:tbl>
    <w:p w14:paraId="1E94C7DC" w14:textId="02CBA786" w:rsidR="00727A45" w:rsidRPr="00CF30EA" w:rsidRDefault="00727A45" w:rsidP="00D85E27">
      <w:pPr>
        <w:spacing w:after="0" w:line="240" w:lineRule="auto"/>
        <w:rPr>
          <w:rFonts w:asciiTheme="minorHAnsi" w:eastAsiaTheme="minorHAnsi" w:hAnsiTheme="minorHAnsi" w:cstheme="minorBidi"/>
          <w:sz w:val="22"/>
          <w:lang w:val="en-GB"/>
        </w:rPr>
      </w:pPr>
    </w:p>
    <w:p w14:paraId="1788FB75" w14:textId="23E3E41F" w:rsidR="000B48C6" w:rsidRPr="00CF30EA" w:rsidRDefault="005B0D7F" w:rsidP="00675E50">
      <w:pPr>
        <w:keepLines/>
        <w:spacing w:after="160"/>
        <w:jc w:val="center"/>
        <w:rPr>
          <w:rFonts w:asciiTheme="minorHAnsi" w:eastAsiaTheme="minorHAnsi" w:hAnsiTheme="minorHAnsi" w:cstheme="minorBidi"/>
          <w:sz w:val="22"/>
          <w:lang w:val="en-GB"/>
        </w:rPr>
      </w:pPr>
      <w:r w:rsidRPr="00D85E27">
        <w:rPr>
          <w:rFonts w:eastAsiaTheme="minorHAnsi" w:cs="Arial"/>
          <w:noProof/>
          <w:sz w:val="22"/>
          <w:lang w:val="fr-FR" w:eastAsia="fr-FR"/>
        </w:rPr>
        <w:lastRenderedPageBreak/>
        <w:drawing>
          <wp:anchor distT="0" distB="0" distL="114300" distR="114300" simplePos="0" relativeHeight="251671552" behindDoc="0" locked="0" layoutInCell="1" allowOverlap="1" wp14:anchorId="4CFBBB79" wp14:editId="5451FE9E">
            <wp:simplePos x="0" y="0"/>
            <wp:positionH relativeFrom="margin">
              <wp:align>center</wp:align>
            </wp:positionH>
            <wp:positionV relativeFrom="paragraph">
              <wp:posOffset>1893570</wp:posOffset>
            </wp:positionV>
            <wp:extent cx="2336400" cy="3506400"/>
            <wp:effectExtent l="5715" t="0" r="0" b="0"/>
            <wp:wrapTopAndBottom/>
            <wp:docPr id="99" name="Picture 99" descr="C:\Users\kurt.hess\Downloads\S-111 colour scheme 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rt.hess\Downloads\S-111 colour scheme original.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41596"/>
                    <a:stretch/>
                  </pic:blipFill>
                  <pic:spPr bwMode="auto">
                    <a:xfrm rot="16200000">
                      <a:off x="0" y="0"/>
                      <a:ext cx="2336400" cy="350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48C6" w:rsidRPr="00CF30EA">
        <w:rPr>
          <w:rFonts w:asciiTheme="minorHAnsi" w:eastAsiaTheme="minorHAnsi" w:hAnsiTheme="minorHAnsi" w:cstheme="minorBidi"/>
          <w:noProof/>
          <w:sz w:val="22"/>
          <w:lang w:val="fr-FR" w:eastAsia="fr-FR"/>
        </w:rPr>
        <w:drawing>
          <wp:inline distT="0" distB="0" distL="0" distR="0" wp14:anchorId="6573BFE8" wp14:editId="1EDA2557">
            <wp:extent cx="3484163" cy="2169042"/>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21469" cy="2192267"/>
                    </a:xfrm>
                    <a:prstGeom prst="rect">
                      <a:avLst/>
                    </a:prstGeom>
                    <a:noFill/>
                  </pic:spPr>
                </pic:pic>
              </a:graphicData>
            </a:graphic>
          </wp:inline>
        </w:drawing>
      </w:r>
    </w:p>
    <w:p w14:paraId="468438D0" w14:textId="5FA4B58C" w:rsidR="00727A45" w:rsidRPr="00D85E27" w:rsidRDefault="00727A45" w:rsidP="00D85E27">
      <w:pPr>
        <w:keepLines/>
        <w:spacing w:before="120" w:after="120" w:line="240" w:lineRule="auto"/>
        <w:jc w:val="center"/>
        <w:rPr>
          <w:rFonts w:eastAsiaTheme="minorHAnsi" w:cs="Arial"/>
          <w:b/>
          <w:sz w:val="18"/>
          <w:szCs w:val="18"/>
          <w:lang w:val="en-GB"/>
        </w:rPr>
      </w:pPr>
      <w:r w:rsidRPr="00D85E27">
        <w:rPr>
          <w:rFonts w:eastAsiaTheme="minorHAnsi" w:cs="Arial"/>
          <w:b/>
          <w:sz w:val="18"/>
          <w:szCs w:val="18"/>
          <w:lang w:val="en-GB"/>
        </w:rPr>
        <w:t>(a)</w:t>
      </w:r>
    </w:p>
    <w:p w14:paraId="502C2ACF" w14:textId="76E40014" w:rsidR="00727A45" w:rsidRPr="00D85E27" w:rsidRDefault="00727A45" w:rsidP="00D85E27">
      <w:pPr>
        <w:keepLines/>
        <w:spacing w:before="120" w:after="120" w:line="240" w:lineRule="auto"/>
        <w:jc w:val="center"/>
        <w:rPr>
          <w:rFonts w:eastAsiaTheme="minorHAnsi" w:cs="Arial"/>
          <w:b/>
          <w:sz w:val="18"/>
          <w:szCs w:val="18"/>
          <w:lang w:val="en-GB"/>
        </w:rPr>
      </w:pPr>
      <w:r w:rsidRPr="00D85E27">
        <w:rPr>
          <w:rFonts w:eastAsiaTheme="minorHAnsi" w:cs="Arial"/>
          <w:b/>
          <w:sz w:val="18"/>
          <w:szCs w:val="18"/>
          <w:lang w:val="en-GB"/>
        </w:rPr>
        <w:t>(b)</w:t>
      </w:r>
    </w:p>
    <w:p w14:paraId="6951E5DD" w14:textId="0FA3F4A0" w:rsidR="00727A45" w:rsidRPr="005B0D7F" w:rsidRDefault="00727A45" w:rsidP="005B0D7F">
      <w:pPr>
        <w:spacing w:before="120" w:after="120" w:line="240" w:lineRule="auto"/>
        <w:ind w:left="720"/>
        <w:jc w:val="center"/>
        <w:rPr>
          <w:rFonts w:eastAsiaTheme="minorHAnsi" w:cs="Arial"/>
          <w:b/>
          <w:sz w:val="18"/>
          <w:szCs w:val="18"/>
          <w:lang w:val="en-GB"/>
        </w:rPr>
      </w:pPr>
      <w:r w:rsidRPr="005B0D7F">
        <w:rPr>
          <w:rFonts w:eastAsiaTheme="minorHAnsi" w:cs="Arial"/>
          <w:b/>
          <w:sz w:val="18"/>
          <w:szCs w:val="18"/>
          <w:lang w:val="en-GB"/>
        </w:rPr>
        <w:t>Figure 9</w:t>
      </w:r>
      <w:r w:rsidR="005B0D7F">
        <w:rPr>
          <w:rFonts w:eastAsiaTheme="minorHAnsi" w:cs="Arial"/>
          <w:b/>
          <w:sz w:val="18"/>
          <w:szCs w:val="18"/>
          <w:lang w:val="en-GB"/>
        </w:rPr>
        <w:t>-</w:t>
      </w:r>
      <w:r w:rsidRPr="005B0D7F">
        <w:rPr>
          <w:rFonts w:eastAsiaTheme="minorHAnsi" w:cs="Arial"/>
          <w:b/>
          <w:sz w:val="18"/>
          <w:szCs w:val="18"/>
          <w:lang w:val="en-GB"/>
        </w:rPr>
        <w:t xml:space="preserve">9 – Arrows displayed against the </w:t>
      </w:r>
      <w:r w:rsidR="008B2C43" w:rsidRPr="005B0D7F">
        <w:rPr>
          <w:rFonts w:eastAsiaTheme="minorHAnsi" w:cs="Arial"/>
          <w:b/>
          <w:sz w:val="18"/>
          <w:szCs w:val="18"/>
          <w:lang w:val="en-GB"/>
        </w:rPr>
        <w:t xml:space="preserve">(daytime) </w:t>
      </w:r>
      <w:r w:rsidRPr="005B0D7F">
        <w:rPr>
          <w:rFonts w:eastAsiaTheme="minorHAnsi" w:cs="Arial"/>
          <w:b/>
          <w:sz w:val="18"/>
          <w:szCs w:val="18"/>
          <w:lang w:val="en-GB"/>
        </w:rPr>
        <w:t>background colours in Table 9</w:t>
      </w:r>
      <w:r w:rsidR="005B0D7F">
        <w:rPr>
          <w:rFonts w:eastAsiaTheme="minorHAnsi" w:cs="Arial"/>
          <w:b/>
          <w:sz w:val="18"/>
          <w:szCs w:val="18"/>
          <w:lang w:val="en-GB"/>
        </w:rPr>
        <w:t>-</w:t>
      </w:r>
      <w:r w:rsidR="00230C74" w:rsidRPr="005B0D7F">
        <w:rPr>
          <w:rFonts w:eastAsiaTheme="minorHAnsi" w:cs="Arial"/>
          <w:b/>
          <w:sz w:val="18"/>
          <w:szCs w:val="18"/>
          <w:lang w:val="en-GB"/>
        </w:rPr>
        <w:t>6</w:t>
      </w:r>
      <w:r w:rsidRPr="005B0D7F">
        <w:rPr>
          <w:rFonts w:eastAsiaTheme="minorHAnsi" w:cs="Arial"/>
          <w:b/>
          <w:sz w:val="18"/>
          <w:szCs w:val="18"/>
          <w:lang w:val="en-GB"/>
        </w:rPr>
        <w:t xml:space="preserve">. Arrows </w:t>
      </w:r>
      <w:r w:rsidR="004A0271" w:rsidRPr="005B0D7F">
        <w:rPr>
          <w:rFonts w:eastAsiaTheme="minorHAnsi" w:cs="Arial"/>
          <w:b/>
          <w:sz w:val="18"/>
          <w:szCs w:val="18"/>
          <w:lang w:val="en-GB"/>
        </w:rPr>
        <w:t xml:space="preserve">(a) </w:t>
      </w:r>
      <w:r w:rsidRPr="005B0D7F">
        <w:rPr>
          <w:rFonts w:eastAsiaTheme="minorHAnsi" w:cs="Arial"/>
          <w:b/>
          <w:sz w:val="18"/>
          <w:szCs w:val="18"/>
          <w:lang w:val="en-GB"/>
        </w:rPr>
        <w:t>with borders and (b) without borders.</w:t>
      </w:r>
      <w:r w:rsidR="008B5CE9" w:rsidRPr="005B0D7F">
        <w:rPr>
          <w:rFonts w:eastAsiaTheme="minorHAnsi" w:cs="Arial"/>
          <w:b/>
          <w:sz w:val="18"/>
          <w:szCs w:val="18"/>
          <w:lang w:val="en-GB"/>
        </w:rPr>
        <w:t xml:space="preserve"> (Figures courtesy of University of New Hampshire)</w:t>
      </w:r>
    </w:p>
    <w:p w14:paraId="7E10DEF8" w14:textId="7E759394" w:rsidR="008E73AD" w:rsidRPr="00CF30EA" w:rsidRDefault="008E73AD" w:rsidP="004A0271">
      <w:pPr>
        <w:pStyle w:val="Heading2"/>
        <w:tabs>
          <w:tab w:val="clear" w:pos="540"/>
          <w:tab w:val="clear" w:pos="700"/>
          <w:tab w:val="left" w:pos="709"/>
        </w:tabs>
        <w:spacing w:before="120" w:after="200" w:line="240" w:lineRule="auto"/>
        <w:ind w:left="709" w:hanging="709"/>
        <w:rPr>
          <w:lang w:val="en-GB"/>
        </w:rPr>
      </w:pPr>
      <w:bookmarkStart w:id="748" w:name="_Toc172126799"/>
      <w:r w:rsidRPr="00CF30EA">
        <w:rPr>
          <w:lang w:val="en-GB"/>
        </w:rPr>
        <w:t>Sample representation</w:t>
      </w:r>
      <w:bookmarkEnd w:id="748"/>
    </w:p>
    <w:p w14:paraId="102EB8E0" w14:textId="1C400328" w:rsidR="00187565" w:rsidRPr="00CF30EA" w:rsidRDefault="00187565" w:rsidP="004A0271">
      <w:pPr>
        <w:spacing w:after="120" w:line="240" w:lineRule="auto"/>
        <w:rPr>
          <w:rFonts w:cs="Arial"/>
          <w:iCs/>
          <w:lang w:val="en-GB"/>
        </w:rPr>
      </w:pPr>
      <w:r w:rsidRPr="00CF30EA">
        <w:rPr>
          <w:rFonts w:cs="Arial"/>
          <w:iCs/>
          <w:lang w:val="en-GB"/>
        </w:rPr>
        <w:t>Su</w:t>
      </w:r>
      <w:r w:rsidR="004A0271">
        <w:rPr>
          <w:rFonts w:cs="Arial"/>
          <w:iCs/>
          <w:lang w:val="en-GB"/>
        </w:rPr>
        <w:t>rface current</w:t>
      </w:r>
      <w:r w:rsidRPr="00CF30EA">
        <w:rPr>
          <w:rFonts w:cs="Arial"/>
          <w:iCs/>
          <w:lang w:val="en-GB"/>
        </w:rPr>
        <w:t xml:space="preserve"> vectors comprise a layer to be displayed on demand </w:t>
      </w:r>
      <w:r w:rsidR="00B74C80" w:rsidRPr="00CF30EA">
        <w:rPr>
          <w:rFonts w:cs="Arial"/>
          <w:iCs/>
          <w:lang w:val="en-GB"/>
        </w:rPr>
        <w:t xml:space="preserve">and, possibly, </w:t>
      </w:r>
      <w:r w:rsidRPr="00CF30EA">
        <w:rPr>
          <w:rFonts w:cs="Arial"/>
          <w:iCs/>
          <w:lang w:val="en-GB"/>
        </w:rPr>
        <w:t xml:space="preserve">on top of other data and layers. Consideration must be made so as not to obscure critical navigational data nor create confusion by using symbols </w:t>
      </w:r>
      <w:r w:rsidR="00B74C80" w:rsidRPr="00CF30EA">
        <w:rPr>
          <w:rFonts w:cs="Arial"/>
          <w:iCs/>
          <w:lang w:val="en-GB"/>
        </w:rPr>
        <w:t xml:space="preserve">or colours </w:t>
      </w:r>
      <w:r w:rsidRPr="00CF30EA">
        <w:rPr>
          <w:rFonts w:cs="Arial"/>
          <w:iCs/>
          <w:lang w:val="en-GB"/>
        </w:rPr>
        <w:t>similar to th</w:t>
      </w:r>
      <w:r w:rsidR="00B51868" w:rsidRPr="00CF30EA">
        <w:rPr>
          <w:rFonts w:cs="Arial"/>
          <w:iCs/>
          <w:lang w:val="en-GB"/>
        </w:rPr>
        <w:t>ose in other layers. Figure 9</w:t>
      </w:r>
      <w:r w:rsidR="004A0271">
        <w:rPr>
          <w:rFonts w:cs="Arial"/>
          <w:iCs/>
          <w:lang w:val="en-GB"/>
        </w:rPr>
        <w:t>-</w:t>
      </w:r>
      <w:r w:rsidR="005940B9" w:rsidRPr="00CF30EA">
        <w:rPr>
          <w:rFonts w:cs="Arial"/>
          <w:iCs/>
          <w:lang w:val="en-GB"/>
        </w:rPr>
        <w:t>10</w:t>
      </w:r>
      <w:r w:rsidRPr="00CF30EA">
        <w:rPr>
          <w:rFonts w:cs="Arial"/>
          <w:iCs/>
          <w:lang w:val="en-GB"/>
        </w:rPr>
        <w:t xml:space="preserve"> shows a sample display.</w:t>
      </w:r>
    </w:p>
    <w:p w14:paraId="53E84560" w14:textId="65D8CE95" w:rsidR="008F4893" w:rsidRPr="00CF30EA" w:rsidRDefault="00B74C80" w:rsidP="00AE2269">
      <w:pPr>
        <w:spacing w:line="240" w:lineRule="auto"/>
        <w:jc w:val="center"/>
        <w:rPr>
          <w:i/>
          <w:iCs/>
          <w:color w:val="FF0000"/>
          <w:sz w:val="18"/>
          <w:lang w:val="en-GB"/>
        </w:rPr>
      </w:pPr>
      <w:r w:rsidRPr="00CF30EA">
        <w:rPr>
          <w:rFonts w:eastAsia="Times New Roman" w:cs="Arial"/>
          <w:noProof/>
          <w:color w:val="222222"/>
          <w:u w:val="single"/>
          <w:lang w:val="fr-FR" w:eastAsia="fr-FR"/>
        </w:rPr>
        <w:lastRenderedPageBreak/>
        <mc:AlternateContent>
          <mc:Choice Requires="wpg">
            <w:drawing>
              <wp:anchor distT="0" distB="0" distL="114300" distR="114300" simplePos="0" relativeHeight="251673600" behindDoc="0" locked="0" layoutInCell="1" allowOverlap="1" wp14:anchorId="1A48A3B0" wp14:editId="00E535CE">
                <wp:simplePos x="0" y="0"/>
                <wp:positionH relativeFrom="column">
                  <wp:align>center</wp:align>
                </wp:positionH>
                <wp:positionV relativeFrom="paragraph">
                  <wp:posOffset>133350</wp:posOffset>
                </wp:positionV>
                <wp:extent cx="6310800" cy="5760000"/>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6310800" cy="5760000"/>
                          <a:chOff x="0" y="0"/>
                          <a:chExt cx="5914433" cy="5400198"/>
                        </a:xfrm>
                      </wpg:grpSpPr>
                      <pic:pic xmlns:pic="http://schemas.openxmlformats.org/drawingml/2006/picture">
                        <pic:nvPicPr>
                          <pic:cNvPr id="20" name="Picture 20"/>
                          <pic:cNvPicPr>
                            <a:picLocks noChangeAspect="1"/>
                          </pic:cNvPicPr>
                        </pic:nvPicPr>
                        <pic:blipFill rotWithShape="1">
                          <a:blip r:embed="rId45" cstate="print">
                            <a:extLst>
                              <a:ext uri="{28A0092B-C50C-407E-A947-70E740481C1C}">
                                <a14:useLocalDpi xmlns:a14="http://schemas.microsoft.com/office/drawing/2010/main" val="0"/>
                              </a:ext>
                            </a:extLst>
                          </a:blip>
                          <a:srcRect l="1169" t="-1" r="1649" b="29793"/>
                          <a:stretch/>
                        </pic:blipFill>
                        <pic:spPr>
                          <a:xfrm>
                            <a:off x="0" y="0"/>
                            <a:ext cx="5914433" cy="5400198"/>
                          </a:xfrm>
                          <a:prstGeom prst="rect">
                            <a:avLst/>
                          </a:prstGeom>
                        </pic:spPr>
                      </pic:pic>
                      <pic:pic xmlns:pic="http://schemas.openxmlformats.org/drawingml/2006/picture">
                        <pic:nvPicPr>
                          <pic:cNvPr id="21" name="Picture 2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4533900" y="123825"/>
                            <a:ext cx="1231900" cy="2009775"/>
                          </a:xfrm>
                          <a:prstGeom prst="rect">
                            <a:avLst/>
                          </a:prstGeom>
                          <a:ln>
                            <a:solidFill>
                              <a:sysClr val="windowText" lastClr="000000"/>
                            </a:solidFill>
                          </a:ln>
                        </pic:spPr>
                      </pic:pic>
                    </wpg:wgp>
                  </a:graphicData>
                </a:graphic>
                <wp14:sizeRelH relativeFrom="margin">
                  <wp14:pctWidth>0</wp14:pctWidth>
                </wp14:sizeRelH>
                <wp14:sizeRelV relativeFrom="margin">
                  <wp14:pctHeight>0</wp14:pctHeight>
                </wp14:sizeRelV>
              </wp:anchor>
            </w:drawing>
          </mc:Choice>
          <mc:Fallback>
            <w:pict>
              <v:group w14:anchorId="700CA3C6" id="Group 19" o:spid="_x0000_s1026" style="position:absolute;margin-left:0;margin-top:10.5pt;width:496.9pt;height:453.55pt;z-index:251673600;mso-position-horizontal:center;mso-width-relative:margin;mso-height-relative:margin" coordsize="59144,5400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">
                <v:shape id="Picture 20" o:spid="_x0000_s1027" type="#_x0000_t75" style="position:absolute;width:59144;height:54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huHe/AAAA2wAAAA8AAABkcnMvZG93bnJldi54bWxET0tuwjAQ3VfiDtYgsSsOWaAqxSCEQLCi&#10;bcoBRvYQh8TjKDYh3B4vKnX59P6rzehaMVAfas8KFvMMBLH2puZKweX38P4BIkRkg61nUvCkAJv1&#10;5G2FhfEP/qGhjJVIIRwKVGBj7Aopg7bkMMx9R5y4q+8dxgT7SpoeHynctTLPsqV0WHNqsNjRzpJu&#10;yrtTcNT7cnf+vsrmln9ZPbh9E+VFqdl03H6CiDTGf/Gf+2QU5Gl9+pJ+gFy/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Jobh3vwAAANsAAAAPAAAAAAAAAAAAAAAAAJ8CAABk&#10;cnMvZG93bnJldi54bWxQSwUGAAAAAAQABAD3AAAAiwMAAAAA&#10;">
                  <v:imagedata r:id="rId55" o:title="" croptop="-1f" cropbottom="19525f" cropleft="766f" cropright="1081f"/>
                  <v:path arrowok="t"/>
                </v:shape>
                <v:shape id="Picture 21" o:spid="_x0000_s1028" type="#_x0000_t75" style="position:absolute;left:45339;top:1238;width:12319;height:20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hhEfDAAAA2wAAAA8AAABkcnMvZG93bnJldi54bWxEj0+LwjAUxO+C3yE8wYtoag+LVKOIslCE&#10;Bf8dPD6bZ1tsXkqTbeu33ywIHoeZ3wyz2vSmEi01rrSsYD6LQBBnVpecK7hevqcLEM4ja6wsk4IX&#10;Odish4MVJtp2fKL27HMRStglqKDwvk6kdFlBBt3M1sTBe9jGoA+yyaVusAvlppJxFH1JgyWHhQJr&#10;2hWUPc+/RkGs97fjpXwe73n680rjatIdWlJqPOq3SxCeev8Jv+lUB24O/1/CD5D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CGER8MAAADbAAAADwAAAAAAAAAAAAAAAACf&#10;AgAAZHJzL2Rvd25yZXYueG1sUEsFBgAAAAAEAAQA9wAAAI8DAAAAAA==&#10;" stroked="t" strokecolor="windowText">
                  <v:imagedata r:id="rId56" o:title=""/>
                  <v:path arrowok="t"/>
                </v:shape>
                <w10:wrap type="topAndBottom"/>
              </v:group>
            </w:pict>
          </mc:Fallback>
        </mc:AlternateContent>
      </w:r>
    </w:p>
    <w:p w14:paraId="10BA512A" w14:textId="77777777" w:rsidR="008F4893" w:rsidRPr="00CF30EA" w:rsidRDefault="008F4893" w:rsidP="008F4893">
      <w:pPr>
        <w:spacing w:line="240" w:lineRule="auto"/>
        <w:ind w:left="720" w:firstLine="720"/>
        <w:rPr>
          <w:i/>
          <w:iCs/>
          <w:color w:val="FF0000"/>
          <w:sz w:val="18"/>
          <w:lang w:val="en-GB"/>
        </w:rPr>
      </w:pPr>
    </w:p>
    <w:p w14:paraId="62ABB387" w14:textId="6BF4EEF9" w:rsidR="008F4893" w:rsidRPr="009F3378" w:rsidRDefault="008F4893" w:rsidP="00A42380">
      <w:pPr>
        <w:spacing w:before="120" w:after="120" w:line="240" w:lineRule="auto"/>
        <w:jc w:val="center"/>
        <w:rPr>
          <w:b/>
          <w:sz w:val="18"/>
          <w:szCs w:val="18"/>
          <w:lang w:val="en-GB"/>
        </w:rPr>
      </w:pPr>
      <w:r w:rsidRPr="009F3378">
        <w:rPr>
          <w:b/>
          <w:sz w:val="18"/>
          <w:szCs w:val="18"/>
          <w:lang w:val="en-GB"/>
        </w:rPr>
        <w:t>Figure 9</w:t>
      </w:r>
      <w:r w:rsidR="00A42380" w:rsidRPr="009F3378">
        <w:rPr>
          <w:b/>
          <w:sz w:val="18"/>
          <w:szCs w:val="18"/>
          <w:lang w:val="en-GB"/>
        </w:rPr>
        <w:t>-</w:t>
      </w:r>
      <w:r w:rsidR="005940B9" w:rsidRPr="009F3378">
        <w:rPr>
          <w:b/>
          <w:sz w:val="18"/>
          <w:szCs w:val="18"/>
          <w:lang w:val="en-GB"/>
        </w:rPr>
        <w:t>10</w:t>
      </w:r>
      <w:r w:rsidRPr="009F3378">
        <w:rPr>
          <w:b/>
          <w:sz w:val="18"/>
          <w:szCs w:val="18"/>
          <w:lang w:val="en-GB"/>
        </w:rPr>
        <w:t xml:space="preserve"> – Sample depiction of gridded surface current data in an electronic chart</w:t>
      </w:r>
      <w:r w:rsidR="007D59F9" w:rsidRPr="009F3378">
        <w:rPr>
          <w:b/>
          <w:sz w:val="18"/>
          <w:szCs w:val="18"/>
          <w:lang w:val="en-GB"/>
        </w:rPr>
        <w:t>. Note that arrow height in scale may not strictly</w:t>
      </w:r>
      <w:r w:rsidR="00A42380" w:rsidRPr="009F3378">
        <w:rPr>
          <w:b/>
          <w:sz w:val="18"/>
          <w:szCs w:val="18"/>
          <w:lang w:val="en-GB"/>
        </w:rPr>
        <w:t xml:space="preserve"> conform to the portrayal rules. </w:t>
      </w:r>
      <w:r w:rsidR="000C77B6" w:rsidRPr="009F3378">
        <w:rPr>
          <w:b/>
          <w:sz w:val="18"/>
          <w:szCs w:val="18"/>
          <w:lang w:val="en-GB"/>
        </w:rPr>
        <w:t>(</w:t>
      </w:r>
      <w:r w:rsidR="00A42380" w:rsidRPr="009F3378">
        <w:rPr>
          <w:b/>
          <w:sz w:val="18"/>
          <w:szCs w:val="18"/>
          <w:lang w:val="en-GB"/>
        </w:rPr>
        <w:t>I</w:t>
      </w:r>
      <w:r w:rsidR="00CC622A" w:rsidRPr="009F3378">
        <w:rPr>
          <w:b/>
          <w:sz w:val="18"/>
          <w:szCs w:val="18"/>
          <w:lang w:val="en-GB"/>
        </w:rPr>
        <w:t xml:space="preserve">mage </w:t>
      </w:r>
      <w:r w:rsidR="000C77B6" w:rsidRPr="009F3378">
        <w:rPr>
          <w:b/>
          <w:sz w:val="18"/>
          <w:szCs w:val="18"/>
          <w:lang w:val="en-GB"/>
        </w:rPr>
        <w:t>courtesy of the Uni</w:t>
      </w:r>
      <w:r w:rsidR="00BB72E8" w:rsidRPr="009F3378">
        <w:rPr>
          <w:b/>
          <w:sz w:val="18"/>
          <w:szCs w:val="18"/>
          <w:lang w:val="en-GB"/>
        </w:rPr>
        <w:t>v</w:t>
      </w:r>
      <w:r w:rsidR="00A42380" w:rsidRPr="009F3378">
        <w:rPr>
          <w:b/>
          <w:sz w:val="18"/>
          <w:szCs w:val="18"/>
          <w:lang w:val="en-GB"/>
        </w:rPr>
        <w:t>ersity</w:t>
      </w:r>
      <w:r w:rsidR="000C77B6" w:rsidRPr="009F3378">
        <w:rPr>
          <w:b/>
          <w:sz w:val="18"/>
          <w:szCs w:val="18"/>
          <w:lang w:val="en-GB"/>
        </w:rPr>
        <w:t xml:space="preserve"> of New Hampshire</w:t>
      </w:r>
      <w:r w:rsidR="005C528E" w:rsidRPr="009F3378">
        <w:rPr>
          <w:b/>
          <w:sz w:val="18"/>
          <w:szCs w:val="18"/>
          <w:lang w:val="en-GB"/>
        </w:rPr>
        <w:t>, US</w:t>
      </w:r>
      <w:r w:rsidR="000C77B6" w:rsidRPr="009F3378">
        <w:rPr>
          <w:b/>
          <w:sz w:val="18"/>
          <w:szCs w:val="18"/>
          <w:lang w:val="en-GB"/>
        </w:rPr>
        <w:t>)</w:t>
      </w:r>
    </w:p>
    <w:p w14:paraId="744DDFBF" w14:textId="77777777" w:rsidR="00A42380" w:rsidRPr="00A42380" w:rsidRDefault="00A42380" w:rsidP="00A42380">
      <w:pPr>
        <w:spacing w:after="120" w:line="240" w:lineRule="auto"/>
        <w:rPr>
          <w:iCs/>
          <w:sz w:val="18"/>
          <w:szCs w:val="18"/>
          <w:lang w:val="en-GB"/>
        </w:rPr>
      </w:pPr>
    </w:p>
    <w:p w14:paraId="4DEEF618" w14:textId="0A66CB8B" w:rsidR="008E73AD" w:rsidRPr="00CF30EA" w:rsidRDefault="008E73AD" w:rsidP="00A42380">
      <w:pPr>
        <w:pStyle w:val="Heading2"/>
        <w:tabs>
          <w:tab w:val="clear" w:pos="540"/>
          <w:tab w:val="clear" w:pos="700"/>
          <w:tab w:val="left" w:pos="709"/>
        </w:tabs>
        <w:spacing w:before="120" w:after="200" w:line="240" w:lineRule="auto"/>
        <w:ind w:left="709" w:hanging="709"/>
        <w:rPr>
          <w:lang w:val="en-GB"/>
        </w:rPr>
      </w:pPr>
      <w:bookmarkStart w:id="749" w:name="_Toc172126800"/>
      <w:r w:rsidRPr="00CF30EA">
        <w:rPr>
          <w:lang w:val="en-GB"/>
        </w:rPr>
        <w:t>Portrayal rules</w:t>
      </w:r>
      <w:bookmarkEnd w:id="749"/>
    </w:p>
    <w:p w14:paraId="5203FCD5" w14:textId="3CE7BB97" w:rsidR="003203A4" w:rsidRDefault="00FE1277" w:rsidP="00A42380">
      <w:pPr>
        <w:spacing w:after="120" w:line="240" w:lineRule="auto"/>
        <w:rPr>
          <w:lang w:val="en-GB"/>
        </w:rPr>
      </w:pPr>
      <w:bookmarkStart w:id="750" w:name="_Toc412810778"/>
      <w:bookmarkStart w:id="751" w:name="_Ref416689815"/>
      <w:bookmarkStart w:id="752" w:name="_Ref416689826"/>
      <w:r w:rsidRPr="00CF30EA">
        <w:rPr>
          <w:lang w:val="en-GB"/>
        </w:rPr>
        <w:t xml:space="preserve">A summary of the portrayal rules appears in </w:t>
      </w:r>
      <w:r w:rsidR="00176D90">
        <w:rPr>
          <w:lang w:val="en-GB"/>
        </w:rPr>
        <w:t xml:space="preserve">Annex </w:t>
      </w:r>
      <w:r w:rsidR="001D0000">
        <w:rPr>
          <w:lang w:val="en-GB"/>
        </w:rPr>
        <w:t>H</w:t>
      </w:r>
      <w:r w:rsidR="00176D90">
        <w:rPr>
          <w:lang w:val="en-GB"/>
        </w:rPr>
        <w:t xml:space="preserve"> – Surface Current Portrayal Rules</w:t>
      </w:r>
      <w:r w:rsidR="007C39E0" w:rsidRPr="00CF30EA">
        <w:rPr>
          <w:lang w:val="en-GB"/>
        </w:rPr>
        <w:t>.</w:t>
      </w:r>
    </w:p>
    <w:p w14:paraId="1928B972" w14:textId="77777777" w:rsidR="000957F2" w:rsidRPr="00CF30EA" w:rsidRDefault="000957F2" w:rsidP="00A42380">
      <w:pPr>
        <w:spacing w:after="120" w:line="240" w:lineRule="auto"/>
        <w:rPr>
          <w:lang w:val="en-GB"/>
        </w:rPr>
      </w:pPr>
    </w:p>
    <w:p w14:paraId="455AF0D9" w14:textId="1BDC5A34" w:rsidR="003203A4" w:rsidRPr="00CF30EA" w:rsidRDefault="003203A4" w:rsidP="00DD73A8">
      <w:pPr>
        <w:pStyle w:val="Heading2"/>
        <w:tabs>
          <w:tab w:val="clear" w:pos="540"/>
          <w:tab w:val="clear" w:pos="700"/>
          <w:tab w:val="left" w:pos="709"/>
        </w:tabs>
        <w:spacing w:before="120" w:after="200" w:line="240" w:lineRule="auto"/>
        <w:ind w:left="709" w:hanging="709"/>
        <w:rPr>
          <w:lang w:val="en-GB"/>
        </w:rPr>
      </w:pPr>
      <w:bookmarkStart w:id="753" w:name="_Ref80783121"/>
      <w:bookmarkStart w:id="754" w:name="_Ref80783127"/>
      <w:bookmarkStart w:id="755" w:name="_Ref80783151"/>
      <w:bookmarkStart w:id="756" w:name="_Toc112167318"/>
      <w:bookmarkStart w:id="757" w:name="_Toc172126801"/>
      <w:r w:rsidRPr="00CF30EA">
        <w:rPr>
          <w:lang w:val="en-GB"/>
        </w:rPr>
        <w:t xml:space="preserve">Construction and packaging of </w:t>
      </w:r>
      <w:r w:rsidR="00DD73A8">
        <w:rPr>
          <w:lang w:val="en-GB"/>
        </w:rPr>
        <w:t>P</w:t>
      </w:r>
      <w:r w:rsidRPr="00CF30EA">
        <w:rPr>
          <w:lang w:val="en-GB"/>
        </w:rPr>
        <w:t xml:space="preserve">ortrayal </w:t>
      </w:r>
      <w:r w:rsidR="00DD73A8">
        <w:rPr>
          <w:lang w:val="en-GB"/>
        </w:rPr>
        <w:t>C</w:t>
      </w:r>
      <w:r w:rsidRPr="00CF30EA">
        <w:rPr>
          <w:lang w:val="en-GB"/>
        </w:rPr>
        <w:t>atalogues</w:t>
      </w:r>
      <w:bookmarkEnd w:id="753"/>
      <w:bookmarkEnd w:id="754"/>
      <w:bookmarkEnd w:id="755"/>
      <w:bookmarkEnd w:id="756"/>
      <w:bookmarkEnd w:id="757"/>
    </w:p>
    <w:p w14:paraId="4CD68C6C" w14:textId="19BD23E3" w:rsidR="003203A4" w:rsidRPr="00CF30EA" w:rsidRDefault="003203A4" w:rsidP="00DD73A8">
      <w:pPr>
        <w:spacing w:after="120" w:line="240" w:lineRule="auto"/>
        <w:rPr>
          <w:lang w:val="en-GB"/>
        </w:rPr>
      </w:pPr>
      <w:r w:rsidRPr="00CF30EA">
        <w:rPr>
          <w:lang w:val="en-GB"/>
        </w:rPr>
        <w:t xml:space="preserve">The </w:t>
      </w:r>
      <w:r w:rsidR="00DD73A8">
        <w:rPr>
          <w:lang w:val="en-GB"/>
        </w:rPr>
        <w:t>P</w:t>
      </w:r>
      <w:r w:rsidRPr="00CF30EA">
        <w:rPr>
          <w:lang w:val="en-GB"/>
        </w:rPr>
        <w:t xml:space="preserve">ortrayal </w:t>
      </w:r>
      <w:r w:rsidR="00DD73A8">
        <w:rPr>
          <w:lang w:val="en-GB"/>
        </w:rPr>
        <w:t>C</w:t>
      </w:r>
      <w:r w:rsidRPr="00CF30EA">
        <w:rPr>
          <w:lang w:val="en-GB"/>
        </w:rPr>
        <w:t xml:space="preserve">atalogue must be constructed as a main </w:t>
      </w:r>
      <w:r w:rsidR="00DD73A8">
        <w:rPr>
          <w:lang w:val="en-GB"/>
        </w:rPr>
        <w:t>P</w:t>
      </w:r>
      <w:r w:rsidRPr="00CF30EA">
        <w:rPr>
          <w:lang w:val="en-GB"/>
        </w:rPr>
        <w:t xml:space="preserve">ortrayal </w:t>
      </w:r>
      <w:r w:rsidR="00DD73A8">
        <w:rPr>
          <w:lang w:val="en-GB"/>
        </w:rPr>
        <w:t>C</w:t>
      </w:r>
      <w:r w:rsidRPr="00CF30EA">
        <w:rPr>
          <w:lang w:val="en-GB"/>
        </w:rPr>
        <w:t>atalogue XML file (see S-100 Part 9</w:t>
      </w:r>
      <w:r w:rsidR="00DD73A8">
        <w:rPr>
          <w:lang w:val="en-GB"/>
        </w:rPr>
        <w:t>,</w:t>
      </w:r>
      <w:r w:rsidRPr="00CF30EA">
        <w:rPr>
          <w:lang w:val="en-GB"/>
        </w:rPr>
        <w:t xml:space="preserve"> </w:t>
      </w:r>
      <w:r w:rsidR="00DD73A8">
        <w:rPr>
          <w:lang w:val="en-GB"/>
        </w:rPr>
        <w:t>c</w:t>
      </w:r>
      <w:r w:rsidRPr="00CF30EA">
        <w:rPr>
          <w:lang w:val="en-GB"/>
        </w:rPr>
        <w:t xml:space="preserve">lause 9-13) and other files in subfolders. The structure is described in S-100 </w:t>
      </w:r>
      <w:r w:rsidR="00DD73A8">
        <w:rPr>
          <w:lang w:val="en-GB"/>
        </w:rPr>
        <w:t>c</w:t>
      </w:r>
      <w:r w:rsidRPr="00CF30EA">
        <w:rPr>
          <w:lang w:val="en-GB"/>
        </w:rPr>
        <w:t xml:space="preserve">lause 9-13.2. The main </w:t>
      </w:r>
      <w:r w:rsidR="00DD73A8">
        <w:rPr>
          <w:lang w:val="en-GB"/>
        </w:rPr>
        <w:t>P</w:t>
      </w:r>
      <w:r w:rsidRPr="00CF30EA">
        <w:rPr>
          <w:lang w:val="en-GB"/>
        </w:rPr>
        <w:t xml:space="preserve">ortrayal </w:t>
      </w:r>
      <w:r w:rsidR="00DD73A8">
        <w:rPr>
          <w:lang w:val="en-GB"/>
        </w:rPr>
        <w:t>C</w:t>
      </w:r>
      <w:r w:rsidRPr="00CF30EA">
        <w:rPr>
          <w:lang w:val="en-GB"/>
        </w:rPr>
        <w:t xml:space="preserve">atalogue XML file and portrayal subfolders described in S-100 must be placed in a </w:t>
      </w:r>
      <w:r w:rsidRPr="00CF30EA">
        <w:rPr>
          <w:lang w:val="en-GB"/>
        </w:rPr>
        <w:lastRenderedPageBreak/>
        <w:t>single subfolder named 1</w:t>
      </w:r>
      <w:r w:rsidR="00DD73A8">
        <w:rPr>
          <w:lang w:val="en-GB"/>
        </w:rPr>
        <w:t>11</w:t>
      </w:r>
      <w:r w:rsidRPr="00CF30EA">
        <w:rPr>
          <w:lang w:val="en-GB"/>
        </w:rPr>
        <w:t>_</w:t>
      </w:r>
      <w:r w:rsidR="00A33BF1">
        <w:rPr>
          <w:lang w:val="en-GB"/>
        </w:rPr>
        <w:t>E_R</w:t>
      </w:r>
      <w:r w:rsidRPr="00CF30EA">
        <w:rPr>
          <w:lang w:val="en-GB"/>
        </w:rPr>
        <w:t>_</w:t>
      </w:r>
      <w:r w:rsidR="00A33BF1">
        <w:rPr>
          <w:lang w:val="en-GB"/>
        </w:rPr>
        <w:t>C</w:t>
      </w:r>
      <w:r w:rsidRPr="00CF30EA">
        <w:rPr>
          <w:lang w:val="en-GB"/>
        </w:rPr>
        <w:t>_PC/YYYYMMDD</w:t>
      </w:r>
      <w:r w:rsidR="00304D6D">
        <w:rPr>
          <w:rStyle w:val="FootnoteReference"/>
          <w:lang w:val="en-GB"/>
        </w:rPr>
        <w:footnoteReference w:id="9"/>
      </w:r>
      <w:r w:rsidRPr="00CF30EA">
        <w:rPr>
          <w:lang w:val="en-GB"/>
        </w:rPr>
        <w:t xml:space="preserve">. When distributed within an </w:t>
      </w:r>
      <w:r w:rsidR="00DD73A8">
        <w:rPr>
          <w:lang w:val="en-GB"/>
        </w:rPr>
        <w:t>E</w:t>
      </w:r>
      <w:r w:rsidRPr="00CF30EA">
        <w:rPr>
          <w:lang w:val="en-GB"/>
        </w:rPr>
        <w:t xml:space="preserve">xchange </w:t>
      </w:r>
      <w:r w:rsidR="00DD73A8">
        <w:rPr>
          <w:lang w:val="en-GB"/>
        </w:rPr>
        <w:t>S</w:t>
      </w:r>
      <w:r w:rsidRPr="00CF30EA">
        <w:rPr>
          <w:lang w:val="en-GB"/>
        </w:rPr>
        <w:t xml:space="preserve">et, the entire </w:t>
      </w:r>
      <w:r w:rsidR="00DD73A8">
        <w:rPr>
          <w:lang w:val="en-GB"/>
        </w:rPr>
        <w:t>P</w:t>
      </w:r>
      <w:r w:rsidRPr="00CF30EA">
        <w:rPr>
          <w:lang w:val="en-GB"/>
        </w:rPr>
        <w:t xml:space="preserve">ortrayal </w:t>
      </w:r>
      <w:r w:rsidR="00DD73A8">
        <w:rPr>
          <w:lang w:val="en-GB"/>
        </w:rPr>
        <w:t>C</w:t>
      </w:r>
      <w:r w:rsidRPr="00CF30EA">
        <w:rPr>
          <w:lang w:val="en-GB"/>
        </w:rPr>
        <w:t>atalogue may be packaged as a zip archive named 1</w:t>
      </w:r>
      <w:r w:rsidR="00DD73A8">
        <w:rPr>
          <w:lang w:val="en-GB"/>
        </w:rPr>
        <w:t>11</w:t>
      </w:r>
      <w:r w:rsidRPr="00CF30EA">
        <w:rPr>
          <w:lang w:val="en-GB"/>
        </w:rPr>
        <w:t>_</w:t>
      </w:r>
      <w:r w:rsidR="00A33BF1">
        <w:rPr>
          <w:lang w:val="en-GB"/>
        </w:rPr>
        <w:t>E</w:t>
      </w:r>
      <w:r w:rsidRPr="00CF30EA">
        <w:rPr>
          <w:lang w:val="en-GB"/>
        </w:rPr>
        <w:t>_</w:t>
      </w:r>
      <w:r w:rsidR="00A33BF1">
        <w:rPr>
          <w:lang w:val="en-GB"/>
        </w:rPr>
        <w:t>R</w:t>
      </w:r>
      <w:r w:rsidRPr="00CF30EA">
        <w:rPr>
          <w:lang w:val="en-GB"/>
        </w:rPr>
        <w:t>_</w:t>
      </w:r>
      <w:r w:rsidR="00A33BF1">
        <w:rPr>
          <w:lang w:val="en-GB"/>
        </w:rPr>
        <w:t>C</w:t>
      </w:r>
      <w:r w:rsidRPr="00CF30EA">
        <w:rPr>
          <w:lang w:val="en-GB"/>
        </w:rPr>
        <w:t xml:space="preserve">_PC_YYYYMMDD.ZIP. The YYYYMMDD component in the folder and archive names denotes a “build date” and allows distinguishing </w:t>
      </w:r>
      <w:r w:rsidR="00DD73A8">
        <w:rPr>
          <w:lang w:val="en-GB"/>
        </w:rPr>
        <w:t>P</w:t>
      </w:r>
      <w:r w:rsidRPr="00CF30EA">
        <w:rPr>
          <w:lang w:val="en-GB"/>
        </w:rPr>
        <w:t xml:space="preserve">ortrayal </w:t>
      </w:r>
      <w:r w:rsidR="00DD73A8">
        <w:rPr>
          <w:lang w:val="en-GB"/>
        </w:rPr>
        <w:t>C</w:t>
      </w:r>
      <w:r w:rsidRPr="00CF30EA">
        <w:rPr>
          <w:lang w:val="en-GB"/>
        </w:rPr>
        <w:t xml:space="preserve">atalogues corresponding to the same version of the </w:t>
      </w:r>
      <w:r w:rsidR="00D8092E" w:rsidRPr="00CF30EA">
        <w:rPr>
          <w:lang w:val="en-GB"/>
        </w:rPr>
        <w:t>S-111</w:t>
      </w:r>
      <w:r w:rsidRPr="00CF30EA">
        <w:rPr>
          <w:lang w:val="en-GB"/>
        </w:rPr>
        <w:t xml:space="preserve"> Product Specification (for example, correcting a discrepancy between a portrayal rule and a stable version of the </w:t>
      </w:r>
      <w:r w:rsidR="00D8092E" w:rsidRPr="00CF30EA">
        <w:rPr>
          <w:lang w:val="en-GB"/>
        </w:rPr>
        <w:t>S-111</w:t>
      </w:r>
      <w:r w:rsidRPr="00CF30EA">
        <w:rPr>
          <w:lang w:val="en-GB"/>
        </w:rPr>
        <w:t xml:space="preserve"> Product Specification).</w:t>
      </w:r>
    </w:p>
    <w:p w14:paraId="5DD5F209" w14:textId="22A5026D" w:rsidR="003203A4" w:rsidRPr="00CF30EA" w:rsidRDefault="00270958" w:rsidP="00DD73A8">
      <w:pPr>
        <w:spacing w:after="120" w:line="240" w:lineRule="auto"/>
        <w:rPr>
          <w:lang w:val="en-GB"/>
        </w:rPr>
      </w:pPr>
      <w:r>
        <w:rPr>
          <w:lang w:val="en-GB"/>
        </w:rPr>
        <w:t xml:space="preserve">Figure 9-11 </w:t>
      </w:r>
      <w:r w:rsidR="003203A4" w:rsidRPr="00CF30EA">
        <w:rPr>
          <w:lang w:val="en-GB"/>
        </w:rPr>
        <w:t xml:space="preserve">depicts a hypothetical S-111 Edition 1.2.0 </w:t>
      </w:r>
      <w:r w:rsidR="00DD73A8">
        <w:rPr>
          <w:lang w:val="en-GB"/>
        </w:rPr>
        <w:t>P</w:t>
      </w:r>
      <w:r w:rsidR="003203A4" w:rsidRPr="00CF30EA">
        <w:rPr>
          <w:lang w:val="en-GB"/>
        </w:rPr>
        <w:t xml:space="preserve">ortrayal </w:t>
      </w:r>
      <w:r w:rsidR="00DD73A8">
        <w:rPr>
          <w:lang w:val="en-GB"/>
        </w:rPr>
        <w:t>C</w:t>
      </w:r>
      <w:r w:rsidR="003203A4" w:rsidRPr="00CF30EA">
        <w:rPr>
          <w:lang w:val="en-GB"/>
        </w:rPr>
        <w:t xml:space="preserve">atalogue, with the build date 01 January 2023. The </w:t>
      </w:r>
      <w:r w:rsidR="00DD73A8">
        <w:rPr>
          <w:lang w:val="en-GB"/>
        </w:rPr>
        <w:t>P</w:t>
      </w:r>
      <w:r w:rsidR="003203A4" w:rsidRPr="00CF30EA">
        <w:rPr>
          <w:lang w:val="en-GB"/>
        </w:rPr>
        <w:t xml:space="preserve">ortrayal </w:t>
      </w:r>
      <w:r w:rsidR="00DD73A8">
        <w:rPr>
          <w:lang w:val="en-GB"/>
        </w:rPr>
        <w:t>C</w:t>
      </w:r>
      <w:r w:rsidR="003203A4" w:rsidRPr="00CF30EA">
        <w:rPr>
          <w:lang w:val="en-GB"/>
        </w:rPr>
        <w:t>atalogue is located under the folder 111_2_0_</w:t>
      </w:r>
      <w:r w:rsidR="001930B8">
        <w:rPr>
          <w:lang w:val="en-GB"/>
        </w:rPr>
        <w:t>0_</w:t>
      </w:r>
      <w:r w:rsidR="003203A4" w:rsidRPr="00CF30EA">
        <w:rPr>
          <w:lang w:val="en-GB"/>
        </w:rPr>
        <w:t xml:space="preserve">PC which is a container for all S-111 Edition </w:t>
      </w:r>
      <w:r w:rsidR="001930B8">
        <w:rPr>
          <w:lang w:val="en-GB"/>
        </w:rPr>
        <w:t>2.0</w:t>
      </w:r>
      <w:r w:rsidR="00DD73A8">
        <w:rPr>
          <w:lang w:val="en-GB"/>
        </w:rPr>
        <w:t>.x</w:t>
      </w:r>
      <w:r w:rsidR="003203A4" w:rsidRPr="00CF30EA">
        <w:rPr>
          <w:lang w:val="en-GB"/>
        </w:rPr>
        <w:t xml:space="preserve"> </w:t>
      </w:r>
      <w:r w:rsidR="00DD73A8">
        <w:rPr>
          <w:lang w:val="en-GB"/>
        </w:rPr>
        <w:t>P</w:t>
      </w:r>
      <w:r w:rsidR="003203A4" w:rsidRPr="00CF30EA">
        <w:rPr>
          <w:lang w:val="en-GB"/>
        </w:rPr>
        <w:t xml:space="preserve">ortrayal </w:t>
      </w:r>
      <w:r w:rsidR="00DD73A8">
        <w:rPr>
          <w:lang w:val="en-GB"/>
        </w:rPr>
        <w:t>C</w:t>
      </w:r>
      <w:r w:rsidR="003203A4" w:rsidRPr="00CF30EA">
        <w:rPr>
          <w:lang w:val="en-GB"/>
        </w:rPr>
        <w:t xml:space="preserve">atalogues. If a new </w:t>
      </w:r>
      <w:r w:rsidR="00DD73A8">
        <w:rPr>
          <w:lang w:val="en-GB"/>
        </w:rPr>
        <w:t>P</w:t>
      </w:r>
      <w:r w:rsidR="003203A4" w:rsidRPr="00CF30EA">
        <w:rPr>
          <w:lang w:val="en-GB"/>
        </w:rPr>
        <w:t xml:space="preserve">ortrayal </w:t>
      </w:r>
      <w:r w:rsidR="00DD73A8">
        <w:rPr>
          <w:lang w:val="en-GB"/>
        </w:rPr>
        <w:t>C</w:t>
      </w:r>
      <w:r w:rsidR="003203A4" w:rsidRPr="00CF30EA">
        <w:rPr>
          <w:lang w:val="en-GB"/>
        </w:rPr>
        <w:t xml:space="preserve">atalogue is defined for the same </w:t>
      </w:r>
      <w:r w:rsidR="00DD73A8">
        <w:rPr>
          <w:lang w:val="en-GB"/>
        </w:rPr>
        <w:t>E</w:t>
      </w:r>
      <w:r w:rsidR="003203A4" w:rsidRPr="00CF30EA">
        <w:rPr>
          <w:lang w:val="en-GB"/>
        </w:rPr>
        <w:t>dition of S-111, it must receive a new build date and would be placed under 111_2_0_</w:t>
      </w:r>
      <w:r w:rsidR="001930B8">
        <w:rPr>
          <w:lang w:val="en-GB"/>
        </w:rPr>
        <w:t>0_</w:t>
      </w:r>
      <w:r w:rsidR="003203A4" w:rsidRPr="00CF30EA">
        <w:rPr>
          <w:lang w:val="en-GB"/>
        </w:rPr>
        <w:t xml:space="preserve">PC in a folder named with the new build date. </w:t>
      </w:r>
      <w:r w:rsidR="00444A19">
        <w:rPr>
          <w:lang w:val="en-GB"/>
        </w:rPr>
        <w:t xml:space="preserve">S-111 uses the same layout with updated numbering components and dates. </w:t>
      </w:r>
    </w:p>
    <w:p w14:paraId="6176BAAB" w14:textId="77777777" w:rsidR="003203A4" w:rsidRPr="00CF30EA" w:rsidRDefault="003203A4" w:rsidP="003203A4">
      <w:pPr>
        <w:keepNext/>
        <w:jc w:val="center"/>
        <w:rPr>
          <w:lang w:val="en-GB"/>
        </w:rPr>
      </w:pPr>
      <w:r w:rsidRPr="00CF30EA">
        <w:rPr>
          <w:noProof/>
          <w:lang w:val="fr-FR" w:eastAsia="fr-FR"/>
        </w:rPr>
        <w:drawing>
          <wp:inline distT="0" distB="0" distL="0" distR="0" wp14:anchorId="39B642CA" wp14:editId="6302B268">
            <wp:extent cx="4370404" cy="298121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7">
                      <a:extLst>
                        <a:ext uri="{28A0092B-C50C-407E-A947-70E740481C1C}">
                          <a14:useLocalDpi xmlns:a14="http://schemas.microsoft.com/office/drawing/2010/main" val="0"/>
                        </a:ext>
                      </a:extLst>
                    </a:blip>
                    <a:stretch>
                      <a:fillRect/>
                    </a:stretch>
                  </pic:blipFill>
                  <pic:spPr>
                    <a:xfrm>
                      <a:off x="0" y="0"/>
                      <a:ext cx="4370404" cy="2981218"/>
                    </a:xfrm>
                    <a:prstGeom prst="rect">
                      <a:avLst/>
                    </a:prstGeom>
                  </pic:spPr>
                </pic:pic>
              </a:graphicData>
            </a:graphic>
          </wp:inline>
        </w:drawing>
      </w:r>
    </w:p>
    <w:p w14:paraId="73B32533" w14:textId="21143CDF" w:rsidR="003203A4" w:rsidRPr="005A672F" w:rsidRDefault="003203A4" w:rsidP="005A0747">
      <w:pPr>
        <w:pStyle w:val="Caption"/>
      </w:pPr>
      <w:bookmarkStart w:id="758" w:name="_Ref112773659"/>
      <w:r w:rsidRPr="005A672F">
        <w:t xml:space="preserve">Figure </w:t>
      </w:r>
      <w:bookmarkEnd w:id="758"/>
      <w:r w:rsidR="00270958">
        <w:t>9-11</w:t>
      </w:r>
      <w:r w:rsidRPr="005A672F">
        <w:t xml:space="preserve"> </w:t>
      </w:r>
      <w:r w:rsidR="00121A56" w:rsidRPr="005A672F">
        <w:t>-</w:t>
      </w:r>
      <w:r w:rsidRPr="005A672F">
        <w:t xml:space="preserve"> Typical structure for S-111 </w:t>
      </w:r>
      <w:r w:rsidR="005A672F">
        <w:t>P</w:t>
      </w:r>
      <w:r w:rsidRPr="005A672F">
        <w:t xml:space="preserve">ortrayal </w:t>
      </w:r>
      <w:r w:rsidR="005A672F">
        <w:t>C</w:t>
      </w:r>
      <w:r w:rsidRPr="005A672F">
        <w:t>atalogue</w:t>
      </w:r>
    </w:p>
    <w:p w14:paraId="5EB60054" w14:textId="7578142B" w:rsidR="00A00C54" w:rsidRDefault="003203A4" w:rsidP="005A672F">
      <w:pPr>
        <w:spacing w:after="120" w:line="240" w:lineRule="auto"/>
        <w:rPr>
          <w:lang w:val="en-GB"/>
        </w:rPr>
      </w:pPr>
      <w:r w:rsidRPr="00CF30EA">
        <w:rPr>
          <w:lang w:val="en-GB"/>
        </w:rPr>
        <w:t xml:space="preserve">Note that some of the sub-folders will be empty since S-111 defines only coverage features and does not need all the components definable in S-100 </w:t>
      </w:r>
      <w:r w:rsidR="005A672F">
        <w:rPr>
          <w:lang w:val="en-GB"/>
        </w:rPr>
        <w:t>P</w:t>
      </w:r>
      <w:r w:rsidRPr="00CF30EA">
        <w:rPr>
          <w:lang w:val="en-GB"/>
        </w:rPr>
        <w:t xml:space="preserve">ortrayal </w:t>
      </w:r>
      <w:r w:rsidR="005A672F">
        <w:rPr>
          <w:lang w:val="en-GB"/>
        </w:rPr>
        <w:t>C</w:t>
      </w:r>
      <w:r w:rsidRPr="00CF30EA">
        <w:rPr>
          <w:lang w:val="en-GB"/>
        </w:rPr>
        <w:t>atalogues.</w:t>
      </w:r>
    </w:p>
    <w:p w14:paraId="15F05BA5" w14:textId="0CA23F8F" w:rsidR="00887D9F" w:rsidRDefault="00887D9F" w:rsidP="00413BE3">
      <w:pPr>
        <w:pStyle w:val="Heading2"/>
        <w:rPr>
          <w:lang w:val="en-GB"/>
        </w:rPr>
      </w:pPr>
      <w:bookmarkStart w:id="759" w:name="_Toc172126802"/>
      <w:r>
        <w:rPr>
          <w:lang w:val="en-GB"/>
        </w:rPr>
        <w:t>Portrayal Catalogue citation information</w:t>
      </w:r>
      <w:bookmarkEnd w:id="759"/>
    </w:p>
    <w:p w14:paraId="29B77171" w14:textId="6965763C" w:rsidR="00887D9F" w:rsidRDefault="00FE103D" w:rsidP="005A672F">
      <w:pPr>
        <w:spacing w:after="120" w:line="240" w:lineRule="auto"/>
        <w:rPr>
          <w:lang w:val="en-GB"/>
        </w:rPr>
      </w:pPr>
      <w:r w:rsidRPr="00FE103D">
        <w:rPr>
          <w:lang w:val="en-GB"/>
        </w:rPr>
        <w:t xml:space="preserve">Citation information for the Portrayal Catalogue is provided in Table </w:t>
      </w:r>
      <w:r w:rsidR="006C7BE4">
        <w:rPr>
          <w:lang w:val="en-GB"/>
        </w:rPr>
        <w:t>9</w:t>
      </w:r>
      <w:r w:rsidRPr="00FE103D">
        <w:rPr>
          <w:lang w:val="en-GB"/>
        </w:rPr>
        <w:t>-1</w:t>
      </w:r>
      <w:r w:rsidR="006C7BE4">
        <w:rPr>
          <w:lang w:val="en-GB"/>
        </w:rPr>
        <w:t>0</w:t>
      </w:r>
      <w:r w:rsidRPr="00FE103D">
        <w:rPr>
          <w:lang w:val="en-GB"/>
        </w:rPr>
        <w:t xml:space="preserve"> below.</w:t>
      </w:r>
    </w:p>
    <w:p w14:paraId="15FB18CA" w14:textId="6FC41222" w:rsidR="006C7BE4" w:rsidRDefault="006C7BE4" w:rsidP="005A672F">
      <w:pPr>
        <w:spacing w:after="120" w:line="240" w:lineRule="auto"/>
        <w:rPr>
          <w:lang w:val="en-GB"/>
        </w:rPr>
      </w:pPr>
      <w:r>
        <w:rPr>
          <w:lang w:val="en-GB"/>
        </w:rPr>
        <w:t>When selecting a portrayal catalogue to use or distribute, t</w:t>
      </w:r>
      <w:r w:rsidRPr="006C7BE4">
        <w:rPr>
          <w:lang w:val="en-GB"/>
        </w:rPr>
        <w:t>he first two components of the edition number of the portrayal catalogue used must match the edition and revision numbers of this edition of the Product Specification. Build numbers may be provided in otherCitationDetails to distinguish successive releases corresponding to the same edition of the Product Specification.</w:t>
      </w:r>
      <w:r w:rsidR="000D69D5">
        <w:rPr>
          <w:lang w:val="en-GB"/>
        </w:rPr>
        <w:t xml:space="preserve"> If there are multiple builds for the same edition, the most recent build should be selected in order to use the most recent portrayal catalogue.</w:t>
      </w:r>
    </w:p>
    <w:p w14:paraId="1F51E8A4" w14:textId="1010A160" w:rsidR="006C7BE4" w:rsidRDefault="006C7BE4" w:rsidP="005A672F">
      <w:pPr>
        <w:spacing w:after="120" w:line="240" w:lineRule="auto"/>
        <w:rPr>
          <w:lang w:val="en-GB"/>
        </w:rPr>
      </w:pPr>
      <w:r>
        <w:rPr>
          <w:lang w:val="en-GB"/>
        </w:rPr>
        <w:t xml:space="preserve">EXAMPLE: PC version </w:t>
      </w:r>
      <w:r w:rsidR="000D69D5">
        <w:rPr>
          <w:lang w:val="en-GB"/>
        </w:rPr>
        <w:t>2.0.1 may be used with datasets for S-111 Edition 2.0.0.</w:t>
      </w:r>
    </w:p>
    <w:p w14:paraId="50C5C634" w14:textId="1C66FFBD" w:rsidR="00FE103D" w:rsidRPr="00413BE3" w:rsidRDefault="00FE103D" w:rsidP="00A617E1">
      <w:pPr>
        <w:keepNext/>
        <w:spacing w:before="120" w:after="120" w:line="240" w:lineRule="auto"/>
        <w:jc w:val="center"/>
        <w:rPr>
          <w:rFonts w:eastAsiaTheme="minorHAnsi" w:cs="Arial"/>
          <w:b/>
          <w:sz w:val="18"/>
          <w:szCs w:val="18"/>
          <w:lang w:val="en-GB"/>
        </w:rPr>
      </w:pPr>
      <w:r w:rsidRPr="00D85E27">
        <w:rPr>
          <w:rFonts w:eastAsiaTheme="minorHAnsi" w:cs="Arial"/>
          <w:b/>
          <w:sz w:val="18"/>
          <w:szCs w:val="18"/>
          <w:lang w:val="en-GB"/>
        </w:rPr>
        <w:lastRenderedPageBreak/>
        <w:t>Table 9</w:t>
      </w:r>
      <w:r>
        <w:rPr>
          <w:rFonts w:eastAsiaTheme="minorHAnsi" w:cs="Arial"/>
          <w:b/>
          <w:sz w:val="18"/>
          <w:szCs w:val="18"/>
          <w:lang w:val="en-GB"/>
        </w:rPr>
        <w:t>-10</w:t>
      </w:r>
      <w:r w:rsidRPr="00D85E27">
        <w:rPr>
          <w:rFonts w:eastAsiaTheme="minorHAnsi" w:cs="Arial"/>
          <w:b/>
          <w:sz w:val="18"/>
          <w:szCs w:val="18"/>
          <w:lang w:val="en-GB"/>
        </w:rPr>
        <w:t xml:space="preserve"> </w:t>
      </w:r>
      <w:r>
        <w:rPr>
          <w:rFonts w:eastAsiaTheme="minorHAnsi" w:cs="Arial"/>
          <w:b/>
          <w:sz w:val="18"/>
          <w:szCs w:val="18"/>
          <w:lang w:val="en-GB"/>
        </w:rPr>
        <w:t>– Portrayal Catalogue citation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2204"/>
        <w:gridCol w:w="1875"/>
        <w:gridCol w:w="4320"/>
      </w:tblGrid>
      <w:tr w:rsidR="00887D9F" w:rsidRPr="002D60A8" w14:paraId="6A246E09" w14:textId="77777777" w:rsidTr="00AD28E0">
        <w:trPr>
          <w:cantSplit/>
          <w:jc w:val="center"/>
        </w:trPr>
        <w:tc>
          <w:tcPr>
            <w:tcW w:w="200" w:type="pct"/>
            <w:tcBorders>
              <w:bottom w:val="double" w:sz="4" w:space="0" w:color="auto"/>
            </w:tcBorders>
            <w:shd w:val="clear" w:color="auto" w:fill="D9D9D9" w:themeFill="background1" w:themeFillShade="D9"/>
          </w:tcPr>
          <w:p w14:paraId="01664185" w14:textId="77777777" w:rsidR="00887D9F" w:rsidRPr="002D60A8" w:rsidRDefault="00887D9F" w:rsidP="00AD28E0">
            <w:pPr>
              <w:spacing w:before="60" w:after="60" w:line="240" w:lineRule="auto"/>
              <w:rPr>
                <w:rFonts w:eastAsia="Times New Roman" w:cs="Arial"/>
                <w:b/>
                <w:sz w:val="18"/>
                <w:szCs w:val="18"/>
              </w:rPr>
            </w:pPr>
            <w:r w:rsidRPr="002D60A8">
              <w:rPr>
                <w:rFonts w:eastAsia="Times New Roman" w:cs="Arial"/>
                <w:b/>
                <w:sz w:val="18"/>
                <w:szCs w:val="18"/>
              </w:rPr>
              <w:t>No.</w:t>
            </w:r>
          </w:p>
        </w:tc>
        <w:tc>
          <w:tcPr>
            <w:tcW w:w="1270" w:type="pct"/>
            <w:tcBorders>
              <w:bottom w:val="double" w:sz="4" w:space="0" w:color="auto"/>
            </w:tcBorders>
            <w:shd w:val="clear" w:color="auto" w:fill="D9D9D9" w:themeFill="background1" w:themeFillShade="D9"/>
          </w:tcPr>
          <w:p w14:paraId="4AEC405E" w14:textId="77777777" w:rsidR="00887D9F" w:rsidRPr="002D60A8" w:rsidRDefault="00887D9F" w:rsidP="00AD28E0">
            <w:pPr>
              <w:spacing w:before="60" w:after="60" w:line="240" w:lineRule="auto"/>
              <w:rPr>
                <w:rFonts w:eastAsia="Times New Roman" w:cs="Arial"/>
                <w:b/>
                <w:sz w:val="18"/>
                <w:szCs w:val="18"/>
              </w:rPr>
            </w:pPr>
            <w:r w:rsidRPr="002D60A8">
              <w:rPr>
                <w:rFonts w:eastAsia="Times New Roman" w:cs="Arial"/>
                <w:b/>
                <w:sz w:val="18"/>
                <w:szCs w:val="18"/>
              </w:rPr>
              <w:t>ISO class or attribute</w:t>
            </w:r>
          </w:p>
        </w:tc>
        <w:tc>
          <w:tcPr>
            <w:tcW w:w="1087" w:type="pct"/>
            <w:tcBorders>
              <w:bottom w:val="double" w:sz="4" w:space="0" w:color="auto"/>
            </w:tcBorders>
            <w:shd w:val="clear" w:color="auto" w:fill="D9D9D9" w:themeFill="background1" w:themeFillShade="D9"/>
          </w:tcPr>
          <w:p w14:paraId="646E20B4" w14:textId="77777777" w:rsidR="00887D9F" w:rsidRPr="002D60A8" w:rsidRDefault="00887D9F" w:rsidP="00AD28E0">
            <w:pPr>
              <w:spacing w:before="60" w:after="60" w:line="240" w:lineRule="auto"/>
              <w:rPr>
                <w:rFonts w:eastAsia="Times New Roman" w:cs="Arial"/>
                <w:b/>
                <w:sz w:val="18"/>
                <w:szCs w:val="18"/>
              </w:rPr>
            </w:pPr>
            <w:r w:rsidRPr="002D60A8">
              <w:rPr>
                <w:rFonts w:eastAsia="Times New Roman" w:cs="Arial"/>
                <w:b/>
                <w:sz w:val="18"/>
                <w:szCs w:val="18"/>
              </w:rPr>
              <w:t>Type</w:t>
            </w:r>
          </w:p>
        </w:tc>
        <w:tc>
          <w:tcPr>
            <w:tcW w:w="2443" w:type="pct"/>
            <w:tcBorders>
              <w:bottom w:val="double" w:sz="4" w:space="0" w:color="auto"/>
            </w:tcBorders>
            <w:shd w:val="clear" w:color="auto" w:fill="D9D9D9" w:themeFill="background1" w:themeFillShade="D9"/>
          </w:tcPr>
          <w:p w14:paraId="6FE9746D" w14:textId="77777777" w:rsidR="00887D9F" w:rsidRPr="002D60A8" w:rsidRDefault="00887D9F" w:rsidP="00AD28E0">
            <w:pPr>
              <w:spacing w:before="60" w:after="60" w:line="240" w:lineRule="auto"/>
              <w:rPr>
                <w:rFonts w:eastAsia="Times New Roman" w:cs="Arial"/>
                <w:b/>
                <w:sz w:val="18"/>
                <w:szCs w:val="18"/>
              </w:rPr>
            </w:pPr>
            <w:r w:rsidRPr="002D60A8">
              <w:rPr>
                <w:rFonts w:eastAsia="Times New Roman" w:cs="Arial"/>
                <w:b/>
                <w:sz w:val="18"/>
                <w:szCs w:val="18"/>
              </w:rPr>
              <w:t>Value</w:t>
            </w:r>
          </w:p>
        </w:tc>
      </w:tr>
      <w:tr w:rsidR="00887D9F" w:rsidRPr="002D60A8" w14:paraId="6773EA37" w14:textId="77777777" w:rsidTr="00AD28E0">
        <w:trPr>
          <w:cantSplit/>
          <w:jc w:val="center"/>
        </w:trPr>
        <w:tc>
          <w:tcPr>
            <w:tcW w:w="200" w:type="pct"/>
            <w:tcBorders>
              <w:top w:val="double" w:sz="4" w:space="0" w:color="auto"/>
              <w:bottom w:val="single" w:sz="4" w:space="0" w:color="auto"/>
            </w:tcBorders>
          </w:tcPr>
          <w:p w14:paraId="129E339A"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c>
          <w:tcPr>
            <w:tcW w:w="1270" w:type="pct"/>
            <w:tcBorders>
              <w:top w:val="double" w:sz="4" w:space="0" w:color="auto"/>
              <w:bottom w:val="single" w:sz="4" w:space="0" w:color="auto"/>
            </w:tcBorders>
          </w:tcPr>
          <w:p w14:paraId="5A2E56BD" w14:textId="77777777" w:rsidR="00887D9F" w:rsidRPr="002D60A8" w:rsidRDefault="00887D9F" w:rsidP="00AD28E0">
            <w:pPr>
              <w:spacing w:before="60" w:after="60" w:line="240" w:lineRule="auto"/>
              <w:rPr>
                <w:rFonts w:cs="Arial"/>
                <w:sz w:val="18"/>
                <w:szCs w:val="18"/>
              </w:rPr>
            </w:pPr>
            <w:r w:rsidRPr="002D60A8">
              <w:rPr>
                <w:rFonts w:cs="Arial"/>
                <w:sz w:val="18"/>
                <w:szCs w:val="18"/>
              </w:rPr>
              <w:t>CI_Citation</w:t>
            </w:r>
          </w:p>
        </w:tc>
        <w:tc>
          <w:tcPr>
            <w:tcW w:w="1087" w:type="pct"/>
            <w:tcBorders>
              <w:top w:val="double" w:sz="4" w:space="0" w:color="auto"/>
              <w:bottom w:val="single" w:sz="4" w:space="0" w:color="auto"/>
            </w:tcBorders>
          </w:tcPr>
          <w:p w14:paraId="3EC2688D" w14:textId="77777777" w:rsidR="00887D9F" w:rsidRPr="002D60A8" w:rsidRDefault="00887D9F" w:rsidP="00AD28E0">
            <w:pPr>
              <w:spacing w:before="60" w:after="60" w:line="240" w:lineRule="auto"/>
              <w:rPr>
                <w:rFonts w:cs="Arial"/>
                <w:sz w:val="18"/>
                <w:szCs w:val="18"/>
              </w:rPr>
            </w:pPr>
            <w:r w:rsidRPr="002D60A8">
              <w:rPr>
                <w:rFonts w:cs="Arial"/>
                <w:sz w:val="18"/>
                <w:szCs w:val="18"/>
              </w:rPr>
              <w:t>Class</w:t>
            </w:r>
          </w:p>
        </w:tc>
        <w:tc>
          <w:tcPr>
            <w:tcW w:w="2443" w:type="pct"/>
            <w:tcBorders>
              <w:top w:val="double" w:sz="4" w:space="0" w:color="auto"/>
              <w:bottom w:val="single" w:sz="4" w:space="0" w:color="auto"/>
            </w:tcBorders>
          </w:tcPr>
          <w:p w14:paraId="4331C589"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r>
      <w:tr w:rsidR="00887D9F" w:rsidRPr="002D60A8" w14:paraId="1F28D9E8" w14:textId="77777777" w:rsidTr="00AD28E0">
        <w:trPr>
          <w:cantSplit/>
          <w:jc w:val="center"/>
        </w:trPr>
        <w:tc>
          <w:tcPr>
            <w:tcW w:w="200" w:type="pct"/>
            <w:tcBorders>
              <w:top w:val="single" w:sz="4" w:space="0" w:color="auto"/>
              <w:bottom w:val="single" w:sz="4" w:space="0" w:color="auto"/>
            </w:tcBorders>
          </w:tcPr>
          <w:p w14:paraId="64ED2AD4" w14:textId="77777777" w:rsidR="00887D9F" w:rsidRPr="002D60A8" w:rsidRDefault="00887D9F" w:rsidP="00AD28E0">
            <w:pPr>
              <w:spacing w:before="60" w:after="60" w:line="240" w:lineRule="auto"/>
              <w:rPr>
                <w:rFonts w:cs="Arial"/>
                <w:sz w:val="18"/>
                <w:szCs w:val="18"/>
              </w:rPr>
            </w:pPr>
            <w:r w:rsidRPr="002D60A8">
              <w:rPr>
                <w:rFonts w:cs="Arial"/>
                <w:sz w:val="18"/>
                <w:szCs w:val="18"/>
              </w:rPr>
              <w:t>1</w:t>
            </w:r>
          </w:p>
        </w:tc>
        <w:tc>
          <w:tcPr>
            <w:tcW w:w="1270" w:type="pct"/>
            <w:tcBorders>
              <w:top w:val="single" w:sz="4" w:space="0" w:color="auto"/>
              <w:bottom w:val="single" w:sz="4" w:space="0" w:color="auto"/>
            </w:tcBorders>
          </w:tcPr>
          <w:p w14:paraId="7990E19A"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title</w:t>
            </w:r>
          </w:p>
        </w:tc>
        <w:tc>
          <w:tcPr>
            <w:tcW w:w="1087" w:type="pct"/>
            <w:tcBorders>
              <w:top w:val="single" w:sz="4" w:space="0" w:color="auto"/>
              <w:bottom w:val="single" w:sz="4" w:space="0" w:color="auto"/>
            </w:tcBorders>
          </w:tcPr>
          <w:p w14:paraId="462BC1F0"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bottom w:val="single" w:sz="4" w:space="0" w:color="auto"/>
            </w:tcBorders>
          </w:tcPr>
          <w:p w14:paraId="17BBEABC" w14:textId="5D028737" w:rsidR="00887D9F" w:rsidRPr="002D60A8" w:rsidRDefault="00887D9F" w:rsidP="00AD28E0">
            <w:pPr>
              <w:spacing w:before="60" w:after="60" w:line="240" w:lineRule="auto"/>
              <w:rPr>
                <w:rFonts w:cs="Arial"/>
                <w:sz w:val="18"/>
                <w:szCs w:val="18"/>
              </w:rPr>
            </w:pPr>
            <w:r w:rsidRPr="002D60A8">
              <w:rPr>
                <w:rFonts w:cs="Arial"/>
                <w:sz w:val="18"/>
                <w:szCs w:val="18"/>
              </w:rPr>
              <w:t>S-1</w:t>
            </w:r>
            <w:r w:rsidR="00FE103D">
              <w:rPr>
                <w:rFonts w:cs="Arial"/>
                <w:sz w:val="18"/>
                <w:szCs w:val="18"/>
              </w:rPr>
              <w:t>1</w:t>
            </w:r>
            <w:r w:rsidRPr="002D60A8">
              <w:rPr>
                <w:rFonts w:cs="Arial"/>
                <w:sz w:val="18"/>
                <w:szCs w:val="18"/>
              </w:rPr>
              <w:t>1 Portrayal Catalogue</w:t>
            </w:r>
          </w:p>
        </w:tc>
      </w:tr>
      <w:tr w:rsidR="00887D9F" w:rsidRPr="002D60A8" w14:paraId="44A4F022" w14:textId="77777777" w:rsidTr="00AD28E0">
        <w:trPr>
          <w:cantSplit/>
          <w:jc w:val="center"/>
        </w:trPr>
        <w:tc>
          <w:tcPr>
            <w:tcW w:w="200" w:type="pct"/>
            <w:tcBorders>
              <w:top w:val="single" w:sz="4" w:space="0" w:color="auto"/>
              <w:bottom w:val="single" w:sz="4" w:space="0" w:color="auto"/>
            </w:tcBorders>
          </w:tcPr>
          <w:p w14:paraId="7D3C682D" w14:textId="77777777" w:rsidR="00887D9F" w:rsidRPr="002D60A8" w:rsidRDefault="00887D9F" w:rsidP="00AD28E0">
            <w:pPr>
              <w:spacing w:before="60" w:after="60" w:line="240" w:lineRule="auto"/>
              <w:rPr>
                <w:rFonts w:cs="Arial"/>
                <w:sz w:val="18"/>
                <w:szCs w:val="18"/>
              </w:rPr>
            </w:pPr>
            <w:r w:rsidRPr="002D60A8">
              <w:rPr>
                <w:rFonts w:cs="Arial"/>
                <w:sz w:val="18"/>
                <w:szCs w:val="18"/>
              </w:rPr>
              <w:t>2</w:t>
            </w:r>
          </w:p>
        </w:tc>
        <w:tc>
          <w:tcPr>
            <w:tcW w:w="1270" w:type="pct"/>
            <w:tcBorders>
              <w:top w:val="single" w:sz="4" w:space="0" w:color="auto"/>
              <w:bottom w:val="single" w:sz="4" w:space="0" w:color="auto"/>
            </w:tcBorders>
          </w:tcPr>
          <w:p w14:paraId="117590D1"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date</w:t>
            </w:r>
          </w:p>
        </w:tc>
        <w:tc>
          <w:tcPr>
            <w:tcW w:w="1087" w:type="pct"/>
            <w:tcBorders>
              <w:top w:val="single" w:sz="4" w:space="0" w:color="auto"/>
              <w:bottom w:val="single" w:sz="4" w:space="0" w:color="auto"/>
            </w:tcBorders>
          </w:tcPr>
          <w:p w14:paraId="66416F2D" w14:textId="77777777" w:rsidR="00887D9F" w:rsidRPr="002D60A8" w:rsidRDefault="00887D9F" w:rsidP="00AD28E0">
            <w:pPr>
              <w:spacing w:before="60" w:after="60" w:line="240" w:lineRule="auto"/>
              <w:rPr>
                <w:rFonts w:cs="Arial"/>
                <w:sz w:val="18"/>
                <w:szCs w:val="18"/>
              </w:rPr>
            </w:pPr>
            <w:r w:rsidRPr="002D60A8">
              <w:rPr>
                <w:rFonts w:cs="Arial"/>
                <w:sz w:val="18"/>
                <w:szCs w:val="18"/>
              </w:rPr>
              <w:t>CI_Date (class)</w:t>
            </w:r>
          </w:p>
        </w:tc>
        <w:tc>
          <w:tcPr>
            <w:tcW w:w="2443" w:type="pct"/>
            <w:tcBorders>
              <w:top w:val="single" w:sz="4" w:space="0" w:color="auto"/>
              <w:bottom w:val="single" w:sz="4" w:space="0" w:color="auto"/>
            </w:tcBorders>
          </w:tcPr>
          <w:p w14:paraId="7752F599"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r>
      <w:tr w:rsidR="00887D9F" w:rsidRPr="002D60A8" w14:paraId="7CD82CEB" w14:textId="77777777" w:rsidTr="00AD28E0">
        <w:trPr>
          <w:cantSplit/>
          <w:jc w:val="center"/>
        </w:trPr>
        <w:tc>
          <w:tcPr>
            <w:tcW w:w="200" w:type="pct"/>
            <w:tcBorders>
              <w:top w:val="single" w:sz="4" w:space="0" w:color="auto"/>
              <w:bottom w:val="single" w:sz="4" w:space="0" w:color="auto"/>
            </w:tcBorders>
          </w:tcPr>
          <w:p w14:paraId="069D2471" w14:textId="77777777" w:rsidR="00887D9F" w:rsidRPr="002D60A8" w:rsidRDefault="00887D9F" w:rsidP="00AD28E0">
            <w:pPr>
              <w:spacing w:before="60" w:after="60" w:line="240" w:lineRule="auto"/>
              <w:rPr>
                <w:rFonts w:cs="Arial"/>
                <w:sz w:val="18"/>
                <w:szCs w:val="18"/>
              </w:rPr>
            </w:pPr>
            <w:r w:rsidRPr="002D60A8">
              <w:rPr>
                <w:rFonts w:cs="Arial"/>
                <w:sz w:val="18"/>
                <w:szCs w:val="18"/>
              </w:rPr>
              <w:t>2.1</w:t>
            </w:r>
          </w:p>
        </w:tc>
        <w:tc>
          <w:tcPr>
            <w:tcW w:w="1270" w:type="pct"/>
            <w:tcBorders>
              <w:top w:val="single" w:sz="4" w:space="0" w:color="auto"/>
              <w:bottom w:val="single" w:sz="4" w:space="0" w:color="auto"/>
            </w:tcBorders>
          </w:tcPr>
          <w:p w14:paraId="558BBF98"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date</w:t>
            </w:r>
          </w:p>
        </w:tc>
        <w:tc>
          <w:tcPr>
            <w:tcW w:w="1087" w:type="pct"/>
            <w:tcBorders>
              <w:top w:val="single" w:sz="4" w:space="0" w:color="auto"/>
              <w:bottom w:val="single" w:sz="4" w:space="0" w:color="auto"/>
            </w:tcBorders>
          </w:tcPr>
          <w:p w14:paraId="6D41FB10" w14:textId="77777777" w:rsidR="00887D9F" w:rsidRPr="002D60A8" w:rsidRDefault="00887D9F" w:rsidP="00AD28E0">
            <w:pPr>
              <w:spacing w:before="60" w:after="60" w:line="240" w:lineRule="auto"/>
              <w:rPr>
                <w:rFonts w:cs="Arial"/>
                <w:sz w:val="18"/>
                <w:szCs w:val="18"/>
              </w:rPr>
            </w:pPr>
            <w:r w:rsidRPr="002D60A8">
              <w:rPr>
                <w:rFonts w:cs="Arial"/>
                <w:sz w:val="18"/>
                <w:szCs w:val="18"/>
              </w:rPr>
              <w:t>DateTime</w:t>
            </w:r>
          </w:p>
        </w:tc>
        <w:tc>
          <w:tcPr>
            <w:tcW w:w="2443" w:type="pct"/>
            <w:tcBorders>
              <w:top w:val="single" w:sz="4" w:space="0" w:color="auto"/>
              <w:bottom w:val="single" w:sz="4" w:space="0" w:color="auto"/>
            </w:tcBorders>
          </w:tcPr>
          <w:p w14:paraId="174994A5" w14:textId="4A084BD1" w:rsidR="00887D9F" w:rsidRPr="002D60A8" w:rsidRDefault="00887D9F" w:rsidP="00AD28E0">
            <w:pPr>
              <w:spacing w:before="60" w:after="60" w:line="240" w:lineRule="auto"/>
              <w:rPr>
                <w:rFonts w:cs="Arial"/>
                <w:sz w:val="18"/>
                <w:szCs w:val="18"/>
              </w:rPr>
            </w:pPr>
            <w:r>
              <w:rPr>
                <w:rFonts w:cs="Arial"/>
                <w:sz w:val="18"/>
                <w:szCs w:val="18"/>
              </w:rPr>
              <w:t>202</w:t>
            </w:r>
            <w:r w:rsidR="00FE103D">
              <w:rPr>
                <w:rFonts w:cs="Arial"/>
                <w:sz w:val="18"/>
                <w:szCs w:val="18"/>
              </w:rPr>
              <w:t>4</w:t>
            </w:r>
            <w:r>
              <w:rPr>
                <w:rFonts w:cs="Arial"/>
                <w:sz w:val="18"/>
                <w:szCs w:val="18"/>
              </w:rPr>
              <w:t>-</w:t>
            </w:r>
            <w:r w:rsidR="00FE103D">
              <w:rPr>
                <w:rFonts w:cs="Arial"/>
                <w:sz w:val="18"/>
                <w:szCs w:val="18"/>
              </w:rPr>
              <w:t>07-15T00:00:00</w:t>
            </w:r>
            <w:r>
              <w:rPr>
                <w:rFonts w:cs="Arial"/>
                <w:sz w:val="18"/>
                <w:szCs w:val="18"/>
              </w:rPr>
              <w:t xml:space="preserve"> or later</w:t>
            </w:r>
          </w:p>
        </w:tc>
      </w:tr>
      <w:tr w:rsidR="00887D9F" w:rsidRPr="002D60A8" w14:paraId="06273B16" w14:textId="77777777" w:rsidTr="00AD28E0">
        <w:trPr>
          <w:cantSplit/>
          <w:jc w:val="center"/>
        </w:trPr>
        <w:tc>
          <w:tcPr>
            <w:tcW w:w="200" w:type="pct"/>
            <w:tcBorders>
              <w:top w:val="single" w:sz="4" w:space="0" w:color="auto"/>
              <w:bottom w:val="single" w:sz="4" w:space="0" w:color="auto"/>
            </w:tcBorders>
          </w:tcPr>
          <w:p w14:paraId="0C402F4E" w14:textId="77777777" w:rsidR="00887D9F" w:rsidRPr="002D60A8" w:rsidRDefault="00887D9F" w:rsidP="00AD28E0">
            <w:pPr>
              <w:spacing w:before="60" w:after="60" w:line="240" w:lineRule="auto"/>
              <w:rPr>
                <w:rFonts w:cs="Arial"/>
                <w:sz w:val="18"/>
                <w:szCs w:val="18"/>
              </w:rPr>
            </w:pPr>
            <w:r w:rsidRPr="002D60A8">
              <w:rPr>
                <w:rFonts w:cs="Arial"/>
                <w:sz w:val="18"/>
                <w:szCs w:val="18"/>
              </w:rPr>
              <w:t>2.2</w:t>
            </w:r>
          </w:p>
        </w:tc>
        <w:tc>
          <w:tcPr>
            <w:tcW w:w="1270" w:type="pct"/>
            <w:tcBorders>
              <w:top w:val="single" w:sz="4" w:space="0" w:color="auto"/>
              <w:bottom w:val="single" w:sz="4" w:space="0" w:color="auto"/>
            </w:tcBorders>
          </w:tcPr>
          <w:p w14:paraId="15638799"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dateType</w:t>
            </w:r>
          </w:p>
        </w:tc>
        <w:tc>
          <w:tcPr>
            <w:tcW w:w="1087" w:type="pct"/>
            <w:tcBorders>
              <w:top w:val="single" w:sz="4" w:space="0" w:color="auto"/>
              <w:bottom w:val="single" w:sz="4" w:space="0" w:color="auto"/>
            </w:tcBorders>
          </w:tcPr>
          <w:p w14:paraId="2655BE44" w14:textId="77777777" w:rsidR="00887D9F" w:rsidRPr="002D60A8" w:rsidRDefault="00887D9F" w:rsidP="00AD28E0">
            <w:pPr>
              <w:spacing w:before="60" w:after="60" w:line="240" w:lineRule="auto"/>
              <w:rPr>
                <w:rFonts w:cs="Arial"/>
                <w:sz w:val="18"/>
                <w:szCs w:val="18"/>
              </w:rPr>
            </w:pPr>
            <w:r w:rsidRPr="002D60A8">
              <w:rPr>
                <w:rFonts w:cs="Arial"/>
                <w:sz w:val="18"/>
                <w:szCs w:val="18"/>
              </w:rPr>
              <w:t>CI_DateTypeCode (ISO codelist)</w:t>
            </w:r>
          </w:p>
        </w:tc>
        <w:tc>
          <w:tcPr>
            <w:tcW w:w="2443" w:type="pct"/>
            <w:tcBorders>
              <w:top w:val="single" w:sz="4" w:space="0" w:color="auto"/>
              <w:bottom w:val="single" w:sz="4" w:space="0" w:color="auto"/>
            </w:tcBorders>
          </w:tcPr>
          <w:p w14:paraId="42710DB2" w14:textId="77777777" w:rsidR="00887D9F" w:rsidRPr="002D60A8" w:rsidRDefault="00887D9F" w:rsidP="00AD28E0">
            <w:pPr>
              <w:spacing w:before="60" w:after="60" w:line="240" w:lineRule="auto"/>
              <w:rPr>
                <w:rFonts w:cs="Arial"/>
                <w:sz w:val="18"/>
                <w:szCs w:val="18"/>
              </w:rPr>
            </w:pPr>
            <w:r w:rsidRPr="002D60A8">
              <w:rPr>
                <w:rFonts w:cs="Arial"/>
                <w:sz w:val="18"/>
                <w:szCs w:val="18"/>
              </w:rPr>
              <w:t>publication</w:t>
            </w:r>
          </w:p>
        </w:tc>
      </w:tr>
      <w:tr w:rsidR="00887D9F" w:rsidRPr="002D60A8" w14:paraId="1D710FF4" w14:textId="77777777" w:rsidTr="00AD28E0">
        <w:trPr>
          <w:cantSplit/>
          <w:jc w:val="center"/>
        </w:trPr>
        <w:tc>
          <w:tcPr>
            <w:tcW w:w="200" w:type="pct"/>
            <w:tcBorders>
              <w:top w:val="single" w:sz="4" w:space="0" w:color="auto"/>
              <w:bottom w:val="single" w:sz="4" w:space="0" w:color="auto"/>
            </w:tcBorders>
          </w:tcPr>
          <w:p w14:paraId="2A12712B" w14:textId="77777777" w:rsidR="00887D9F" w:rsidRPr="002D60A8" w:rsidRDefault="00887D9F" w:rsidP="00AD28E0">
            <w:pPr>
              <w:spacing w:before="60" w:after="60" w:line="240" w:lineRule="auto"/>
              <w:rPr>
                <w:rFonts w:cs="Arial"/>
                <w:sz w:val="18"/>
                <w:szCs w:val="18"/>
              </w:rPr>
            </w:pPr>
            <w:r w:rsidRPr="002D60A8">
              <w:rPr>
                <w:rFonts w:cs="Arial"/>
                <w:sz w:val="18"/>
                <w:szCs w:val="18"/>
              </w:rPr>
              <w:t>3</w:t>
            </w:r>
          </w:p>
        </w:tc>
        <w:tc>
          <w:tcPr>
            <w:tcW w:w="1270" w:type="pct"/>
            <w:tcBorders>
              <w:top w:val="single" w:sz="4" w:space="0" w:color="auto"/>
              <w:bottom w:val="single" w:sz="4" w:space="0" w:color="auto"/>
            </w:tcBorders>
          </w:tcPr>
          <w:p w14:paraId="208C3E9D"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edition</w:t>
            </w:r>
          </w:p>
        </w:tc>
        <w:tc>
          <w:tcPr>
            <w:tcW w:w="1087" w:type="pct"/>
            <w:tcBorders>
              <w:top w:val="single" w:sz="4" w:space="0" w:color="auto"/>
              <w:bottom w:val="single" w:sz="4" w:space="0" w:color="auto"/>
            </w:tcBorders>
          </w:tcPr>
          <w:p w14:paraId="3F4AC528"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bottom w:val="single" w:sz="4" w:space="0" w:color="auto"/>
            </w:tcBorders>
          </w:tcPr>
          <w:p w14:paraId="327A6B3F" w14:textId="475678BE" w:rsidR="00887D9F" w:rsidRPr="002D60A8" w:rsidRDefault="00E50681" w:rsidP="00AD28E0">
            <w:pPr>
              <w:spacing w:before="60" w:after="60" w:line="240" w:lineRule="auto"/>
              <w:rPr>
                <w:rFonts w:cs="Arial"/>
                <w:sz w:val="18"/>
                <w:szCs w:val="18"/>
              </w:rPr>
            </w:pPr>
            <w:r>
              <w:rPr>
                <w:rFonts w:cs="Arial"/>
                <w:sz w:val="18"/>
                <w:szCs w:val="18"/>
              </w:rPr>
              <w:t>2</w:t>
            </w:r>
            <w:r w:rsidR="00887D9F" w:rsidRPr="002D60A8">
              <w:rPr>
                <w:rFonts w:cs="Arial"/>
                <w:sz w:val="18"/>
                <w:szCs w:val="18"/>
              </w:rPr>
              <w:t>.</w:t>
            </w:r>
            <w:r w:rsidR="00887D9F">
              <w:rPr>
                <w:rFonts w:cs="Arial"/>
                <w:sz w:val="18"/>
                <w:szCs w:val="18"/>
              </w:rPr>
              <w:t>0</w:t>
            </w:r>
            <w:r w:rsidR="00887D9F" w:rsidRPr="002D60A8">
              <w:rPr>
                <w:rFonts w:cs="Arial"/>
                <w:sz w:val="18"/>
                <w:szCs w:val="18"/>
              </w:rPr>
              <w:t>.</w:t>
            </w:r>
            <w:r>
              <w:rPr>
                <w:rFonts w:cs="Arial"/>
                <w:sz w:val="18"/>
                <w:szCs w:val="18"/>
              </w:rPr>
              <w:t>x</w:t>
            </w:r>
          </w:p>
        </w:tc>
      </w:tr>
      <w:tr w:rsidR="00887D9F" w:rsidRPr="002D60A8" w14:paraId="06C64677" w14:textId="77777777" w:rsidTr="00AD28E0">
        <w:trPr>
          <w:cantSplit/>
          <w:jc w:val="center"/>
        </w:trPr>
        <w:tc>
          <w:tcPr>
            <w:tcW w:w="200" w:type="pct"/>
            <w:tcBorders>
              <w:top w:val="single" w:sz="4" w:space="0" w:color="auto"/>
              <w:bottom w:val="single" w:sz="4" w:space="0" w:color="auto"/>
            </w:tcBorders>
          </w:tcPr>
          <w:p w14:paraId="157DC2BC" w14:textId="77777777" w:rsidR="00887D9F" w:rsidRPr="002D60A8" w:rsidRDefault="00887D9F" w:rsidP="00AD28E0">
            <w:pPr>
              <w:spacing w:before="60" w:after="60" w:line="240" w:lineRule="auto"/>
              <w:rPr>
                <w:rFonts w:cs="Arial"/>
                <w:sz w:val="18"/>
                <w:szCs w:val="18"/>
              </w:rPr>
            </w:pPr>
            <w:r w:rsidRPr="002D60A8">
              <w:rPr>
                <w:rFonts w:cs="Arial"/>
                <w:sz w:val="18"/>
                <w:szCs w:val="18"/>
              </w:rPr>
              <w:t>4</w:t>
            </w:r>
          </w:p>
        </w:tc>
        <w:tc>
          <w:tcPr>
            <w:tcW w:w="1270" w:type="pct"/>
            <w:tcBorders>
              <w:top w:val="single" w:sz="4" w:space="0" w:color="auto"/>
              <w:bottom w:val="single" w:sz="4" w:space="0" w:color="auto"/>
            </w:tcBorders>
          </w:tcPr>
          <w:p w14:paraId="14A45787"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editionDate</w:t>
            </w:r>
          </w:p>
        </w:tc>
        <w:tc>
          <w:tcPr>
            <w:tcW w:w="1087" w:type="pct"/>
            <w:tcBorders>
              <w:top w:val="single" w:sz="4" w:space="0" w:color="auto"/>
              <w:bottom w:val="single" w:sz="4" w:space="0" w:color="auto"/>
            </w:tcBorders>
          </w:tcPr>
          <w:p w14:paraId="7FBE967A" w14:textId="77777777" w:rsidR="00887D9F" w:rsidRPr="002D60A8" w:rsidRDefault="00887D9F" w:rsidP="00AD28E0">
            <w:pPr>
              <w:spacing w:before="60" w:after="60" w:line="240" w:lineRule="auto"/>
              <w:rPr>
                <w:rFonts w:cs="Arial"/>
                <w:sz w:val="18"/>
                <w:szCs w:val="18"/>
              </w:rPr>
            </w:pPr>
            <w:r w:rsidRPr="002D60A8">
              <w:rPr>
                <w:rFonts w:cs="Arial"/>
                <w:sz w:val="18"/>
                <w:szCs w:val="18"/>
              </w:rPr>
              <w:t>DateTime</w:t>
            </w:r>
          </w:p>
        </w:tc>
        <w:tc>
          <w:tcPr>
            <w:tcW w:w="2443" w:type="pct"/>
            <w:tcBorders>
              <w:top w:val="single" w:sz="4" w:space="0" w:color="auto"/>
              <w:bottom w:val="single" w:sz="4" w:space="0" w:color="auto"/>
            </w:tcBorders>
          </w:tcPr>
          <w:p w14:paraId="4D9FCE9D" w14:textId="635A16E7" w:rsidR="00887D9F" w:rsidRPr="002D60A8" w:rsidRDefault="00887D9F" w:rsidP="00AD28E0">
            <w:pPr>
              <w:spacing w:before="60" w:after="60" w:line="240" w:lineRule="auto"/>
              <w:rPr>
                <w:rFonts w:cs="Arial"/>
                <w:sz w:val="18"/>
                <w:szCs w:val="18"/>
              </w:rPr>
            </w:pPr>
            <w:r w:rsidRPr="009E40BB">
              <w:rPr>
                <w:rFonts w:cs="Arial"/>
                <w:sz w:val="18"/>
                <w:szCs w:val="18"/>
              </w:rPr>
              <w:t>202</w:t>
            </w:r>
            <w:r w:rsidR="00FE103D">
              <w:rPr>
                <w:rFonts w:cs="Arial"/>
                <w:sz w:val="18"/>
                <w:szCs w:val="18"/>
              </w:rPr>
              <w:t>4</w:t>
            </w:r>
            <w:r w:rsidRPr="009E40BB">
              <w:rPr>
                <w:rFonts w:cs="Arial"/>
                <w:sz w:val="18"/>
                <w:szCs w:val="18"/>
              </w:rPr>
              <w:t>-</w:t>
            </w:r>
            <w:r w:rsidR="00FE103D">
              <w:rPr>
                <w:rFonts w:cs="Arial"/>
                <w:sz w:val="18"/>
                <w:szCs w:val="18"/>
              </w:rPr>
              <w:t>07</w:t>
            </w:r>
            <w:r w:rsidRPr="009E40BB">
              <w:rPr>
                <w:rFonts w:cs="Arial"/>
                <w:sz w:val="18"/>
                <w:szCs w:val="18"/>
              </w:rPr>
              <w:t>-</w:t>
            </w:r>
            <w:r w:rsidR="00FE103D">
              <w:rPr>
                <w:rFonts w:cs="Arial"/>
                <w:sz w:val="18"/>
                <w:szCs w:val="18"/>
              </w:rPr>
              <w:t>15T00:00:00</w:t>
            </w:r>
            <w:r w:rsidRPr="009E40BB">
              <w:rPr>
                <w:rFonts w:cs="Arial"/>
                <w:sz w:val="18"/>
                <w:szCs w:val="18"/>
              </w:rPr>
              <w:t xml:space="preserve"> or later</w:t>
            </w:r>
          </w:p>
        </w:tc>
      </w:tr>
      <w:tr w:rsidR="00887D9F" w:rsidRPr="002D60A8" w14:paraId="20C608D0" w14:textId="77777777" w:rsidTr="00AD28E0">
        <w:trPr>
          <w:cantSplit/>
          <w:jc w:val="center"/>
        </w:trPr>
        <w:tc>
          <w:tcPr>
            <w:tcW w:w="200" w:type="pct"/>
            <w:tcBorders>
              <w:top w:val="single" w:sz="4" w:space="0" w:color="auto"/>
              <w:bottom w:val="single" w:sz="4" w:space="0" w:color="auto"/>
            </w:tcBorders>
          </w:tcPr>
          <w:p w14:paraId="7F89E625" w14:textId="77777777" w:rsidR="00887D9F" w:rsidRPr="002D60A8" w:rsidRDefault="00887D9F" w:rsidP="00AD28E0">
            <w:pPr>
              <w:spacing w:before="60" w:after="60" w:line="240" w:lineRule="auto"/>
              <w:rPr>
                <w:rFonts w:cs="Arial"/>
                <w:sz w:val="18"/>
                <w:szCs w:val="18"/>
              </w:rPr>
            </w:pPr>
            <w:r w:rsidRPr="002D60A8">
              <w:rPr>
                <w:rFonts w:cs="Arial"/>
                <w:sz w:val="18"/>
                <w:szCs w:val="18"/>
              </w:rPr>
              <w:t>5</w:t>
            </w:r>
          </w:p>
        </w:tc>
        <w:tc>
          <w:tcPr>
            <w:tcW w:w="1270" w:type="pct"/>
            <w:tcBorders>
              <w:top w:val="single" w:sz="4" w:space="0" w:color="auto"/>
              <w:bottom w:val="single" w:sz="4" w:space="0" w:color="auto"/>
            </w:tcBorders>
          </w:tcPr>
          <w:p w14:paraId="684F0C01"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citedResponsibleParty</w:t>
            </w:r>
          </w:p>
        </w:tc>
        <w:tc>
          <w:tcPr>
            <w:tcW w:w="1087" w:type="pct"/>
            <w:tcBorders>
              <w:top w:val="single" w:sz="4" w:space="0" w:color="auto"/>
              <w:bottom w:val="single" w:sz="4" w:space="0" w:color="auto"/>
            </w:tcBorders>
          </w:tcPr>
          <w:p w14:paraId="3B8C783A" w14:textId="77777777" w:rsidR="00887D9F" w:rsidRPr="002D60A8" w:rsidRDefault="00887D9F" w:rsidP="00AD28E0">
            <w:pPr>
              <w:spacing w:before="60" w:after="60" w:line="240" w:lineRule="auto"/>
              <w:rPr>
                <w:rFonts w:cs="Arial"/>
                <w:sz w:val="18"/>
                <w:szCs w:val="18"/>
              </w:rPr>
            </w:pPr>
            <w:r w:rsidRPr="002D60A8">
              <w:rPr>
                <w:rFonts w:cs="Arial"/>
                <w:sz w:val="18"/>
                <w:szCs w:val="18"/>
              </w:rPr>
              <w:t>CI_Responsibility (class)</w:t>
            </w:r>
          </w:p>
        </w:tc>
        <w:tc>
          <w:tcPr>
            <w:tcW w:w="2443" w:type="pct"/>
            <w:tcBorders>
              <w:top w:val="single" w:sz="4" w:space="0" w:color="auto"/>
              <w:bottom w:val="single" w:sz="4" w:space="0" w:color="auto"/>
            </w:tcBorders>
          </w:tcPr>
          <w:p w14:paraId="16ED1833"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r>
      <w:tr w:rsidR="00887D9F" w:rsidRPr="002D60A8" w14:paraId="23CE6AEA" w14:textId="77777777" w:rsidTr="00AD28E0">
        <w:trPr>
          <w:cantSplit/>
          <w:jc w:val="center"/>
        </w:trPr>
        <w:tc>
          <w:tcPr>
            <w:tcW w:w="200" w:type="pct"/>
            <w:tcBorders>
              <w:top w:val="single" w:sz="4" w:space="0" w:color="auto"/>
              <w:bottom w:val="single" w:sz="4" w:space="0" w:color="auto"/>
            </w:tcBorders>
          </w:tcPr>
          <w:p w14:paraId="684CD473" w14:textId="77777777" w:rsidR="00887D9F" w:rsidRPr="002D60A8" w:rsidRDefault="00887D9F" w:rsidP="00AD28E0">
            <w:pPr>
              <w:spacing w:before="60" w:after="60" w:line="240" w:lineRule="auto"/>
              <w:rPr>
                <w:rFonts w:cs="Arial"/>
                <w:sz w:val="18"/>
                <w:szCs w:val="18"/>
              </w:rPr>
            </w:pPr>
            <w:r w:rsidRPr="002D60A8">
              <w:rPr>
                <w:rFonts w:cs="Arial"/>
                <w:sz w:val="18"/>
                <w:szCs w:val="18"/>
              </w:rPr>
              <w:t>5.1</w:t>
            </w:r>
          </w:p>
        </w:tc>
        <w:tc>
          <w:tcPr>
            <w:tcW w:w="1270" w:type="pct"/>
            <w:tcBorders>
              <w:top w:val="single" w:sz="4" w:space="0" w:color="auto"/>
              <w:bottom w:val="single" w:sz="4" w:space="0" w:color="auto"/>
            </w:tcBorders>
          </w:tcPr>
          <w:p w14:paraId="667F2527"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role</w:t>
            </w:r>
          </w:p>
        </w:tc>
        <w:tc>
          <w:tcPr>
            <w:tcW w:w="1087" w:type="pct"/>
            <w:tcBorders>
              <w:top w:val="single" w:sz="4" w:space="0" w:color="auto"/>
              <w:bottom w:val="single" w:sz="4" w:space="0" w:color="auto"/>
            </w:tcBorders>
          </w:tcPr>
          <w:p w14:paraId="36C14028" w14:textId="77777777" w:rsidR="00887D9F" w:rsidRPr="002D60A8" w:rsidRDefault="00887D9F" w:rsidP="00AD28E0">
            <w:pPr>
              <w:spacing w:before="60" w:after="60" w:line="240" w:lineRule="auto"/>
              <w:rPr>
                <w:rFonts w:cs="Arial"/>
                <w:sz w:val="18"/>
                <w:szCs w:val="18"/>
              </w:rPr>
            </w:pPr>
            <w:r w:rsidRPr="002D60A8">
              <w:rPr>
                <w:rFonts w:cs="Arial"/>
                <w:sz w:val="18"/>
                <w:szCs w:val="18"/>
              </w:rPr>
              <w:t>CI_RoleCode (ISO codelist)</w:t>
            </w:r>
          </w:p>
        </w:tc>
        <w:tc>
          <w:tcPr>
            <w:tcW w:w="2443" w:type="pct"/>
            <w:tcBorders>
              <w:top w:val="single" w:sz="4" w:space="0" w:color="auto"/>
              <w:bottom w:val="single" w:sz="4" w:space="0" w:color="auto"/>
            </w:tcBorders>
          </w:tcPr>
          <w:p w14:paraId="2EC70318" w14:textId="77777777" w:rsidR="00887D9F" w:rsidRPr="002D60A8" w:rsidRDefault="00887D9F" w:rsidP="00AD28E0">
            <w:pPr>
              <w:spacing w:before="60" w:after="60" w:line="240" w:lineRule="auto"/>
              <w:rPr>
                <w:rFonts w:cs="Arial"/>
                <w:sz w:val="18"/>
                <w:szCs w:val="18"/>
              </w:rPr>
            </w:pPr>
            <w:r w:rsidRPr="002D60A8">
              <w:rPr>
                <w:rFonts w:cs="Arial"/>
                <w:sz w:val="18"/>
                <w:szCs w:val="18"/>
              </w:rPr>
              <w:t>publisher</w:t>
            </w:r>
          </w:p>
        </w:tc>
      </w:tr>
      <w:tr w:rsidR="00887D9F" w:rsidRPr="002D60A8" w14:paraId="53676DA8" w14:textId="77777777" w:rsidTr="00AD28E0">
        <w:trPr>
          <w:cantSplit/>
          <w:jc w:val="center"/>
        </w:trPr>
        <w:tc>
          <w:tcPr>
            <w:tcW w:w="200" w:type="pct"/>
            <w:tcBorders>
              <w:top w:val="single" w:sz="4" w:space="0" w:color="auto"/>
              <w:bottom w:val="single" w:sz="4" w:space="0" w:color="auto"/>
            </w:tcBorders>
          </w:tcPr>
          <w:p w14:paraId="40E85984" w14:textId="77777777" w:rsidR="00887D9F" w:rsidRPr="002D60A8" w:rsidRDefault="00887D9F" w:rsidP="00AD28E0">
            <w:pPr>
              <w:spacing w:before="60" w:after="60" w:line="240" w:lineRule="auto"/>
              <w:rPr>
                <w:rFonts w:cs="Arial"/>
                <w:sz w:val="18"/>
                <w:szCs w:val="18"/>
              </w:rPr>
            </w:pPr>
            <w:r w:rsidRPr="002D60A8">
              <w:rPr>
                <w:rFonts w:cs="Arial"/>
                <w:sz w:val="18"/>
                <w:szCs w:val="18"/>
              </w:rPr>
              <w:t>5.2</w:t>
            </w:r>
          </w:p>
        </w:tc>
        <w:tc>
          <w:tcPr>
            <w:tcW w:w="1270" w:type="pct"/>
            <w:tcBorders>
              <w:top w:val="single" w:sz="4" w:space="0" w:color="auto"/>
              <w:bottom w:val="single" w:sz="4" w:space="0" w:color="auto"/>
            </w:tcBorders>
          </w:tcPr>
          <w:p w14:paraId="2CBEF3DF"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party</w:t>
            </w:r>
          </w:p>
        </w:tc>
        <w:tc>
          <w:tcPr>
            <w:tcW w:w="1087" w:type="pct"/>
            <w:tcBorders>
              <w:top w:val="single" w:sz="4" w:space="0" w:color="auto"/>
              <w:bottom w:val="single" w:sz="4" w:space="0" w:color="auto"/>
            </w:tcBorders>
          </w:tcPr>
          <w:p w14:paraId="349E8076" w14:textId="77777777" w:rsidR="00887D9F" w:rsidRPr="002D60A8" w:rsidRDefault="00887D9F" w:rsidP="00AD28E0">
            <w:pPr>
              <w:spacing w:before="60" w:after="60" w:line="240" w:lineRule="auto"/>
              <w:rPr>
                <w:rFonts w:cs="Arial"/>
                <w:sz w:val="18"/>
                <w:szCs w:val="18"/>
              </w:rPr>
            </w:pPr>
            <w:r w:rsidRPr="002D60A8">
              <w:rPr>
                <w:rFonts w:cs="Arial"/>
                <w:sz w:val="18"/>
                <w:szCs w:val="18"/>
              </w:rPr>
              <w:t>CI_Organisation (class)</w:t>
            </w:r>
          </w:p>
        </w:tc>
        <w:tc>
          <w:tcPr>
            <w:tcW w:w="2443" w:type="pct"/>
            <w:tcBorders>
              <w:top w:val="single" w:sz="4" w:space="0" w:color="auto"/>
              <w:bottom w:val="single" w:sz="4" w:space="0" w:color="auto"/>
            </w:tcBorders>
          </w:tcPr>
          <w:p w14:paraId="3FB30F86"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r>
      <w:tr w:rsidR="00887D9F" w:rsidRPr="002D60A8" w14:paraId="5DCB400D" w14:textId="77777777" w:rsidTr="00AD28E0">
        <w:trPr>
          <w:cantSplit/>
          <w:jc w:val="center"/>
        </w:trPr>
        <w:tc>
          <w:tcPr>
            <w:tcW w:w="200" w:type="pct"/>
            <w:tcBorders>
              <w:top w:val="single" w:sz="4" w:space="0" w:color="auto"/>
              <w:bottom w:val="single" w:sz="4" w:space="0" w:color="auto"/>
            </w:tcBorders>
          </w:tcPr>
          <w:p w14:paraId="41E6A80A" w14:textId="77777777" w:rsidR="00887D9F" w:rsidRPr="002D60A8" w:rsidRDefault="00887D9F" w:rsidP="00AD28E0">
            <w:pPr>
              <w:spacing w:before="60" w:after="60" w:line="240" w:lineRule="auto"/>
              <w:rPr>
                <w:rFonts w:cs="Arial"/>
                <w:sz w:val="18"/>
                <w:szCs w:val="18"/>
              </w:rPr>
            </w:pPr>
            <w:r w:rsidRPr="002D60A8">
              <w:rPr>
                <w:rFonts w:cs="Arial"/>
                <w:sz w:val="18"/>
                <w:szCs w:val="18"/>
              </w:rPr>
              <w:t>5.2.1</w:t>
            </w:r>
          </w:p>
        </w:tc>
        <w:tc>
          <w:tcPr>
            <w:tcW w:w="1270" w:type="pct"/>
            <w:tcBorders>
              <w:top w:val="single" w:sz="4" w:space="0" w:color="auto"/>
              <w:bottom w:val="single" w:sz="4" w:space="0" w:color="auto"/>
            </w:tcBorders>
          </w:tcPr>
          <w:p w14:paraId="48C95196"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name</w:t>
            </w:r>
          </w:p>
        </w:tc>
        <w:tc>
          <w:tcPr>
            <w:tcW w:w="1087" w:type="pct"/>
            <w:tcBorders>
              <w:top w:val="single" w:sz="4" w:space="0" w:color="auto"/>
              <w:bottom w:val="single" w:sz="4" w:space="0" w:color="auto"/>
            </w:tcBorders>
          </w:tcPr>
          <w:p w14:paraId="6E4BCC0B"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bottom w:val="single" w:sz="4" w:space="0" w:color="auto"/>
            </w:tcBorders>
          </w:tcPr>
          <w:p w14:paraId="6CDFB90E" w14:textId="77777777" w:rsidR="00887D9F" w:rsidRPr="002D60A8" w:rsidRDefault="00887D9F" w:rsidP="00AD28E0">
            <w:pPr>
              <w:spacing w:before="60" w:after="60" w:line="240" w:lineRule="auto"/>
              <w:rPr>
                <w:rFonts w:cs="Arial"/>
                <w:sz w:val="18"/>
                <w:szCs w:val="18"/>
              </w:rPr>
            </w:pPr>
            <w:r w:rsidRPr="002D60A8">
              <w:rPr>
                <w:rFonts w:cs="Arial"/>
                <w:sz w:val="18"/>
                <w:szCs w:val="18"/>
              </w:rPr>
              <w:t>International Hydrographic Organization</w:t>
            </w:r>
          </w:p>
        </w:tc>
      </w:tr>
      <w:tr w:rsidR="00887D9F" w:rsidRPr="002D60A8" w14:paraId="4B18F6CF" w14:textId="77777777" w:rsidTr="00AD28E0">
        <w:trPr>
          <w:cantSplit/>
          <w:jc w:val="center"/>
        </w:trPr>
        <w:tc>
          <w:tcPr>
            <w:tcW w:w="200" w:type="pct"/>
            <w:tcBorders>
              <w:top w:val="single" w:sz="4" w:space="0" w:color="auto"/>
              <w:bottom w:val="single" w:sz="4" w:space="0" w:color="auto"/>
            </w:tcBorders>
          </w:tcPr>
          <w:p w14:paraId="59651733" w14:textId="77777777" w:rsidR="00887D9F" w:rsidRPr="002D60A8" w:rsidRDefault="00887D9F" w:rsidP="00AD28E0">
            <w:pPr>
              <w:spacing w:before="60" w:after="60" w:line="240" w:lineRule="auto"/>
              <w:rPr>
                <w:rFonts w:cs="Arial"/>
                <w:sz w:val="18"/>
                <w:szCs w:val="18"/>
              </w:rPr>
            </w:pPr>
            <w:r w:rsidRPr="002D60A8">
              <w:rPr>
                <w:rFonts w:cs="Arial"/>
                <w:sz w:val="18"/>
                <w:szCs w:val="18"/>
              </w:rPr>
              <w:t>6</w:t>
            </w:r>
          </w:p>
        </w:tc>
        <w:tc>
          <w:tcPr>
            <w:tcW w:w="1270" w:type="pct"/>
            <w:tcBorders>
              <w:top w:val="single" w:sz="4" w:space="0" w:color="auto"/>
              <w:bottom w:val="single" w:sz="4" w:space="0" w:color="auto"/>
            </w:tcBorders>
          </w:tcPr>
          <w:p w14:paraId="1637EF9F"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otherCitationDetails</w:t>
            </w:r>
          </w:p>
        </w:tc>
        <w:tc>
          <w:tcPr>
            <w:tcW w:w="1087" w:type="pct"/>
            <w:tcBorders>
              <w:top w:val="single" w:sz="4" w:space="0" w:color="auto"/>
              <w:bottom w:val="single" w:sz="4" w:space="0" w:color="auto"/>
            </w:tcBorders>
          </w:tcPr>
          <w:p w14:paraId="7AF07668"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bottom w:val="single" w:sz="4" w:space="0" w:color="auto"/>
            </w:tcBorders>
          </w:tcPr>
          <w:p w14:paraId="75FB7734" w14:textId="69C78AAD" w:rsidR="00887D9F" w:rsidRPr="002D60A8" w:rsidRDefault="00887D9F" w:rsidP="00AD28E0">
            <w:pPr>
              <w:spacing w:before="60" w:after="60" w:line="240" w:lineRule="auto"/>
              <w:rPr>
                <w:rFonts w:cs="Arial"/>
                <w:sz w:val="18"/>
                <w:szCs w:val="18"/>
              </w:rPr>
            </w:pPr>
            <w:r w:rsidRPr="002D60A8">
              <w:rPr>
                <w:rFonts w:cs="Arial"/>
                <w:sz w:val="18"/>
                <w:szCs w:val="18"/>
              </w:rPr>
              <w:t>(</w:t>
            </w:r>
            <w:r>
              <w:rPr>
                <w:rFonts w:cs="Arial"/>
                <w:sz w:val="18"/>
                <w:szCs w:val="18"/>
              </w:rPr>
              <w:t>reserved</w:t>
            </w:r>
            <w:r w:rsidR="001F2D61">
              <w:rPr>
                <w:rFonts w:cs="Arial"/>
                <w:sz w:val="18"/>
                <w:szCs w:val="18"/>
              </w:rPr>
              <w:t xml:space="preserve">, build </w:t>
            </w:r>
            <w:r w:rsidR="00A617E1">
              <w:rPr>
                <w:rFonts w:cs="Arial"/>
                <w:sz w:val="18"/>
                <w:szCs w:val="18"/>
              </w:rPr>
              <w:t>date</w:t>
            </w:r>
            <w:r w:rsidR="001F2D61">
              <w:rPr>
                <w:rFonts w:cs="Arial"/>
                <w:sz w:val="18"/>
                <w:szCs w:val="18"/>
              </w:rPr>
              <w:t xml:space="preserve"> as YYYYMMDD</w:t>
            </w:r>
            <w:r>
              <w:rPr>
                <w:rFonts w:cs="Arial"/>
                <w:sz w:val="18"/>
                <w:szCs w:val="18"/>
              </w:rPr>
              <w:t>)</w:t>
            </w:r>
          </w:p>
        </w:tc>
      </w:tr>
      <w:tr w:rsidR="00887D9F" w:rsidRPr="002D60A8" w14:paraId="5573BFAD" w14:textId="77777777" w:rsidTr="00AD28E0">
        <w:trPr>
          <w:cantSplit/>
          <w:jc w:val="center"/>
        </w:trPr>
        <w:tc>
          <w:tcPr>
            <w:tcW w:w="200" w:type="pct"/>
            <w:tcBorders>
              <w:top w:val="single" w:sz="4" w:space="0" w:color="auto"/>
              <w:bottom w:val="single" w:sz="4" w:space="0" w:color="auto"/>
            </w:tcBorders>
          </w:tcPr>
          <w:p w14:paraId="17C132DA" w14:textId="77777777" w:rsidR="00887D9F" w:rsidRPr="002D60A8" w:rsidRDefault="00887D9F" w:rsidP="00AD28E0">
            <w:pPr>
              <w:spacing w:before="60" w:after="60" w:line="240" w:lineRule="auto"/>
              <w:rPr>
                <w:rFonts w:cs="Arial"/>
                <w:sz w:val="18"/>
                <w:szCs w:val="18"/>
              </w:rPr>
            </w:pPr>
            <w:r w:rsidRPr="002D60A8">
              <w:rPr>
                <w:rFonts w:cs="Arial"/>
                <w:sz w:val="18"/>
                <w:szCs w:val="18"/>
              </w:rPr>
              <w:t>7</w:t>
            </w:r>
          </w:p>
        </w:tc>
        <w:tc>
          <w:tcPr>
            <w:tcW w:w="1270" w:type="pct"/>
            <w:tcBorders>
              <w:top w:val="single" w:sz="4" w:space="0" w:color="auto"/>
              <w:bottom w:val="single" w:sz="4" w:space="0" w:color="auto"/>
            </w:tcBorders>
          </w:tcPr>
          <w:p w14:paraId="69C88BE4"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onlineResource</w:t>
            </w:r>
          </w:p>
        </w:tc>
        <w:tc>
          <w:tcPr>
            <w:tcW w:w="1087" w:type="pct"/>
            <w:tcBorders>
              <w:top w:val="single" w:sz="4" w:space="0" w:color="auto"/>
              <w:bottom w:val="single" w:sz="4" w:space="0" w:color="auto"/>
            </w:tcBorders>
          </w:tcPr>
          <w:p w14:paraId="4DAB9A98" w14:textId="77777777" w:rsidR="00887D9F" w:rsidRPr="002D60A8" w:rsidRDefault="00887D9F" w:rsidP="00AD28E0">
            <w:pPr>
              <w:spacing w:before="60" w:after="60" w:line="240" w:lineRule="auto"/>
              <w:rPr>
                <w:rFonts w:cs="Arial"/>
                <w:sz w:val="18"/>
                <w:szCs w:val="18"/>
              </w:rPr>
            </w:pPr>
            <w:r w:rsidRPr="002D60A8">
              <w:rPr>
                <w:rFonts w:cs="Arial"/>
                <w:sz w:val="18"/>
                <w:szCs w:val="18"/>
              </w:rPr>
              <w:t>CI_OnlineResource (class)</w:t>
            </w:r>
          </w:p>
        </w:tc>
        <w:tc>
          <w:tcPr>
            <w:tcW w:w="2443" w:type="pct"/>
            <w:tcBorders>
              <w:top w:val="single" w:sz="4" w:space="0" w:color="auto"/>
              <w:bottom w:val="single" w:sz="4" w:space="0" w:color="auto"/>
            </w:tcBorders>
          </w:tcPr>
          <w:p w14:paraId="4B56A138"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r>
      <w:tr w:rsidR="00887D9F" w:rsidRPr="002D60A8" w14:paraId="17E071E8" w14:textId="77777777" w:rsidTr="00AD28E0">
        <w:trPr>
          <w:cantSplit/>
          <w:jc w:val="center"/>
        </w:trPr>
        <w:tc>
          <w:tcPr>
            <w:tcW w:w="200" w:type="pct"/>
            <w:tcBorders>
              <w:top w:val="single" w:sz="4" w:space="0" w:color="auto"/>
              <w:bottom w:val="single" w:sz="4" w:space="0" w:color="auto"/>
            </w:tcBorders>
          </w:tcPr>
          <w:p w14:paraId="548D43FC" w14:textId="77777777" w:rsidR="00887D9F" w:rsidRPr="002D60A8" w:rsidRDefault="00887D9F" w:rsidP="00AD28E0">
            <w:pPr>
              <w:spacing w:before="60" w:after="60" w:line="240" w:lineRule="auto"/>
              <w:rPr>
                <w:rFonts w:cs="Arial"/>
                <w:sz w:val="18"/>
                <w:szCs w:val="18"/>
              </w:rPr>
            </w:pPr>
            <w:r w:rsidRPr="002D60A8">
              <w:rPr>
                <w:rFonts w:cs="Arial"/>
                <w:sz w:val="18"/>
                <w:szCs w:val="18"/>
              </w:rPr>
              <w:t>7.1</w:t>
            </w:r>
          </w:p>
        </w:tc>
        <w:tc>
          <w:tcPr>
            <w:tcW w:w="1270" w:type="pct"/>
            <w:tcBorders>
              <w:top w:val="single" w:sz="4" w:space="0" w:color="auto"/>
              <w:bottom w:val="single" w:sz="4" w:space="0" w:color="auto"/>
            </w:tcBorders>
          </w:tcPr>
          <w:p w14:paraId="4A760937"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linkage</w:t>
            </w:r>
          </w:p>
        </w:tc>
        <w:tc>
          <w:tcPr>
            <w:tcW w:w="1087" w:type="pct"/>
            <w:tcBorders>
              <w:top w:val="single" w:sz="4" w:space="0" w:color="auto"/>
              <w:bottom w:val="single" w:sz="4" w:space="0" w:color="auto"/>
            </w:tcBorders>
          </w:tcPr>
          <w:p w14:paraId="2D4C67B0"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 (URL)</w:t>
            </w:r>
          </w:p>
        </w:tc>
        <w:tc>
          <w:tcPr>
            <w:tcW w:w="2443" w:type="pct"/>
            <w:tcBorders>
              <w:top w:val="single" w:sz="4" w:space="0" w:color="auto"/>
              <w:bottom w:val="single" w:sz="4" w:space="0" w:color="auto"/>
            </w:tcBorders>
          </w:tcPr>
          <w:p w14:paraId="67328335" w14:textId="77777777" w:rsidR="00887D9F" w:rsidRPr="002D60A8" w:rsidRDefault="00000000" w:rsidP="00AD28E0">
            <w:pPr>
              <w:spacing w:before="60" w:after="60" w:line="240" w:lineRule="auto"/>
              <w:rPr>
                <w:rFonts w:cs="Arial"/>
                <w:sz w:val="18"/>
                <w:szCs w:val="18"/>
              </w:rPr>
            </w:pPr>
            <w:hyperlink r:id="rId58" w:history="1">
              <w:r w:rsidR="00887D9F" w:rsidRPr="006766CB">
                <w:rPr>
                  <w:rStyle w:val="Hyperlink"/>
                  <w:rFonts w:cs="Arial"/>
                  <w:sz w:val="18"/>
                  <w:szCs w:val="18"/>
                  <w:lang w:val="en-GB"/>
                </w:rPr>
                <w:t>https://registry.iho.int/</w:t>
              </w:r>
            </w:hyperlink>
          </w:p>
        </w:tc>
      </w:tr>
      <w:tr w:rsidR="00887D9F" w:rsidRPr="002D60A8" w14:paraId="30B98A7C" w14:textId="77777777" w:rsidTr="00AD28E0">
        <w:trPr>
          <w:cantSplit/>
          <w:jc w:val="center"/>
        </w:trPr>
        <w:tc>
          <w:tcPr>
            <w:tcW w:w="200" w:type="pct"/>
            <w:tcBorders>
              <w:top w:val="single" w:sz="4" w:space="0" w:color="auto"/>
              <w:bottom w:val="single" w:sz="4" w:space="0" w:color="auto"/>
            </w:tcBorders>
          </w:tcPr>
          <w:p w14:paraId="187E891B" w14:textId="77777777" w:rsidR="00887D9F" w:rsidRPr="002D60A8" w:rsidRDefault="00887D9F" w:rsidP="00AD28E0">
            <w:pPr>
              <w:spacing w:before="60" w:after="60" w:line="240" w:lineRule="auto"/>
              <w:rPr>
                <w:rFonts w:cs="Arial"/>
                <w:sz w:val="18"/>
                <w:szCs w:val="18"/>
              </w:rPr>
            </w:pPr>
            <w:r w:rsidRPr="002D60A8">
              <w:rPr>
                <w:rFonts w:cs="Arial"/>
                <w:sz w:val="18"/>
                <w:szCs w:val="18"/>
              </w:rPr>
              <w:t>7.2</w:t>
            </w:r>
          </w:p>
        </w:tc>
        <w:tc>
          <w:tcPr>
            <w:tcW w:w="1270" w:type="pct"/>
            <w:tcBorders>
              <w:top w:val="single" w:sz="4" w:space="0" w:color="auto"/>
              <w:bottom w:val="single" w:sz="4" w:space="0" w:color="auto"/>
            </w:tcBorders>
          </w:tcPr>
          <w:p w14:paraId="495E90A6"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name</w:t>
            </w:r>
          </w:p>
        </w:tc>
        <w:tc>
          <w:tcPr>
            <w:tcW w:w="1087" w:type="pct"/>
            <w:tcBorders>
              <w:top w:val="single" w:sz="4" w:space="0" w:color="auto"/>
              <w:bottom w:val="single" w:sz="4" w:space="0" w:color="auto"/>
            </w:tcBorders>
          </w:tcPr>
          <w:p w14:paraId="4BE000DA"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bottom w:val="single" w:sz="4" w:space="0" w:color="auto"/>
            </w:tcBorders>
          </w:tcPr>
          <w:p w14:paraId="6B8D8F26" w14:textId="73B641C6" w:rsidR="00887D9F" w:rsidRPr="002D60A8" w:rsidRDefault="00887D9F" w:rsidP="00AD28E0">
            <w:pPr>
              <w:spacing w:before="60" w:after="60" w:line="240" w:lineRule="auto"/>
              <w:rPr>
                <w:rFonts w:cs="Arial"/>
                <w:sz w:val="18"/>
                <w:szCs w:val="18"/>
              </w:rPr>
            </w:pPr>
            <w:r w:rsidRPr="002D60A8">
              <w:rPr>
                <w:rFonts w:cs="Arial"/>
                <w:sz w:val="18"/>
                <w:szCs w:val="18"/>
              </w:rPr>
              <w:t>S-1</w:t>
            </w:r>
            <w:r w:rsidR="00FE103D">
              <w:rPr>
                <w:rFonts w:cs="Arial"/>
                <w:sz w:val="18"/>
                <w:szCs w:val="18"/>
              </w:rPr>
              <w:t>1</w:t>
            </w:r>
            <w:r w:rsidRPr="002D60A8">
              <w:rPr>
                <w:rFonts w:cs="Arial"/>
                <w:sz w:val="18"/>
                <w:szCs w:val="18"/>
              </w:rPr>
              <w:t xml:space="preserve">1 </w:t>
            </w:r>
            <w:r>
              <w:rPr>
                <w:rFonts w:cs="Arial"/>
                <w:sz w:val="18"/>
                <w:szCs w:val="18"/>
              </w:rPr>
              <w:t>P</w:t>
            </w:r>
            <w:r w:rsidRPr="002D60A8">
              <w:rPr>
                <w:rFonts w:cs="Arial"/>
                <w:sz w:val="18"/>
                <w:szCs w:val="18"/>
              </w:rPr>
              <w:t xml:space="preserve">ortrayal </w:t>
            </w:r>
            <w:r>
              <w:rPr>
                <w:rFonts w:cs="Arial"/>
                <w:sz w:val="18"/>
                <w:szCs w:val="18"/>
              </w:rPr>
              <w:t>C</w:t>
            </w:r>
            <w:r w:rsidRPr="002D60A8">
              <w:rPr>
                <w:rFonts w:cs="Arial"/>
                <w:sz w:val="18"/>
                <w:szCs w:val="18"/>
              </w:rPr>
              <w:t>atalogue</w:t>
            </w:r>
          </w:p>
        </w:tc>
      </w:tr>
      <w:tr w:rsidR="00887D9F" w:rsidRPr="002D60A8" w14:paraId="60FB8258" w14:textId="77777777" w:rsidTr="00AD28E0">
        <w:trPr>
          <w:cantSplit/>
          <w:jc w:val="center"/>
        </w:trPr>
        <w:tc>
          <w:tcPr>
            <w:tcW w:w="200" w:type="pct"/>
            <w:tcBorders>
              <w:top w:val="single" w:sz="4" w:space="0" w:color="auto"/>
            </w:tcBorders>
          </w:tcPr>
          <w:p w14:paraId="59027D41" w14:textId="77777777" w:rsidR="00887D9F" w:rsidRPr="002D60A8" w:rsidRDefault="00887D9F" w:rsidP="00AD28E0">
            <w:pPr>
              <w:spacing w:before="60" w:after="60" w:line="240" w:lineRule="auto"/>
              <w:rPr>
                <w:rFonts w:cs="Arial"/>
                <w:sz w:val="18"/>
                <w:szCs w:val="18"/>
              </w:rPr>
            </w:pPr>
            <w:r w:rsidRPr="002D60A8">
              <w:rPr>
                <w:rFonts w:cs="Arial"/>
                <w:sz w:val="18"/>
                <w:szCs w:val="18"/>
              </w:rPr>
              <w:t>7.3</w:t>
            </w:r>
          </w:p>
        </w:tc>
        <w:tc>
          <w:tcPr>
            <w:tcW w:w="1270" w:type="pct"/>
            <w:tcBorders>
              <w:top w:val="single" w:sz="4" w:space="0" w:color="auto"/>
            </w:tcBorders>
          </w:tcPr>
          <w:p w14:paraId="4F8C0805"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description</w:t>
            </w:r>
          </w:p>
        </w:tc>
        <w:tc>
          <w:tcPr>
            <w:tcW w:w="1087" w:type="pct"/>
            <w:tcBorders>
              <w:top w:val="single" w:sz="4" w:space="0" w:color="auto"/>
            </w:tcBorders>
          </w:tcPr>
          <w:p w14:paraId="4A1C86C0"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tcBorders>
          </w:tcPr>
          <w:p w14:paraId="436A52E9"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XML </w:t>
            </w:r>
            <w:r>
              <w:rPr>
                <w:rFonts w:cs="Arial"/>
                <w:sz w:val="18"/>
                <w:szCs w:val="18"/>
              </w:rPr>
              <w:t>P</w:t>
            </w:r>
            <w:r w:rsidRPr="002D60A8">
              <w:rPr>
                <w:rFonts w:cs="Arial"/>
                <w:sz w:val="18"/>
                <w:szCs w:val="18"/>
              </w:rPr>
              <w:t xml:space="preserve">ortrayal </w:t>
            </w:r>
            <w:r>
              <w:rPr>
                <w:rFonts w:cs="Arial"/>
                <w:sz w:val="18"/>
                <w:szCs w:val="18"/>
              </w:rPr>
              <w:t>C</w:t>
            </w:r>
            <w:r w:rsidRPr="002D60A8">
              <w:rPr>
                <w:rFonts w:cs="Arial"/>
                <w:sz w:val="18"/>
                <w:szCs w:val="18"/>
              </w:rPr>
              <w:t>atalogue accompanied by related files for symbo</w:t>
            </w:r>
            <w:r>
              <w:rPr>
                <w:rFonts w:cs="Arial"/>
                <w:sz w:val="18"/>
                <w:szCs w:val="18"/>
              </w:rPr>
              <w:t>ls, colour profiles, rules, etc</w:t>
            </w:r>
          </w:p>
        </w:tc>
      </w:tr>
    </w:tbl>
    <w:p w14:paraId="5973A82F" w14:textId="32726DFD" w:rsidR="00887D9F" w:rsidRDefault="00887D9F" w:rsidP="005A672F">
      <w:pPr>
        <w:spacing w:after="120" w:line="240" w:lineRule="auto"/>
        <w:rPr>
          <w:lang w:val="en-GB"/>
        </w:rPr>
      </w:pPr>
    </w:p>
    <w:p w14:paraId="38995090" w14:textId="77777777" w:rsidR="005A672F" w:rsidRPr="005A672F" w:rsidRDefault="005A672F" w:rsidP="005A672F">
      <w:pPr>
        <w:spacing w:after="120" w:line="240" w:lineRule="auto"/>
        <w:rPr>
          <w:lang w:val="en-GB"/>
        </w:rPr>
      </w:pPr>
    </w:p>
    <w:p w14:paraId="5AEC5EBA" w14:textId="0DFA328F" w:rsidR="008E73AD" w:rsidRPr="00CF30EA" w:rsidRDefault="008E73AD" w:rsidP="005A672F">
      <w:pPr>
        <w:pStyle w:val="Heading1"/>
        <w:tabs>
          <w:tab w:val="clear" w:pos="400"/>
          <w:tab w:val="clear" w:pos="560"/>
          <w:tab w:val="left" w:pos="567"/>
        </w:tabs>
        <w:spacing w:before="120" w:after="200" w:line="240" w:lineRule="auto"/>
        <w:ind w:left="567" w:hanging="567"/>
        <w:rPr>
          <w:lang w:val="en-GB"/>
        </w:rPr>
      </w:pPr>
      <w:bookmarkStart w:id="760" w:name="_Toc172126803"/>
      <w:r w:rsidRPr="00CF30EA">
        <w:rPr>
          <w:lang w:val="en-GB"/>
        </w:rPr>
        <w:t>Data Product Format (Encoding)</w:t>
      </w:r>
      <w:bookmarkEnd w:id="760"/>
    </w:p>
    <w:p w14:paraId="76AA5131" w14:textId="45D91903" w:rsidR="00D6686C" w:rsidRPr="00CF30EA" w:rsidRDefault="008E73AD" w:rsidP="005A672F">
      <w:pPr>
        <w:pStyle w:val="Heading2"/>
        <w:tabs>
          <w:tab w:val="clear" w:pos="540"/>
          <w:tab w:val="clear" w:pos="700"/>
          <w:tab w:val="left" w:pos="709"/>
        </w:tabs>
        <w:spacing w:before="120" w:after="200" w:line="240" w:lineRule="auto"/>
        <w:ind w:left="709" w:hanging="709"/>
        <w:rPr>
          <w:lang w:val="en-GB"/>
        </w:rPr>
      </w:pPr>
      <w:bookmarkStart w:id="761" w:name="_Toc172126804"/>
      <w:r w:rsidRPr="00CF30EA">
        <w:rPr>
          <w:lang w:val="en-GB"/>
        </w:rPr>
        <w:t>Introduction</w:t>
      </w:r>
      <w:bookmarkStart w:id="762" w:name="_Toc425228149"/>
      <w:bookmarkStart w:id="763" w:name="_Toc425490104"/>
      <w:bookmarkStart w:id="764" w:name="_Toc425490666"/>
      <w:bookmarkStart w:id="765" w:name="_Toc425490819"/>
      <w:bookmarkStart w:id="766" w:name="_Toc425490966"/>
      <w:bookmarkStart w:id="767" w:name="_Toc425491113"/>
      <w:bookmarkStart w:id="768" w:name="_Toc425491523"/>
      <w:bookmarkStart w:id="769" w:name="_Toc425491656"/>
      <w:bookmarkStart w:id="770" w:name="_Toc425922081"/>
      <w:bookmarkStart w:id="771" w:name="_Toc426441861"/>
      <w:bookmarkStart w:id="772" w:name="_Toc426961791"/>
      <w:bookmarkStart w:id="773" w:name="_Toc426961924"/>
      <w:bookmarkStart w:id="774" w:name="_Toc428351932"/>
      <w:bookmarkStart w:id="775" w:name="_Toc428867288"/>
      <w:bookmarkStart w:id="776" w:name="_Toc431811808"/>
      <w:bookmarkStart w:id="777" w:name="_Toc431811939"/>
      <w:bookmarkStart w:id="778" w:name="_Toc437945329"/>
      <w:bookmarkStart w:id="779" w:name="_Toc437945454"/>
      <w:bookmarkStart w:id="780" w:name="_Toc438367288"/>
      <w:bookmarkStart w:id="781" w:name="_Toc438367541"/>
      <w:bookmarkStart w:id="782" w:name="_Toc441065994"/>
      <w:bookmarkStart w:id="783" w:name="_Toc441066247"/>
      <w:bookmarkStart w:id="784" w:name="_Toc441674493"/>
      <w:bookmarkStart w:id="785" w:name="_Toc441822819"/>
      <w:bookmarkStart w:id="786" w:name="_Toc441822950"/>
      <w:bookmarkStart w:id="787" w:name="_Toc441823374"/>
      <w:bookmarkStart w:id="788" w:name="_Toc441829221"/>
      <w:bookmarkStart w:id="789" w:name="_Toc461707604"/>
      <w:bookmarkStart w:id="790" w:name="_Toc461708539"/>
      <w:bookmarkStart w:id="791" w:name="_Toc412810779"/>
      <w:bookmarkEnd w:id="750"/>
      <w:bookmarkEnd w:id="751"/>
      <w:bookmarkEnd w:id="752"/>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p>
    <w:bookmarkEnd w:id="791"/>
    <w:p w14:paraId="3664A77E" w14:textId="37063CE5" w:rsidR="00370FB1" w:rsidRPr="00CF30EA" w:rsidRDefault="00370FB1" w:rsidP="005A672F">
      <w:pPr>
        <w:spacing w:after="120" w:line="240" w:lineRule="auto"/>
        <w:rPr>
          <w:rFonts w:cs="Arial"/>
          <w:lang w:val="en-GB"/>
        </w:rPr>
      </w:pPr>
      <w:r w:rsidRPr="00CF30EA">
        <w:rPr>
          <w:rFonts w:cs="Arial"/>
          <w:lang w:val="en-GB"/>
        </w:rPr>
        <w:t xml:space="preserve">The Surface Current Data Product must be encoded using the Hierarchical Data Format </w:t>
      </w:r>
      <w:r w:rsidR="00AF1517">
        <w:rPr>
          <w:rFonts w:cs="Arial"/>
          <w:lang w:val="en-GB"/>
        </w:rPr>
        <w:t>S</w:t>
      </w:r>
      <w:r w:rsidRPr="00CF30EA">
        <w:rPr>
          <w:rFonts w:cs="Arial"/>
          <w:lang w:val="en-GB"/>
        </w:rPr>
        <w:t xml:space="preserve">tandard, Version 5 (HDF5). </w:t>
      </w:r>
    </w:p>
    <w:p w14:paraId="6E7C8CD5" w14:textId="0CCC8AB4" w:rsidR="007C6E48" w:rsidRPr="00CF30EA" w:rsidRDefault="00997730" w:rsidP="00AF1517">
      <w:pPr>
        <w:spacing w:after="120" w:line="240" w:lineRule="auto"/>
        <w:ind w:left="1560" w:hanging="1560"/>
        <w:rPr>
          <w:lang w:val="en-GB"/>
        </w:rPr>
      </w:pPr>
      <w:r w:rsidRPr="00CF30EA">
        <w:rPr>
          <w:b/>
          <w:lang w:val="en-GB"/>
        </w:rPr>
        <w:t>Format</w:t>
      </w:r>
      <w:r w:rsidR="00AF1517">
        <w:rPr>
          <w:b/>
          <w:lang w:val="en-GB"/>
        </w:rPr>
        <w:t>:</w:t>
      </w:r>
      <w:r w:rsidRPr="00CF30EA">
        <w:rPr>
          <w:lang w:val="en-GB"/>
        </w:rPr>
        <w:tab/>
      </w:r>
      <w:r w:rsidRPr="00CF30EA">
        <w:rPr>
          <w:lang w:val="en-GB"/>
        </w:rPr>
        <w:tab/>
        <w:t>HDF-5</w:t>
      </w:r>
    </w:p>
    <w:p w14:paraId="05AD20B3" w14:textId="2A52926D" w:rsidR="007C6E48" w:rsidRPr="00CF30EA" w:rsidRDefault="00997730" w:rsidP="00AF1517">
      <w:pPr>
        <w:spacing w:after="120" w:line="240" w:lineRule="auto"/>
        <w:ind w:left="1560" w:hanging="1560"/>
        <w:rPr>
          <w:lang w:val="en-GB"/>
        </w:rPr>
      </w:pPr>
      <w:r w:rsidRPr="00CF30EA">
        <w:rPr>
          <w:b/>
          <w:lang w:val="en-GB"/>
        </w:rPr>
        <w:t>Character Set:</w:t>
      </w:r>
      <w:r w:rsidRPr="00CF30EA">
        <w:rPr>
          <w:lang w:val="en-GB"/>
        </w:rPr>
        <w:tab/>
      </w:r>
      <w:r w:rsidRPr="00CF30EA">
        <w:rPr>
          <w:lang w:val="en-GB"/>
        </w:rPr>
        <w:tab/>
      </w:r>
      <w:r w:rsidRPr="00CF30EA">
        <w:rPr>
          <w:rFonts w:cs="Arial"/>
          <w:lang w:val="en-GB"/>
        </w:rPr>
        <w:t>MD_CharacterSetCode (ISO 19115)</w:t>
      </w:r>
      <w:r w:rsidR="002D35FB" w:rsidRPr="00CF30EA">
        <w:rPr>
          <w:rFonts w:cs="Arial"/>
          <w:lang w:val="en-GB"/>
        </w:rPr>
        <w:t xml:space="preserve"> should be set to utf8</w:t>
      </w:r>
    </w:p>
    <w:p w14:paraId="3AC060C1" w14:textId="77777777" w:rsidR="00370FB1" w:rsidRDefault="00997730" w:rsidP="00AF1517">
      <w:pPr>
        <w:spacing w:after="120" w:line="240" w:lineRule="auto"/>
        <w:ind w:left="1560" w:hanging="1560"/>
        <w:rPr>
          <w:lang w:val="en-GB"/>
        </w:rPr>
      </w:pPr>
      <w:r w:rsidRPr="00CF30EA">
        <w:rPr>
          <w:b/>
          <w:lang w:val="en-GB"/>
        </w:rPr>
        <w:t>Specification:</w:t>
      </w:r>
      <w:r w:rsidRPr="00CF30EA">
        <w:rPr>
          <w:lang w:val="en-GB"/>
        </w:rPr>
        <w:tab/>
      </w:r>
      <w:r w:rsidRPr="00CF30EA">
        <w:rPr>
          <w:lang w:val="en-GB"/>
        </w:rPr>
        <w:tab/>
        <w:t>S-100 profile of HDF-5</w:t>
      </w:r>
    </w:p>
    <w:p w14:paraId="7A195FE8" w14:textId="77777777" w:rsidR="005A672F" w:rsidRPr="005A672F" w:rsidRDefault="005A672F" w:rsidP="005A672F">
      <w:pPr>
        <w:spacing w:after="120" w:line="240" w:lineRule="auto"/>
        <w:ind w:left="2160" w:hanging="2160"/>
        <w:rPr>
          <w:lang w:val="en-GB"/>
        </w:rPr>
      </w:pPr>
    </w:p>
    <w:p w14:paraId="4AE35368" w14:textId="21DCCAFA" w:rsidR="008350F6" w:rsidRPr="00CF30EA" w:rsidRDefault="008350F6" w:rsidP="00AF1517">
      <w:pPr>
        <w:pStyle w:val="Heading2"/>
        <w:tabs>
          <w:tab w:val="clear" w:pos="540"/>
          <w:tab w:val="clear" w:pos="700"/>
          <w:tab w:val="left" w:pos="709"/>
        </w:tabs>
        <w:ind w:left="709" w:hanging="709"/>
        <w:rPr>
          <w:lang w:val="en-GB"/>
        </w:rPr>
      </w:pPr>
      <w:bookmarkStart w:id="792" w:name="_Toc172126805"/>
      <w:r w:rsidRPr="00CF30EA">
        <w:rPr>
          <w:lang w:val="en-GB"/>
        </w:rPr>
        <w:t xml:space="preserve">HDF5 </w:t>
      </w:r>
      <w:r w:rsidR="00AF1517">
        <w:rPr>
          <w:lang w:val="en-GB"/>
        </w:rPr>
        <w:t>p</w:t>
      </w:r>
      <w:r w:rsidRPr="00CF30EA">
        <w:rPr>
          <w:lang w:val="en-GB"/>
        </w:rPr>
        <w:t xml:space="preserve">roduct </w:t>
      </w:r>
      <w:r w:rsidR="00AF1517">
        <w:rPr>
          <w:lang w:val="en-GB"/>
        </w:rPr>
        <w:t>s</w:t>
      </w:r>
      <w:r w:rsidRPr="00CF30EA">
        <w:rPr>
          <w:lang w:val="en-GB"/>
        </w:rPr>
        <w:t>tructure</w:t>
      </w:r>
      <w:bookmarkEnd w:id="792"/>
    </w:p>
    <w:p w14:paraId="69001C87" w14:textId="19C8D8B8" w:rsidR="008350F6" w:rsidRPr="00CF30EA" w:rsidRDefault="005C0D6F" w:rsidP="00AF1517">
      <w:pPr>
        <w:spacing w:after="120" w:line="240" w:lineRule="auto"/>
        <w:rPr>
          <w:lang w:val="en-GB"/>
        </w:rPr>
      </w:pPr>
      <w:r w:rsidRPr="00CF30EA">
        <w:rPr>
          <w:lang w:val="en-GB"/>
        </w:rPr>
        <w:t xml:space="preserve">The key idea at the core of the S-111 data product structure is this: </w:t>
      </w:r>
      <w:r w:rsidR="00AF1517">
        <w:rPr>
          <w:lang w:val="en-GB"/>
        </w:rPr>
        <w:t>T</w:t>
      </w:r>
      <w:r w:rsidRPr="00CF30EA">
        <w:rPr>
          <w:lang w:val="en-GB"/>
        </w:rPr>
        <w:t>he organization of the information is substantially the same for each of the four types of surface current data, but the information itself will be interpreted differently.</w:t>
      </w:r>
    </w:p>
    <w:p w14:paraId="4C11CB90" w14:textId="44189FB5" w:rsidR="008350F6" w:rsidRPr="00CF30EA" w:rsidRDefault="008350F6" w:rsidP="00AF1517">
      <w:pPr>
        <w:pStyle w:val="Heading3"/>
        <w:tabs>
          <w:tab w:val="clear" w:pos="660"/>
          <w:tab w:val="clear" w:pos="880"/>
          <w:tab w:val="left" w:pos="851"/>
        </w:tabs>
        <w:spacing w:before="120" w:after="120" w:line="240" w:lineRule="auto"/>
        <w:ind w:left="851" w:hanging="851"/>
      </w:pPr>
      <w:bookmarkStart w:id="793" w:name="_Toc172126806"/>
      <w:r w:rsidRPr="00CF30EA">
        <w:t>Data type definition</w:t>
      </w:r>
      <w:bookmarkEnd w:id="793"/>
    </w:p>
    <w:p w14:paraId="3AC0B6FD" w14:textId="4F72C4DC" w:rsidR="005C0D6F" w:rsidRPr="00CF30EA" w:rsidRDefault="005C0D6F" w:rsidP="00AF1517">
      <w:pPr>
        <w:spacing w:after="120" w:line="240" w:lineRule="auto"/>
        <w:rPr>
          <w:lang w:val="en-GB"/>
        </w:rPr>
      </w:pPr>
      <w:r w:rsidRPr="00CF30EA">
        <w:rPr>
          <w:lang w:val="en-GB"/>
        </w:rPr>
        <w:t>These data types and their codes are shown in Table 10</w:t>
      </w:r>
      <w:r w:rsidR="00291101">
        <w:rPr>
          <w:lang w:val="en-GB"/>
        </w:rPr>
        <w:t>-</w:t>
      </w:r>
      <w:r w:rsidRPr="00CF30EA">
        <w:rPr>
          <w:lang w:val="en-GB"/>
        </w:rPr>
        <w:t>1.</w:t>
      </w:r>
    </w:p>
    <w:p w14:paraId="0D655EC8" w14:textId="1EF2A388" w:rsidR="002D35FB" w:rsidRDefault="002D35FB" w:rsidP="006F2AC0">
      <w:pPr>
        <w:pStyle w:val="Caption"/>
        <w:keepNext/>
      </w:pPr>
      <w:r w:rsidRPr="00AF1517">
        <w:lastRenderedPageBreak/>
        <w:t xml:space="preserve">Table </w:t>
      </w:r>
      <w:r>
        <w:fldChar w:fldCharType="begin"/>
      </w:r>
      <w:r>
        <w:instrText xml:space="preserve"> STYLEREF 1 \s </w:instrText>
      </w:r>
      <w:r>
        <w:fldChar w:fldCharType="separate"/>
      </w:r>
      <w:r w:rsidR="00291101">
        <w:rPr>
          <w:noProof/>
        </w:rPr>
        <w:t>10</w:t>
      </w:r>
      <w:r>
        <w:rPr>
          <w:noProof/>
        </w:rPr>
        <w:fldChar w:fldCharType="end"/>
      </w:r>
      <w:r w:rsidR="00AF1517">
        <w:t>-</w:t>
      </w:r>
      <w:r>
        <w:fldChar w:fldCharType="begin"/>
      </w:r>
      <w:r>
        <w:instrText xml:space="preserve"> SEQ Table \* ARABIC \s 1 </w:instrText>
      </w:r>
      <w:r>
        <w:fldChar w:fldCharType="separate"/>
      </w:r>
      <w:r w:rsidR="00291101">
        <w:rPr>
          <w:noProof/>
        </w:rPr>
        <w:t>1</w:t>
      </w:r>
      <w:r>
        <w:rPr>
          <w:noProof/>
        </w:rPr>
        <w:fldChar w:fldCharType="end"/>
      </w:r>
      <w:r w:rsidRPr="00AF1517">
        <w:t xml:space="preserve"> </w:t>
      </w:r>
      <w:r w:rsidR="00AF1517">
        <w:t>–</w:t>
      </w:r>
      <w:r w:rsidRPr="00AF1517">
        <w:t xml:space="preserve"> S-111 data types and values of the variable </w:t>
      </w:r>
      <w:r w:rsidRPr="00AF1517">
        <w:rPr>
          <w:i/>
          <w:iCs/>
        </w:rPr>
        <w:t>dataCodingFormat</w:t>
      </w:r>
      <w:r w:rsidRPr="00AF1517">
        <w:t xml:space="preserve"> (see S-100 Ed</w:t>
      </w:r>
      <w:r w:rsidR="00AF1517">
        <w:t>ition 5.</w:t>
      </w:r>
      <w:r w:rsidR="00975479">
        <w:t>2</w:t>
      </w:r>
      <w:r w:rsidR="00AF1517">
        <w:t>.0, Table 10c-2</w:t>
      </w:r>
      <w:r w:rsidR="00C01D60">
        <w:t>0</w:t>
      </w:r>
      <w:r w:rsidR="00AF1517">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1830"/>
        <w:gridCol w:w="6954"/>
      </w:tblGrid>
      <w:tr w:rsidR="0065608B" w:rsidRPr="003A655F" w14:paraId="503767E2" w14:textId="77777777" w:rsidTr="0065608B">
        <w:trPr>
          <w:jc w:val="center"/>
        </w:trPr>
        <w:tc>
          <w:tcPr>
            <w:tcW w:w="0" w:type="auto"/>
            <w:shd w:val="clear" w:color="auto" w:fill="D9D9D9" w:themeFill="background1" w:themeFillShade="D9"/>
          </w:tcPr>
          <w:p w14:paraId="666F60FD" w14:textId="77777777" w:rsidR="0065608B" w:rsidRPr="003A655F" w:rsidRDefault="0065608B" w:rsidP="00FB05F4">
            <w:pPr>
              <w:keepNext/>
              <w:spacing w:before="60" w:after="60" w:line="240" w:lineRule="auto"/>
              <w:jc w:val="center"/>
              <w:rPr>
                <w:b/>
                <w:sz w:val="18"/>
                <w:szCs w:val="18"/>
                <w:lang w:val="en-GB"/>
              </w:rPr>
            </w:pPr>
            <w:r w:rsidRPr="003A655F">
              <w:rPr>
                <w:b/>
                <w:sz w:val="18"/>
                <w:szCs w:val="18"/>
                <w:lang w:val="en-GB"/>
              </w:rPr>
              <w:t>dataCodingFormat</w:t>
            </w:r>
          </w:p>
        </w:tc>
        <w:tc>
          <w:tcPr>
            <w:tcW w:w="6954" w:type="dxa"/>
            <w:shd w:val="clear" w:color="auto" w:fill="D9D9D9" w:themeFill="background1" w:themeFillShade="D9"/>
          </w:tcPr>
          <w:p w14:paraId="59E8BA14" w14:textId="77777777" w:rsidR="0065608B" w:rsidRPr="003A655F" w:rsidRDefault="0065608B" w:rsidP="00FB05F4">
            <w:pPr>
              <w:keepNext/>
              <w:spacing w:before="60" w:after="60" w:line="240" w:lineRule="auto"/>
              <w:jc w:val="left"/>
              <w:rPr>
                <w:b/>
                <w:sz w:val="18"/>
                <w:szCs w:val="18"/>
                <w:lang w:val="en-GB"/>
              </w:rPr>
            </w:pPr>
            <w:r w:rsidRPr="003A655F">
              <w:rPr>
                <w:b/>
                <w:sz w:val="18"/>
                <w:szCs w:val="18"/>
                <w:lang w:val="en-GB"/>
              </w:rPr>
              <w:t>Type of Data</w:t>
            </w:r>
          </w:p>
        </w:tc>
      </w:tr>
      <w:tr w:rsidR="0065608B" w:rsidRPr="003A655F" w14:paraId="305EF28F" w14:textId="77777777" w:rsidTr="0065608B">
        <w:trPr>
          <w:jc w:val="center"/>
        </w:trPr>
        <w:tc>
          <w:tcPr>
            <w:tcW w:w="0" w:type="auto"/>
            <w:shd w:val="clear" w:color="auto" w:fill="auto"/>
          </w:tcPr>
          <w:p w14:paraId="7899220A" w14:textId="532B82B4" w:rsidR="0065608B" w:rsidRPr="003A655F" w:rsidRDefault="0065608B" w:rsidP="0065608B">
            <w:pPr>
              <w:keepNext/>
              <w:spacing w:before="60" w:after="60" w:line="240" w:lineRule="auto"/>
              <w:jc w:val="center"/>
              <w:rPr>
                <w:sz w:val="18"/>
                <w:szCs w:val="18"/>
                <w:lang w:val="en-GB"/>
              </w:rPr>
            </w:pPr>
            <w:r w:rsidRPr="00CF30EA">
              <w:rPr>
                <w:sz w:val="18"/>
                <w:szCs w:val="18"/>
                <w:lang w:val="en-GB"/>
              </w:rPr>
              <w:t>1</w:t>
            </w:r>
          </w:p>
        </w:tc>
        <w:tc>
          <w:tcPr>
            <w:tcW w:w="6954" w:type="dxa"/>
            <w:shd w:val="clear" w:color="auto" w:fill="auto"/>
          </w:tcPr>
          <w:p w14:paraId="25BBCAC7" w14:textId="33AE47EA" w:rsidR="0065608B" w:rsidRPr="003A655F" w:rsidRDefault="0065608B" w:rsidP="0065608B">
            <w:pPr>
              <w:keepNext/>
              <w:spacing w:before="60" w:after="60" w:line="240" w:lineRule="auto"/>
              <w:rPr>
                <w:sz w:val="18"/>
                <w:szCs w:val="18"/>
                <w:lang w:val="en-GB"/>
              </w:rPr>
            </w:pPr>
            <w:r w:rsidRPr="00CF30EA">
              <w:rPr>
                <w:sz w:val="18"/>
                <w:szCs w:val="18"/>
                <w:lang w:val="en-GB"/>
              </w:rPr>
              <w:t>Time series data at one or more fixed stations (organized by time)</w:t>
            </w:r>
          </w:p>
        </w:tc>
      </w:tr>
      <w:tr w:rsidR="0065608B" w:rsidRPr="003A655F" w14:paraId="0B65C7A6" w14:textId="77777777" w:rsidTr="0065608B">
        <w:trPr>
          <w:jc w:val="center"/>
        </w:trPr>
        <w:tc>
          <w:tcPr>
            <w:tcW w:w="0" w:type="auto"/>
            <w:shd w:val="clear" w:color="auto" w:fill="auto"/>
          </w:tcPr>
          <w:p w14:paraId="458C2F9E" w14:textId="4D5B5296" w:rsidR="0065608B" w:rsidRPr="003A655F" w:rsidRDefault="0065608B" w:rsidP="0065608B">
            <w:pPr>
              <w:keepNext/>
              <w:spacing w:before="60" w:after="60" w:line="240" w:lineRule="auto"/>
              <w:jc w:val="center"/>
              <w:rPr>
                <w:sz w:val="18"/>
                <w:szCs w:val="18"/>
                <w:lang w:val="en-GB"/>
              </w:rPr>
            </w:pPr>
            <w:r w:rsidRPr="00CF30EA">
              <w:rPr>
                <w:sz w:val="18"/>
                <w:szCs w:val="18"/>
                <w:lang w:val="en-GB"/>
              </w:rPr>
              <w:t>2</w:t>
            </w:r>
          </w:p>
        </w:tc>
        <w:tc>
          <w:tcPr>
            <w:tcW w:w="6954" w:type="dxa"/>
            <w:shd w:val="clear" w:color="auto" w:fill="auto"/>
          </w:tcPr>
          <w:p w14:paraId="2E0B87CE" w14:textId="4D395288" w:rsidR="0065608B" w:rsidRPr="003A655F" w:rsidRDefault="0065608B" w:rsidP="0065608B">
            <w:pPr>
              <w:keepNext/>
              <w:spacing w:before="60" w:after="60" w:line="240" w:lineRule="auto"/>
              <w:rPr>
                <w:sz w:val="18"/>
                <w:szCs w:val="18"/>
                <w:lang w:val="en-GB"/>
              </w:rPr>
            </w:pPr>
            <w:r w:rsidRPr="00CF30EA">
              <w:rPr>
                <w:sz w:val="18"/>
                <w:szCs w:val="18"/>
                <w:lang w:val="en-GB"/>
              </w:rPr>
              <w:t>Regularly-gridded data at one or more times</w:t>
            </w:r>
          </w:p>
        </w:tc>
      </w:tr>
      <w:tr w:rsidR="0065608B" w:rsidRPr="003A655F" w14:paraId="226CD0BA" w14:textId="77777777" w:rsidTr="0065608B">
        <w:trPr>
          <w:jc w:val="center"/>
        </w:trPr>
        <w:tc>
          <w:tcPr>
            <w:tcW w:w="0" w:type="auto"/>
            <w:shd w:val="clear" w:color="auto" w:fill="auto"/>
          </w:tcPr>
          <w:p w14:paraId="5AA8EEAA" w14:textId="0C342E17" w:rsidR="0065608B" w:rsidRPr="003A655F" w:rsidRDefault="0065608B" w:rsidP="0065608B">
            <w:pPr>
              <w:keepNext/>
              <w:spacing w:before="60" w:after="60" w:line="240" w:lineRule="auto"/>
              <w:jc w:val="center"/>
              <w:rPr>
                <w:sz w:val="18"/>
                <w:szCs w:val="18"/>
                <w:lang w:val="en-GB"/>
              </w:rPr>
            </w:pPr>
            <w:r w:rsidRPr="00CF30EA">
              <w:rPr>
                <w:sz w:val="18"/>
                <w:szCs w:val="18"/>
                <w:lang w:val="en-GB"/>
              </w:rPr>
              <w:t>3</w:t>
            </w:r>
          </w:p>
        </w:tc>
        <w:tc>
          <w:tcPr>
            <w:tcW w:w="6954" w:type="dxa"/>
            <w:shd w:val="clear" w:color="auto" w:fill="auto"/>
          </w:tcPr>
          <w:p w14:paraId="1DD8D4EA" w14:textId="08FCD677" w:rsidR="0065608B" w:rsidRPr="003A655F" w:rsidRDefault="0065608B" w:rsidP="0065608B">
            <w:pPr>
              <w:keepNext/>
              <w:spacing w:before="60" w:after="60" w:line="240" w:lineRule="auto"/>
              <w:rPr>
                <w:sz w:val="18"/>
                <w:szCs w:val="18"/>
                <w:lang w:val="en-GB"/>
              </w:rPr>
            </w:pPr>
            <w:r w:rsidRPr="00CF30EA">
              <w:rPr>
                <w:sz w:val="18"/>
                <w:szCs w:val="18"/>
                <w:lang w:val="en-GB"/>
              </w:rPr>
              <w:t>Ungeorectified gridded data or point set data at one or more times</w:t>
            </w:r>
          </w:p>
        </w:tc>
      </w:tr>
      <w:tr w:rsidR="0065608B" w:rsidRPr="003A655F" w14:paraId="77EC7C53" w14:textId="77777777" w:rsidTr="0065608B">
        <w:trPr>
          <w:jc w:val="center"/>
        </w:trPr>
        <w:tc>
          <w:tcPr>
            <w:tcW w:w="0" w:type="auto"/>
            <w:shd w:val="clear" w:color="auto" w:fill="auto"/>
          </w:tcPr>
          <w:p w14:paraId="4390407E" w14:textId="4042E566" w:rsidR="0065608B" w:rsidRPr="003A655F" w:rsidRDefault="0065608B" w:rsidP="0065608B">
            <w:pPr>
              <w:keepNext/>
              <w:spacing w:before="60" w:after="60" w:line="240" w:lineRule="auto"/>
              <w:jc w:val="center"/>
              <w:rPr>
                <w:sz w:val="18"/>
                <w:szCs w:val="18"/>
                <w:lang w:val="en-GB"/>
              </w:rPr>
            </w:pPr>
            <w:r w:rsidRPr="00CF30EA">
              <w:rPr>
                <w:sz w:val="18"/>
                <w:szCs w:val="18"/>
                <w:lang w:val="en-GB"/>
              </w:rPr>
              <w:t>4</w:t>
            </w:r>
          </w:p>
        </w:tc>
        <w:tc>
          <w:tcPr>
            <w:tcW w:w="6954" w:type="dxa"/>
            <w:shd w:val="clear" w:color="auto" w:fill="auto"/>
          </w:tcPr>
          <w:p w14:paraId="10070236" w14:textId="5EE60B74" w:rsidR="0065608B" w:rsidRPr="003A655F" w:rsidRDefault="0065608B" w:rsidP="0065608B">
            <w:pPr>
              <w:keepNext/>
              <w:spacing w:before="60" w:after="60" w:line="240" w:lineRule="auto"/>
              <w:rPr>
                <w:sz w:val="18"/>
                <w:szCs w:val="18"/>
                <w:lang w:val="en-GB"/>
              </w:rPr>
            </w:pPr>
            <w:r w:rsidRPr="00CF30EA">
              <w:rPr>
                <w:sz w:val="18"/>
                <w:szCs w:val="18"/>
                <w:lang w:val="en-GB"/>
              </w:rPr>
              <w:t>Time series data for one moving platform</w:t>
            </w:r>
          </w:p>
        </w:tc>
      </w:tr>
      <w:tr w:rsidR="002619E9" w:rsidRPr="003A655F" w14:paraId="0AC33D9E" w14:textId="77777777" w:rsidTr="0065608B">
        <w:trPr>
          <w:jc w:val="center"/>
        </w:trPr>
        <w:tc>
          <w:tcPr>
            <w:tcW w:w="0" w:type="auto"/>
            <w:shd w:val="clear" w:color="auto" w:fill="auto"/>
          </w:tcPr>
          <w:p w14:paraId="3FA9BAE5" w14:textId="46A34D44" w:rsidR="002619E9" w:rsidRPr="00CF30EA" w:rsidRDefault="002619E9" w:rsidP="002619E9">
            <w:pPr>
              <w:keepNext/>
              <w:spacing w:before="60" w:after="60" w:line="240" w:lineRule="auto"/>
              <w:jc w:val="center"/>
              <w:rPr>
                <w:sz w:val="18"/>
                <w:szCs w:val="18"/>
                <w:lang w:val="en-GB"/>
              </w:rPr>
            </w:pPr>
            <w:r w:rsidRPr="003A655F">
              <w:rPr>
                <w:sz w:val="18"/>
                <w:szCs w:val="18"/>
                <w:lang w:val="en-GB"/>
              </w:rPr>
              <w:t>8</w:t>
            </w:r>
          </w:p>
        </w:tc>
        <w:tc>
          <w:tcPr>
            <w:tcW w:w="6954" w:type="dxa"/>
            <w:shd w:val="clear" w:color="auto" w:fill="auto"/>
          </w:tcPr>
          <w:p w14:paraId="6D73B3BD" w14:textId="01D7F4B6" w:rsidR="002619E9" w:rsidRPr="00CF30EA" w:rsidRDefault="002619E9" w:rsidP="002619E9">
            <w:pPr>
              <w:keepNext/>
              <w:spacing w:before="60" w:after="60" w:line="240" w:lineRule="auto"/>
              <w:rPr>
                <w:sz w:val="18"/>
                <w:szCs w:val="18"/>
                <w:lang w:val="en-GB"/>
              </w:rPr>
            </w:pPr>
            <w:r w:rsidRPr="003A655F">
              <w:rPr>
                <w:sz w:val="18"/>
                <w:szCs w:val="18"/>
                <w:lang w:val="en-GB"/>
              </w:rPr>
              <w:t>Stationwise time series at one or more fixed stations (organised by station) - type (a)</w:t>
            </w:r>
          </w:p>
        </w:tc>
      </w:tr>
    </w:tbl>
    <w:p w14:paraId="7A98A13C" w14:textId="77777777" w:rsidR="0065608B" w:rsidRDefault="0065608B" w:rsidP="0065608B">
      <w:pPr>
        <w:spacing w:after="0" w:line="240" w:lineRule="auto"/>
        <w:rPr>
          <w:lang w:val="en-GB"/>
        </w:rPr>
      </w:pPr>
    </w:p>
    <w:p w14:paraId="71307A6C" w14:textId="6DFAA91E" w:rsidR="005C0D6F" w:rsidRPr="00CF30EA" w:rsidRDefault="005C0D6F" w:rsidP="0065608B">
      <w:pPr>
        <w:spacing w:after="60" w:line="240" w:lineRule="auto"/>
        <w:rPr>
          <w:rFonts w:eastAsia="Times New Roman" w:cs="Arial"/>
          <w:lang w:val="en-GB"/>
        </w:rPr>
      </w:pPr>
      <w:r w:rsidRPr="00CF30EA">
        <w:rPr>
          <w:rFonts w:eastAsia="Times New Roman" w:cs="Arial"/>
          <w:lang w:val="en-GB"/>
        </w:rPr>
        <w:t>For the use of HDF5, the following key concepts (10c-5.1) are important:</w:t>
      </w:r>
    </w:p>
    <w:p w14:paraId="6BD5833C" w14:textId="0C285148"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File</w:t>
      </w:r>
      <w:r w:rsidRPr="00CF30EA">
        <w:rPr>
          <w:rFonts w:eastAsia="Times New Roman" w:cs="Arial"/>
          <w:lang w:val="en-GB"/>
        </w:rPr>
        <w:t xml:space="preserve"> - a contiguous string of bytes in a co</w:t>
      </w:r>
      <w:r w:rsidR="0065608B">
        <w:rPr>
          <w:rFonts w:eastAsia="Times New Roman" w:cs="Arial"/>
          <w:lang w:val="en-GB"/>
        </w:rPr>
        <w:t>mputer store (memory, disk, etc</w:t>
      </w:r>
      <w:r w:rsidRPr="00CF30EA">
        <w:rPr>
          <w:rFonts w:eastAsia="Times New Roman" w:cs="Arial"/>
          <w:lang w:val="en-GB"/>
        </w:rPr>
        <w:t>), and the bytes represent zero or more objects of the model;</w:t>
      </w:r>
    </w:p>
    <w:p w14:paraId="79187454"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Group</w:t>
      </w:r>
      <w:r w:rsidRPr="00CF30EA">
        <w:rPr>
          <w:rFonts w:eastAsia="Times New Roman" w:cs="Arial"/>
          <w:lang w:val="en-GB"/>
        </w:rPr>
        <w:t xml:space="preserve"> - a collection of objects (including groups);</w:t>
      </w:r>
    </w:p>
    <w:p w14:paraId="3A33AB22"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Dataset</w:t>
      </w:r>
      <w:r w:rsidRPr="00CF30EA">
        <w:rPr>
          <w:rFonts w:eastAsia="Times New Roman" w:cs="Arial"/>
          <w:lang w:val="en-GB"/>
        </w:rPr>
        <w:t xml:space="preserve"> - a multidimensional array of data elements with attributes and other metadata; </w:t>
      </w:r>
    </w:p>
    <w:p w14:paraId="6B39117D"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Dataspace</w:t>
      </w:r>
      <w:r w:rsidRPr="00CF30EA">
        <w:rPr>
          <w:rFonts w:eastAsia="Times New Roman" w:cs="Arial"/>
          <w:lang w:val="en-GB"/>
        </w:rPr>
        <w:t xml:space="preserve"> - a description of the dimensions of a multidimensional array;</w:t>
      </w:r>
    </w:p>
    <w:p w14:paraId="0760D5F6"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Datatype</w:t>
      </w:r>
      <w:r w:rsidRPr="00CF30EA">
        <w:rPr>
          <w:rFonts w:eastAsia="Times New Roman" w:cs="Arial"/>
          <w:lang w:val="en-GB"/>
        </w:rPr>
        <w:t xml:space="preserve"> - a description of a specific class of data element including its storage layout as a pattern of bits;</w:t>
      </w:r>
    </w:p>
    <w:p w14:paraId="28FCE110"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Attribute</w:t>
      </w:r>
      <w:r w:rsidRPr="00CF30EA">
        <w:rPr>
          <w:rFonts w:eastAsia="Times New Roman" w:cs="Arial"/>
          <w:lang w:val="en-GB"/>
        </w:rPr>
        <w:t xml:space="preserve"> - a named data value associated with a group, dataset, or named datatype;</w:t>
      </w:r>
    </w:p>
    <w:p w14:paraId="0852DA1D"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Property List</w:t>
      </w:r>
      <w:r w:rsidRPr="00CF30EA">
        <w:rPr>
          <w:rFonts w:eastAsia="Times New Roman" w:cs="Arial"/>
          <w:lang w:val="en-GB"/>
        </w:rPr>
        <w:t xml:space="preserve"> - a collection of parameters (some permanent and some transient) controlling options in the library; </w:t>
      </w:r>
    </w:p>
    <w:p w14:paraId="6D863FF5" w14:textId="77777777" w:rsidR="005C0D6F" w:rsidRPr="00CF30EA" w:rsidRDefault="005C0D6F" w:rsidP="0065608B">
      <w:pPr>
        <w:numPr>
          <w:ilvl w:val="0"/>
          <w:numId w:val="20"/>
        </w:numPr>
        <w:tabs>
          <w:tab w:val="clear" w:pos="720"/>
          <w:tab w:val="num" w:pos="567"/>
        </w:tabs>
        <w:suppressAutoHyphens/>
        <w:spacing w:after="120" w:line="240" w:lineRule="auto"/>
        <w:ind w:left="567" w:hanging="283"/>
        <w:rPr>
          <w:rFonts w:eastAsia="Times New Roman" w:cs="Arial"/>
          <w:lang w:val="en-GB"/>
        </w:rPr>
      </w:pPr>
      <w:r w:rsidRPr="00CF30EA">
        <w:rPr>
          <w:rFonts w:eastAsia="Times New Roman" w:cs="Arial"/>
          <w:i/>
          <w:iCs/>
          <w:lang w:val="en-GB"/>
        </w:rPr>
        <w:t>Link</w:t>
      </w:r>
      <w:r w:rsidRPr="00CF30EA">
        <w:rPr>
          <w:rFonts w:eastAsia="Times New Roman" w:cs="Arial"/>
          <w:lang w:val="en-GB"/>
        </w:rPr>
        <w:t xml:space="preserve"> - the way objects are connected. </w:t>
      </w:r>
    </w:p>
    <w:p w14:paraId="39749A01" w14:textId="2FD241F4" w:rsidR="005C0D6F" w:rsidRPr="00CF30EA" w:rsidRDefault="005C0D6F" w:rsidP="0065608B">
      <w:pPr>
        <w:spacing w:after="120" w:line="240" w:lineRule="auto"/>
        <w:rPr>
          <w:rFonts w:cs="Arial"/>
          <w:color w:val="000000"/>
          <w:lang w:val="en-GB"/>
        </w:rPr>
      </w:pPr>
      <w:r w:rsidRPr="00CF30EA">
        <w:rPr>
          <w:rFonts w:cs="Arial"/>
          <w:color w:val="000000"/>
          <w:lang w:val="en-GB"/>
        </w:rPr>
        <w:t>In addition, a dataset may have one, two, or more dimensions, and each element in the dataset may be a compound. That is, each element may itself be an array</w:t>
      </w:r>
      <w:r w:rsidR="00F27E43" w:rsidRPr="00CF30EA">
        <w:rPr>
          <w:rFonts w:cs="Arial"/>
          <w:color w:val="000000"/>
          <w:lang w:val="en-GB"/>
        </w:rPr>
        <w:t xml:space="preserve"> of possibly different datatyp</w:t>
      </w:r>
      <w:r w:rsidR="00575E22" w:rsidRPr="00CF30EA">
        <w:rPr>
          <w:rFonts w:cs="Arial"/>
          <w:color w:val="000000"/>
          <w:lang w:val="en-GB"/>
        </w:rPr>
        <w:t>es (float, integer, string, etc</w:t>
      </w:r>
      <w:r w:rsidR="0065608B">
        <w:rPr>
          <w:rFonts w:cs="Arial"/>
          <w:color w:val="000000"/>
          <w:lang w:val="en-GB"/>
        </w:rPr>
        <w:t>).</w:t>
      </w:r>
    </w:p>
    <w:p w14:paraId="3A5BE240" w14:textId="0CB6C622" w:rsidR="00575E22" w:rsidRPr="00CF30EA" w:rsidRDefault="00575E22" w:rsidP="0065608B">
      <w:pPr>
        <w:pStyle w:val="Heading3"/>
        <w:tabs>
          <w:tab w:val="clear" w:pos="660"/>
          <w:tab w:val="clear" w:pos="880"/>
          <w:tab w:val="left" w:pos="851"/>
        </w:tabs>
        <w:spacing w:before="120" w:after="120" w:line="240" w:lineRule="auto"/>
        <w:ind w:left="851" w:hanging="851"/>
      </w:pPr>
      <w:bookmarkStart w:id="794" w:name="_Ref112675400"/>
      <w:bookmarkStart w:id="795" w:name="_Toc172126807"/>
      <w:r w:rsidRPr="00CF30EA">
        <w:t>Product structure</w:t>
      </w:r>
      <w:bookmarkEnd w:id="794"/>
      <w:bookmarkEnd w:id="795"/>
    </w:p>
    <w:p w14:paraId="46A627E0" w14:textId="2202D68F" w:rsidR="000B48C6" w:rsidRPr="00CF30EA" w:rsidRDefault="00DA52C9" w:rsidP="0065608B">
      <w:pPr>
        <w:spacing w:after="120" w:line="240" w:lineRule="auto"/>
        <w:rPr>
          <w:bCs/>
          <w:iCs/>
          <w:sz w:val="18"/>
          <w:szCs w:val="18"/>
          <w:lang w:val="en-GB"/>
        </w:rPr>
      </w:pPr>
      <w:r w:rsidRPr="00CF30EA">
        <w:rPr>
          <w:rFonts w:cs="Arial"/>
          <w:color w:val="000000"/>
          <w:lang w:val="en-GB"/>
        </w:rPr>
        <w:t xml:space="preserve">The structure of the data product follows the form given in S-100 </w:t>
      </w:r>
      <w:r w:rsidR="00575E22" w:rsidRPr="00CF30EA">
        <w:rPr>
          <w:rFonts w:cs="Arial"/>
          <w:color w:val="000000"/>
          <w:lang w:val="en-GB"/>
        </w:rPr>
        <w:t>Part 10c</w:t>
      </w:r>
      <w:r w:rsidRPr="00CF30EA">
        <w:rPr>
          <w:rFonts w:cs="Arial"/>
          <w:color w:val="000000"/>
          <w:lang w:val="en-GB"/>
        </w:rPr>
        <w:t xml:space="preserve"> – HDF5 </w:t>
      </w:r>
      <w:r w:rsidR="00575E22" w:rsidRPr="00CF30EA">
        <w:rPr>
          <w:rFonts w:cs="Arial"/>
          <w:color w:val="000000"/>
          <w:lang w:val="en-GB"/>
        </w:rPr>
        <w:t>Data Model and File Format</w:t>
      </w:r>
      <w:r w:rsidRPr="00CF30EA">
        <w:rPr>
          <w:rFonts w:cs="Arial"/>
          <w:color w:val="000000"/>
          <w:lang w:val="en-GB"/>
        </w:rPr>
        <w:t>. The general structure</w:t>
      </w:r>
      <w:r w:rsidR="000A5DEC" w:rsidRPr="00CF30EA">
        <w:rPr>
          <w:rFonts w:cs="Arial"/>
          <w:color w:val="000000"/>
          <w:lang w:val="en-GB"/>
        </w:rPr>
        <w:t>, which was designed for several S</w:t>
      </w:r>
      <w:r w:rsidR="000A5DEC" w:rsidRPr="00CF30EA">
        <w:rPr>
          <w:rFonts w:cs="Arial"/>
          <w:color w:val="000000"/>
          <w:lang w:val="en-GB"/>
        </w:rPr>
        <w:noBreakHyphen/>
        <w:t>100 products, not just surface currents,</w:t>
      </w:r>
      <w:r w:rsidRPr="00CF30EA">
        <w:rPr>
          <w:rFonts w:cs="Arial"/>
          <w:color w:val="000000"/>
          <w:lang w:val="en-GB"/>
        </w:rPr>
        <w:t xml:space="preserve"> is given in Figure 10</w:t>
      </w:r>
      <w:r w:rsidR="0065608B">
        <w:rPr>
          <w:rFonts w:cs="Arial"/>
          <w:color w:val="000000"/>
          <w:lang w:val="en-GB"/>
        </w:rPr>
        <w:t>-</w:t>
      </w:r>
      <w:r w:rsidRPr="00CF30EA">
        <w:rPr>
          <w:rFonts w:cs="Arial"/>
          <w:color w:val="000000"/>
          <w:lang w:val="en-GB"/>
        </w:rPr>
        <w:t>1.</w:t>
      </w:r>
    </w:p>
    <w:p w14:paraId="135F92B6" w14:textId="77777777" w:rsidR="002402B0" w:rsidRPr="00CF30EA" w:rsidRDefault="002402B0" w:rsidP="002402B0">
      <w:pPr>
        <w:keepNext/>
        <w:spacing w:line="240" w:lineRule="auto"/>
        <w:jc w:val="center"/>
        <w:rPr>
          <w:lang w:val="en-GB"/>
        </w:rPr>
      </w:pPr>
      <w:r w:rsidRPr="00CF30EA">
        <w:rPr>
          <w:bCs/>
          <w:iCs/>
          <w:noProof/>
          <w:sz w:val="18"/>
          <w:szCs w:val="18"/>
          <w:lang w:val="fr-FR" w:eastAsia="fr-FR"/>
        </w:rPr>
        <w:lastRenderedPageBreak/>
        <w:drawing>
          <wp:inline distT="0" distB="0" distL="0" distR="0" wp14:anchorId="3615EE65" wp14:editId="0EAD445D">
            <wp:extent cx="5710687" cy="4766837"/>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17168" cy="4772247"/>
                    </a:xfrm>
                    <a:prstGeom prst="rect">
                      <a:avLst/>
                    </a:prstGeom>
                  </pic:spPr>
                </pic:pic>
              </a:graphicData>
            </a:graphic>
          </wp:inline>
        </w:drawing>
      </w:r>
    </w:p>
    <w:p w14:paraId="254A66A3" w14:textId="1FF59911" w:rsidR="002402B0" w:rsidRPr="00AA025E" w:rsidRDefault="002402B0" w:rsidP="005A0747">
      <w:pPr>
        <w:pStyle w:val="Caption"/>
      </w:pPr>
      <w:bookmarkStart w:id="796" w:name="_Ref126187040"/>
      <w:r w:rsidRPr="00AA025E">
        <w:t xml:space="preserve">Figure </w:t>
      </w:r>
      <w:r w:rsidR="005E1B1C">
        <w:fldChar w:fldCharType="begin"/>
      </w:r>
      <w:r w:rsidR="005E1B1C">
        <w:instrText xml:space="preserve"> STYLEREF 1 \s </w:instrText>
      </w:r>
      <w:r w:rsidR="005E1B1C">
        <w:fldChar w:fldCharType="separate"/>
      </w:r>
      <w:r w:rsidR="00291101">
        <w:rPr>
          <w:noProof/>
        </w:rPr>
        <w:t>10</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291101">
        <w:rPr>
          <w:noProof/>
        </w:rPr>
        <w:t>1</w:t>
      </w:r>
      <w:r w:rsidR="005E1B1C">
        <w:fldChar w:fldCharType="end"/>
      </w:r>
      <w:bookmarkEnd w:id="796"/>
      <w:r w:rsidRPr="00AA025E">
        <w:t xml:space="preserve"> </w:t>
      </w:r>
      <w:r w:rsidR="0065608B" w:rsidRPr="00AA025E">
        <w:t>–</w:t>
      </w:r>
      <w:r w:rsidRPr="00AA025E">
        <w:t xml:space="preserve"> Outline of the data file structure for </w:t>
      </w:r>
      <w:r w:rsidR="00D8092E" w:rsidRPr="00AA025E">
        <w:t>S-111</w:t>
      </w:r>
      <w:r w:rsidRPr="00AA025E">
        <w:t xml:space="preserve"> data files, showing the realisation of </w:t>
      </w:r>
      <w:r w:rsidR="00D8092E" w:rsidRPr="00AA025E">
        <w:t>S-111</w:t>
      </w:r>
      <w:r w:rsidRPr="00AA025E">
        <w:t xml:space="preserve"> structure from the generic structure described</w:t>
      </w:r>
      <w:r w:rsidR="00563FF8" w:rsidRPr="00AA025E">
        <w:t xml:space="preserve"> in S-100 (see Part 10c,</w:t>
      </w:r>
      <w:r w:rsidRPr="00AA025E">
        <w:t xml:space="preserve"> Figure 10c-7). Note that there are</w:t>
      </w:r>
      <w:r w:rsidR="00563FF8" w:rsidRPr="00AA025E">
        <w:t xml:space="preserve"> four levels from top to bottom</w:t>
      </w:r>
    </w:p>
    <w:p w14:paraId="3F1B7930" w14:textId="0CC74E77" w:rsidR="0092788D" w:rsidRPr="00CF30EA" w:rsidRDefault="00564794" w:rsidP="00563FF8">
      <w:pPr>
        <w:spacing w:after="120" w:line="240" w:lineRule="auto"/>
        <w:ind w:left="2160" w:hanging="2160"/>
        <w:rPr>
          <w:lang w:val="en-GB"/>
        </w:rPr>
      </w:pPr>
      <w:r w:rsidRPr="00CF30EA">
        <w:rPr>
          <w:lang w:val="en-GB"/>
        </w:rPr>
        <w:t>I</w:t>
      </w:r>
      <w:r w:rsidR="0092788D" w:rsidRPr="00CF30EA">
        <w:rPr>
          <w:lang w:val="en-GB"/>
        </w:rPr>
        <w:t>n Figure 10</w:t>
      </w:r>
      <w:r w:rsidR="00563FF8">
        <w:rPr>
          <w:lang w:val="en-GB"/>
        </w:rPr>
        <w:t>-</w:t>
      </w:r>
      <w:r w:rsidR="0092788D" w:rsidRPr="00CF30EA">
        <w:rPr>
          <w:lang w:val="en-GB"/>
        </w:rPr>
        <w:t>1 there are four levels:</w:t>
      </w:r>
    </w:p>
    <w:p w14:paraId="3898685B" w14:textId="5D22902F" w:rsidR="0092788D" w:rsidRPr="00CF30EA" w:rsidRDefault="0092788D" w:rsidP="00563FF8">
      <w:pPr>
        <w:spacing w:after="120" w:line="240" w:lineRule="auto"/>
        <w:rPr>
          <w:lang w:val="en-GB"/>
        </w:rPr>
      </w:pPr>
      <w:r w:rsidRPr="00CF30EA">
        <w:rPr>
          <w:b/>
          <w:lang w:val="en-GB"/>
        </w:rPr>
        <w:t>Level 1</w:t>
      </w:r>
      <w:r w:rsidR="00825CF8" w:rsidRPr="00563FF8">
        <w:rPr>
          <w:b/>
          <w:lang w:val="en-GB"/>
        </w:rPr>
        <w:t>:</w:t>
      </w:r>
      <w:r w:rsidRPr="00CF30EA">
        <w:rPr>
          <w:lang w:val="en-GB"/>
        </w:rPr>
        <w:t xml:space="preserve"> At the top level lies the Root Group, and it contains the Root Metadata (Table 12</w:t>
      </w:r>
      <w:r w:rsidR="00563FF8">
        <w:rPr>
          <w:lang w:val="en-GB"/>
        </w:rPr>
        <w:t>-</w:t>
      </w:r>
      <w:r w:rsidRPr="00CF30EA">
        <w:rPr>
          <w:lang w:val="en-GB"/>
        </w:rPr>
        <w:t>1) and two subsidiary groups.</w:t>
      </w:r>
      <w:r w:rsidR="00C5683A" w:rsidRPr="00CF30EA">
        <w:rPr>
          <w:lang w:val="en-GB"/>
        </w:rPr>
        <w:t xml:space="preserve"> The Root Metadata applies to all S-100 type products.</w:t>
      </w:r>
    </w:p>
    <w:p w14:paraId="77C7363D" w14:textId="6D66E815" w:rsidR="0092788D" w:rsidRPr="00CF30EA" w:rsidRDefault="0092788D" w:rsidP="00563FF8">
      <w:pPr>
        <w:spacing w:after="120" w:line="240" w:lineRule="auto"/>
        <w:rPr>
          <w:lang w:val="en-GB"/>
        </w:rPr>
      </w:pPr>
      <w:r w:rsidRPr="00CF30EA">
        <w:rPr>
          <w:b/>
          <w:lang w:val="en-GB"/>
        </w:rPr>
        <w:t>Level 2</w:t>
      </w:r>
      <w:r w:rsidR="00825CF8" w:rsidRPr="00563FF8">
        <w:rPr>
          <w:b/>
          <w:lang w:val="en-GB"/>
        </w:rPr>
        <w:t>:</w:t>
      </w:r>
      <w:r w:rsidRPr="00CF30EA">
        <w:rPr>
          <w:lang w:val="en-GB"/>
        </w:rPr>
        <w:t xml:space="preserve"> The next </w:t>
      </w:r>
      <w:r w:rsidR="00563FF8">
        <w:rPr>
          <w:lang w:val="en-GB"/>
        </w:rPr>
        <w:t>l</w:t>
      </w:r>
      <w:r w:rsidRPr="00CF30EA">
        <w:rPr>
          <w:lang w:val="en-GB"/>
        </w:rPr>
        <w:t>evel contains the Feature Information Group and the Feature Container Group.</w:t>
      </w:r>
      <w:r w:rsidR="00C5683A" w:rsidRPr="00CF30EA">
        <w:rPr>
          <w:lang w:val="en-GB"/>
        </w:rPr>
        <w:t xml:space="preserve"> The Feature Information Group contains </w:t>
      </w:r>
      <w:r w:rsidR="00F57882" w:rsidRPr="00CF30EA">
        <w:rPr>
          <w:lang w:val="en-GB"/>
        </w:rPr>
        <w:t xml:space="preserve">two datasets: the </w:t>
      </w:r>
      <w:r w:rsidR="00F57882" w:rsidRPr="00CF30EA">
        <w:rPr>
          <w:i/>
          <w:iCs/>
          <w:lang w:val="en-GB"/>
        </w:rPr>
        <w:t>featureCode</w:t>
      </w:r>
      <w:r w:rsidR="00F57882" w:rsidRPr="00CF30EA">
        <w:rPr>
          <w:lang w:val="en-GB"/>
        </w:rPr>
        <w:t xml:space="preserve">, which has the name of the S-100 feature (here </w:t>
      </w:r>
      <w:r w:rsidR="00F57882" w:rsidRPr="00CF30EA">
        <w:rPr>
          <w:b/>
          <w:bCs/>
          <w:lang w:val="en-GB"/>
        </w:rPr>
        <w:t>SurfaceCurrent</w:t>
      </w:r>
      <w:r w:rsidR="00F57882" w:rsidRPr="00CF30EA">
        <w:rPr>
          <w:lang w:val="en-GB"/>
        </w:rPr>
        <w:t>), and the feature information dataset (</w:t>
      </w:r>
      <w:r w:rsidR="00F57882" w:rsidRPr="00CF30EA">
        <w:rPr>
          <w:i/>
          <w:iCs/>
          <w:lang w:val="en-GB"/>
        </w:rPr>
        <w:t>SurfaceCurrent</w:t>
      </w:r>
      <w:r w:rsidR="00F57882" w:rsidRPr="00CF30EA">
        <w:rPr>
          <w:lang w:val="en-GB"/>
        </w:rPr>
        <w:t xml:space="preserve">) which contains a compound array with eight parameters for each S-100 feature attribute (speed and direction). </w:t>
      </w:r>
      <w:r w:rsidR="00C5683A" w:rsidRPr="00CF30EA">
        <w:rPr>
          <w:lang w:val="en-GB"/>
        </w:rPr>
        <w:t>The Feature Container Group contains the Feature Metadata (Table 12</w:t>
      </w:r>
      <w:r w:rsidR="00563FF8">
        <w:rPr>
          <w:lang w:val="en-GB"/>
        </w:rPr>
        <w:t>-</w:t>
      </w:r>
      <w:r w:rsidR="00C5683A" w:rsidRPr="00CF30EA">
        <w:rPr>
          <w:lang w:val="en-GB"/>
        </w:rPr>
        <w:t>2) and one or more Feature Instance Groups. The Feature Metadata is common to all surface current products.</w:t>
      </w:r>
    </w:p>
    <w:p w14:paraId="7E8CF02D" w14:textId="1BBF9391" w:rsidR="00C5683A" w:rsidRPr="00CF30EA" w:rsidRDefault="00C5683A" w:rsidP="00563FF8">
      <w:pPr>
        <w:spacing w:after="120" w:line="240" w:lineRule="auto"/>
        <w:rPr>
          <w:lang w:val="en-GB"/>
        </w:rPr>
      </w:pPr>
      <w:r w:rsidRPr="00CF30EA">
        <w:rPr>
          <w:b/>
          <w:lang w:val="en-GB"/>
        </w:rPr>
        <w:t>Level 3</w:t>
      </w:r>
      <w:r w:rsidR="00825CF8" w:rsidRPr="00563FF8">
        <w:rPr>
          <w:b/>
          <w:lang w:val="en-GB"/>
        </w:rPr>
        <w:t>:</w:t>
      </w:r>
      <w:r w:rsidRPr="00CF30EA">
        <w:rPr>
          <w:lang w:val="en-GB"/>
        </w:rPr>
        <w:t xml:space="preserve"> This contains one or more Feature Instances</w:t>
      </w:r>
      <w:r w:rsidR="00AD4363" w:rsidRPr="00CF30EA">
        <w:rPr>
          <w:lang w:val="en-GB"/>
        </w:rPr>
        <w:t>. A feature instance is, for example, a time series of gridded data for a single region</w:t>
      </w:r>
      <w:r w:rsidR="00563FF8">
        <w:rPr>
          <w:lang w:val="en-GB"/>
        </w:rPr>
        <w:t>;</w:t>
      </w:r>
      <w:r w:rsidR="00AD4363" w:rsidRPr="00CF30EA">
        <w:rPr>
          <w:lang w:val="en-GB"/>
        </w:rPr>
        <w:t xml:space="preserve"> or a time series of astronomical predictions for a set of stations.</w:t>
      </w:r>
    </w:p>
    <w:p w14:paraId="04451116" w14:textId="5C674E13" w:rsidR="00AD4363" w:rsidRPr="00CF30EA" w:rsidRDefault="00AD4363" w:rsidP="00563FF8">
      <w:pPr>
        <w:spacing w:after="120" w:line="240" w:lineRule="auto"/>
        <w:rPr>
          <w:lang w:val="en-GB"/>
        </w:rPr>
      </w:pPr>
      <w:r w:rsidRPr="00CF30EA">
        <w:rPr>
          <w:b/>
          <w:lang w:val="en-GB"/>
        </w:rPr>
        <w:t>Level 4</w:t>
      </w:r>
      <w:r w:rsidR="00825CF8" w:rsidRPr="00563FF8">
        <w:rPr>
          <w:b/>
          <w:lang w:val="en-GB"/>
        </w:rPr>
        <w:t>:</w:t>
      </w:r>
      <w:r w:rsidRPr="00CF30EA">
        <w:rPr>
          <w:lang w:val="en-GB"/>
        </w:rPr>
        <w:t xml:space="preserve"> This contains the actual data for the feature. S-111 uses only the Values Group and, for only some data, the Positioning Group.</w:t>
      </w:r>
    </w:p>
    <w:p w14:paraId="6A209803" w14:textId="70DC9BF1" w:rsidR="00E21836" w:rsidRPr="00CF30EA" w:rsidRDefault="00F27E43" w:rsidP="00563FF8">
      <w:pPr>
        <w:spacing w:after="120" w:line="240" w:lineRule="auto"/>
        <w:rPr>
          <w:lang w:val="en-GB"/>
        </w:rPr>
      </w:pPr>
      <w:r w:rsidRPr="00CF30EA">
        <w:rPr>
          <w:lang w:val="en-GB"/>
        </w:rPr>
        <w:t>The basic structure of the S-111 data product is shown in Table 10</w:t>
      </w:r>
      <w:r w:rsidR="00563FF8">
        <w:rPr>
          <w:lang w:val="en-GB"/>
        </w:rPr>
        <w:t>-</w:t>
      </w:r>
      <w:r w:rsidRPr="00CF30EA">
        <w:rPr>
          <w:lang w:val="en-GB"/>
        </w:rPr>
        <w:t xml:space="preserve">2. </w:t>
      </w:r>
      <w:r w:rsidR="00E21836" w:rsidRPr="00CF30EA">
        <w:rPr>
          <w:lang w:val="en-GB"/>
        </w:rPr>
        <w:t xml:space="preserve">Levels refer to HDF5 structuring. (C.f. </w:t>
      </w:r>
      <w:r w:rsidR="00825CF8" w:rsidRPr="00CF30EA">
        <w:rPr>
          <w:lang w:val="en-GB"/>
        </w:rPr>
        <w:t>S-100</w:t>
      </w:r>
      <w:r w:rsidR="00E21836" w:rsidRPr="00CF30EA">
        <w:rPr>
          <w:lang w:val="en-GB"/>
        </w:rPr>
        <w:t xml:space="preserve"> Part 10c, Fig</w:t>
      </w:r>
      <w:r w:rsidR="00563FF8">
        <w:rPr>
          <w:lang w:val="en-GB"/>
        </w:rPr>
        <w:t>ure</w:t>
      </w:r>
      <w:r w:rsidR="00E21836" w:rsidRPr="00CF30EA">
        <w:rPr>
          <w:lang w:val="en-GB"/>
        </w:rPr>
        <w:t xml:space="preserve"> 10c-9). Naming in each box below header line is as follows: </w:t>
      </w:r>
      <w:r w:rsidR="00E21836" w:rsidRPr="00CF30EA">
        <w:rPr>
          <w:b/>
          <w:lang w:val="en-GB"/>
        </w:rPr>
        <w:t>Generic name</w:t>
      </w:r>
      <w:r w:rsidR="00E21836" w:rsidRPr="00CF30EA">
        <w:rPr>
          <w:lang w:val="en-GB"/>
        </w:rPr>
        <w:t xml:space="preserve">; </w:t>
      </w:r>
      <w:r w:rsidR="00536F03" w:rsidRPr="00CF30EA">
        <w:rPr>
          <w:lang w:val="en-GB"/>
        </w:rPr>
        <w:t>S</w:t>
      </w:r>
      <w:r w:rsidR="00536F03" w:rsidRPr="00CF30EA">
        <w:rPr>
          <w:lang w:val="en-GB"/>
        </w:rPr>
        <w:noBreakHyphen/>
      </w:r>
      <w:r w:rsidR="00E21836" w:rsidRPr="00CF30EA">
        <w:rPr>
          <w:lang w:val="en-GB"/>
        </w:rPr>
        <w:t>100 or S-111 name; and (</w:t>
      </w:r>
      <w:r w:rsidR="00E21836" w:rsidRPr="00CF30EA">
        <w:rPr>
          <w:i/>
          <w:lang w:val="en-GB"/>
        </w:rPr>
        <w:t>HDF5 type</w:t>
      </w:r>
      <w:r w:rsidR="00E21836" w:rsidRPr="00CF30EA">
        <w:rPr>
          <w:lang w:val="en-GB"/>
        </w:rPr>
        <w:t>) group, attribute or attribute list, or dataset</w:t>
      </w:r>
      <w:r w:rsidR="00825CF8" w:rsidRPr="00CF30EA">
        <w:rPr>
          <w:lang w:val="en-GB"/>
        </w:rPr>
        <w:t>.</w:t>
      </w:r>
    </w:p>
    <w:p w14:paraId="3A48AB1F" w14:textId="06D4F3B2" w:rsidR="000705A2" w:rsidRPr="00FB05F4" w:rsidRDefault="000705A2" w:rsidP="00B90D8B">
      <w:pPr>
        <w:pStyle w:val="Caption"/>
        <w:keepNext/>
      </w:pPr>
      <w:r w:rsidRPr="00FB05F4">
        <w:lastRenderedPageBreak/>
        <w:t xml:space="preserve">Table </w:t>
      </w:r>
      <w:r>
        <w:fldChar w:fldCharType="begin"/>
      </w:r>
      <w:r>
        <w:instrText xml:space="preserve"> STYLEREF 1 \s </w:instrText>
      </w:r>
      <w:r>
        <w:fldChar w:fldCharType="separate"/>
      </w:r>
      <w:r w:rsidR="00291101">
        <w:rPr>
          <w:noProof/>
        </w:rPr>
        <w:t>10</w:t>
      </w:r>
      <w:r>
        <w:rPr>
          <w:noProof/>
        </w:rPr>
        <w:fldChar w:fldCharType="end"/>
      </w:r>
      <w:r w:rsidR="00FB05F4">
        <w:t>-</w:t>
      </w:r>
      <w:r>
        <w:fldChar w:fldCharType="begin"/>
      </w:r>
      <w:r>
        <w:instrText xml:space="preserve"> SEQ Table \* ARABIC \s 1 </w:instrText>
      </w:r>
      <w:r>
        <w:fldChar w:fldCharType="separate"/>
      </w:r>
      <w:r w:rsidR="00291101">
        <w:rPr>
          <w:noProof/>
        </w:rPr>
        <w:t>2</w:t>
      </w:r>
      <w:r>
        <w:rPr>
          <w:noProof/>
        </w:rPr>
        <w:fldChar w:fldCharType="end"/>
      </w:r>
      <w:r w:rsidRPr="00FB05F4">
        <w:t xml:space="preserve"> </w:t>
      </w:r>
      <w:r w:rsidR="00FB05F4">
        <w:t>–</w:t>
      </w:r>
      <w:r w:rsidRPr="00FB05F4">
        <w:t xml:space="preserve"> Overview of an S-111 dataset</w:t>
      </w:r>
    </w:p>
    <w:tbl>
      <w:tblPr>
        <w:tblStyle w:val="TableGrid13"/>
        <w:tblW w:w="9445" w:type="dxa"/>
        <w:tblLook w:val="04A0" w:firstRow="1" w:lastRow="0" w:firstColumn="1" w:lastColumn="0" w:noHBand="0" w:noVBand="1"/>
      </w:tblPr>
      <w:tblGrid>
        <w:gridCol w:w="2361"/>
        <w:gridCol w:w="2361"/>
        <w:gridCol w:w="2361"/>
        <w:gridCol w:w="2362"/>
      </w:tblGrid>
      <w:tr w:rsidR="00E21836" w:rsidRPr="00FB05F4" w14:paraId="6299D243" w14:textId="77777777" w:rsidTr="00A03BF2">
        <w:trPr>
          <w:cantSplit/>
        </w:trPr>
        <w:tc>
          <w:tcPr>
            <w:tcW w:w="2361" w:type="dxa"/>
            <w:shd w:val="clear" w:color="auto" w:fill="D9D9D9" w:themeFill="background1" w:themeFillShade="D9"/>
            <w:vAlign w:val="center"/>
          </w:tcPr>
          <w:p w14:paraId="30E1E0BC" w14:textId="3EEF80B2" w:rsidR="00E21836" w:rsidRPr="00FB05F4" w:rsidRDefault="001C1118" w:rsidP="00FB05F4">
            <w:pPr>
              <w:keepNext/>
              <w:keepLines/>
              <w:spacing w:before="60" w:after="60" w:line="240" w:lineRule="auto"/>
              <w:jc w:val="left"/>
              <w:rPr>
                <w:rFonts w:cs="Arial"/>
                <w:b/>
                <w:sz w:val="18"/>
                <w:szCs w:val="18"/>
                <w:lang w:val="en-GB"/>
              </w:rPr>
            </w:pPr>
            <w:r w:rsidRPr="00FB05F4">
              <w:rPr>
                <w:rFonts w:cs="Arial"/>
                <w:b/>
                <w:sz w:val="18"/>
                <w:szCs w:val="18"/>
                <w:lang w:val="en-GB"/>
              </w:rPr>
              <w:t xml:space="preserve">LEVEL 1 </w:t>
            </w:r>
            <w:r w:rsidR="00536F03" w:rsidRPr="00FB05F4">
              <w:rPr>
                <w:rFonts w:cs="Arial"/>
                <w:b/>
                <w:sz w:val="18"/>
                <w:szCs w:val="18"/>
                <w:lang w:val="en-GB"/>
              </w:rPr>
              <w:t xml:space="preserve">(ROOT) </w:t>
            </w:r>
            <w:r w:rsidRPr="00FB05F4">
              <w:rPr>
                <w:rFonts w:cs="Arial"/>
                <w:b/>
                <w:sz w:val="18"/>
                <w:szCs w:val="18"/>
                <w:lang w:val="en-GB"/>
              </w:rPr>
              <w:t>CONTENT</w:t>
            </w:r>
          </w:p>
        </w:tc>
        <w:tc>
          <w:tcPr>
            <w:tcW w:w="2361" w:type="dxa"/>
            <w:shd w:val="clear" w:color="auto" w:fill="D9D9D9" w:themeFill="background1" w:themeFillShade="D9"/>
            <w:vAlign w:val="center"/>
          </w:tcPr>
          <w:p w14:paraId="64776037" w14:textId="1EE95E38" w:rsidR="00E21836" w:rsidRPr="00FB05F4" w:rsidRDefault="001C1118" w:rsidP="00FB05F4">
            <w:pPr>
              <w:keepNext/>
              <w:keepLines/>
              <w:spacing w:before="60" w:after="60" w:line="240" w:lineRule="auto"/>
              <w:rPr>
                <w:rFonts w:cs="Arial"/>
                <w:b/>
                <w:sz w:val="18"/>
                <w:szCs w:val="18"/>
                <w:lang w:val="en-GB"/>
              </w:rPr>
            </w:pPr>
            <w:r w:rsidRPr="00FB05F4">
              <w:rPr>
                <w:rFonts w:cs="Arial"/>
                <w:b/>
                <w:sz w:val="18"/>
                <w:szCs w:val="18"/>
                <w:lang w:val="en-GB"/>
              </w:rPr>
              <w:t>LEVEL 2 CONTENT</w:t>
            </w:r>
          </w:p>
        </w:tc>
        <w:tc>
          <w:tcPr>
            <w:tcW w:w="2361" w:type="dxa"/>
            <w:shd w:val="clear" w:color="auto" w:fill="D9D9D9" w:themeFill="background1" w:themeFillShade="D9"/>
            <w:vAlign w:val="center"/>
          </w:tcPr>
          <w:p w14:paraId="52B3089A" w14:textId="47DA30B0" w:rsidR="00E21836" w:rsidRPr="00FB05F4" w:rsidRDefault="001C1118" w:rsidP="00FB05F4">
            <w:pPr>
              <w:keepNext/>
              <w:keepLines/>
              <w:spacing w:before="60" w:after="60" w:line="240" w:lineRule="auto"/>
              <w:rPr>
                <w:rFonts w:cs="Arial"/>
                <w:b/>
                <w:sz w:val="18"/>
                <w:szCs w:val="18"/>
                <w:lang w:val="en-GB"/>
              </w:rPr>
            </w:pPr>
            <w:r w:rsidRPr="00FB05F4">
              <w:rPr>
                <w:rFonts w:cs="Arial"/>
                <w:b/>
                <w:sz w:val="18"/>
                <w:szCs w:val="18"/>
                <w:lang w:val="en-GB"/>
              </w:rPr>
              <w:t>LEVEL 3 CONTENT</w:t>
            </w:r>
          </w:p>
        </w:tc>
        <w:tc>
          <w:tcPr>
            <w:tcW w:w="2362" w:type="dxa"/>
            <w:shd w:val="clear" w:color="auto" w:fill="D9D9D9" w:themeFill="background1" w:themeFillShade="D9"/>
            <w:vAlign w:val="center"/>
          </w:tcPr>
          <w:p w14:paraId="395DE7FE" w14:textId="1DA2664F" w:rsidR="00E21836" w:rsidRPr="00FB05F4" w:rsidRDefault="001C1118" w:rsidP="00FB05F4">
            <w:pPr>
              <w:keepNext/>
              <w:keepLines/>
              <w:spacing w:before="60" w:after="60" w:line="240" w:lineRule="auto"/>
              <w:rPr>
                <w:rFonts w:cs="Arial"/>
                <w:b/>
                <w:sz w:val="18"/>
                <w:szCs w:val="18"/>
                <w:lang w:val="en-GB"/>
              </w:rPr>
            </w:pPr>
            <w:r w:rsidRPr="00FB05F4">
              <w:rPr>
                <w:rFonts w:cs="Arial"/>
                <w:b/>
                <w:sz w:val="18"/>
                <w:szCs w:val="18"/>
                <w:lang w:val="en-GB"/>
              </w:rPr>
              <w:t>LEVEL 4 CONTENT</w:t>
            </w:r>
          </w:p>
        </w:tc>
      </w:tr>
      <w:tr w:rsidR="00E21836" w:rsidRPr="00FB05F4" w14:paraId="66C83A77" w14:textId="77777777" w:rsidTr="00FB05F4">
        <w:trPr>
          <w:cantSplit/>
        </w:trPr>
        <w:tc>
          <w:tcPr>
            <w:tcW w:w="2361" w:type="dxa"/>
          </w:tcPr>
          <w:p w14:paraId="19BE652F" w14:textId="760AA35F" w:rsidR="00DA52C9" w:rsidRPr="00FB05F4" w:rsidRDefault="00CD4286" w:rsidP="00FB05F4">
            <w:pPr>
              <w:keepNext/>
              <w:keepLines/>
              <w:spacing w:before="60" w:after="0" w:line="240" w:lineRule="auto"/>
              <w:rPr>
                <w:rFonts w:cs="Arial"/>
                <w:b/>
                <w:sz w:val="18"/>
                <w:szCs w:val="18"/>
                <w:lang w:val="en-GB"/>
              </w:rPr>
            </w:pPr>
            <w:r w:rsidRPr="00FB05F4">
              <w:rPr>
                <w:rFonts w:cs="Arial"/>
                <w:b/>
                <w:sz w:val="18"/>
                <w:szCs w:val="18"/>
                <w:lang w:val="en-GB"/>
              </w:rPr>
              <w:t>General</w:t>
            </w:r>
            <w:r w:rsidR="00DA52C9" w:rsidRPr="00FB05F4">
              <w:rPr>
                <w:rFonts w:cs="Arial"/>
                <w:b/>
                <w:sz w:val="18"/>
                <w:szCs w:val="18"/>
                <w:lang w:val="en-GB"/>
              </w:rPr>
              <w:t xml:space="preserve"> Metadata</w:t>
            </w:r>
          </w:p>
          <w:p w14:paraId="383C8880" w14:textId="4B12821A" w:rsidR="00DA52C9" w:rsidRPr="00FB05F4" w:rsidRDefault="00DA52C9" w:rsidP="00FB05F4">
            <w:pPr>
              <w:keepNext/>
              <w:keepLines/>
              <w:spacing w:after="0" w:line="240" w:lineRule="auto"/>
              <w:rPr>
                <w:rFonts w:cs="Arial"/>
                <w:sz w:val="18"/>
                <w:szCs w:val="18"/>
                <w:lang w:val="en-GB"/>
              </w:rPr>
            </w:pPr>
            <w:r w:rsidRPr="00FB05F4">
              <w:rPr>
                <w:rFonts w:cs="Arial"/>
                <w:sz w:val="18"/>
                <w:szCs w:val="18"/>
                <w:lang w:val="en-GB"/>
              </w:rPr>
              <w:t>(</w:t>
            </w:r>
            <w:r w:rsidR="00536F03" w:rsidRPr="00FB05F4">
              <w:rPr>
                <w:rFonts w:cs="Arial"/>
                <w:sz w:val="18"/>
                <w:szCs w:val="18"/>
                <w:lang w:val="en-GB"/>
              </w:rPr>
              <w:t>see Table 12</w:t>
            </w:r>
            <w:r w:rsidR="00FB05F4">
              <w:rPr>
                <w:rFonts w:cs="Arial"/>
                <w:sz w:val="18"/>
                <w:szCs w:val="18"/>
                <w:lang w:val="en-GB"/>
              </w:rPr>
              <w:t>-</w:t>
            </w:r>
            <w:r w:rsidR="00536F03" w:rsidRPr="00FB05F4">
              <w:rPr>
                <w:rFonts w:cs="Arial"/>
                <w:sz w:val="18"/>
                <w:szCs w:val="18"/>
                <w:lang w:val="en-GB"/>
              </w:rPr>
              <w:t>1</w:t>
            </w:r>
            <w:r w:rsidRPr="00FB05F4">
              <w:rPr>
                <w:rFonts w:cs="Arial"/>
                <w:sz w:val="18"/>
                <w:szCs w:val="18"/>
                <w:lang w:val="en-GB"/>
              </w:rPr>
              <w:t>)</w:t>
            </w:r>
          </w:p>
          <w:p w14:paraId="4224501F" w14:textId="33516424" w:rsidR="00DA52C9" w:rsidRPr="00FB05F4" w:rsidRDefault="00DA52C9" w:rsidP="00FB05F4">
            <w:pPr>
              <w:keepNext/>
              <w:keepLines/>
              <w:spacing w:after="60" w:line="240" w:lineRule="auto"/>
              <w:rPr>
                <w:rFonts w:cs="Arial"/>
                <w:sz w:val="18"/>
                <w:szCs w:val="18"/>
                <w:lang w:val="en-GB"/>
              </w:rPr>
            </w:pPr>
            <w:r w:rsidRPr="00FB05F4">
              <w:rPr>
                <w:rFonts w:cs="Arial"/>
                <w:i/>
                <w:sz w:val="18"/>
                <w:szCs w:val="18"/>
                <w:lang w:val="en-GB"/>
              </w:rPr>
              <w:t>(h5_attribute)</w:t>
            </w:r>
          </w:p>
        </w:tc>
        <w:tc>
          <w:tcPr>
            <w:tcW w:w="2361" w:type="dxa"/>
          </w:tcPr>
          <w:p w14:paraId="72E9FE59" w14:textId="58E22F11" w:rsidR="00E21836" w:rsidRPr="00FB05F4" w:rsidRDefault="00E21836" w:rsidP="00FB05F4">
            <w:pPr>
              <w:keepNext/>
              <w:keepLines/>
              <w:spacing w:before="60" w:after="60" w:line="240" w:lineRule="auto"/>
              <w:rPr>
                <w:rFonts w:cs="Arial"/>
                <w:i/>
                <w:sz w:val="18"/>
                <w:szCs w:val="18"/>
                <w:lang w:val="en-GB"/>
              </w:rPr>
            </w:pPr>
          </w:p>
        </w:tc>
        <w:tc>
          <w:tcPr>
            <w:tcW w:w="2361" w:type="dxa"/>
          </w:tcPr>
          <w:p w14:paraId="15CF9E7C" w14:textId="77777777" w:rsidR="00E21836" w:rsidRPr="00FB05F4" w:rsidRDefault="00E21836" w:rsidP="00FB05F4">
            <w:pPr>
              <w:keepNext/>
              <w:keepLines/>
              <w:spacing w:before="60" w:after="60" w:line="240" w:lineRule="auto"/>
              <w:rPr>
                <w:rFonts w:cs="Arial"/>
                <w:sz w:val="18"/>
                <w:szCs w:val="18"/>
                <w:lang w:val="en-GB"/>
              </w:rPr>
            </w:pPr>
          </w:p>
        </w:tc>
        <w:tc>
          <w:tcPr>
            <w:tcW w:w="2362" w:type="dxa"/>
          </w:tcPr>
          <w:p w14:paraId="58FFC227" w14:textId="77777777" w:rsidR="00E21836" w:rsidRPr="00FB05F4" w:rsidRDefault="00E21836" w:rsidP="00FB05F4">
            <w:pPr>
              <w:keepNext/>
              <w:keepLines/>
              <w:spacing w:before="60" w:after="60" w:line="240" w:lineRule="auto"/>
              <w:rPr>
                <w:rFonts w:cs="Arial"/>
                <w:sz w:val="18"/>
                <w:szCs w:val="18"/>
                <w:lang w:val="en-GB"/>
              </w:rPr>
            </w:pPr>
          </w:p>
        </w:tc>
      </w:tr>
      <w:tr w:rsidR="00E21836" w:rsidRPr="00FB05F4" w14:paraId="18482969" w14:textId="77777777" w:rsidTr="00FB05F4">
        <w:trPr>
          <w:cantSplit/>
        </w:trPr>
        <w:tc>
          <w:tcPr>
            <w:tcW w:w="2361" w:type="dxa"/>
          </w:tcPr>
          <w:p w14:paraId="2A77E171" w14:textId="77777777" w:rsidR="00E21836" w:rsidRPr="00FB05F4" w:rsidRDefault="00E21836" w:rsidP="00FB05F4">
            <w:pPr>
              <w:spacing w:before="60" w:after="0" w:line="240" w:lineRule="auto"/>
              <w:rPr>
                <w:rFonts w:cs="Arial"/>
                <w:b/>
                <w:sz w:val="18"/>
                <w:szCs w:val="18"/>
                <w:lang w:val="en-GB"/>
              </w:rPr>
            </w:pPr>
            <w:r w:rsidRPr="00FB05F4">
              <w:rPr>
                <w:rFonts w:cs="Arial"/>
                <w:b/>
                <w:sz w:val="18"/>
                <w:szCs w:val="18"/>
                <w:lang w:val="en-GB"/>
              </w:rPr>
              <w:t>Feature Codes</w:t>
            </w:r>
          </w:p>
          <w:p w14:paraId="54106957" w14:textId="77777777" w:rsidR="00E21836" w:rsidRPr="00FB05F4" w:rsidRDefault="00E21836" w:rsidP="00FB05F4">
            <w:pPr>
              <w:spacing w:after="0" w:line="240" w:lineRule="auto"/>
              <w:rPr>
                <w:rFonts w:cs="Arial"/>
                <w:sz w:val="18"/>
                <w:szCs w:val="18"/>
                <w:lang w:val="en-GB"/>
              </w:rPr>
            </w:pPr>
            <w:r w:rsidRPr="00FB05F4">
              <w:rPr>
                <w:rFonts w:cs="Arial"/>
                <w:sz w:val="18"/>
                <w:szCs w:val="18"/>
                <w:lang w:val="en-GB"/>
              </w:rPr>
              <w:t>Group_F</w:t>
            </w:r>
          </w:p>
          <w:p w14:paraId="14A61EC7" w14:textId="77777777" w:rsidR="00E21836" w:rsidRPr="00FB05F4" w:rsidRDefault="00E21836" w:rsidP="00FB05F4">
            <w:pPr>
              <w:spacing w:after="60" w:line="240" w:lineRule="auto"/>
              <w:rPr>
                <w:rFonts w:cs="Arial"/>
                <w:sz w:val="18"/>
                <w:szCs w:val="18"/>
                <w:lang w:val="en-GB"/>
              </w:rPr>
            </w:pPr>
            <w:r w:rsidRPr="00FB05F4">
              <w:rPr>
                <w:rFonts w:cs="Arial"/>
                <w:sz w:val="18"/>
                <w:szCs w:val="18"/>
                <w:lang w:val="en-GB"/>
              </w:rPr>
              <w:t>(</w:t>
            </w:r>
            <w:r w:rsidRPr="00FB05F4">
              <w:rPr>
                <w:rFonts w:cs="Arial"/>
                <w:i/>
                <w:sz w:val="18"/>
                <w:szCs w:val="18"/>
                <w:lang w:val="en-GB"/>
              </w:rPr>
              <w:t>h5_group)</w:t>
            </w:r>
          </w:p>
        </w:tc>
        <w:tc>
          <w:tcPr>
            <w:tcW w:w="2361" w:type="dxa"/>
          </w:tcPr>
          <w:p w14:paraId="43F7688C" w14:textId="18D2A40A"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 xml:space="preserve">Feature </w:t>
            </w:r>
            <w:r w:rsidR="00F361A5" w:rsidRPr="00FB05F4">
              <w:rPr>
                <w:rFonts w:cs="Arial"/>
                <w:b/>
                <w:sz w:val="18"/>
                <w:szCs w:val="18"/>
                <w:lang w:val="en-GB"/>
              </w:rPr>
              <w:t xml:space="preserve">Type </w:t>
            </w:r>
            <w:r w:rsidRPr="00FB05F4">
              <w:rPr>
                <w:rFonts w:cs="Arial"/>
                <w:b/>
                <w:sz w:val="18"/>
                <w:szCs w:val="18"/>
                <w:lang w:val="en-GB"/>
              </w:rPr>
              <w:t>Name</w:t>
            </w:r>
          </w:p>
          <w:p w14:paraId="05729BCE"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SurfaceCurrent</w:t>
            </w:r>
          </w:p>
          <w:p w14:paraId="18CFD241" w14:textId="1822AB37" w:rsidR="00E21836" w:rsidRPr="00FB05F4" w:rsidRDefault="00E21836" w:rsidP="000D2104">
            <w:pPr>
              <w:spacing w:after="60" w:line="240" w:lineRule="auto"/>
              <w:rPr>
                <w:rFonts w:cs="Arial"/>
                <w:i/>
                <w:sz w:val="18"/>
                <w:szCs w:val="18"/>
                <w:lang w:val="en-GB"/>
              </w:rPr>
            </w:pPr>
            <w:r w:rsidRPr="00FB05F4">
              <w:rPr>
                <w:rFonts w:cs="Arial"/>
                <w:i/>
                <w:sz w:val="18"/>
                <w:szCs w:val="18"/>
                <w:lang w:val="en-GB"/>
              </w:rPr>
              <w:t>(h5_</w:t>
            </w:r>
            <w:r w:rsidR="00B05253" w:rsidRPr="00FB05F4">
              <w:rPr>
                <w:rFonts w:cs="Arial"/>
                <w:i/>
                <w:sz w:val="18"/>
                <w:szCs w:val="18"/>
                <w:lang w:val="en-GB"/>
              </w:rPr>
              <w:t>dataset</w:t>
            </w:r>
            <w:r w:rsidRPr="00FB05F4">
              <w:rPr>
                <w:rFonts w:cs="Arial"/>
                <w:i/>
                <w:sz w:val="18"/>
                <w:szCs w:val="18"/>
                <w:lang w:val="en-GB"/>
              </w:rPr>
              <w:t>)</w:t>
            </w:r>
          </w:p>
        </w:tc>
        <w:tc>
          <w:tcPr>
            <w:tcW w:w="2361" w:type="dxa"/>
          </w:tcPr>
          <w:p w14:paraId="77C1C5BA" w14:textId="473FFCE7" w:rsidR="00B05253" w:rsidRPr="00FB05F4" w:rsidRDefault="00B05253" w:rsidP="00FB05F4">
            <w:pPr>
              <w:spacing w:before="60" w:after="60" w:line="240" w:lineRule="auto"/>
              <w:rPr>
                <w:rFonts w:cs="Arial"/>
                <w:sz w:val="18"/>
                <w:szCs w:val="18"/>
                <w:lang w:val="en-GB"/>
              </w:rPr>
            </w:pPr>
          </w:p>
        </w:tc>
        <w:tc>
          <w:tcPr>
            <w:tcW w:w="2362" w:type="dxa"/>
          </w:tcPr>
          <w:p w14:paraId="5FCB60A9" w14:textId="77777777" w:rsidR="00E21836" w:rsidRPr="00FB05F4" w:rsidRDefault="00E21836" w:rsidP="00FB05F4">
            <w:pPr>
              <w:spacing w:before="60" w:after="60" w:line="240" w:lineRule="auto"/>
              <w:rPr>
                <w:rFonts w:cs="Arial"/>
                <w:sz w:val="18"/>
                <w:szCs w:val="18"/>
                <w:lang w:val="en-GB"/>
              </w:rPr>
            </w:pPr>
          </w:p>
        </w:tc>
      </w:tr>
      <w:tr w:rsidR="00E21836" w:rsidRPr="00FB05F4" w14:paraId="0CF4C26B" w14:textId="77777777" w:rsidTr="00FB05F4">
        <w:trPr>
          <w:cantSplit/>
        </w:trPr>
        <w:tc>
          <w:tcPr>
            <w:tcW w:w="2361" w:type="dxa"/>
          </w:tcPr>
          <w:p w14:paraId="236957D8" w14:textId="77777777" w:rsidR="00E21836" w:rsidRPr="00FB05F4" w:rsidRDefault="00E21836" w:rsidP="00FB05F4">
            <w:pPr>
              <w:spacing w:before="60" w:after="60" w:line="240" w:lineRule="auto"/>
              <w:rPr>
                <w:rFonts w:cs="Arial"/>
                <w:sz w:val="18"/>
                <w:szCs w:val="18"/>
                <w:lang w:val="en-GB"/>
              </w:rPr>
            </w:pPr>
          </w:p>
        </w:tc>
        <w:tc>
          <w:tcPr>
            <w:tcW w:w="2361" w:type="dxa"/>
          </w:tcPr>
          <w:p w14:paraId="1B5BC3E0" w14:textId="75A2269D"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Feature</w:t>
            </w:r>
            <w:r w:rsidR="00F361A5" w:rsidRPr="00FB05F4">
              <w:rPr>
                <w:rFonts w:cs="Arial"/>
                <w:b/>
                <w:sz w:val="18"/>
                <w:szCs w:val="18"/>
                <w:lang w:val="en-GB"/>
              </w:rPr>
              <w:t xml:space="preserve"> Type</w:t>
            </w:r>
            <w:r w:rsidRPr="00FB05F4">
              <w:rPr>
                <w:rFonts w:cs="Arial"/>
                <w:b/>
                <w:sz w:val="18"/>
                <w:szCs w:val="18"/>
                <w:lang w:val="en-GB"/>
              </w:rPr>
              <w:t xml:space="preserve"> Codes</w:t>
            </w:r>
          </w:p>
          <w:p w14:paraId="2A762A04"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featureCode</w:t>
            </w:r>
          </w:p>
          <w:p w14:paraId="1236936D" w14:textId="7D929E76" w:rsidR="00E21836" w:rsidRPr="00FB05F4" w:rsidRDefault="00E21836" w:rsidP="000D2104">
            <w:pPr>
              <w:spacing w:after="60" w:line="240" w:lineRule="auto"/>
              <w:rPr>
                <w:rFonts w:cs="Arial"/>
                <w:i/>
                <w:sz w:val="18"/>
                <w:szCs w:val="18"/>
                <w:lang w:val="en-GB"/>
              </w:rPr>
            </w:pPr>
            <w:r w:rsidRPr="00FB05F4">
              <w:rPr>
                <w:rFonts w:cs="Arial"/>
                <w:i/>
                <w:sz w:val="18"/>
                <w:szCs w:val="18"/>
                <w:lang w:val="en-GB"/>
              </w:rPr>
              <w:t>(h5_</w:t>
            </w:r>
            <w:r w:rsidR="00B05253" w:rsidRPr="00FB05F4">
              <w:rPr>
                <w:rFonts w:cs="Arial"/>
                <w:i/>
                <w:sz w:val="18"/>
                <w:szCs w:val="18"/>
                <w:lang w:val="en-GB"/>
              </w:rPr>
              <w:t>dataset</w:t>
            </w:r>
            <w:r w:rsidRPr="00FB05F4">
              <w:rPr>
                <w:rFonts w:cs="Arial"/>
                <w:i/>
                <w:sz w:val="18"/>
                <w:szCs w:val="18"/>
                <w:lang w:val="en-GB"/>
              </w:rPr>
              <w:t>)</w:t>
            </w:r>
          </w:p>
        </w:tc>
        <w:tc>
          <w:tcPr>
            <w:tcW w:w="2361" w:type="dxa"/>
          </w:tcPr>
          <w:p w14:paraId="52C28A5F" w14:textId="77777777" w:rsidR="00E21836" w:rsidRPr="00FB05F4" w:rsidRDefault="00E21836" w:rsidP="00FB05F4">
            <w:pPr>
              <w:spacing w:before="60" w:after="60" w:line="240" w:lineRule="auto"/>
              <w:rPr>
                <w:rFonts w:cs="Arial"/>
                <w:sz w:val="18"/>
                <w:szCs w:val="18"/>
                <w:lang w:val="en-GB"/>
              </w:rPr>
            </w:pPr>
          </w:p>
        </w:tc>
        <w:tc>
          <w:tcPr>
            <w:tcW w:w="2362" w:type="dxa"/>
          </w:tcPr>
          <w:p w14:paraId="0C434D2F" w14:textId="77777777" w:rsidR="00E21836" w:rsidRPr="00FB05F4" w:rsidRDefault="00E21836" w:rsidP="00FB05F4">
            <w:pPr>
              <w:spacing w:before="60" w:after="60" w:line="240" w:lineRule="auto"/>
              <w:rPr>
                <w:rFonts w:cs="Arial"/>
                <w:sz w:val="18"/>
                <w:szCs w:val="18"/>
                <w:lang w:val="en-GB"/>
              </w:rPr>
            </w:pPr>
          </w:p>
        </w:tc>
      </w:tr>
      <w:tr w:rsidR="00E21836" w:rsidRPr="00FB05F4" w14:paraId="0FE57D76" w14:textId="77777777" w:rsidTr="00FB05F4">
        <w:trPr>
          <w:cantSplit/>
        </w:trPr>
        <w:tc>
          <w:tcPr>
            <w:tcW w:w="2361" w:type="dxa"/>
          </w:tcPr>
          <w:p w14:paraId="24D33B25"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Feature Type</w:t>
            </w:r>
          </w:p>
          <w:p w14:paraId="5690BDBA"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SurfaceCurrent</w:t>
            </w:r>
          </w:p>
          <w:p w14:paraId="09CB66C2" w14:textId="77777777" w:rsidR="00E21836" w:rsidRPr="00FB05F4" w:rsidRDefault="00E21836" w:rsidP="000D2104">
            <w:pPr>
              <w:spacing w:after="60" w:line="240" w:lineRule="auto"/>
              <w:rPr>
                <w:rFonts w:cs="Arial"/>
                <w:i/>
                <w:sz w:val="18"/>
                <w:szCs w:val="18"/>
                <w:lang w:val="en-GB"/>
              </w:rPr>
            </w:pPr>
            <w:r w:rsidRPr="00FB05F4">
              <w:rPr>
                <w:rFonts w:cs="Arial"/>
                <w:i/>
                <w:sz w:val="18"/>
                <w:szCs w:val="18"/>
                <w:lang w:val="en-GB"/>
              </w:rPr>
              <w:t>(h5_group)</w:t>
            </w:r>
          </w:p>
        </w:tc>
        <w:tc>
          <w:tcPr>
            <w:tcW w:w="2361" w:type="dxa"/>
          </w:tcPr>
          <w:p w14:paraId="5B31E050" w14:textId="4BF9B8BF" w:rsidR="00E21836" w:rsidRPr="00FB05F4" w:rsidRDefault="00F361A5" w:rsidP="000D2104">
            <w:pPr>
              <w:spacing w:before="60" w:after="0" w:line="240" w:lineRule="auto"/>
              <w:rPr>
                <w:rFonts w:cs="Arial"/>
                <w:b/>
                <w:sz w:val="18"/>
                <w:szCs w:val="18"/>
                <w:lang w:val="en-GB"/>
              </w:rPr>
            </w:pPr>
            <w:r w:rsidRPr="00FB05F4">
              <w:rPr>
                <w:rFonts w:cs="Arial"/>
                <w:b/>
                <w:sz w:val="18"/>
                <w:szCs w:val="18"/>
                <w:lang w:val="en-GB"/>
              </w:rPr>
              <w:t xml:space="preserve">Feature </w:t>
            </w:r>
            <w:r w:rsidR="00CD4286" w:rsidRPr="00FB05F4">
              <w:rPr>
                <w:rFonts w:cs="Arial"/>
                <w:b/>
                <w:sz w:val="18"/>
                <w:szCs w:val="18"/>
                <w:lang w:val="en-GB"/>
              </w:rPr>
              <w:t>Type</w:t>
            </w:r>
            <w:r w:rsidR="00E21836" w:rsidRPr="00FB05F4">
              <w:rPr>
                <w:rFonts w:cs="Arial"/>
                <w:b/>
                <w:sz w:val="18"/>
                <w:szCs w:val="18"/>
                <w:lang w:val="en-GB"/>
              </w:rPr>
              <w:t xml:space="preserve"> Metadata</w:t>
            </w:r>
          </w:p>
          <w:p w14:paraId="237753FA" w14:textId="521C5E73" w:rsidR="00E21836" w:rsidRPr="00FB05F4" w:rsidRDefault="00E21836" w:rsidP="000D2104">
            <w:pPr>
              <w:spacing w:after="0" w:line="240" w:lineRule="auto"/>
              <w:rPr>
                <w:rFonts w:cs="Arial"/>
                <w:sz w:val="18"/>
                <w:szCs w:val="18"/>
                <w:lang w:val="en-GB"/>
              </w:rPr>
            </w:pPr>
            <w:r w:rsidRPr="00FB05F4">
              <w:rPr>
                <w:rFonts w:cs="Arial"/>
                <w:sz w:val="18"/>
                <w:szCs w:val="18"/>
                <w:lang w:val="en-GB"/>
              </w:rPr>
              <w:t>(</w:t>
            </w:r>
            <w:r w:rsidR="00536F03" w:rsidRPr="00FB05F4">
              <w:rPr>
                <w:rFonts w:cs="Arial"/>
                <w:sz w:val="18"/>
                <w:szCs w:val="18"/>
                <w:lang w:val="en-GB"/>
              </w:rPr>
              <w:t>see Table 12</w:t>
            </w:r>
            <w:r w:rsidR="000D2104">
              <w:rPr>
                <w:rFonts w:cs="Arial"/>
                <w:sz w:val="18"/>
                <w:szCs w:val="18"/>
                <w:lang w:val="en-GB"/>
              </w:rPr>
              <w:t>-</w:t>
            </w:r>
            <w:r w:rsidR="00536F03" w:rsidRPr="00FB05F4">
              <w:rPr>
                <w:rFonts w:cs="Arial"/>
                <w:sz w:val="18"/>
                <w:szCs w:val="18"/>
                <w:lang w:val="en-GB"/>
              </w:rPr>
              <w:t>2</w:t>
            </w:r>
            <w:r w:rsidRPr="00FB05F4">
              <w:rPr>
                <w:rFonts w:cs="Arial"/>
                <w:sz w:val="18"/>
                <w:szCs w:val="18"/>
                <w:lang w:val="en-GB"/>
              </w:rPr>
              <w:t>)</w:t>
            </w:r>
          </w:p>
          <w:p w14:paraId="33DD5B6A" w14:textId="77777777" w:rsidR="00E21836" w:rsidRPr="00FB05F4" w:rsidRDefault="00E21836" w:rsidP="000D2104">
            <w:pPr>
              <w:spacing w:after="60" w:line="240" w:lineRule="auto"/>
              <w:rPr>
                <w:rFonts w:cs="Arial"/>
                <w:i/>
                <w:sz w:val="18"/>
                <w:szCs w:val="18"/>
                <w:lang w:val="en-GB"/>
              </w:rPr>
            </w:pPr>
            <w:r w:rsidRPr="00FB05F4">
              <w:rPr>
                <w:rFonts w:cs="Arial"/>
                <w:i/>
                <w:sz w:val="18"/>
                <w:szCs w:val="18"/>
                <w:lang w:val="en-GB"/>
              </w:rPr>
              <w:t>(h5_attribute)</w:t>
            </w:r>
          </w:p>
        </w:tc>
        <w:tc>
          <w:tcPr>
            <w:tcW w:w="2361" w:type="dxa"/>
          </w:tcPr>
          <w:p w14:paraId="4E08B0D2" w14:textId="77777777" w:rsidR="00E21836" w:rsidRPr="00FB05F4" w:rsidRDefault="00E21836" w:rsidP="00FB05F4">
            <w:pPr>
              <w:spacing w:before="60" w:after="60" w:line="240" w:lineRule="auto"/>
              <w:rPr>
                <w:rFonts w:cs="Arial"/>
                <w:sz w:val="18"/>
                <w:szCs w:val="18"/>
                <w:lang w:val="en-GB"/>
              </w:rPr>
            </w:pPr>
          </w:p>
        </w:tc>
        <w:tc>
          <w:tcPr>
            <w:tcW w:w="2362" w:type="dxa"/>
          </w:tcPr>
          <w:p w14:paraId="3E7454C9" w14:textId="77777777" w:rsidR="00E21836" w:rsidRPr="00FB05F4" w:rsidRDefault="00E21836" w:rsidP="00FB05F4">
            <w:pPr>
              <w:spacing w:before="60" w:after="60" w:line="240" w:lineRule="auto"/>
              <w:rPr>
                <w:rFonts w:cs="Arial"/>
                <w:sz w:val="18"/>
                <w:szCs w:val="18"/>
                <w:lang w:val="en-GB"/>
              </w:rPr>
            </w:pPr>
          </w:p>
        </w:tc>
      </w:tr>
      <w:tr w:rsidR="00E21836" w:rsidRPr="00FB05F4" w14:paraId="02698E36" w14:textId="77777777" w:rsidTr="00FB05F4">
        <w:trPr>
          <w:cantSplit/>
        </w:trPr>
        <w:tc>
          <w:tcPr>
            <w:tcW w:w="2361" w:type="dxa"/>
          </w:tcPr>
          <w:p w14:paraId="720AD48E" w14:textId="77777777" w:rsidR="00E21836" w:rsidRPr="00FB05F4" w:rsidRDefault="00E21836" w:rsidP="00FB05F4">
            <w:pPr>
              <w:spacing w:before="60" w:after="60" w:line="240" w:lineRule="auto"/>
              <w:rPr>
                <w:rFonts w:cs="Arial"/>
                <w:sz w:val="18"/>
                <w:szCs w:val="18"/>
                <w:lang w:val="en-GB"/>
              </w:rPr>
            </w:pPr>
          </w:p>
        </w:tc>
        <w:tc>
          <w:tcPr>
            <w:tcW w:w="2361" w:type="dxa"/>
          </w:tcPr>
          <w:p w14:paraId="248950BC" w14:textId="1BA63C27" w:rsidR="00E21836" w:rsidRPr="00FB05F4" w:rsidRDefault="006609B7" w:rsidP="000D2104">
            <w:pPr>
              <w:spacing w:before="60" w:after="0" w:line="240" w:lineRule="auto"/>
              <w:rPr>
                <w:rFonts w:cs="Arial"/>
                <w:b/>
                <w:sz w:val="18"/>
                <w:szCs w:val="18"/>
                <w:lang w:val="en-GB"/>
              </w:rPr>
            </w:pPr>
            <w:r w:rsidRPr="00FB05F4">
              <w:rPr>
                <w:rFonts w:cs="Arial"/>
                <w:b/>
                <w:sz w:val="18"/>
                <w:szCs w:val="18"/>
                <w:lang w:val="en-GB"/>
              </w:rPr>
              <w:t>Horz</w:t>
            </w:r>
            <w:r w:rsidR="00CB549A" w:rsidRPr="00FB05F4">
              <w:rPr>
                <w:rFonts w:cs="Arial"/>
                <w:b/>
                <w:sz w:val="18"/>
                <w:szCs w:val="18"/>
                <w:lang w:val="en-GB"/>
              </w:rPr>
              <w:t xml:space="preserve">. &amp; </w:t>
            </w:r>
            <w:r w:rsidR="00E21836" w:rsidRPr="00FB05F4">
              <w:rPr>
                <w:rFonts w:cs="Arial"/>
                <w:b/>
                <w:sz w:val="18"/>
                <w:szCs w:val="18"/>
                <w:lang w:val="en-GB"/>
              </w:rPr>
              <w:t>vert</w:t>
            </w:r>
            <w:r w:rsidR="00CB549A" w:rsidRPr="00FB05F4">
              <w:rPr>
                <w:rFonts w:cs="Arial"/>
                <w:b/>
                <w:sz w:val="18"/>
                <w:szCs w:val="18"/>
                <w:lang w:val="en-GB"/>
              </w:rPr>
              <w:t>.</w:t>
            </w:r>
            <w:r w:rsidR="00E21836" w:rsidRPr="00FB05F4">
              <w:rPr>
                <w:rFonts w:cs="Arial"/>
                <w:b/>
                <w:sz w:val="18"/>
                <w:szCs w:val="18"/>
                <w:lang w:val="en-GB"/>
              </w:rPr>
              <w:t xml:space="preserve"> Axis Names</w:t>
            </w:r>
          </w:p>
          <w:p w14:paraId="42EB0D98" w14:textId="650F935E" w:rsidR="00E21836" w:rsidRPr="00FB05F4" w:rsidRDefault="006609B7" w:rsidP="000D2104">
            <w:pPr>
              <w:spacing w:after="0" w:line="240" w:lineRule="auto"/>
              <w:rPr>
                <w:rFonts w:cs="Arial"/>
                <w:sz w:val="18"/>
                <w:szCs w:val="18"/>
                <w:lang w:val="en-GB"/>
              </w:rPr>
            </w:pPr>
            <w:r w:rsidRPr="00FB05F4">
              <w:rPr>
                <w:rFonts w:cs="Arial"/>
                <w:sz w:val="18"/>
                <w:szCs w:val="18"/>
                <w:lang w:val="en-GB"/>
              </w:rPr>
              <w:t>axis</w:t>
            </w:r>
            <w:r w:rsidR="00E21836" w:rsidRPr="00FB05F4">
              <w:rPr>
                <w:rFonts w:cs="Arial"/>
                <w:sz w:val="18"/>
                <w:szCs w:val="18"/>
                <w:lang w:val="en-GB"/>
              </w:rPr>
              <w:t>Names</w:t>
            </w:r>
          </w:p>
          <w:p w14:paraId="4E755D21" w14:textId="74B77AA3" w:rsidR="00E21836" w:rsidRPr="00FB05F4" w:rsidRDefault="006609B7" w:rsidP="000D2104">
            <w:pPr>
              <w:spacing w:after="60" w:line="240" w:lineRule="auto"/>
              <w:rPr>
                <w:rFonts w:cs="Arial"/>
                <w:sz w:val="18"/>
                <w:szCs w:val="18"/>
                <w:lang w:val="en-GB"/>
              </w:rPr>
            </w:pPr>
            <w:r w:rsidRPr="00FB05F4">
              <w:rPr>
                <w:rFonts w:cs="Arial"/>
                <w:i/>
                <w:sz w:val="18"/>
                <w:szCs w:val="18"/>
                <w:lang w:val="en-GB"/>
              </w:rPr>
              <w:t>(h5_dataset</w:t>
            </w:r>
            <w:r w:rsidR="00E21836" w:rsidRPr="00FB05F4">
              <w:rPr>
                <w:rFonts w:cs="Arial"/>
                <w:i/>
                <w:sz w:val="18"/>
                <w:szCs w:val="18"/>
                <w:lang w:val="en-GB"/>
              </w:rPr>
              <w:t>)</w:t>
            </w:r>
          </w:p>
        </w:tc>
        <w:tc>
          <w:tcPr>
            <w:tcW w:w="2361" w:type="dxa"/>
          </w:tcPr>
          <w:p w14:paraId="07829DD3" w14:textId="77777777" w:rsidR="00E21836" w:rsidRPr="00FB05F4" w:rsidRDefault="00E21836" w:rsidP="00FB05F4">
            <w:pPr>
              <w:spacing w:before="60" w:after="60" w:line="240" w:lineRule="auto"/>
              <w:rPr>
                <w:rFonts w:cs="Arial"/>
                <w:sz w:val="18"/>
                <w:szCs w:val="18"/>
                <w:lang w:val="en-GB"/>
              </w:rPr>
            </w:pPr>
          </w:p>
        </w:tc>
        <w:tc>
          <w:tcPr>
            <w:tcW w:w="2362" w:type="dxa"/>
          </w:tcPr>
          <w:p w14:paraId="38ED4B2B" w14:textId="77777777" w:rsidR="00E21836" w:rsidRPr="00FB05F4" w:rsidRDefault="00E21836" w:rsidP="00FB05F4">
            <w:pPr>
              <w:spacing w:before="60" w:after="60" w:line="240" w:lineRule="auto"/>
              <w:rPr>
                <w:rFonts w:cs="Arial"/>
                <w:sz w:val="18"/>
                <w:szCs w:val="18"/>
                <w:lang w:val="en-GB"/>
              </w:rPr>
            </w:pPr>
          </w:p>
        </w:tc>
      </w:tr>
      <w:tr w:rsidR="00E21836" w:rsidRPr="00FB05F4" w14:paraId="358BAFB0" w14:textId="77777777" w:rsidTr="00FB05F4">
        <w:trPr>
          <w:cantSplit/>
        </w:trPr>
        <w:tc>
          <w:tcPr>
            <w:tcW w:w="2361" w:type="dxa"/>
          </w:tcPr>
          <w:p w14:paraId="26815C13" w14:textId="77777777" w:rsidR="00E21836" w:rsidRPr="00FB05F4" w:rsidRDefault="00E21836" w:rsidP="00FB05F4">
            <w:pPr>
              <w:spacing w:before="60" w:after="60" w:line="240" w:lineRule="auto"/>
              <w:rPr>
                <w:rFonts w:cs="Arial"/>
                <w:sz w:val="18"/>
                <w:szCs w:val="18"/>
                <w:lang w:val="en-GB"/>
              </w:rPr>
            </w:pPr>
          </w:p>
        </w:tc>
        <w:tc>
          <w:tcPr>
            <w:tcW w:w="2361" w:type="dxa"/>
          </w:tcPr>
          <w:p w14:paraId="4BB6100F" w14:textId="76F85957" w:rsidR="00E21836" w:rsidRPr="00FB05F4" w:rsidRDefault="00536F03" w:rsidP="000D2104">
            <w:pPr>
              <w:spacing w:before="60" w:after="0" w:line="240" w:lineRule="auto"/>
              <w:rPr>
                <w:rFonts w:cs="Arial"/>
                <w:b/>
                <w:sz w:val="18"/>
                <w:szCs w:val="18"/>
                <w:lang w:val="en-GB"/>
              </w:rPr>
            </w:pPr>
            <w:r w:rsidRPr="00FB05F4">
              <w:rPr>
                <w:rFonts w:cs="Arial"/>
                <w:b/>
                <w:sz w:val="18"/>
                <w:szCs w:val="18"/>
                <w:lang w:val="en-GB"/>
              </w:rPr>
              <w:t xml:space="preserve">First </w:t>
            </w:r>
            <w:r w:rsidR="00E21836" w:rsidRPr="00FB05F4">
              <w:rPr>
                <w:rFonts w:cs="Arial"/>
                <w:b/>
                <w:sz w:val="18"/>
                <w:szCs w:val="18"/>
                <w:lang w:val="en-GB"/>
              </w:rPr>
              <w:t>Feature Instance</w:t>
            </w:r>
          </w:p>
          <w:p w14:paraId="2292E10C"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SurfaceCurrent.01</w:t>
            </w:r>
          </w:p>
          <w:p w14:paraId="77D05BC7"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1" w:type="dxa"/>
          </w:tcPr>
          <w:p w14:paraId="0F5DDA01" w14:textId="4FA4D2DE" w:rsidR="00E21836" w:rsidRPr="00FB05F4" w:rsidRDefault="00F361A5" w:rsidP="000D2104">
            <w:pPr>
              <w:spacing w:before="60" w:after="0" w:line="240" w:lineRule="auto"/>
              <w:jc w:val="left"/>
              <w:rPr>
                <w:rFonts w:cs="Arial"/>
                <w:b/>
                <w:sz w:val="18"/>
                <w:szCs w:val="18"/>
                <w:lang w:val="en-GB"/>
              </w:rPr>
            </w:pPr>
            <w:r w:rsidRPr="00FB05F4">
              <w:rPr>
                <w:rFonts w:cs="Arial"/>
                <w:b/>
                <w:sz w:val="18"/>
                <w:szCs w:val="18"/>
                <w:lang w:val="en-GB"/>
              </w:rPr>
              <w:t xml:space="preserve">Feature </w:t>
            </w:r>
            <w:r w:rsidR="00E21836" w:rsidRPr="00FB05F4">
              <w:rPr>
                <w:rFonts w:cs="Arial"/>
                <w:b/>
                <w:sz w:val="18"/>
                <w:szCs w:val="18"/>
                <w:lang w:val="en-GB"/>
              </w:rPr>
              <w:t>Instance Metadata</w:t>
            </w:r>
          </w:p>
          <w:p w14:paraId="1E8123D2" w14:textId="2DCD3BD8" w:rsidR="00E21836" w:rsidRPr="00FB05F4" w:rsidRDefault="00E21836" w:rsidP="000D2104">
            <w:pPr>
              <w:spacing w:after="0" w:line="240" w:lineRule="auto"/>
              <w:rPr>
                <w:rFonts w:cs="Arial"/>
                <w:sz w:val="18"/>
                <w:szCs w:val="18"/>
                <w:lang w:val="en-GB"/>
              </w:rPr>
            </w:pPr>
            <w:r w:rsidRPr="00FB05F4">
              <w:rPr>
                <w:rFonts w:cs="Arial"/>
                <w:sz w:val="18"/>
                <w:szCs w:val="18"/>
                <w:lang w:val="en-GB"/>
              </w:rPr>
              <w:t>(</w:t>
            </w:r>
            <w:r w:rsidR="00536F03" w:rsidRPr="00FB05F4">
              <w:rPr>
                <w:rFonts w:cs="Arial"/>
                <w:sz w:val="18"/>
                <w:szCs w:val="18"/>
                <w:lang w:val="en-GB"/>
              </w:rPr>
              <w:t>see Table 12</w:t>
            </w:r>
            <w:r w:rsidR="000D2104">
              <w:rPr>
                <w:rFonts w:cs="Arial"/>
                <w:sz w:val="18"/>
                <w:szCs w:val="18"/>
                <w:lang w:val="en-GB"/>
              </w:rPr>
              <w:t>-</w:t>
            </w:r>
            <w:r w:rsidR="00536F03" w:rsidRPr="00FB05F4">
              <w:rPr>
                <w:rFonts w:cs="Arial"/>
                <w:sz w:val="18"/>
                <w:szCs w:val="18"/>
                <w:lang w:val="en-GB"/>
              </w:rPr>
              <w:t>.3</w:t>
            </w:r>
            <w:r w:rsidRPr="00FB05F4">
              <w:rPr>
                <w:rFonts w:cs="Arial"/>
                <w:sz w:val="18"/>
                <w:szCs w:val="18"/>
                <w:lang w:val="en-GB"/>
              </w:rPr>
              <w:t>)</w:t>
            </w:r>
          </w:p>
          <w:p w14:paraId="5B47DF64"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(h5_attribute)</w:t>
            </w:r>
          </w:p>
        </w:tc>
        <w:tc>
          <w:tcPr>
            <w:tcW w:w="2362" w:type="dxa"/>
          </w:tcPr>
          <w:p w14:paraId="6F51F0B1" w14:textId="77777777" w:rsidR="00E21836" w:rsidRPr="00FB05F4" w:rsidRDefault="00E21836" w:rsidP="00FB05F4">
            <w:pPr>
              <w:spacing w:before="60" w:after="60" w:line="240" w:lineRule="auto"/>
              <w:rPr>
                <w:rFonts w:cs="Arial"/>
                <w:sz w:val="18"/>
                <w:szCs w:val="18"/>
                <w:lang w:val="en-GB"/>
              </w:rPr>
            </w:pPr>
          </w:p>
        </w:tc>
      </w:tr>
      <w:tr w:rsidR="00E21836" w:rsidRPr="00FB05F4" w14:paraId="6CBEA0AE" w14:textId="77777777" w:rsidTr="00FB05F4">
        <w:trPr>
          <w:cantSplit/>
        </w:trPr>
        <w:tc>
          <w:tcPr>
            <w:tcW w:w="2361" w:type="dxa"/>
          </w:tcPr>
          <w:p w14:paraId="4ADFB04E" w14:textId="77777777" w:rsidR="00E21836" w:rsidRPr="00FB05F4" w:rsidRDefault="00E21836" w:rsidP="00FB05F4">
            <w:pPr>
              <w:spacing w:before="60" w:after="60" w:line="240" w:lineRule="auto"/>
              <w:rPr>
                <w:rFonts w:cs="Arial"/>
                <w:sz w:val="18"/>
                <w:szCs w:val="18"/>
                <w:lang w:val="en-GB"/>
              </w:rPr>
            </w:pPr>
          </w:p>
        </w:tc>
        <w:tc>
          <w:tcPr>
            <w:tcW w:w="2361" w:type="dxa"/>
          </w:tcPr>
          <w:p w14:paraId="027B711D" w14:textId="77777777" w:rsidR="00E21836" w:rsidRPr="00FB05F4" w:rsidRDefault="00E21836" w:rsidP="00FB05F4">
            <w:pPr>
              <w:spacing w:before="60" w:after="60" w:line="240" w:lineRule="auto"/>
              <w:rPr>
                <w:rFonts w:cs="Arial"/>
                <w:sz w:val="18"/>
                <w:szCs w:val="18"/>
                <w:lang w:val="en-GB"/>
              </w:rPr>
            </w:pPr>
          </w:p>
        </w:tc>
        <w:tc>
          <w:tcPr>
            <w:tcW w:w="2361" w:type="dxa"/>
          </w:tcPr>
          <w:p w14:paraId="54AF11AB"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Location Data</w:t>
            </w:r>
          </w:p>
          <w:p w14:paraId="5B45A670"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Positioning</w:t>
            </w:r>
          </w:p>
          <w:p w14:paraId="1A0EF4F3"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2" w:type="dxa"/>
          </w:tcPr>
          <w:p w14:paraId="4AD7D516"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Lon+lat Array</w:t>
            </w:r>
          </w:p>
          <w:p w14:paraId="5516796B"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geometryValues</w:t>
            </w:r>
          </w:p>
          <w:p w14:paraId="5A3CE233" w14:textId="77777777" w:rsidR="00E21836" w:rsidRPr="00FB05F4" w:rsidRDefault="00E21836" w:rsidP="000D2104">
            <w:pPr>
              <w:spacing w:after="60" w:line="240" w:lineRule="auto"/>
              <w:rPr>
                <w:rFonts w:cs="Arial"/>
                <w:i/>
                <w:sz w:val="18"/>
                <w:szCs w:val="18"/>
                <w:lang w:val="en-GB"/>
              </w:rPr>
            </w:pPr>
            <w:r w:rsidRPr="00FB05F4">
              <w:rPr>
                <w:rFonts w:cs="Arial"/>
                <w:i/>
                <w:sz w:val="18"/>
                <w:szCs w:val="18"/>
                <w:lang w:val="en-GB"/>
              </w:rPr>
              <w:t>(h5_dataset)</w:t>
            </w:r>
          </w:p>
        </w:tc>
      </w:tr>
      <w:tr w:rsidR="009C1223" w:rsidRPr="00FB05F4" w14:paraId="5E27AEC1" w14:textId="77777777" w:rsidTr="00FB05F4">
        <w:trPr>
          <w:cantSplit/>
        </w:trPr>
        <w:tc>
          <w:tcPr>
            <w:tcW w:w="2361" w:type="dxa"/>
          </w:tcPr>
          <w:p w14:paraId="62CB5E28" w14:textId="77777777" w:rsidR="009C1223" w:rsidRPr="00FB05F4" w:rsidRDefault="009C1223" w:rsidP="00FB05F4">
            <w:pPr>
              <w:spacing w:before="60" w:after="60" w:line="240" w:lineRule="auto"/>
              <w:rPr>
                <w:rFonts w:cs="Arial"/>
                <w:sz w:val="18"/>
                <w:szCs w:val="18"/>
                <w:lang w:val="en-GB"/>
              </w:rPr>
            </w:pPr>
          </w:p>
        </w:tc>
        <w:tc>
          <w:tcPr>
            <w:tcW w:w="2361" w:type="dxa"/>
          </w:tcPr>
          <w:p w14:paraId="2EE81154" w14:textId="77777777" w:rsidR="009C1223" w:rsidRPr="00FB05F4" w:rsidRDefault="009C1223" w:rsidP="00FB05F4">
            <w:pPr>
              <w:spacing w:before="60" w:after="60" w:line="240" w:lineRule="auto"/>
              <w:rPr>
                <w:rFonts w:cs="Arial"/>
                <w:sz w:val="18"/>
                <w:szCs w:val="18"/>
                <w:lang w:val="en-GB"/>
              </w:rPr>
            </w:pPr>
          </w:p>
        </w:tc>
        <w:tc>
          <w:tcPr>
            <w:tcW w:w="2361" w:type="dxa"/>
          </w:tcPr>
          <w:p w14:paraId="1476485F" w14:textId="77777777" w:rsidR="009C1223" w:rsidRPr="00FB05F4" w:rsidRDefault="009C1223" w:rsidP="000D2104">
            <w:pPr>
              <w:spacing w:before="60" w:after="0" w:line="240" w:lineRule="auto"/>
              <w:rPr>
                <w:rFonts w:cs="Arial"/>
                <w:b/>
                <w:sz w:val="18"/>
                <w:szCs w:val="18"/>
                <w:lang w:val="en-GB"/>
              </w:rPr>
            </w:pPr>
            <w:r w:rsidRPr="00FB05F4">
              <w:rPr>
                <w:rFonts w:cs="Arial"/>
                <w:b/>
                <w:sz w:val="18"/>
                <w:szCs w:val="18"/>
                <w:lang w:val="en-GB"/>
              </w:rPr>
              <w:t>Uncertainty Data</w:t>
            </w:r>
          </w:p>
          <w:p w14:paraId="772D8D5A" w14:textId="6BA6614A" w:rsidR="009C1223" w:rsidRPr="00FB05F4" w:rsidRDefault="009C1223" w:rsidP="000D2104">
            <w:pPr>
              <w:spacing w:after="0" w:line="240" w:lineRule="auto"/>
              <w:rPr>
                <w:rFonts w:cs="Arial"/>
                <w:sz w:val="18"/>
                <w:szCs w:val="18"/>
                <w:lang w:val="en-GB"/>
              </w:rPr>
            </w:pPr>
            <w:r w:rsidRPr="00FB05F4">
              <w:rPr>
                <w:rFonts w:cs="Arial"/>
                <w:sz w:val="18"/>
                <w:szCs w:val="18"/>
                <w:lang w:val="en-GB"/>
              </w:rPr>
              <w:t>uncertainty</w:t>
            </w:r>
          </w:p>
          <w:p w14:paraId="17ED9378" w14:textId="19A7943E" w:rsidR="009C1223" w:rsidRPr="00FB05F4" w:rsidRDefault="009C1223" w:rsidP="000D2104">
            <w:pPr>
              <w:spacing w:after="60" w:line="240" w:lineRule="auto"/>
              <w:rPr>
                <w:rFonts w:cs="Arial"/>
                <w:b/>
                <w:i/>
                <w:sz w:val="18"/>
                <w:szCs w:val="18"/>
                <w:lang w:val="en-GB"/>
              </w:rPr>
            </w:pPr>
            <w:r w:rsidRPr="00FB05F4">
              <w:rPr>
                <w:rFonts w:cs="Arial"/>
                <w:i/>
                <w:sz w:val="18"/>
                <w:szCs w:val="18"/>
                <w:lang w:val="en-GB"/>
              </w:rPr>
              <w:t>(h5_dataset)</w:t>
            </w:r>
          </w:p>
        </w:tc>
        <w:tc>
          <w:tcPr>
            <w:tcW w:w="2362" w:type="dxa"/>
          </w:tcPr>
          <w:p w14:paraId="103F0ECE" w14:textId="77777777" w:rsidR="009C1223" w:rsidRPr="00FB05F4" w:rsidRDefault="009C1223" w:rsidP="00FB05F4">
            <w:pPr>
              <w:spacing w:before="60" w:after="60" w:line="240" w:lineRule="auto"/>
              <w:rPr>
                <w:rFonts w:cs="Arial"/>
                <w:b/>
                <w:sz w:val="18"/>
                <w:szCs w:val="18"/>
                <w:lang w:val="en-GB"/>
              </w:rPr>
            </w:pPr>
          </w:p>
        </w:tc>
      </w:tr>
      <w:tr w:rsidR="00E21836" w:rsidRPr="00FB05F4" w14:paraId="102680AD" w14:textId="77777777" w:rsidTr="00FB05F4">
        <w:trPr>
          <w:cantSplit/>
        </w:trPr>
        <w:tc>
          <w:tcPr>
            <w:tcW w:w="2361" w:type="dxa"/>
          </w:tcPr>
          <w:p w14:paraId="68273177" w14:textId="77777777" w:rsidR="00E21836" w:rsidRPr="00FB05F4" w:rsidRDefault="00E21836" w:rsidP="00FB05F4">
            <w:pPr>
              <w:spacing w:before="60" w:after="60" w:line="240" w:lineRule="auto"/>
              <w:rPr>
                <w:rFonts w:cs="Arial"/>
                <w:sz w:val="18"/>
                <w:szCs w:val="18"/>
                <w:lang w:val="en-GB"/>
              </w:rPr>
            </w:pPr>
          </w:p>
        </w:tc>
        <w:tc>
          <w:tcPr>
            <w:tcW w:w="2361" w:type="dxa"/>
          </w:tcPr>
          <w:p w14:paraId="42A17E9E" w14:textId="77777777" w:rsidR="00E21836" w:rsidRPr="00FB05F4" w:rsidRDefault="00E21836" w:rsidP="00FB05F4">
            <w:pPr>
              <w:spacing w:before="60" w:after="60" w:line="240" w:lineRule="auto"/>
              <w:rPr>
                <w:rFonts w:cs="Arial"/>
                <w:sz w:val="18"/>
                <w:szCs w:val="18"/>
                <w:lang w:val="en-GB"/>
              </w:rPr>
            </w:pPr>
          </w:p>
        </w:tc>
        <w:tc>
          <w:tcPr>
            <w:tcW w:w="2361" w:type="dxa"/>
          </w:tcPr>
          <w:p w14:paraId="48834BD0"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First data group</w:t>
            </w:r>
          </w:p>
          <w:p w14:paraId="70005149"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Group_001</w:t>
            </w:r>
          </w:p>
          <w:p w14:paraId="573B5ED8"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2" w:type="dxa"/>
          </w:tcPr>
          <w:p w14:paraId="1BB27217"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Time Attribute</w:t>
            </w:r>
          </w:p>
          <w:p w14:paraId="27CFAC3B"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timePoint</w:t>
            </w:r>
          </w:p>
          <w:p w14:paraId="650F1F09"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(h5_attribute)</w:t>
            </w:r>
          </w:p>
        </w:tc>
      </w:tr>
      <w:tr w:rsidR="00E21836" w:rsidRPr="00FB05F4" w14:paraId="339D747F" w14:textId="77777777" w:rsidTr="00FB05F4">
        <w:trPr>
          <w:cantSplit/>
        </w:trPr>
        <w:tc>
          <w:tcPr>
            <w:tcW w:w="2361" w:type="dxa"/>
          </w:tcPr>
          <w:p w14:paraId="68C93D9A" w14:textId="77777777" w:rsidR="00E21836" w:rsidRPr="00FB05F4" w:rsidRDefault="00E21836" w:rsidP="00FB05F4">
            <w:pPr>
              <w:spacing w:before="60" w:after="60" w:line="240" w:lineRule="auto"/>
              <w:rPr>
                <w:rFonts w:cs="Arial"/>
                <w:sz w:val="18"/>
                <w:szCs w:val="18"/>
                <w:lang w:val="en-GB"/>
              </w:rPr>
            </w:pPr>
          </w:p>
        </w:tc>
        <w:tc>
          <w:tcPr>
            <w:tcW w:w="2361" w:type="dxa"/>
          </w:tcPr>
          <w:p w14:paraId="0B4D1F54" w14:textId="77777777" w:rsidR="00E21836" w:rsidRPr="00FB05F4" w:rsidRDefault="00E21836" w:rsidP="00FB05F4">
            <w:pPr>
              <w:spacing w:before="60" w:after="60" w:line="240" w:lineRule="auto"/>
              <w:rPr>
                <w:rFonts w:cs="Arial"/>
                <w:sz w:val="18"/>
                <w:szCs w:val="18"/>
                <w:lang w:val="en-GB"/>
              </w:rPr>
            </w:pPr>
          </w:p>
        </w:tc>
        <w:tc>
          <w:tcPr>
            <w:tcW w:w="2361" w:type="dxa"/>
          </w:tcPr>
          <w:p w14:paraId="28B79FF3" w14:textId="77777777" w:rsidR="00E21836" w:rsidRPr="00FB05F4" w:rsidRDefault="00E21836" w:rsidP="00FB05F4">
            <w:pPr>
              <w:spacing w:before="60" w:after="60" w:line="240" w:lineRule="auto"/>
              <w:rPr>
                <w:rFonts w:cs="Arial"/>
                <w:sz w:val="18"/>
                <w:szCs w:val="18"/>
                <w:lang w:val="en-GB"/>
              </w:rPr>
            </w:pPr>
          </w:p>
        </w:tc>
        <w:tc>
          <w:tcPr>
            <w:tcW w:w="2362" w:type="dxa"/>
          </w:tcPr>
          <w:p w14:paraId="277FFD3A"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Speed+direction Array</w:t>
            </w:r>
          </w:p>
          <w:p w14:paraId="74226CA3" w14:textId="5AC96D53" w:rsidR="00E21836" w:rsidRPr="00FB05F4" w:rsidRDefault="00630DCC" w:rsidP="000D2104">
            <w:pPr>
              <w:spacing w:after="0" w:line="240" w:lineRule="auto"/>
              <w:rPr>
                <w:rFonts w:cs="Arial"/>
                <w:sz w:val="18"/>
                <w:szCs w:val="18"/>
                <w:lang w:val="en-GB"/>
              </w:rPr>
            </w:pPr>
            <w:r w:rsidRPr="00FB05F4">
              <w:rPr>
                <w:rFonts w:cs="Arial"/>
                <w:sz w:val="18"/>
                <w:szCs w:val="18"/>
                <w:lang w:val="en-GB"/>
              </w:rPr>
              <w:t>values</w:t>
            </w:r>
          </w:p>
          <w:p w14:paraId="67AEAFDC"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(h5_dataset)</w:t>
            </w:r>
          </w:p>
        </w:tc>
      </w:tr>
      <w:tr w:rsidR="00E21836" w:rsidRPr="00FB05F4" w14:paraId="049D5203" w14:textId="77777777" w:rsidTr="00FB05F4">
        <w:trPr>
          <w:cantSplit/>
        </w:trPr>
        <w:tc>
          <w:tcPr>
            <w:tcW w:w="2361" w:type="dxa"/>
          </w:tcPr>
          <w:p w14:paraId="3A8B035B" w14:textId="77777777" w:rsidR="00E21836" w:rsidRPr="00FB05F4" w:rsidRDefault="00E21836" w:rsidP="00FB05F4">
            <w:pPr>
              <w:spacing w:before="60" w:after="60" w:line="240" w:lineRule="auto"/>
              <w:rPr>
                <w:rFonts w:cs="Arial"/>
                <w:sz w:val="18"/>
                <w:szCs w:val="18"/>
                <w:lang w:val="en-GB"/>
              </w:rPr>
            </w:pPr>
          </w:p>
        </w:tc>
        <w:tc>
          <w:tcPr>
            <w:tcW w:w="2361" w:type="dxa"/>
          </w:tcPr>
          <w:p w14:paraId="020C7E06" w14:textId="77777777" w:rsidR="00E21836" w:rsidRPr="00FB05F4" w:rsidRDefault="00E21836" w:rsidP="00FB05F4">
            <w:pPr>
              <w:spacing w:before="60" w:after="60" w:line="240" w:lineRule="auto"/>
              <w:rPr>
                <w:rFonts w:cs="Arial"/>
                <w:sz w:val="18"/>
                <w:szCs w:val="18"/>
                <w:lang w:val="en-GB"/>
              </w:rPr>
            </w:pPr>
          </w:p>
        </w:tc>
        <w:tc>
          <w:tcPr>
            <w:tcW w:w="2361" w:type="dxa"/>
          </w:tcPr>
          <w:p w14:paraId="344B55FE"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Second data group</w:t>
            </w:r>
          </w:p>
          <w:p w14:paraId="492EB263"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Group_002</w:t>
            </w:r>
          </w:p>
          <w:p w14:paraId="1F7E6AE4"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2" w:type="dxa"/>
          </w:tcPr>
          <w:p w14:paraId="4FD76805"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Time Attribute</w:t>
            </w:r>
          </w:p>
          <w:p w14:paraId="15BE74B1"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timePoint</w:t>
            </w:r>
          </w:p>
          <w:p w14:paraId="468F5ADB"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(h5_attribute)</w:t>
            </w:r>
          </w:p>
        </w:tc>
      </w:tr>
      <w:tr w:rsidR="00E21836" w:rsidRPr="00FB05F4" w14:paraId="0C487BF3" w14:textId="77777777" w:rsidTr="00FB05F4">
        <w:trPr>
          <w:cantSplit/>
        </w:trPr>
        <w:tc>
          <w:tcPr>
            <w:tcW w:w="2361" w:type="dxa"/>
          </w:tcPr>
          <w:p w14:paraId="771E204D" w14:textId="77777777" w:rsidR="00E21836" w:rsidRPr="00FB05F4" w:rsidRDefault="00E21836" w:rsidP="00FB05F4">
            <w:pPr>
              <w:spacing w:before="60" w:after="60" w:line="240" w:lineRule="auto"/>
              <w:rPr>
                <w:rFonts w:cs="Arial"/>
                <w:sz w:val="18"/>
                <w:szCs w:val="18"/>
                <w:lang w:val="en-GB"/>
              </w:rPr>
            </w:pPr>
          </w:p>
        </w:tc>
        <w:tc>
          <w:tcPr>
            <w:tcW w:w="2361" w:type="dxa"/>
          </w:tcPr>
          <w:p w14:paraId="59CA1738" w14:textId="77777777" w:rsidR="00E21836" w:rsidRPr="00FB05F4" w:rsidRDefault="00E21836" w:rsidP="00FB05F4">
            <w:pPr>
              <w:spacing w:before="60" w:after="60" w:line="240" w:lineRule="auto"/>
              <w:rPr>
                <w:rFonts w:cs="Arial"/>
                <w:sz w:val="18"/>
                <w:szCs w:val="18"/>
                <w:lang w:val="en-GB"/>
              </w:rPr>
            </w:pPr>
          </w:p>
        </w:tc>
        <w:tc>
          <w:tcPr>
            <w:tcW w:w="2361" w:type="dxa"/>
          </w:tcPr>
          <w:p w14:paraId="38E992E4" w14:textId="77777777" w:rsidR="00E21836" w:rsidRPr="00FB05F4" w:rsidRDefault="00E21836" w:rsidP="00FB05F4">
            <w:pPr>
              <w:spacing w:before="60" w:after="60" w:line="240" w:lineRule="auto"/>
              <w:rPr>
                <w:rFonts w:cs="Arial"/>
                <w:sz w:val="18"/>
                <w:szCs w:val="18"/>
                <w:lang w:val="en-GB"/>
              </w:rPr>
            </w:pPr>
          </w:p>
        </w:tc>
        <w:tc>
          <w:tcPr>
            <w:tcW w:w="2362" w:type="dxa"/>
          </w:tcPr>
          <w:p w14:paraId="73B4FC9B"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Speed+direction Array</w:t>
            </w:r>
          </w:p>
          <w:p w14:paraId="014BC6F7" w14:textId="66359832" w:rsidR="00E21836" w:rsidRPr="00FB05F4" w:rsidRDefault="00630DCC" w:rsidP="000D2104">
            <w:pPr>
              <w:spacing w:after="0" w:line="240" w:lineRule="auto"/>
              <w:rPr>
                <w:rFonts w:cs="Arial"/>
                <w:sz w:val="18"/>
                <w:szCs w:val="18"/>
                <w:lang w:val="en-GB"/>
              </w:rPr>
            </w:pPr>
            <w:r w:rsidRPr="00FB05F4">
              <w:rPr>
                <w:rFonts w:cs="Arial"/>
                <w:sz w:val="18"/>
                <w:szCs w:val="18"/>
                <w:lang w:val="en-GB"/>
              </w:rPr>
              <w:t>values</w:t>
            </w:r>
          </w:p>
          <w:p w14:paraId="531CA08F"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(h5_dataset)</w:t>
            </w:r>
          </w:p>
        </w:tc>
      </w:tr>
      <w:tr w:rsidR="00E21836" w:rsidRPr="00FB05F4" w14:paraId="2FC22543" w14:textId="77777777" w:rsidTr="00FB05F4">
        <w:trPr>
          <w:cantSplit/>
        </w:trPr>
        <w:tc>
          <w:tcPr>
            <w:tcW w:w="2361" w:type="dxa"/>
          </w:tcPr>
          <w:p w14:paraId="53C7CABB" w14:textId="77777777" w:rsidR="00E21836" w:rsidRPr="00FB05F4" w:rsidRDefault="00E21836" w:rsidP="00FB05F4">
            <w:pPr>
              <w:spacing w:before="60" w:after="60" w:line="240" w:lineRule="auto"/>
              <w:rPr>
                <w:rFonts w:cs="Arial"/>
                <w:sz w:val="18"/>
                <w:szCs w:val="18"/>
                <w:lang w:val="en-GB"/>
              </w:rPr>
            </w:pPr>
          </w:p>
        </w:tc>
        <w:tc>
          <w:tcPr>
            <w:tcW w:w="2361" w:type="dxa"/>
          </w:tcPr>
          <w:p w14:paraId="32B93D47" w14:textId="77777777" w:rsidR="00E21836" w:rsidRPr="00FB05F4" w:rsidRDefault="00E21836" w:rsidP="00FB05F4">
            <w:pPr>
              <w:spacing w:before="60" w:after="60" w:line="240" w:lineRule="auto"/>
              <w:rPr>
                <w:rFonts w:cs="Arial"/>
                <w:sz w:val="18"/>
                <w:szCs w:val="18"/>
                <w:lang w:val="en-GB"/>
              </w:rPr>
            </w:pPr>
          </w:p>
        </w:tc>
        <w:tc>
          <w:tcPr>
            <w:tcW w:w="2361" w:type="dxa"/>
          </w:tcPr>
          <w:p w14:paraId="0770A25D"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Third data group</w:t>
            </w:r>
          </w:p>
          <w:p w14:paraId="07118DE6"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Group_003</w:t>
            </w:r>
          </w:p>
          <w:p w14:paraId="477D684D"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2" w:type="dxa"/>
          </w:tcPr>
          <w:p w14:paraId="31173135"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Time Attribute</w:t>
            </w:r>
          </w:p>
          <w:p w14:paraId="61C792EC" w14:textId="535E65E1" w:rsidR="00E21836" w:rsidRPr="00FB05F4" w:rsidRDefault="00E21836" w:rsidP="000D2104">
            <w:pPr>
              <w:spacing w:after="0" w:line="240" w:lineRule="auto"/>
              <w:rPr>
                <w:rFonts w:cs="Arial"/>
                <w:sz w:val="18"/>
                <w:szCs w:val="18"/>
                <w:lang w:val="en-GB"/>
              </w:rPr>
            </w:pPr>
            <w:r w:rsidRPr="00FB05F4">
              <w:rPr>
                <w:rFonts w:cs="Arial"/>
                <w:sz w:val="18"/>
                <w:szCs w:val="18"/>
                <w:lang w:val="en-GB"/>
              </w:rPr>
              <w:t>time</w:t>
            </w:r>
            <w:r w:rsidR="0026650A" w:rsidRPr="00FB05F4">
              <w:rPr>
                <w:rFonts w:cs="Arial"/>
                <w:sz w:val="18"/>
                <w:szCs w:val="18"/>
                <w:lang w:val="en-GB"/>
              </w:rPr>
              <w:t>P</w:t>
            </w:r>
            <w:r w:rsidRPr="00FB05F4">
              <w:rPr>
                <w:rFonts w:cs="Arial"/>
                <w:sz w:val="18"/>
                <w:szCs w:val="18"/>
                <w:lang w:val="en-GB"/>
              </w:rPr>
              <w:t>oint</w:t>
            </w:r>
          </w:p>
          <w:p w14:paraId="405C4B50"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(h5_attribute)</w:t>
            </w:r>
          </w:p>
        </w:tc>
      </w:tr>
      <w:tr w:rsidR="00E21836" w:rsidRPr="00FB05F4" w14:paraId="51EBD696" w14:textId="77777777" w:rsidTr="00FB05F4">
        <w:trPr>
          <w:cantSplit/>
        </w:trPr>
        <w:tc>
          <w:tcPr>
            <w:tcW w:w="2361" w:type="dxa"/>
          </w:tcPr>
          <w:p w14:paraId="52487741" w14:textId="77777777" w:rsidR="00E21836" w:rsidRPr="00FB05F4" w:rsidRDefault="00E21836" w:rsidP="00FB05F4">
            <w:pPr>
              <w:spacing w:before="60" w:after="60" w:line="240" w:lineRule="auto"/>
              <w:rPr>
                <w:rFonts w:cs="Arial"/>
                <w:sz w:val="18"/>
                <w:szCs w:val="18"/>
                <w:lang w:val="en-GB"/>
              </w:rPr>
            </w:pPr>
          </w:p>
        </w:tc>
        <w:tc>
          <w:tcPr>
            <w:tcW w:w="2361" w:type="dxa"/>
          </w:tcPr>
          <w:p w14:paraId="4113EBEE" w14:textId="77777777" w:rsidR="00E21836" w:rsidRPr="00FB05F4" w:rsidRDefault="00E21836" w:rsidP="00FB05F4">
            <w:pPr>
              <w:spacing w:before="60" w:after="60" w:line="240" w:lineRule="auto"/>
              <w:rPr>
                <w:rFonts w:cs="Arial"/>
                <w:sz w:val="18"/>
                <w:szCs w:val="18"/>
                <w:lang w:val="en-GB"/>
              </w:rPr>
            </w:pPr>
          </w:p>
        </w:tc>
        <w:tc>
          <w:tcPr>
            <w:tcW w:w="2361" w:type="dxa"/>
          </w:tcPr>
          <w:p w14:paraId="344ED1D8" w14:textId="77777777" w:rsidR="00E21836" w:rsidRPr="00FB05F4" w:rsidRDefault="00E21836" w:rsidP="00FB05F4">
            <w:pPr>
              <w:spacing w:before="60" w:after="60" w:line="240" w:lineRule="auto"/>
              <w:rPr>
                <w:rFonts w:cs="Arial"/>
                <w:sz w:val="18"/>
                <w:szCs w:val="18"/>
                <w:lang w:val="en-GB"/>
              </w:rPr>
            </w:pPr>
          </w:p>
        </w:tc>
        <w:tc>
          <w:tcPr>
            <w:tcW w:w="2362" w:type="dxa"/>
          </w:tcPr>
          <w:p w14:paraId="4ED510C7" w14:textId="77777777" w:rsidR="00E21836" w:rsidRPr="00FB05F4" w:rsidRDefault="00E21836" w:rsidP="00A03BF2">
            <w:pPr>
              <w:spacing w:before="60" w:after="0" w:line="240" w:lineRule="auto"/>
              <w:rPr>
                <w:rFonts w:cs="Arial"/>
                <w:b/>
                <w:sz w:val="18"/>
                <w:szCs w:val="18"/>
                <w:lang w:val="en-GB"/>
              </w:rPr>
            </w:pPr>
            <w:r w:rsidRPr="00FB05F4">
              <w:rPr>
                <w:rFonts w:cs="Arial"/>
                <w:b/>
                <w:sz w:val="18"/>
                <w:szCs w:val="18"/>
                <w:lang w:val="en-GB"/>
              </w:rPr>
              <w:t>Speed+direction Array</w:t>
            </w:r>
          </w:p>
          <w:p w14:paraId="5EF17CCE" w14:textId="60930BA7" w:rsidR="00E21836" w:rsidRPr="00FB05F4" w:rsidRDefault="00630DCC" w:rsidP="00A03BF2">
            <w:pPr>
              <w:spacing w:after="0" w:line="240" w:lineRule="auto"/>
              <w:rPr>
                <w:rFonts w:cs="Arial"/>
                <w:sz w:val="18"/>
                <w:szCs w:val="18"/>
                <w:lang w:val="en-GB"/>
              </w:rPr>
            </w:pPr>
            <w:r w:rsidRPr="00FB05F4">
              <w:rPr>
                <w:rFonts w:cs="Arial"/>
                <w:sz w:val="18"/>
                <w:szCs w:val="18"/>
                <w:lang w:val="en-GB"/>
              </w:rPr>
              <w:t>values</w:t>
            </w:r>
          </w:p>
          <w:p w14:paraId="714DD4DB" w14:textId="77777777" w:rsidR="00E21836" w:rsidRPr="00FB05F4" w:rsidRDefault="00E21836" w:rsidP="00A03BF2">
            <w:pPr>
              <w:spacing w:after="60" w:line="240" w:lineRule="auto"/>
              <w:rPr>
                <w:rFonts w:cs="Arial"/>
                <w:sz w:val="18"/>
                <w:szCs w:val="18"/>
                <w:lang w:val="en-GB"/>
              </w:rPr>
            </w:pPr>
            <w:r w:rsidRPr="00FB05F4">
              <w:rPr>
                <w:rFonts w:cs="Arial"/>
                <w:i/>
                <w:sz w:val="18"/>
                <w:szCs w:val="18"/>
                <w:lang w:val="en-GB"/>
              </w:rPr>
              <w:t>(h5_dataset)</w:t>
            </w:r>
          </w:p>
        </w:tc>
      </w:tr>
      <w:tr w:rsidR="00E21836" w:rsidRPr="00FB05F4" w14:paraId="5CFE11B7" w14:textId="77777777" w:rsidTr="00FB05F4">
        <w:trPr>
          <w:cantSplit/>
        </w:trPr>
        <w:tc>
          <w:tcPr>
            <w:tcW w:w="2361" w:type="dxa"/>
          </w:tcPr>
          <w:p w14:paraId="5F940A3D" w14:textId="77777777" w:rsidR="00E21836" w:rsidRPr="00FB05F4" w:rsidRDefault="00E21836" w:rsidP="00FB05F4">
            <w:pPr>
              <w:spacing w:before="60" w:after="60" w:line="240" w:lineRule="auto"/>
              <w:rPr>
                <w:rFonts w:cs="Arial"/>
                <w:sz w:val="18"/>
                <w:szCs w:val="18"/>
                <w:lang w:val="en-GB"/>
              </w:rPr>
            </w:pPr>
          </w:p>
        </w:tc>
        <w:tc>
          <w:tcPr>
            <w:tcW w:w="2361" w:type="dxa"/>
          </w:tcPr>
          <w:p w14:paraId="4D59A684" w14:textId="54D9F2FA" w:rsidR="00E21836" w:rsidRPr="00FB05F4" w:rsidRDefault="00536F03" w:rsidP="000D2104">
            <w:pPr>
              <w:spacing w:before="60" w:after="0" w:line="240" w:lineRule="auto"/>
              <w:rPr>
                <w:rFonts w:cs="Arial"/>
                <w:b/>
                <w:sz w:val="18"/>
                <w:szCs w:val="18"/>
                <w:lang w:val="en-GB"/>
              </w:rPr>
            </w:pPr>
            <w:r w:rsidRPr="00FB05F4">
              <w:rPr>
                <w:rFonts w:cs="Arial"/>
                <w:b/>
                <w:sz w:val="18"/>
                <w:szCs w:val="18"/>
                <w:lang w:val="en-GB"/>
              </w:rPr>
              <w:t xml:space="preserve">Second </w:t>
            </w:r>
            <w:r w:rsidR="00E21836" w:rsidRPr="00FB05F4">
              <w:rPr>
                <w:rFonts w:cs="Arial"/>
                <w:b/>
                <w:sz w:val="18"/>
                <w:szCs w:val="18"/>
                <w:lang w:val="en-GB"/>
              </w:rPr>
              <w:t>Feature Instance</w:t>
            </w:r>
          </w:p>
          <w:p w14:paraId="0356066D"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SurfaceCurrent.02</w:t>
            </w:r>
          </w:p>
          <w:p w14:paraId="1641295D"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1" w:type="dxa"/>
          </w:tcPr>
          <w:p w14:paraId="2595D1DE" w14:textId="74B50275" w:rsidR="00E21836" w:rsidRPr="00FB05F4" w:rsidRDefault="00A03BF2" w:rsidP="00017188">
            <w:pPr>
              <w:spacing w:before="60" w:after="0" w:line="240" w:lineRule="auto"/>
              <w:jc w:val="left"/>
              <w:rPr>
                <w:rFonts w:cs="Arial"/>
                <w:sz w:val="18"/>
                <w:szCs w:val="18"/>
                <w:lang w:val="en-GB"/>
              </w:rPr>
            </w:pPr>
            <w:r>
              <w:rPr>
                <w:rFonts w:cs="Arial"/>
                <w:b/>
                <w:sz w:val="18"/>
                <w:szCs w:val="18"/>
                <w:lang w:val="en-GB"/>
              </w:rPr>
              <w:t xml:space="preserve">Feature </w:t>
            </w:r>
            <w:r w:rsidR="00E21836" w:rsidRPr="00FB05F4">
              <w:rPr>
                <w:rFonts w:cs="Arial"/>
                <w:b/>
                <w:sz w:val="18"/>
                <w:szCs w:val="18"/>
                <w:lang w:val="en-GB"/>
              </w:rPr>
              <w:t>Instance Metadata</w:t>
            </w:r>
            <w:r w:rsidR="0073184B">
              <w:rPr>
                <w:rFonts w:cs="Arial"/>
                <w:sz w:val="18"/>
                <w:szCs w:val="18"/>
                <w:lang w:val="en-GB"/>
              </w:rPr>
              <w:t>, etc., as for first instance</w:t>
            </w:r>
          </w:p>
        </w:tc>
        <w:tc>
          <w:tcPr>
            <w:tcW w:w="2362" w:type="dxa"/>
          </w:tcPr>
          <w:p w14:paraId="7FA0F5AE" w14:textId="77777777" w:rsidR="00E21836" w:rsidRPr="00FB05F4" w:rsidRDefault="00E21836" w:rsidP="00FB05F4">
            <w:pPr>
              <w:spacing w:before="60" w:after="60" w:line="240" w:lineRule="auto"/>
              <w:rPr>
                <w:rFonts w:cs="Arial"/>
                <w:sz w:val="18"/>
                <w:szCs w:val="18"/>
                <w:lang w:val="en-GB"/>
              </w:rPr>
            </w:pPr>
          </w:p>
        </w:tc>
      </w:tr>
    </w:tbl>
    <w:p w14:paraId="280B2925" w14:textId="77777777" w:rsidR="00B151D0" w:rsidRPr="00CF30EA" w:rsidRDefault="00B151D0" w:rsidP="00A03BF2">
      <w:pPr>
        <w:spacing w:after="0" w:line="240" w:lineRule="auto"/>
        <w:rPr>
          <w:lang w:val="en-GB"/>
        </w:rPr>
      </w:pPr>
    </w:p>
    <w:p w14:paraId="4FC622D1" w14:textId="16D59ACA" w:rsidR="00D20E4C" w:rsidRPr="00CF30EA" w:rsidRDefault="003B5146" w:rsidP="00A03BF2">
      <w:pPr>
        <w:spacing w:after="120" w:line="240" w:lineRule="auto"/>
        <w:rPr>
          <w:lang w:val="en-GB"/>
        </w:rPr>
      </w:pPr>
      <w:r w:rsidRPr="00CF30EA">
        <w:rPr>
          <w:lang w:val="en-GB"/>
        </w:rPr>
        <w:t xml:space="preserve">The following </w:t>
      </w:r>
      <w:r w:rsidR="00A03BF2">
        <w:rPr>
          <w:lang w:val="en-GB"/>
        </w:rPr>
        <w:t>clauses</w:t>
      </w:r>
      <w:r w:rsidRPr="00CF30EA">
        <w:rPr>
          <w:lang w:val="en-GB"/>
        </w:rPr>
        <w:t xml:space="preserve"> explain entries in Table 10</w:t>
      </w:r>
      <w:r w:rsidR="00A03BF2">
        <w:rPr>
          <w:lang w:val="en-GB"/>
        </w:rPr>
        <w:t>-</w:t>
      </w:r>
      <w:r w:rsidRPr="00CF30EA">
        <w:rPr>
          <w:lang w:val="en-GB"/>
        </w:rPr>
        <w:t>2 in more detail.</w:t>
      </w:r>
    </w:p>
    <w:p w14:paraId="44D61A05" w14:textId="2C1DB40B" w:rsidR="00490669" w:rsidRPr="00CF30EA" w:rsidRDefault="00490669" w:rsidP="009A7395">
      <w:pPr>
        <w:pStyle w:val="Heading4"/>
        <w:tabs>
          <w:tab w:val="clear" w:pos="900"/>
          <w:tab w:val="clear" w:pos="1140"/>
          <w:tab w:val="clear" w:pos="1360"/>
          <w:tab w:val="left" w:pos="993"/>
        </w:tabs>
        <w:spacing w:before="120" w:after="120" w:line="240" w:lineRule="auto"/>
        <w:ind w:left="992" w:hanging="992"/>
      </w:pPr>
      <w:r w:rsidRPr="00CF30EA">
        <w:t>Root group</w:t>
      </w:r>
    </w:p>
    <w:p w14:paraId="64C76829" w14:textId="45FEE4E2" w:rsidR="00D20E4C" w:rsidRPr="00CF30EA" w:rsidRDefault="00D20E4C" w:rsidP="009A7395">
      <w:pPr>
        <w:spacing w:after="120" w:line="240" w:lineRule="auto"/>
        <w:rPr>
          <w:lang w:val="en-GB"/>
        </w:rPr>
      </w:pPr>
      <w:r w:rsidRPr="00CF30EA">
        <w:rPr>
          <w:lang w:val="en-GB"/>
        </w:rPr>
        <w:t xml:space="preserve">The Root </w:t>
      </w:r>
      <w:r w:rsidR="009A7395">
        <w:rPr>
          <w:lang w:val="en-GB"/>
        </w:rPr>
        <w:t>g</w:t>
      </w:r>
      <w:r w:rsidRPr="00CF30EA">
        <w:rPr>
          <w:lang w:val="en-GB"/>
        </w:rPr>
        <w:t>roup contains the Feature Codes group, the Feature Type group, and the simple attributes shown in Table 12</w:t>
      </w:r>
      <w:r w:rsidR="009A7395">
        <w:rPr>
          <w:lang w:val="en-GB"/>
        </w:rPr>
        <w:t>-</w:t>
      </w:r>
      <w:r w:rsidRPr="00CF30EA">
        <w:rPr>
          <w:lang w:val="en-GB"/>
        </w:rPr>
        <w:t>1.</w:t>
      </w:r>
    </w:p>
    <w:p w14:paraId="614B9A18" w14:textId="6130DC13" w:rsidR="00847F2F" w:rsidRPr="00CF30EA" w:rsidRDefault="00847F2F" w:rsidP="009A7395">
      <w:pPr>
        <w:pStyle w:val="Heading4"/>
        <w:tabs>
          <w:tab w:val="clear" w:pos="900"/>
          <w:tab w:val="clear" w:pos="1140"/>
          <w:tab w:val="clear" w:pos="1360"/>
          <w:tab w:val="left" w:pos="993"/>
        </w:tabs>
        <w:spacing w:before="120" w:after="120" w:line="240" w:lineRule="auto"/>
        <w:ind w:left="993" w:hanging="993"/>
      </w:pPr>
      <w:r w:rsidRPr="00CF30EA">
        <w:lastRenderedPageBreak/>
        <w:t xml:space="preserve">Feature </w:t>
      </w:r>
      <w:r w:rsidR="009D0E32">
        <w:t>t</w:t>
      </w:r>
      <w:r w:rsidR="002B03B9" w:rsidRPr="00CF30EA">
        <w:t xml:space="preserve">ype </w:t>
      </w:r>
      <w:r w:rsidR="009D0E32">
        <w:t>c</w:t>
      </w:r>
      <w:r w:rsidRPr="00CF30EA">
        <w:t>odes (</w:t>
      </w:r>
      <w:r w:rsidR="009D0E32">
        <w:t>G</w:t>
      </w:r>
      <w:r w:rsidRPr="00CF30EA">
        <w:t>roup</w:t>
      </w:r>
      <w:r w:rsidR="009D0E32">
        <w:t>_</w:t>
      </w:r>
      <w:r w:rsidRPr="00CF30EA">
        <w:t>F)</w:t>
      </w:r>
    </w:p>
    <w:p w14:paraId="66BC1390" w14:textId="309AEBAE" w:rsidR="00BC55E2" w:rsidRPr="00CF30EA" w:rsidRDefault="0042157C" w:rsidP="009A7395">
      <w:pPr>
        <w:spacing w:after="120" w:line="240" w:lineRule="auto"/>
        <w:rPr>
          <w:lang w:val="en-GB"/>
        </w:rPr>
      </w:pPr>
      <w:r w:rsidRPr="00CF30EA">
        <w:rPr>
          <w:lang w:val="en-GB"/>
        </w:rPr>
        <w:t xml:space="preserve">This group </w:t>
      </w:r>
      <w:r w:rsidR="00A14078" w:rsidRPr="00CF30EA">
        <w:rPr>
          <w:lang w:val="en-GB"/>
        </w:rPr>
        <w:t>specifies the S-100 feature to which the data applies</w:t>
      </w:r>
      <w:r w:rsidR="00174074" w:rsidRPr="00CF30EA">
        <w:rPr>
          <w:lang w:val="en-GB"/>
        </w:rPr>
        <w:t xml:space="preserve">. The group has no attributes </w:t>
      </w:r>
      <w:r w:rsidR="00A14078" w:rsidRPr="00CF30EA">
        <w:rPr>
          <w:lang w:val="en-GB"/>
        </w:rPr>
        <w:t xml:space="preserve">and </w:t>
      </w:r>
      <w:r w:rsidRPr="00CF30EA">
        <w:rPr>
          <w:lang w:val="en-GB"/>
        </w:rPr>
        <w:t>consists of two components:</w:t>
      </w:r>
    </w:p>
    <w:p w14:paraId="385702B8" w14:textId="1CD30849" w:rsidR="00934116" w:rsidRPr="00CF30EA" w:rsidRDefault="00F258A4" w:rsidP="009A7395">
      <w:pPr>
        <w:spacing w:after="120" w:line="240" w:lineRule="auto"/>
        <w:rPr>
          <w:lang w:val="en-GB"/>
        </w:rPr>
      </w:pPr>
      <w:r w:rsidRPr="00CF30EA">
        <w:rPr>
          <w:b/>
          <w:lang w:val="en-GB"/>
        </w:rPr>
        <w:t>featureCode</w:t>
      </w:r>
      <w:r w:rsidRPr="00CF30EA">
        <w:rPr>
          <w:lang w:val="en-GB"/>
        </w:rPr>
        <w:t xml:space="preserve"> </w:t>
      </w:r>
      <w:r w:rsidR="0042157C" w:rsidRPr="00CF30EA">
        <w:rPr>
          <w:lang w:val="en-GB"/>
        </w:rPr>
        <w:t>–</w:t>
      </w:r>
      <w:r w:rsidR="00934116" w:rsidRPr="00CF30EA">
        <w:rPr>
          <w:lang w:val="en-GB"/>
        </w:rPr>
        <w:t xml:space="preserve"> </w:t>
      </w:r>
      <w:r w:rsidR="0042157C" w:rsidRPr="00CF30EA">
        <w:rPr>
          <w:lang w:val="en-GB"/>
        </w:rPr>
        <w:t>a dat</w:t>
      </w:r>
      <w:r w:rsidR="00934116" w:rsidRPr="00CF30EA">
        <w:rPr>
          <w:lang w:val="en-GB"/>
        </w:rPr>
        <w:t>a</w:t>
      </w:r>
      <w:r w:rsidR="0042157C" w:rsidRPr="00CF30EA">
        <w:rPr>
          <w:lang w:val="en-GB"/>
        </w:rPr>
        <w:t xml:space="preserve">set with the name(s) of the </w:t>
      </w:r>
      <w:r w:rsidR="00934116" w:rsidRPr="00CF30EA">
        <w:rPr>
          <w:lang w:val="en-GB"/>
        </w:rPr>
        <w:t xml:space="preserve">S-100 </w:t>
      </w:r>
      <w:r w:rsidR="00A14078" w:rsidRPr="00CF30EA">
        <w:rPr>
          <w:lang w:val="en-GB"/>
        </w:rPr>
        <w:t>feature(s)</w:t>
      </w:r>
      <w:r w:rsidR="00934116" w:rsidRPr="00CF30EA">
        <w:rPr>
          <w:lang w:val="en-GB"/>
        </w:rPr>
        <w:t xml:space="preserve"> contained in the data product.</w:t>
      </w:r>
      <w:r w:rsidR="00A14078" w:rsidRPr="00CF30EA">
        <w:rPr>
          <w:lang w:val="en-GB"/>
        </w:rPr>
        <w:t xml:space="preserve"> </w:t>
      </w:r>
      <w:r w:rsidR="00934116" w:rsidRPr="00CF30EA">
        <w:rPr>
          <w:lang w:val="en-GB"/>
        </w:rPr>
        <w:t xml:space="preserve">For S-111, the dataset has a single element, the string </w:t>
      </w:r>
      <w:r w:rsidR="003B5146" w:rsidRPr="00CF30EA">
        <w:rPr>
          <w:lang w:val="en-GB"/>
        </w:rPr>
        <w:t>“SurfaceCurrent”</w:t>
      </w:r>
      <w:r w:rsidR="00934116" w:rsidRPr="00CF30EA">
        <w:rPr>
          <w:lang w:val="en-GB"/>
        </w:rPr>
        <w:t>.</w:t>
      </w:r>
    </w:p>
    <w:p w14:paraId="3F733AE1" w14:textId="0F0860E5" w:rsidR="004A0034" w:rsidRDefault="00934116" w:rsidP="009A7395">
      <w:pPr>
        <w:spacing w:after="120" w:line="240" w:lineRule="auto"/>
        <w:rPr>
          <w:lang w:val="en-GB"/>
        </w:rPr>
      </w:pPr>
      <w:r w:rsidRPr="00CF30EA">
        <w:rPr>
          <w:b/>
          <w:lang w:val="en-GB"/>
        </w:rPr>
        <w:t>SurfaceCurrent</w:t>
      </w:r>
      <w:r w:rsidR="00462E57" w:rsidRPr="00CF30EA">
        <w:rPr>
          <w:lang w:val="en-GB"/>
        </w:rPr>
        <w:t xml:space="preserve"> – t</w:t>
      </w:r>
      <w:r w:rsidRPr="00CF30EA">
        <w:rPr>
          <w:lang w:val="en-GB"/>
        </w:rPr>
        <w:t xml:space="preserve">his is a dataset </w:t>
      </w:r>
      <w:r w:rsidR="00462E57" w:rsidRPr="00CF30EA">
        <w:rPr>
          <w:lang w:val="en-GB"/>
        </w:rPr>
        <w:t xml:space="preserve">with the name contained in the </w:t>
      </w:r>
      <w:r w:rsidR="00462E57" w:rsidRPr="00CF30EA">
        <w:rPr>
          <w:b/>
          <w:bCs/>
          <w:lang w:val="en-GB"/>
        </w:rPr>
        <w:t>featureCode</w:t>
      </w:r>
      <w:r w:rsidR="00462E57" w:rsidRPr="00CF30EA">
        <w:rPr>
          <w:lang w:val="en-GB"/>
        </w:rPr>
        <w:t xml:space="preserve"> dataset. The dataset contains</w:t>
      </w:r>
      <w:r w:rsidRPr="00CF30EA">
        <w:rPr>
          <w:lang w:val="en-GB"/>
        </w:rPr>
        <w:t xml:space="preserve"> a </w:t>
      </w:r>
      <w:r w:rsidR="00932486" w:rsidRPr="00CF30EA">
        <w:rPr>
          <w:lang w:val="en-GB"/>
        </w:rPr>
        <w:t>one</w:t>
      </w:r>
      <w:r w:rsidRPr="00CF30EA">
        <w:rPr>
          <w:lang w:val="en-GB"/>
        </w:rPr>
        <w:t>-</w:t>
      </w:r>
      <w:r w:rsidR="009A7395" w:rsidRPr="00CF30EA">
        <w:rPr>
          <w:lang w:val="en-GB"/>
        </w:rPr>
        <w:t>dimensional compound</w:t>
      </w:r>
      <w:r w:rsidR="00932486" w:rsidRPr="00CF30EA">
        <w:rPr>
          <w:lang w:val="en-GB"/>
        </w:rPr>
        <w:t xml:space="preserve"> array </w:t>
      </w:r>
      <w:r w:rsidR="00223C8F" w:rsidRPr="00CF30EA">
        <w:rPr>
          <w:lang w:val="en-GB"/>
        </w:rPr>
        <w:t xml:space="preserve">of length </w:t>
      </w:r>
      <w:r w:rsidR="007668BF">
        <w:rPr>
          <w:lang w:val="en-GB"/>
        </w:rPr>
        <w:t>two to five</w:t>
      </w:r>
      <w:r w:rsidR="007668BF" w:rsidRPr="00CF30EA">
        <w:rPr>
          <w:lang w:val="en-GB"/>
        </w:rPr>
        <w:t xml:space="preserve"> </w:t>
      </w:r>
      <w:r w:rsidR="00901197" w:rsidRPr="00CF30EA">
        <w:rPr>
          <w:lang w:val="en-GB"/>
        </w:rPr>
        <w:t>(one</w:t>
      </w:r>
      <w:r w:rsidR="00932486" w:rsidRPr="00CF30EA">
        <w:rPr>
          <w:lang w:val="en-GB"/>
        </w:rPr>
        <w:t xml:space="preserve"> </w:t>
      </w:r>
      <w:r w:rsidRPr="00CF30EA">
        <w:rPr>
          <w:lang w:val="en-GB"/>
        </w:rPr>
        <w:t xml:space="preserve">for each </w:t>
      </w:r>
      <w:r w:rsidR="00670165" w:rsidRPr="00CF30EA">
        <w:rPr>
          <w:lang w:val="en-GB"/>
        </w:rPr>
        <w:t xml:space="preserve">of the </w:t>
      </w:r>
      <w:r w:rsidR="007668BF">
        <w:rPr>
          <w:lang w:val="en-GB"/>
        </w:rPr>
        <w:t>two mandatory</w:t>
      </w:r>
      <w:r w:rsidR="007668BF" w:rsidRPr="00CF30EA">
        <w:rPr>
          <w:lang w:val="en-GB"/>
        </w:rPr>
        <w:t xml:space="preserve"> </w:t>
      </w:r>
      <w:r w:rsidRPr="00CF30EA">
        <w:rPr>
          <w:lang w:val="en-GB"/>
        </w:rPr>
        <w:t>current attribute</w:t>
      </w:r>
      <w:r w:rsidR="00670165" w:rsidRPr="00CF30EA">
        <w:rPr>
          <w:lang w:val="en-GB"/>
        </w:rPr>
        <w:t>s</w:t>
      </w:r>
      <w:r w:rsidRPr="00CF30EA">
        <w:rPr>
          <w:lang w:val="en-GB"/>
        </w:rPr>
        <w:t>: speed</w:t>
      </w:r>
      <w:r w:rsidR="007668BF">
        <w:rPr>
          <w:lang w:val="en-GB"/>
        </w:rPr>
        <w:t xml:space="preserve"> and</w:t>
      </w:r>
      <w:r w:rsidRPr="00CF30EA">
        <w:rPr>
          <w:lang w:val="en-GB"/>
        </w:rPr>
        <w:t xml:space="preserve"> direction</w:t>
      </w:r>
      <w:r w:rsidR="007668BF">
        <w:rPr>
          <w:lang w:val="en-GB"/>
        </w:rPr>
        <w:t>, and an additional optional entry for each of the three optional attributes for</w:t>
      </w:r>
      <w:r w:rsidR="005C3766" w:rsidRPr="00CF30EA">
        <w:rPr>
          <w:lang w:val="en-GB"/>
        </w:rPr>
        <w:t xml:space="preserve"> time</w:t>
      </w:r>
      <w:r w:rsidR="007668BF">
        <w:rPr>
          <w:lang w:val="en-GB"/>
        </w:rPr>
        <w:t xml:space="preserve"> and speed/direction uncertainty</w:t>
      </w:r>
      <w:r w:rsidRPr="00CF30EA">
        <w:rPr>
          <w:lang w:val="en-GB"/>
        </w:rPr>
        <w:t>)</w:t>
      </w:r>
      <w:r w:rsidR="00223C8F" w:rsidRPr="00CF30EA">
        <w:rPr>
          <w:lang w:val="en-GB"/>
        </w:rPr>
        <w:t xml:space="preserve">. Each of the </w:t>
      </w:r>
      <w:r w:rsidR="004A0034">
        <w:rPr>
          <w:lang w:val="en-GB"/>
        </w:rPr>
        <w:t>five</w:t>
      </w:r>
      <w:r w:rsidR="004A0034" w:rsidRPr="00CF30EA">
        <w:rPr>
          <w:lang w:val="en-GB"/>
        </w:rPr>
        <w:t xml:space="preserve"> </w:t>
      </w:r>
      <w:r w:rsidR="00223C8F" w:rsidRPr="00CF30EA">
        <w:rPr>
          <w:lang w:val="en-GB"/>
        </w:rPr>
        <w:t xml:space="preserve">elements </w:t>
      </w:r>
      <w:r w:rsidRPr="00CF30EA">
        <w:rPr>
          <w:lang w:val="en-GB"/>
        </w:rPr>
        <w:t>of string values</w:t>
      </w:r>
      <w:r w:rsidR="00A14078" w:rsidRPr="00CF30EA">
        <w:rPr>
          <w:lang w:val="en-GB"/>
        </w:rPr>
        <w:t xml:space="preserve"> </w:t>
      </w:r>
      <w:r w:rsidR="00223C8F" w:rsidRPr="00CF30EA">
        <w:rPr>
          <w:lang w:val="en-GB"/>
        </w:rPr>
        <w:t xml:space="preserve">has 8 values, </w:t>
      </w:r>
      <w:r w:rsidR="00D37582" w:rsidRPr="00CF30EA">
        <w:rPr>
          <w:lang w:val="en-GB"/>
        </w:rPr>
        <w:t xml:space="preserve">as shown in </w:t>
      </w:r>
      <w:r w:rsidR="00E40017" w:rsidRPr="00CF30EA">
        <w:rPr>
          <w:lang w:val="en-GB"/>
        </w:rPr>
        <w:fldChar w:fldCharType="begin"/>
      </w:r>
      <w:r w:rsidR="00E40017" w:rsidRPr="00CF30EA">
        <w:rPr>
          <w:lang w:val="en-GB"/>
        </w:rPr>
        <w:instrText xml:space="preserve"> REF _Ref122532740 \h </w:instrText>
      </w:r>
      <w:r w:rsidR="00E40017" w:rsidRPr="00CF30EA">
        <w:rPr>
          <w:lang w:val="en-GB"/>
        </w:rPr>
      </w:r>
      <w:r w:rsidR="00E40017" w:rsidRPr="00CF30EA">
        <w:rPr>
          <w:lang w:val="en-GB"/>
        </w:rPr>
        <w:fldChar w:fldCharType="separate"/>
      </w:r>
      <w:r w:rsidR="00D33763" w:rsidRPr="009A7395">
        <w:rPr>
          <w:b/>
          <w:sz w:val="18"/>
          <w:szCs w:val="18"/>
          <w:lang w:val="en-GB"/>
        </w:rPr>
        <w:t xml:space="preserve">Table </w:t>
      </w:r>
      <w:r w:rsidR="00D33763">
        <w:rPr>
          <w:b/>
          <w:noProof/>
          <w:sz w:val="18"/>
          <w:szCs w:val="18"/>
          <w:lang w:val="en-GB"/>
        </w:rPr>
        <w:t>10</w:t>
      </w:r>
      <w:r w:rsidR="00D33763">
        <w:rPr>
          <w:b/>
          <w:sz w:val="18"/>
          <w:szCs w:val="18"/>
          <w:lang w:val="en-GB"/>
        </w:rPr>
        <w:t>-</w:t>
      </w:r>
      <w:r w:rsidR="00D33763">
        <w:rPr>
          <w:b/>
          <w:noProof/>
          <w:sz w:val="18"/>
          <w:szCs w:val="18"/>
          <w:lang w:val="en-GB"/>
        </w:rPr>
        <w:t>3</w:t>
      </w:r>
      <w:r w:rsidR="00E40017" w:rsidRPr="00CF30EA">
        <w:rPr>
          <w:lang w:val="en-GB"/>
        </w:rPr>
        <w:fldChar w:fldCharType="end"/>
      </w:r>
      <w:r w:rsidR="00A14078" w:rsidRPr="00CF30EA">
        <w:rPr>
          <w:lang w:val="en-GB"/>
        </w:rPr>
        <w:t>.</w:t>
      </w:r>
    </w:p>
    <w:p w14:paraId="08B2714F" w14:textId="4F79ED35" w:rsidR="00801482" w:rsidRPr="00CF30EA" w:rsidRDefault="004A0034" w:rsidP="009A7395">
      <w:pPr>
        <w:spacing w:after="120" w:line="240" w:lineRule="auto"/>
        <w:rPr>
          <w:lang w:val="en-GB"/>
        </w:rPr>
      </w:pPr>
      <w:r>
        <w:rPr>
          <w:lang w:val="en-GB"/>
        </w:rPr>
        <w:t>An entry for an optional attribute must be encoded here if the values record for SurfaceCurrent feature instances in this HDF5 file contains that attribute</w:t>
      </w:r>
      <w:r w:rsidRPr="00CF30EA">
        <w:rPr>
          <w:lang w:val="en-GB"/>
        </w:rPr>
        <w:t>.</w:t>
      </w:r>
      <w:r>
        <w:rPr>
          <w:lang w:val="en-GB"/>
        </w:rPr>
        <w:t xml:space="preserve"> Conversely, if an attribute is encoded here all SurfaceCurrent instances must include that attribute in their values records, even if it </w:t>
      </w:r>
      <w:r w:rsidR="00313748">
        <w:rPr>
          <w:lang w:val="en-GB"/>
        </w:rPr>
        <w:t xml:space="preserve">is </w:t>
      </w:r>
      <w:r>
        <w:rPr>
          <w:lang w:val="en-GB"/>
        </w:rPr>
        <w:t>populated only with fill values. These requirements amount to mandating a 1/1 correspondence between this array and the structure of values record entries in SurfaceCurrent feature instances.</w:t>
      </w:r>
    </w:p>
    <w:p w14:paraId="350C153D" w14:textId="484B7DAC" w:rsidR="009D7E47" w:rsidRDefault="009D7E47" w:rsidP="009A7395">
      <w:pPr>
        <w:spacing w:after="120" w:line="240" w:lineRule="auto"/>
        <w:rPr>
          <w:lang w:val="en-GB"/>
        </w:rPr>
      </w:pPr>
      <w:r w:rsidRPr="00CF30EA">
        <w:rPr>
          <w:lang w:val="en-GB"/>
        </w:rPr>
        <w:t xml:space="preserve">NOTE: Values provided in </w:t>
      </w:r>
      <w:r w:rsidR="00E40017" w:rsidRPr="00CF30EA">
        <w:rPr>
          <w:lang w:val="en-GB"/>
        </w:rPr>
        <w:fldChar w:fldCharType="begin"/>
      </w:r>
      <w:r w:rsidR="00E40017" w:rsidRPr="00CF30EA">
        <w:rPr>
          <w:lang w:val="en-GB"/>
        </w:rPr>
        <w:instrText xml:space="preserve"> REF _Ref122532740 \h </w:instrText>
      </w:r>
      <w:r w:rsidR="00E40017" w:rsidRPr="00CF30EA">
        <w:rPr>
          <w:lang w:val="en-GB"/>
        </w:rPr>
      </w:r>
      <w:r w:rsidR="00E40017" w:rsidRPr="00CF30EA">
        <w:rPr>
          <w:lang w:val="en-GB"/>
        </w:rPr>
        <w:fldChar w:fldCharType="separate"/>
      </w:r>
      <w:r w:rsidR="00D33763" w:rsidRPr="009A7395">
        <w:rPr>
          <w:b/>
          <w:sz w:val="18"/>
          <w:szCs w:val="18"/>
          <w:lang w:val="en-GB"/>
        </w:rPr>
        <w:t xml:space="preserve">Table </w:t>
      </w:r>
      <w:r w:rsidR="00D33763">
        <w:rPr>
          <w:b/>
          <w:noProof/>
          <w:sz w:val="18"/>
          <w:szCs w:val="18"/>
          <w:lang w:val="en-GB"/>
        </w:rPr>
        <w:t>10</w:t>
      </w:r>
      <w:r w:rsidR="00D33763">
        <w:rPr>
          <w:b/>
          <w:sz w:val="18"/>
          <w:szCs w:val="18"/>
          <w:lang w:val="en-GB"/>
        </w:rPr>
        <w:t>-</w:t>
      </w:r>
      <w:r w:rsidR="00D33763">
        <w:rPr>
          <w:b/>
          <w:noProof/>
          <w:sz w:val="18"/>
          <w:szCs w:val="18"/>
          <w:lang w:val="en-GB"/>
        </w:rPr>
        <w:t>3</w:t>
      </w:r>
      <w:r w:rsidR="00E40017" w:rsidRPr="00CF30EA">
        <w:rPr>
          <w:lang w:val="en-GB"/>
        </w:rPr>
        <w:fldChar w:fldCharType="end"/>
      </w:r>
      <w:r w:rsidRPr="00CF30EA">
        <w:rPr>
          <w:lang w:val="en-GB"/>
        </w:rPr>
        <w:t xml:space="preserve"> are </w:t>
      </w:r>
      <w:r w:rsidR="004A0034">
        <w:rPr>
          <w:lang w:val="en-GB"/>
        </w:rPr>
        <w:t xml:space="preserve">mandatory if the attribute is encoded. </w:t>
      </w:r>
    </w:p>
    <w:p w14:paraId="755BACA3" w14:textId="77777777" w:rsidR="00AF1311" w:rsidRDefault="00AF1311" w:rsidP="009A7395">
      <w:pPr>
        <w:spacing w:after="120" w:line="240" w:lineRule="auto"/>
        <w:rPr>
          <w:lang w:val="en-GB"/>
        </w:rPr>
        <w:sectPr w:rsidR="00AF1311" w:rsidSect="00A07674">
          <w:headerReference w:type="default" r:id="rId60"/>
          <w:pgSz w:w="11906" w:h="16838" w:code="9"/>
          <w:pgMar w:top="1440" w:right="1440" w:bottom="1440" w:left="1440" w:header="720" w:footer="720" w:gutter="0"/>
          <w:pgNumType w:start="1"/>
          <w:cols w:space="720"/>
          <w:docGrid w:linePitch="360"/>
        </w:sectPr>
      </w:pPr>
    </w:p>
    <w:p w14:paraId="4E7203DA" w14:textId="77777777" w:rsidR="00AF1311" w:rsidRPr="00CF30EA" w:rsidRDefault="00AF1311" w:rsidP="009A7395">
      <w:pPr>
        <w:spacing w:after="120" w:line="240" w:lineRule="auto"/>
        <w:rPr>
          <w:lang w:val="en-GB"/>
        </w:rPr>
      </w:pPr>
    </w:p>
    <w:p w14:paraId="59CA7395" w14:textId="6D81C2A2" w:rsidR="002B03B9" w:rsidRPr="009A7395" w:rsidRDefault="002B03B9" w:rsidP="00AF1311">
      <w:pPr>
        <w:pStyle w:val="Caption"/>
        <w:keepNext/>
      </w:pPr>
      <w:bookmarkStart w:id="797" w:name="_Ref122532740"/>
      <w:r w:rsidRPr="009A7395">
        <w:t xml:space="preserve">Table </w:t>
      </w:r>
      <w:r>
        <w:fldChar w:fldCharType="begin"/>
      </w:r>
      <w:r>
        <w:instrText xml:space="preserve"> STYLEREF 1 \s </w:instrText>
      </w:r>
      <w:r>
        <w:fldChar w:fldCharType="separate"/>
      </w:r>
      <w:r w:rsidR="00D33763">
        <w:rPr>
          <w:noProof/>
        </w:rPr>
        <w:t>10</w:t>
      </w:r>
      <w:r>
        <w:rPr>
          <w:noProof/>
        </w:rPr>
        <w:fldChar w:fldCharType="end"/>
      </w:r>
      <w:r w:rsidR="009A7395">
        <w:t>-</w:t>
      </w:r>
      <w:r>
        <w:fldChar w:fldCharType="begin"/>
      </w:r>
      <w:r>
        <w:instrText xml:space="preserve"> SEQ Table \* ARABIC \s 1 </w:instrText>
      </w:r>
      <w:r>
        <w:fldChar w:fldCharType="separate"/>
      </w:r>
      <w:r w:rsidR="00D33763">
        <w:rPr>
          <w:noProof/>
        </w:rPr>
        <w:t>3</w:t>
      </w:r>
      <w:r>
        <w:rPr>
          <w:noProof/>
        </w:rPr>
        <w:fldChar w:fldCharType="end"/>
      </w:r>
      <w:bookmarkEnd w:id="797"/>
      <w:r w:rsidRPr="009A7395">
        <w:t xml:space="preserve"> </w:t>
      </w:r>
      <w:r w:rsidR="009A7395">
        <w:t>–</w:t>
      </w:r>
      <w:r w:rsidRPr="009A7395">
        <w:t xml:space="preserve"> Sample contents of the one-dimensional compound array (length=</w:t>
      </w:r>
      <w:r w:rsidR="00481BAB" w:rsidRPr="009A7395">
        <w:t>3</w:t>
      </w:r>
      <w:r w:rsidRPr="009A7395">
        <w:t>, compound elements=8) SurfaceCurrent</w:t>
      </w:r>
      <w:r w:rsidR="009A7395">
        <w:t>. All values are strings</w:t>
      </w:r>
    </w:p>
    <w:tbl>
      <w:tblPr>
        <w:tblStyle w:val="TableGrid"/>
        <w:tblW w:w="5000" w:type="pct"/>
        <w:tblLayout w:type="fixed"/>
        <w:tblCellMar>
          <w:left w:w="58" w:type="dxa"/>
          <w:right w:w="58" w:type="dxa"/>
        </w:tblCellMar>
        <w:tblLook w:val="04A0" w:firstRow="1" w:lastRow="0" w:firstColumn="1" w:lastColumn="0" w:noHBand="0" w:noVBand="1"/>
      </w:tblPr>
      <w:tblGrid>
        <w:gridCol w:w="378"/>
        <w:gridCol w:w="1100"/>
        <w:gridCol w:w="1877"/>
        <w:gridCol w:w="2176"/>
        <w:gridCol w:w="2357"/>
        <w:gridCol w:w="2020"/>
        <w:gridCol w:w="2020"/>
        <w:gridCol w:w="2020"/>
      </w:tblGrid>
      <w:tr w:rsidR="00AF1311" w:rsidRPr="009A7395" w14:paraId="13FE6E94" w14:textId="4EA4CCF1" w:rsidTr="0084627A">
        <w:tc>
          <w:tcPr>
            <w:tcW w:w="135" w:type="pct"/>
            <w:shd w:val="clear" w:color="auto" w:fill="D9D9D9" w:themeFill="background1" w:themeFillShade="D9"/>
          </w:tcPr>
          <w:p w14:paraId="1CF203C9" w14:textId="77777777"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N</w:t>
            </w:r>
          </w:p>
        </w:tc>
        <w:tc>
          <w:tcPr>
            <w:tcW w:w="394" w:type="pct"/>
            <w:shd w:val="clear" w:color="auto" w:fill="D9D9D9" w:themeFill="background1" w:themeFillShade="D9"/>
          </w:tcPr>
          <w:p w14:paraId="0B87F51D" w14:textId="77777777"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Name</w:t>
            </w:r>
          </w:p>
        </w:tc>
        <w:tc>
          <w:tcPr>
            <w:tcW w:w="673" w:type="pct"/>
            <w:shd w:val="clear" w:color="auto" w:fill="D9D9D9" w:themeFill="background1" w:themeFillShade="D9"/>
          </w:tcPr>
          <w:p w14:paraId="79D30AC3" w14:textId="77777777"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Explanation</w:t>
            </w:r>
          </w:p>
        </w:tc>
        <w:tc>
          <w:tcPr>
            <w:tcW w:w="780" w:type="pct"/>
            <w:shd w:val="clear" w:color="auto" w:fill="D9D9D9" w:themeFill="background1" w:themeFillShade="D9"/>
          </w:tcPr>
          <w:p w14:paraId="3050C1A5" w14:textId="55C1017A"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Attribute 1</w:t>
            </w:r>
          </w:p>
        </w:tc>
        <w:tc>
          <w:tcPr>
            <w:tcW w:w="845" w:type="pct"/>
            <w:shd w:val="clear" w:color="auto" w:fill="D9D9D9" w:themeFill="background1" w:themeFillShade="D9"/>
          </w:tcPr>
          <w:p w14:paraId="25219283" w14:textId="68629676"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Attribute 2</w:t>
            </w:r>
          </w:p>
        </w:tc>
        <w:tc>
          <w:tcPr>
            <w:tcW w:w="724" w:type="pct"/>
            <w:shd w:val="clear" w:color="auto" w:fill="D9D9D9" w:themeFill="background1" w:themeFillShade="D9"/>
          </w:tcPr>
          <w:p w14:paraId="00450AD4" w14:textId="19E7609A"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Attribute 3</w:t>
            </w:r>
            <w:r w:rsidR="007668BF">
              <w:rPr>
                <w:rFonts w:cs="Arial"/>
                <w:b/>
                <w:sz w:val="18"/>
                <w:szCs w:val="18"/>
                <w:lang w:val="en-GB"/>
              </w:rPr>
              <w:t xml:space="preserve"> (optional)</w:t>
            </w:r>
          </w:p>
        </w:tc>
        <w:tc>
          <w:tcPr>
            <w:tcW w:w="724" w:type="pct"/>
            <w:shd w:val="clear" w:color="auto" w:fill="D9D9D9" w:themeFill="background1" w:themeFillShade="D9"/>
          </w:tcPr>
          <w:p w14:paraId="635AEC60" w14:textId="17FF8307" w:rsidR="00AF1311" w:rsidRPr="009A7395" w:rsidRDefault="00AF1311" w:rsidP="009A7395">
            <w:pPr>
              <w:spacing w:before="60" w:after="60" w:line="240" w:lineRule="auto"/>
              <w:rPr>
                <w:rFonts w:cs="Arial"/>
                <w:b/>
                <w:sz w:val="18"/>
                <w:szCs w:val="18"/>
                <w:lang w:val="en-GB"/>
              </w:rPr>
            </w:pPr>
            <w:r>
              <w:rPr>
                <w:rFonts w:cs="Arial"/>
                <w:b/>
                <w:sz w:val="18"/>
                <w:szCs w:val="18"/>
                <w:lang w:val="en-GB"/>
              </w:rPr>
              <w:t>Attribute 4</w:t>
            </w:r>
            <w:r w:rsidR="007668BF">
              <w:rPr>
                <w:rFonts w:cs="Arial"/>
                <w:b/>
                <w:sz w:val="18"/>
                <w:szCs w:val="18"/>
                <w:lang w:val="en-GB"/>
              </w:rPr>
              <w:t xml:space="preserve"> (optional)</w:t>
            </w:r>
          </w:p>
        </w:tc>
        <w:tc>
          <w:tcPr>
            <w:tcW w:w="724" w:type="pct"/>
            <w:shd w:val="clear" w:color="auto" w:fill="D9D9D9" w:themeFill="background1" w:themeFillShade="D9"/>
          </w:tcPr>
          <w:p w14:paraId="2357150A" w14:textId="6629BDCB" w:rsidR="00AF1311" w:rsidRPr="009A7395" w:rsidRDefault="00AF1311" w:rsidP="009A7395">
            <w:pPr>
              <w:spacing w:before="60" w:after="60" w:line="240" w:lineRule="auto"/>
              <w:rPr>
                <w:rFonts w:cs="Arial"/>
                <w:b/>
                <w:sz w:val="18"/>
                <w:szCs w:val="18"/>
                <w:lang w:val="en-GB"/>
              </w:rPr>
            </w:pPr>
            <w:r>
              <w:rPr>
                <w:rFonts w:cs="Arial"/>
                <w:b/>
                <w:sz w:val="18"/>
                <w:szCs w:val="18"/>
                <w:lang w:val="en-GB"/>
              </w:rPr>
              <w:t>Attribute 5</w:t>
            </w:r>
            <w:r w:rsidR="007668BF">
              <w:rPr>
                <w:rFonts w:cs="Arial"/>
                <w:b/>
                <w:sz w:val="18"/>
                <w:szCs w:val="18"/>
                <w:lang w:val="en-GB"/>
              </w:rPr>
              <w:t xml:space="preserve"> (optional)</w:t>
            </w:r>
          </w:p>
        </w:tc>
      </w:tr>
      <w:tr w:rsidR="00AF1311" w:rsidRPr="009A7395" w14:paraId="428480E1" w14:textId="5ECEF227" w:rsidTr="0084627A">
        <w:tc>
          <w:tcPr>
            <w:tcW w:w="135" w:type="pct"/>
          </w:tcPr>
          <w:p w14:paraId="22E4E614"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1</w:t>
            </w:r>
          </w:p>
        </w:tc>
        <w:tc>
          <w:tcPr>
            <w:tcW w:w="394" w:type="pct"/>
          </w:tcPr>
          <w:p w14:paraId="425B5D97"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code</w:t>
            </w:r>
          </w:p>
        </w:tc>
        <w:tc>
          <w:tcPr>
            <w:tcW w:w="673" w:type="pct"/>
          </w:tcPr>
          <w:p w14:paraId="462238E8"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Camel Case Name</w:t>
            </w:r>
          </w:p>
        </w:tc>
        <w:tc>
          <w:tcPr>
            <w:tcW w:w="780" w:type="pct"/>
          </w:tcPr>
          <w:p w14:paraId="29EDE7F6"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surfaceCurrentSpeed</w:t>
            </w:r>
          </w:p>
        </w:tc>
        <w:tc>
          <w:tcPr>
            <w:tcW w:w="845" w:type="pct"/>
          </w:tcPr>
          <w:p w14:paraId="26E88D61"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surfaceCurrentDirection</w:t>
            </w:r>
          </w:p>
        </w:tc>
        <w:tc>
          <w:tcPr>
            <w:tcW w:w="724" w:type="pct"/>
          </w:tcPr>
          <w:p w14:paraId="39CAB8A5" w14:textId="1321020F"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surfaceCurrentTime</w:t>
            </w:r>
          </w:p>
        </w:tc>
        <w:tc>
          <w:tcPr>
            <w:tcW w:w="724" w:type="pct"/>
          </w:tcPr>
          <w:p w14:paraId="36E1C727" w14:textId="0812ADC1" w:rsidR="00AF1311" w:rsidRPr="009A7395" w:rsidRDefault="001A5304" w:rsidP="009A7395">
            <w:pPr>
              <w:spacing w:before="60" w:after="60" w:line="240" w:lineRule="auto"/>
              <w:rPr>
                <w:rFonts w:cs="Arial"/>
                <w:sz w:val="18"/>
                <w:szCs w:val="18"/>
                <w:lang w:val="en-GB"/>
              </w:rPr>
            </w:pPr>
            <w:r>
              <w:rPr>
                <w:rFonts w:cs="Arial"/>
                <w:sz w:val="18"/>
                <w:szCs w:val="18"/>
                <w:lang w:val="en-GB"/>
              </w:rPr>
              <w:t>speedUncertainty</w:t>
            </w:r>
          </w:p>
        </w:tc>
        <w:tc>
          <w:tcPr>
            <w:tcW w:w="724" w:type="pct"/>
          </w:tcPr>
          <w:p w14:paraId="442CB3FC" w14:textId="7F97D0DB" w:rsidR="00AF1311" w:rsidRPr="009A7395" w:rsidRDefault="001A5304" w:rsidP="009A7395">
            <w:pPr>
              <w:spacing w:before="60" w:after="60" w:line="240" w:lineRule="auto"/>
              <w:rPr>
                <w:rFonts w:cs="Arial"/>
                <w:sz w:val="18"/>
                <w:szCs w:val="18"/>
                <w:lang w:val="en-GB"/>
              </w:rPr>
            </w:pPr>
            <w:r>
              <w:rPr>
                <w:rFonts w:cs="Arial"/>
                <w:sz w:val="18"/>
                <w:szCs w:val="18"/>
                <w:lang w:val="en-GB"/>
              </w:rPr>
              <w:t>directionUncertainty</w:t>
            </w:r>
          </w:p>
        </w:tc>
      </w:tr>
      <w:tr w:rsidR="00AF1311" w:rsidRPr="009A7395" w14:paraId="5E6D186D" w14:textId="0201A105" w:rsidTr="0084627A">
        <w:tc>
          <w:tcPr>
            <w:tcW w:w="135" w:type="pct"/>
          </w:tcPr>
          <w:p w14:paraId="70510BE1"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2</w:t>
            </w:r>
          </w:p>
        </w:tc>
        <w:tc>
          <w:tcPr>
            <w:tcW w:w="394" w:type="pct"/>
          </w:tcPr>
          <w:p w14:paraId="7041B643"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 xml:space="preserve">name </w:t>
            </w:r>
          </w:p>
        </w:tc>
        <w:tc>
          <w:tcPr>
            <w:tcW w:w="673" w:type="pct"/>
          </w:tcPr>
          <w:p w14:paraId="23FA2E8A" w14:textId="0A7D34A5" w:rsidR="00AF1311" w:rsidRPr="009A7395" w:rsidRDefault="00AF1311" w:rsidP="009A7395">
            <w:pPr>
              <w:spacing w:before="60" w:after="60" w:line="240" w:lineRule="auto"/>
              <w:jc w:val="left"/>
              <w:rPr>
                <w:rFonts w:cs="Arial"/>
                <w:sz w:val="18"/>
                <w:szCs w:val="18"/>
                <w:lang w:val="en-GB"/>
              </w:rPr>
            </w:pPr>
            <w:r>
              <w:rPr>
                <w:rFonts w:cs="Arial"/>
                <w:sz w:val="18"/>
                <w:szCs w:val="18"/>
                <w:lang w:val="en-GB"/>
              </w:rPr>
              <w:t>P</w:t>
            </w:r>
            <w:r w:rsidRPr="009A7395">
              <w:rPr>
                <w:rFonts w:cs="Arial"/>
                <w:sz w:val="18"/>
                <w:szCs w:val="18"/>
                <w:lang w:val="en-GB"/>
              </w:rPr>
              <w:t>lain text</w:t>
            </w:r>
          </w:p>
        </w:tc>
        <w:tc>
          <w:tcPr>
            <w:tcW w:w="780" w:type="pct"/>
          </w:tcPr>
          <w:p w14:paraId="4FD823E5" w14:textId="409E415E"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Surface Current Speed</w:t>
            </w:r>
          </w:p>
        </w:tc>
        <w:tc>
          <w:tcPr>
            <w:tcW w:w="845" w:type="pct"/>
          </w:tcPr>
          <w:p w14:paraId="31E5F823" w14:textId="17995C6A"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Surface Current Direction</w:t>
            </w:r>
          </w:p>
        </w:tc>
        <w:tc>
          <w:tcPr>
            <w:tcW w:w="724" w:type="pct"/>
          </w:tcPr>
          <w:p w14:paraId="5C18FB2C" w14:textId="353C89D8"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Surface Current Time</w:t>
            </w:r>
          </w:p>
        </w:tc>
        <w:tc>
          <w:tcPr>
            <w:tcW w:w="724" w:type="pct"/>
          </w:tcPr>
          <w:p w14:paraId="74BC66B1" w14:textId="0E19B187" w:rsidR="00AF1311" w:rsidRPr="009A7395" w:rsidRDefault="001A5304" w:rsidP="009A7395">
            <w:pPr>
              <w:spacing w:before="60" w:after="60" w:line="240" w:lineRule="auto"/>
              <w:jc w:val="left"/>
              <w:rPr>
                <w:rFonts w:cs="Arial"/>
                <w:sz w:val="18"/>
                <w:szCs w:val="18"/>
                <w:lang w:val="en-GB"/>
              </w:rPr>
            </w:pPr>
            <w:r>
              <w:rPr>
                <w:rFonts w:cs="Arial"/>
                <w:sz w:val="18"/>
                <w:szCs w:val="18"/>
                <w:lang w:val="en-GB"/>
              </w:rPr>
              <w:t>Speed Uncertainty</w:t>
            </w:r>
          </w:p>
        </w:tc>
        <w:tc>
          <w:tcPr>
            <w:tcW w:w="724" w:type="pct"/>
          </w:tcPr>
          <w:p w14:paraId="138AE176" w14:textId="17D5F3F5" w:rsidR="00AF1311" w:rsidRPr="009A7395" w:rsidRDefault="001A5304" w:rsidP="009A7395">
            <w:pPr>
              <w:spacing w:before="60" w:after="60" w:line="240" w:lineRule="auto"/>
              <w:jc w:val="left"/>
              <w:rPr>
                <w:rFonts w:cs="Arial"/>
                <w:sz w:val="18"/>
                <w:szCs w:val="18"/>
                <w:lang w:val="en-GB"/>
              </w:rPr>
            </w:pPr>
            <w:r>
              <w:rPr>
                <w:rFonts w:cs="Arial"/>
                <w:sz w:val="18"/>
                <w:szCs w:val="18"/>
                <w:lang w:val="en-GB"/>
              </w:rPr>
              <w:t>Direction Uncertainty</w:t>
            </w:r>
          </w:p>
        </w:tc>
      </w:tr>
      <w:tr w:rsidR="00AF1311" w:rsidRPr="009A7395" w14:paraId="699ED20E" w14:textId="51F81887" w:rsidTr="0084627A">
        <w:tc>
          <w:tcPr>
            <w:tcW w:w="135" w:type="pct"/>
          </w:tcPr>
          <w:p w14:paraId="1A4EF2E7"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3</w:t>
            </w:r>
          </w:p>
        </w:tc>
        <w:tc>
          <w:tcPr>
            <w:tcW w:w="394" w:type="pct"/>
          </w:tcPr>
          <w:p w14:paraId="61C95192"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uom.name</w:t>
            </w:r>
          </w:p>
        </w:tc>
        <w:tc>
          <w:tcPr>
            <w:tcW w:w="673" w:type="pct"/>
          </w:tcPr>
          <w:p w14:paraId="034B3D16"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Units of Measurement</w:t>
            </w:r>
          </w:p>
        </w:tc>
        <w:tc>
          <w:tcPr>
            <w:tcW w:w="780" w:type="pct"/>
          </w:tcPr>
          <w:p w14:paraId="78732FCF" w14:textId="0FBA064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knot</w:t>
            </w:r>
          </w:p>
        </w:tc>
        <w:tc>
          <w:tcPr>
            <w:tcW w:w="845" w:type="pct"/>
          </w:tcPr>
          <w:p w14:paraId="2D9C8B75" w14:textId="60C8F11A"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degree</w:t>
            </w:r>
          </w:p>
        </w:tc>
        <w:tc>
          <w:tcPr>
            <w:tcW w:w="724" w:type="pct"/>
          </w:tcPr>
          <w:p w14:paraId="5E9A5A86" w14:textId="29A410E6" w:rsidR="00AF1311" w:rsidRPr="009A7395" w:rsidRDefault="00360DF4" w:rsidP="009A7395">
            <w:pPr>
              <w:spacing w:before="60" w:after="60" w:line="240" w:lineRule="auto"/>
              <w:rPr>
                <w:rFonts w:cs="Arial"/>
                <w:sz w:val="18"/>
                <w:szCs w:val="18"/>
                <w:lang w:val="en-GB"/>
              </w:rPr>
            </w:pPr>
            <w:ins w:id="798" w:author="Raphael Malyankar" w:date="2024-09-06T01:46:00Z" w16du:dateUtc="2024-09-06T08:46:00Z">
              <w:r>
                <w:rPr>
                  <w:rFonts w:cs="Arial"/>
                  <w:sz w:val="18"/>
                  <w:szCs w:val="18"/>
                  <w:lang w:val="en-GB"/>
                </w:rPr>
                <w:t>(empty)</w:t>
              </w:r>
            </w:ins>
            <w:del w:id="799" w:author="Raphael Malyankar" w:date="2024-09-06T01:38:00Z" w16du:dateUtc="2024-09-06T08:38:00Z">
              <w:r w:rsidR="00AF1311" w:rsidRPr="009A7395" w:rsidDel="00B3146A">
                <w:rPr>
                  <w:rFonts w:cs="Arial"/>
                  <w:sz w:val="18"/>
                  <w:szCs w:val="18"/>
                  <w:lang w:val="en-GB"/>
                </w:rPr>
                <w:delText>DateTime</w:delText>
              </w:r>
            </w:del>
          </w:p>
        </w:tc>
        <w:tc>
          <w:tcPr>
            <w:tcW w:w="724" w:type="pct"/>
          </w:tcPr>
          <w:p w14:paraId="2F82EBA5" w14:textId="111E8811" w:rsidR="00AF1311" w:rsidRPr="009A7395" w:rsidRDefault="00CD6CF3" w:rsidP="009A7395">
            <w:pPr>
              <w:spacing w:before="60" w:after="60" w:line="240" w:lineRule="auto"/>
              <w:rPr>
                <w:rFonts w:cs="Arial"/>
                <w:sz w:val="18"/>
                <w:szCs w:val="18"/>
                <w:lang w:val="en-GB"/>
              </w:rPr>
            </w:pPr>
            <w:r>
              <w:rPr>
                <w:rFonts w:cs="Arial"/>
                <w:sz w:val="18"/>
                <w:szCs w:val="18"/>
                <w:lang w:val="en-GB"/>
              </w:rPr>
              <w:t>knot</w:t>
            </w:r>
          </w:p>
        </w:tc>
        <w:tc>
          <w:tcPr>
            <w:tcW w:w="724" w:type="pct"/>
          </w:tcPr>
          <w:p w14:paraId="35D1C76A" w14:textId="4C46D2EF" w:rsidR="00AF1311" w:rsidRPr="009A7395" w:rsidRDefault="00CD6CF3" w:rsidP="009A7395">
            <w:pPr>
              <w:spacing w:before="60" w:after="60" w:line="240" w:lineRule="auto"/>
              <w:rPr>
                <w:rFonts w:cs="Arial"/>
                <w:sz w:val="18"/>
                <w:szCs w:val="18"/>
                <w:lang w:val="en-GB"/>
              </w:rPr>
            </w:pPr>
            <w:r>
              <w:rPr>
                <w:rFonts w:cs="Arial"/>
                <w:sz w:val="18"/>
                <w:szCs w:val="18"/>
                <w:lang w:val="en-GB"/>
              </w:rPr>
              <w:t>degree</w:t>
            </w:r>
          </w:p>
        </w:tc>
      </w:tr>
      <w:tr w:rsidR="00AF1311" w:rsidRPr="009A7395" w14:paraId="319D6A55" w14:textId="4BDBF537" w:rsidTr="0084627A">
        <w:tc>
          <w:tcPr>
            <w:tcW w:w="135" w:type="pct"/>
          </w:tcPr>
          <w:p w14:paraId="0CED5907"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4</w:t>
            </w:r>
          </w:p>
        </w:tc>
        <w:tc>
          <w:tcPr>
            <w:tcW w:w="394" w:type="pct"/>
          </w:tcPr>
          <w:p w14:paraId="087D1147"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fillValue</w:t>
            </w:r>
          </w:p>
        </w:tc>
        <w:tc>
          <w:tcPr>
            <w:tcW w:w="673" w:type="pct"/>
          </w:tcPr>
          <w:p w14:paraId="410C78F4"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Denotes missing data</w:t>
            </w:r>
          </w:p>
        </w:tc>
        <w:tc>
          <w:tcPr>
            <w:tcW w:w="780" w:type="pct"/>
          </w:tcPr>
          <w:p w14:paraId="16891045" w14:textId="6E8F7FB9"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-9999.00</w:t>
            </w:r>
          </w:p>
        </w:tc>
        <w:tc>
          <w:tcPr>
            <w:tcW w:w="845" w:type="pct"/>
          </w:tcPr>
          <w:p w14:paraId="2341E290" w14:textId="25D82BDD"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-9999.0</w:t>
            </w:r>
          </w:p>
        </w:tc>
        <w:tc>
          <w:tcPr>
            <w:tcW w:w="724" w:type="pct"/>
          </w:tcPr>
          <w:p w14:paraId="3CC88C13" w14:textId="7458B35E" w:rsidR="00AF1311" w:rsidRPr="009A7395" w:rsidRDefault="00AF1311" w:rsidP="009A7395">
            <w:pPr>
              <w:spacing w:before="60" w:after="60" w:line="240" w:lineRule="auto"/>
              <w:rPr>
                <w:rFonts w:cs="Arial"/>
                <w:sz w:val="18"/>
                <w:szCs w:val="18"/>
                <w:lang w:val="en-GB"/>
              </w:rPr>
            </w:pPr>
            <w:r>
              <w:rPr>
                <w:rFonts w:cs="Arial"/>
                <w:sz w:val="18"/>
                <w:szCs w:val="18"/>
                <w:lang w:val="en-GB"/>
              </w:rPr>
              <w:t>000</w:t>
            </w:r>
            <w:r w:rsidR="00B90D8B">
              <w:rPr>
                <w:rFonts w:cs="Arial"/>
                <w:sz w:val="18"/>
                <w:szCs w:val="18"/>
                <w:lang w:val="en-GB"/>
              </w:rPr>
              <w:t>1</w:t>
            </w:r>
            <w:r>
              <w:rPr>
                <w:rFonts w:cs="Arial"/>
                <w:sz w:val="18"/>
                <w:szCs w:val="18"/>
                <w:lang w:val="en-GB"/>
              </w:rPr>
              <w:t>0</w:t>
            </w:r>
            <w:r w:rsidR="00B90D8B">
              <w:rPr>
                <w:rFonts w:cs="Arial"/>
                <w:sz w:val="18"/>
                <w:szCs w:val="18"/>
                <w:lang w:val="en-GB"/>
              </w:rPr>
              <w:t>1</w:t>
            </w:r>
            <w:r>
              <w:rPr>
                <w:rFonts w:cs="Arial"/>
                <w:sz w:val="18"/>
                <w:szCs w:val="18"/>
                <w:lang w:val="en-GB"/>
              </w:rPr>
              <w:t>0</w:t>
            </w:r>
            <w:r w:rsidR="00B90D8B">
              <w:rPr>
                <w:rFonts w:cs="Arial"/>
                <w:sz w:val="18"/>
                <w:szCs w:val="18"/>
                <w:lang w:val="en-GB"/>
              </w:rPr>
              <w:t>1</w:t>
            </w:r>
            <w:r>
              <w:rPr>
                <w:rFonts w:cs="Arial"/>
                <w:sz w:val="18"/>
                <w:szCs w:val="18"/>
                <w:lang w:val="en-GB"/>
              </w:rPr>
              <w:t>T000000Z</w:t>
            </w:r>
          </w:p>
        </w:tc>
        <w:tc>
          <w:tcPr>
            <w:tcW w:w="724" w:type="pct"/>
          </w:tcPr>
          <w:p w14:paraId="561AB242" w14:textId="5B8C8738" w:rsidR="00AF1311" w:rsidRPr="009A7395" w:rsidDel="0066496C" w:rsidRDefault="00CD6CF3" w:rsidP="009A7395">
            <w:pPr>
              <w:spacing w:before="60" w:after="60" w:line="240" w:lineRule="auto"/>
              <w:rPr>
                <w:rFonts w:cs="Arial"/>
                <w:sz w:val="18"/>
                <w:szCs w:val="18"/>
                <w:lang w:val="en-GB"/>
              </w:rPr>
            </w:pPr>
            <w:r>
              <w:rPr>
                <w:rFonts w:cs="Arial"/>
                <w:sz w:val="18"/>
                <w:szCs w:val="18"/>
                <w:lang w:val="en-GB"/>
              </w:rPr>
              <w:t>-1.0</w:t>
            </w:r>
          </w:p>
        </w:tc>
        <w:tc>
          <w:tcPr>
            <w:tcW w:w="724" w:type="pct"/>
          </w:tcPr>
          <w:p w14:paraId="505B124D" w14:textId="6B3ECBBB" w:rsidR="00AF1311" w:rsidRPr="009A7395" w:rsidDel="0066496C" w:rsidRDefault="00CD6CF3" w:rsidP="009A7395">
            <w:pPr>
              <w:spacing w:before="60" w:after="60" w:line="240" w:lineRule="auto"/>
              <w:rPr>
                <w:rFonts w:cs="Arial"/>
                <w:sz w:val="18"/>
                <w:szCs w:val="18"/>
                <w:lang w:val="en-GB"/>
              </w:rPr>
            </w:pPr>
            <w:r>
              <w:rPr>
                <w:rFonts w:cs="Arial"/>
                <w:sz w:val="18"/>
                <w:szCs w:val="18"/>
                <w:lang w:val="en-GB"/>
              </w:rPr>
              <w:t>-1.0</w:t>
            </w:r>
          </w:p>
        </w:tc>
      </w:tr>
      <w:tr w:rsidR="00AF1311" w:rsidRPr="009A7395" w14:paraId="6A6800D2" w14:textId="50D9ED36" w:rsidTr="0084627A">
        <w:tc>
          <w:tcPr>
            <w:tcW w:w="135" w:type="pct"/>
          </w:tcPr>
          <w:p w14:paraId="7F05054F"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5</w:t>
            </w:r>
          </w:p>
        </w:tc>
        <w:tc>
          <w:tcPr>
            <w:tcW w:w="394" w:type="pct"/>
          </w:tcPr>
          <w:p w14:paraId="7EA99E02" w14:textId="0A1DBA9C"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datatype</w:t>
            </w:r>
          </w:p>
        </w:tc>
        <w:tc>
          <w:tcPr>
            <w:tcW w:w="673" w:type="pct"/>
          </w:tcPr>
          <w:p w14:paraId="4C1FABBC"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HDF5 datatype</w:t>
            </w:r>
          </w:p>
        </w:tc>
        <w:tc>
          <w:tcPr>
            <w:tcW w:w="780" w:type="pct"/>
          </w:tcPr>
          <w:p w14:paraId="760C329F"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H5T_FLOAT</w:t>
            </w:r>
          </w:p>
        </w:tc>
        <w:tc>
          <w:tcPr>
            <w:tcW w:w="845" w:type="pct"/>
          </w:tcPr>
          <w:p w14:paraId="4CFEEA1C"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H5T_FLOAT</w:t>
            </w:r>
          </w:p>
        </w:tc>
        <w:tc>
          <w:tcPr>
            <w:tcW w:w="724" w:type="pct"/>
          </w:tcPr>
          <w:p w14:paraId="7DEA856C" w14:textId="0A81DC03"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H5T_STRING</w:t>
            </w:r>
          </w:p>
        </w:tc>
        <w:tc>
          <w:tcPr>
            <w:tcW w:w="724" w:type="pct"/>
          </w:tcPr>
          <w:p w14:paraId="72693CBF" w14:textId="48824DF9" w:rsidR="00AF1311" w:rsidRPr="009A7395" w:rsidRDefault="00CD6CF3" w:rsidP="009A7395">
            <w:pPr>
              <w:spacing w:before="60" w:after="60" w:line="240" w:lineRule="auto"/>
              <w:rPr>
                <w:rFonts w:cs="Arial"/>
                <w:sz w:val="18"/>
                <w:szCs w:val="18"/>
                <w:lang w:val="en-GB"/>
              </w:rPr>
            </w:pPr>
            <w:r>
              <w:rPr>
                <w:rFonts w:cs="Arial"/>
                <w:sz w:val="18"/>
                <w:szCs w:val="18"/>
                <w:lang w:val="en-GB"/>
              </w:rPr>
              <w:t>H5T_FLOAT</w:t>
            </w:r>
          </w:p>
        </w:tc>
        <w:tc>
          <w:tcPr>
            <w:tcW w:w="724" w:type="pct"/>
          </w:tcPr>
          <w:p w14:paraId="536E1745" w14:textId="64F190C4" w:rsidR="00AF1311" w:rsidRPr="009A7395" w:rsidRDefault="00CD6CF3" w:rsidP="009A7395">
            <w:pPr>
              <w:spacing w:before="60" w:after="60" w:line="240" w:lineRule="auto"/>
              <w:rPr>
                <w:rFonts w:cs="Arial"/>
                <w:sz w:val="18"/>
                <w:szCs w:val="18"/>
                <w:lang w:val="en-GB"/>
              </w:rPr>
            </w:pPr>
            <w:r>
              <w:rPr>
                <w:rFonts w:cs="Arial"/>
                <w:sz w:val="18"/>
                <w:szCs w:val="18"/>
                <w:lang w:val="en-GB"/>
              </w:rPr>
              <w:t>H5T_FLOAT</w:t>
            </w:r>
          </w:p>
        </w:tc>
      </w:tr>
      <w:tr w:rsidR="00AF1311" w:rsidRPr="009A7395" w14:paraId="28A9BB5B" w14:textId="417F8610" w:rsidTr="0084627A">
        <w:tc>
          <w:tcPr>
            <w:tcW w:w="135" w:type="pct"/>
          </w:tcPr>
          <w:p w14:paraId="32F47186"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6</w:t>
            </w:r>
          </w:p>
        </w:tc>
        <w:tc>
          <w:tcPr>
            <w:tcW w:w="394" w:type="pct"/>
          </w:tcPr>
          <w:p w14:paraId="66B3F778"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 xml:space="preserve">lower </w:t>
            </w:r>
          </w:p>
        </w:tc>
        <w:tc>
          <w:tcPr>
            <w:tcW w:w="673" w:type="pct"/>
          </w:tcPr>
          <w:p w14:paraId="2129B5F9"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Lower bound on attribute</w:t>
            </w:r>
          </w:p>
        </w:tc>
        <w:tc>
          <w:tcPr>
            <w:tcW w:w="780" w:type="pct"/>
          </w:tcPr>
          <w:p w14:paraId="5836E334" w14:textId="1223DA51"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0.00</w:t>
            </w:r>
          </w:p>
        </w:tc>
        <w:tc>
          <w:tcPr>
            <w:tcW w:w="845" w:type="pct"/>
          </w:tcPr>
          <w:p w14:paraId="4CB7223F"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0.0</w:t>
            </w:r>
          </w:p>
        </w:tc>
        <w:tc>
          <w:tcPr>
            <w:tcW w:w="724" w:type="pct"/>
          </w:tcPr>
          <w:p w14:paraId="03253B8C" w14:textId="32E22659"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19000101T000000Z</w:t>
            </w:r>
          </w:p>
        </w:tc>
        <w:tc>
          <w:tcPr>
            <w:tcW w:w="724" w:type="pct"/>
          </w:tcPr>
          <w:p w14:paraId="71B9C6BC" w14:textId="6A3A8179" w:rsidR="00AF1311" w:rsidRPr="009A7395" w:rsidRDefault="00CD6CF3" w:rsidP="009A7395">
            <w:pPr>
              <w:spacing w:before="60" w:after="60" w:line="240" w:lineRule="auto"/>
              <w:rPr>
                <w:rFonts w:cs="Arial"/>
                <w:sz w:val="18"/>
                <w:szCs w:val="18"/>
                <w:lang w:val="en-GB"/>
              </w:rPr>
            </w:pPr>
            <w:r>
              <w:rPr>
                <w:rFonts w:cs="Arial"/>
                <w:sz w:val="18"/>
                <w:szCs w:val="18"/>
                <w:lang w:val="en-GB"/>
              </w:rPr>
              <w:t>0.00</w:t>
            </w:r>
          </w:p>
        </w:tc>
        <w:tc>
          <w:tcPr>
            <w:tcW w:w="724" w:type="pct"/>
          </w:tcPr>
          <w:p w14:paraId="5446DF0A" w14:textId="7641E97D" w:rsidR="00AF1311" w:rsidRPr="009A7395" w:rsidRDefault="00CD6CF3" w:rsidP="009A7395">
            <w:pPr>
              <w:spacing w:before="60" w:after="60" w:line="240" w:lineRule="auto"/>
              <w:rPr>
                <w:rFonts w:cs="Arial"/>
                <w:sz w:val="18"/>
                <w:szCs w:val="18"/>
                <w:lang w:val="en-GB"/>
              </w:rPr>
            </w:pPr>
            <w:r>
              <w:rPr>
                <w:rFonts w:cs="Arial"/>
                <w:sz w:val="18"/>
                <w:szCs w:val="18"/>
                <w:lang w:val="en-GB"/>
              </w:rPr>
              <w:t>0</w:t>
            </w:r>
            <w:r w:rsidR="004912D0">
              <w:rPr>
                <w:rFonts w:cs="Arial"/>
                <w:sz w:val="18"/>
                <w:szCs w:val="18"/>
                <w:lang w:val="en-GB"/>
              </w:rPr>
              <w:t>.0</w:t>
            </w:r>
          </w:p>
        </w:tc>
      </w:tr>
      <w:tr w:rsidR="00AF1311" w:rsidRPr="009A7395" w14:paraId="7957ED0D" w14:textId="3DE76A8F" w:rsidTr="0084627A">
        <w:tc>
          <w:tcPr>
            <w:tcW w:w="135" w:type="pct"/>
            <w:tcBorders>
              <w:bottom w:val="single" w:sz="4" w:space="0" w:color="auto"/>
            </w:tcBorders>
          </w:tcPr>
          <w:p w14:paraId="12855E30"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7</w:t>
            </w:r>
          </w:p>
        </w:tc>
        <w:tc>
          <w:tcPr>
            <w:tcW w:w="394" w:type="pct"/>
            <w:tcBorders>
              <w:bottom w:val="single" w:sz="4" w:space="0" w:color="auto"/>
            </w:tcBorders>
          </w:tcPr>
          <w:p w14:paraId="217B1FE5"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 xml:space="preserve">upper </w:t>
            </w:r>
          </w:p>
        </w:tc>
        <w:tc>
          <w:tcPr>
            <w:tcW w:w="673" w:type="pct"/>
            <w:tcBorders>
              <w:bottom w:val="single" w:sz="4" w:space="0" w:color="auto"/>
            </w:tcBorders>
          </w:tcPr>
          <w:p w14:paraId="0B836079"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Upper bound on attribute</w:t>
            </w:r>
          </w:p>
        </w:tc>
        <w:tc>
          <w:tcPr>
            <w:tcW w:w="780" w:type="pct"/>
            <w:tcBorders>
              <w:bottom w:val="single" w:sz="4" w:space="0" w:color="auto"/>
            </w:tcBorders>
          </w:tcPr>
          <w:p w14:paraId="4A18B1FC" w14:textId="0FCE10DE" w:rsidR="00AF1311" w:rsidRPr="009A7395" w:rsidRDefault="00CD6CF3" w:rsidP="009A7395">
            <w:pPr>
              <w:spacing w:before="60" w:after="60" w:line="240" w:lineRule="auto"/>
              <w:rPr>
                <w:rFonts w:cs="Arial"/>
                <w:sz w:val="18"/>
                <w:szCs w:val="18"/>
                <w:lang w:val="en-GB"/>
              </w:rPr>
            </w:pPr>
            <w:r>
              <w:rPr>
                <w:rFonts w:cs="Arial"/>
                <w:sz w:val="18"/>
                <w:szCs w:val="18"/>
                <w:lang w:val="en-GB"/>
              </w:rPr>
              <w:t>99.00</w:t>
            </w:r>
          </w:p>
        </w:tc>
        <w:tc>
          <w:tcPr>
            <w:tcW w:w="845" w:type="pct"/>
            <w:tcBorders>
              <w:bottom w:val="single" w:sz="4" w:space="0" w:color="auto"/>
            </w:tcBorders>
          </w:tcPr>
          <w:p w14:paraId="3070FAF2" w14:textId="79E08828"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359.9</w:t>
            </w:r>
          </w:p>
        </w:tc>
        <w:tc>
          <w:tcPr>
            <w:tcW w:w="724" w:type="pct"/>
            <w:tcBorders>
              <w:bottom w:val="single" w:sz="4" w:space="0" w:color="auto"/>
            </w:tcBorders>
          </w:tcPr>
          <w:p w14:paraId="6E0E73C5" w14:textId="28E5F435"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21500101T000000Z</w:t>
            </w:r>
          </w:p>
        </w:tc>
        <w:tc>
          <w:tcPr>
            <w:tcW w:w="724" w:type="pct"/>
            <w:tcBorders>
              <w:bottom w:val="single" w:sz="4" w:space="0" w:color="auto"/>
            </w:tcBorders>
          </w:tcPr>
          <w:p w14:paraId="427F089F" w14:textId="63D03C24" w:rsidR="00AF1311" w:rsidRPr="009A7395" w:rsidRDefault="00CD6CF3" w:rsidP="009A7395">
            <w:pPr>
              <w:spacing w:before="60" w:after="60" w:line="240" w:lineRule="auto"/>
              <w:rPr>
                <w:rFonts w:cs="Arial"/>
                <w:sz w:val="18"/>
                <w:szCs w:val="18"/>
                <w:lang w:val="en-GB"/>
              </w:rPr>
            </w:pPr>
            <w:r>
              <w:rPr>
                <w:rFonts w:cs="Arial"/>
                <w:sz w:val="18"/>
                <w:szCs w:val="18"/>
                <w:lang w:val="en-GB"/>
              </w:rPr>
              <w:t>99.00</w:t>
            </w:r>
          </w:p>
        </w:tc>
        <w:tc>
          <w:tcPr>
            <w:tcW w:w="724" w:type="pct"/>
            <w:tcBorders>
              <w:bottom w:val="single" w:sz="4" w:space="0" w:color="auto"/>
            </w:tcBorders>
          </w:tcPr>
          <w:p w14:paraId="71EFC750" w14:textId="5F2C2D5A" w:rsidR="00AF1311" w:rsidRPr="009A7395" w:rsidRDefault="00CD6CF3" w:rsidP="009A7395">
            <w:pPr>
              <w:spacing w:before="60" w:after="60" w:line="240" w:lineRule="auto"/>
              <w:rPr>
                <w:rFonts w:cs="Arial"/>
                <w:sz w:val="18"/>
                <w:szCs w:val="18"/>
                <w:lang w:val="en-GB"/>
              </w:rPr>
            </w:pPr>
            <w:r>
              <w:rPr>
                <w:rFonts w:cs="Arial"/>
                <w:sz w:val="18"/>
                <w:szCs w:val="18"/>
                <w:lang w:val="en-GB"/>
              </w:rPr>
              <w:t>3</w:t>
            </w:r>
            <w:r w:rsidR="00153D74">
              <w:rPr>
                <w:rFonts w:cs="Arial"/>
                <w:sz w:val="18"/>
                <w:szCs w:val="18"/>
                <w:lang w:val="en-GB"/>
              </w:rPr>
              <w:t>59.9</w:t>
            </w:r>
          </w:p>
        </w:tc>
      </w:tr>
      <w:tr w:rsidR="00AF1311" w:rsidRPr="009A7395" w14:paraId="11D1EB46" w14:textId="16BE4053" w:rsidTr="0084627A">
        <w:tc>
          <w:tcPr>
            <w:tcW w:w="135" w:type="pct"/>
          </w:tcPr>
          <w:p w14:paraId="3D2E1571"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8</w:t>
            </w:r>
          </w:p>
        </w:tc>
        <w:tc>
          <w:tcPr>
            <w:tcW w:w="394" w:type="pct"/>
          </w:tcPr>
          <w:p w14:paraId="2BF9647F"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closure</w:t>
            </w:r>
          </w:p>
        </w:tc>
        <w:tc>
          <w:tcPr>
            <w:tcW w:w="673" w:type="pct"/>
          </w:tcPr>
          <w:p w14:paraId="19912AD0" w14:textId="7FA3D06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 xml:space="preserve">Open or Closed data interval. </w:t>
            </w:r>
            <w:r>
              <w:rPr>
                <w:rFonts w:cs="Arial"/>
                <w:sz w:val="18"/>
                <w:szCs w:val="18"/>
                <w:lang w:val="en-GB"/>
              </w:rPr>
              <w:t>See S100_IntervalType in S-100 Part 1</w:t>
            </w:r>
          </w:p>
        </w:tc>
        <w:tc>
          <w:tcPr>
            <w:tcW w:w="780" w:type="pct"/>
          </w:tcPr>
          <w:p w14:paraId="71243CC2"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geSemiInterval</w:t>
            </w:r>
          </w:p>
        </w:tc>
        <w:tc>
          <w:tcPr>
            <w:tcW w:w="845" w:type="pct"/>
          </w:tcPr>
          <w:p w14:paraId="163BDE75" w14:textId="05FEE4A4"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 xml:space="preserve">closedInterval </w:t>
            </w:r>
          </w:p>
        </w:tc>
        <w:tc>
          <w:tcPr>
            <w:tcW w:w="724" w:type="pct"/>
          </w:tcPr>
          <w:p w14:paraId="291E8463" w14:textId="18D660DC"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closedInterval</w:t>
            </w:r>
          </w:p>
        </w:tc>
        <w:tc>
          <w:tcPr>
            <w:tcW w:w="724" w:type="pct"/>
          </w:tcPr>
          <w:p w14:paraId="617EF2F5" w14:textId="153EF50E" w:rsidR="00AF1311" w:rsidRPr="009A7395" w:rsidRDefault="00CD6CF3" w:rsidP="009A7395">
            <w:pPr>
              <w:spacing w:before="60" w:after="60" w:line="240" w:lineRule="auto"/>
              <w:rPr>
                <w:rFonts w:cs="Arial"/>
                <w:sz w:val="18"/>
                <w:szCs w:val="18"/>
                <w:lang w:val="en-GB"/>
              </w:rPr>
            </w:pPr>
            <w:r>
              <w:rPr>
                <w:rFonts w:cs="Arial"/>
                <w:sz w:val="18"/>
                <w:szCs w:val="18"/>
                <w:lang w:val="en-GB"/>
              </w:rPr>
              <w:t>geSemiInterval</w:t>
            </w:r>
          </w:p>
        </w:tc>
        <w:tc>
          <w:tcPr>
            <w:tcW w:w="724" w:type="pct"/>
          </w:tcPr>
          <w:p w14:paraId="1BB67829" w14:textId="3CD4B06F" w:rsidR="00AF1311" w:rsidRPr="009A7395" w:rsidRDefault="00153D74" w:rsidP="009A7395">
            <w:pPr>
              <w:spacing w:before="60" w:after="60" w:line="240" w:lineRule="auto"/>
              <w:rPr>
                <w:rFonts w:cs="Arial"/>
                <w:sz w:val="18"/>
                <w:szCs w:val="18"/>
                <w:lang w:val="en-GB"/>
              </w:rPr>
            </w:pPr>
            <w:r>
              <w:rPr>
                <w:rFonts w:cs="Arial"/>
                <w:sz w:val="18"/>
                <w:szCs w:val="18"/>
                <w:lang w:val="en-GB"/>
              </w:rPr>
              <w:t>closed</w:t>
            </w:r>
            <w:r w:rsidR="00CD6CF3">
              <w:rPr>
                <w:rFonts w:cs="Arial"/>
                <w:sz w:val="18"/>
                <w:szCs w:val="18"/>
                <w:lang w:val="en-GB"/>
              </w:rPr>
              <w:t>Interval</w:t>
            </w:r>
          </w:p>
        </w:tc>
      </w:tr>
    </w:tbl>
    <w:p w14:paraId="4B7BCFFE" w14:textId="1E205244" w:rsidR="00D606AA" w:rsidRDefault="00D606AA" w:rsidP="009A7281">
      <w:pPr>
        <w:spacing w:after="0" w:line="240" w:lineRule="auto"/>
        <w:rPr>
          <w:lang w:val="en-GB"/>
        </w:rPr>
      </w:pPr>
    </w:p>
    <w:p w14:paraId="2BE028D8" w14:textId="77777777" w:rsidR="00AF1311" w:rsidRDefault="00AF1311" w:rsidP="009A7281">
      <w:pPr>
        <w:spacing w:after="0" w:line="240" w:lineRule="auto"/>
        <w:rPr>
          <w:lang w:val="en-GB"/>
        </w:rPr>
        <w:sectPr w:rsidR="00AF1311" w:rsidSect="0084627A">
          <w:pgSz w:w="16838" w:h="11906" w:orient="landscape" w:code="9"/>
          <w:pgMar w:top="1440" w:right="1440" w:bottom="1440" w:left="1440" w:header="720" w:footer="720" w:gutter="0"/>
          <w:pgNumType w:start="1"/>
          <w:cols w:space="720"/>
          <w:docGrid w:linePitch="360"/>
        </w:sectPr>
      </w:pPr>
    </w:p>
    <w:p w14:paraId="422E9DE0" w14:textId="77777777" w:rsidR="00AF1311" w:rsidRPr="00CF30EA" w:rsidRDefault="00AF1311" w:rsidP="009A7281">
      <w:pPr>
        <w:spacing w:after="0" w:line="240" w:lineRule="auto"/>
        <w:rPr>
          <w:lang w:val="en-GB"/>
        </w:rPr>
      </w:pPr>
    </w:p>
    <w:p w14:paraId="5900B5AC" w14:textId="643B64F2" w:rsidR="00EA4740" w:rsidRDefault="00EA4740" w:rsidP="009A7281">
      <w:pPr>
        <w:spacing w:after="120" w:line="240" w:lineRule="auto"/>
        <w:rPr>
          <w:lang w:val="en-GB"/>
        </w:rPr>
      </w:pPr>
      <w:r w:rsidRPr="00CF30EA">
        <w:rPr>
          <w:lang w:val="en-GB"/>
        </w:rPr>
        <w:t xml:space="preserve">The values in this array must be consistent with the corresponding entries in the </w:t>
      </w:r>
      <w:r w:rsidR="009A7281">
        <w:rPr>
          <w:lang w:val="en-GB"/>
        </w:rPr>
        <w:t>F</w:t>
      </w:r>
      <w:r w:rsidRPr="00CF30EA">
        <w:rPr>
          <w:lang w:val="en-GB"/>
        </w:rPr>
        <w:t xml:space="preserve">eature </w:t>
      </w:r>
      <w:r w:rsidR="009A7281">
        <w:rPr>
          <w:lang w:val="en-GB"/>
        </w:rPr>
        <w:t>C</w:t>
      </w:r>
      <w:r w:rsidRPr="00CF30EA">
        <w:rPr>
          <w:lang w:val="en-GB"/>
        </w:rPr>
        <w:t>atalogue</w:t>
      </w:r>
      <w:r w:rsidR="00A066D1" w:rsidRPr="00CF30EA">
        <w:rPr>
          <w:lang w:val="en-GB"/>
        </w:rPr>
        <w:t xml:space="preserve">, with the exception that Attribute 3 has no uom.name value in the </w:t>
      </w:r>
      <w:r w:rsidR="009A7281">
        <w:rPr>
          <w:lang w:val="en-GB"/>
        </w:rPr>
        <w:t>F</w:t>
      </w:r>
      <w:r w:rsidR="00A066D1" w:rsidRPr="00CF30EA">
        <w:rPr>
          <w:lang w:val="en-GB"/>
        </w:rPr>
        <w:t xml:space="preserve">eature </w:t>
      </w:r>
      <w:r w:rsidR="009A7281">
        <w:rPr>
          <w:lang w:val="en-GB"/>
        </w:rPr>
        <w:t>C</w:t>
      </w:r>
      <w:r w:rsidR="00A066D1" w:rsidRPr="00CF30EA">
        <w:rPr>
          <w:lang w:val="en-GB"/>
        </w:rPr>
        <w:t>atalogue</w:t>
      </w:r>
      <w:r w:rsidRPr="00CF30EA">
        <w:rPr>
          <w:lang w:val="en-GB"/>
        </w:rPr>
        <w:t>.</w:t>
      </w:r>
    </w:p>
    <w:p w14:paraId="43EFD2B8" w14:textId="67D49FD4" w:rsidR="00470100" w:rsidRPr="00CF30EA" w:rsidRDefault="00470100" w:rsidP="009A7281">
      <w:pPr>
        <w:spacing w:after="120" w:line="240" w:lineRule="auto"/>
        <w:rPr>
          <w:lang w:val="en-GB"/>
        </w:rPr>
      </w:pPr>
      <w:commentRangeStart w:id="800"/>
      <w:r>
        <w:rPr>
          <w:lang w:val="en-GB"/>
        </w:rPr>
        <w:t>Optional attributes (here, surfaceCurrentTime</w:t>
      </w:r>
      <w:r w:rsidR="00705C55">
        <w:rPr>
          <w:lang w:val="en-GB"/>
        </w:rPr>
        <w:t>, speedUncertainty and directionUncertainty</w:t>
      </w:r>
      <w:r>
        <w:rPr>
          <w:lang w:val="en-GB"/>
        </w:rPr>
        <w:t xml:space="preserve">) are encoded in Group_F only </w:t>
      </w:r>
      <w:del w:id="801" w:author="Raphael Malyankar" w:date="2024-09-03T22:45:00Z" w16du:dateUtc="2024-09-04T05:45:00Z">
        <w:r w:rsidDel="00F06433">
          <w:rPr>
            <w:lang w:val="en-GB"/>
          </w:rPr>
          <w:delText>if they are actually used in feature instance value records</w:delText>
        </w:r>
        <w:commentRangeEnd w:id="800"/>
        <w:r w:rsidR="00C84460" w:rsidDel="00F06433">
          <w:rPr>
            <w:rStyle w:val="CommentReference"/>
          </w:rPr>
          <w:commentReference w:id="800"/>
        </w:r>
      </w:del>
      <w:ins w:id="802" w:author="Raphael Malyankar" w:date="2024-09-03T22:45:00Z" w16du:dateUtc="2024-09-04T05:45:00Z">
        <w:r w:rsidR="00F06433">
          <w:rPr>
            <w:lang w:val="en-GB"/>
          </w:rPr>
          <w:t xml:space="preserve">for </w:t>
        </w:r>
      </w:ins>
      <w:ins w:id="803" w:author="Raphael Malyankar" w:date="2024-09-03T22:47:00Z" w16du:dateUtc="2024-09-04T05:47:00Z">
        <w:r w:rsidR="00F06433">
          <w:rPr>
            <w:lang w:val="en-GB"/>
          </w:rPr>
          <w:t xml:space="preserve">strict </w:t>
        </w:r>
      </w:ins>
      <w:ins w:id="804" w:author="Raphael Malyankar" w:date="2024-09-03T22:45:00Z" w16du:dateUtc="2024-09-04T05:45:00Z">
        <w:r w:rsidR="00F06433">
          <w:rPr>
            <w:lang w:val="en-GB"/>
          </w:rPr>
          <w:t>conformance to S-100</w:t>
        </w:r>
      </w:ins>
      <w:ins w:id="805" w:author="Raphael Malyankar" w:date="2024-09-03T22:46:00Z" w16du:dateUtc="2024-09-04T05:46:00Z">
        <w:r w:rsidR="00F06433">
          <w:rPr>
            <w:lang w:val="en-GB"/>
          </w:rPr>
          <w:t xml:space="preserve"> 5.2.0 clause 10c-9.5</w:t>
        </w:r>
      </w:ins>
      <w:r>
        <w:rPr>
          <w:lang w:val="en-GB"/>
        </w:rPr>
        <w:t>.</w:t>
      </w:r>
      <w:ins w:id="806" w:author="Raphael Malyankar" w:date="2024-09-03T22:48:00Z" w16du:dateUtc="2024-09-04T05:48:00Z">
        <w:r w:rsidR="00F06433">
          <w:rPr>
            <w:lang w:val="en-GB"/>
          </w:rPr>
          <w:t xml:space="preserve"> (</w:t>
        </w:r>
      </w:ins>
      <w:ins w:id="807" w:author="Raphael Malyankar" w:date="2024-09-03T22:49:00Z" w16du:dateUtc="2024-09-04T05:49:00Z">
        <w:r w:rsidR="00F06433">
          <w:rPr>
            <w:lang w:val="en-GB"/>
          </w:rPr>
          <w:t xml:space="preserve">Planned S-158:100 validation checks </w:t>
        </w:r>
      </w:ins>
      <w:ins w:id="808" w:author="Raphael Malyankar" w:date="2024-09-03T22:50:00Z" w16du:dateUtc="2024-09-04T05:50:00Z">
        <w:r w:rsidR="00CD79A8">
          <w:rPr>
            <w:lang w:val="en-GB"/>
          </w:rPr>
          <w:t>may</w:t>
        </w:r>
      </w:ins>
      <w:ins w:id="809" w:author="Raphael Malyankar" w:date="2024-09-03T22:49:00Z" w16du:dateUtc="2024-09-04T05:49:00Z">
        <w:r w:rsidR="00F06433">
          <w:rPr>
            <w:lang w:val="en-GB"/>
          </w:rPr>
          <w:t xml:space="preserve"> emit a warning or error if attributes included in the feature catalogue are not found</w:t>
        </w:r>
      </w:ins>
      <w:ins w:id="810" w:author="Raphael Malyankar" w:date="2024-09-03T22:50:00Z" w16du:dateUtc="2024-09-04T05:50:00Z">
        <w:r w:rsidR="00F06433">
          <w:rPr>
            <w:lang w:val="en-GB"/>
          </w:rPr>
          <w:t xml:space="preserve"> in Group_F</w:t>
        </w:r>
      </w:ins>
      <w:ins w:id="811" w:author="Raphael Malyankar" w:date="2024-09-03T22:49:00Z" w16du:dateUtc="2024-09-04T05:49:00Z">
        <w:r w:rsidR="00F06433">
          <w:rPr>
            <w:lang w:val="en-GB"/>
          </w:rPr>
          <w:t>.)</w:t>
        </w:r>
      </w:ins>
      <w:r>
        <w:rPr>
          <w:lang w:val="en-GB"/>
        </w:rPr>
        <w:t xml:space="preserve"> If encoded in Group_F, they must be present (populated with the fill value, if necessary) in all feature instances in this dataset.</w:t>
      </w:r>
    </w:p>
    <w:p w14:paraId="190CC8CF" w14:textId="2A11D588" w:rsidR="00A4047B" w:rsidRPr="00CF30EA" w:rsidRDefault="00A4047B" w:rsidP="001A6B5B">
      <w:pPr>
        <w:pStyle w:val="Heading4"/>
        <w:tabs>
          <w:tab w:val="clear" w:pos="900"/>
          <w:tab w:val="clear" w:pos="1140"/>
          <w:tab w:val="clear" w:pos="1360"/>
          <w:tab w:val="left" w:pos="993"/>
        </w:tabs>
        <w:spacing w:before="120" w:after="120" w:line="240" w:lineRule="auto"/>
        <w:ind w:left="992" w:hanging="992"/>
      </w:pPr>
      <w:bookmarkStart w:id="812" w:name="_Ref126105333"/>
      <w:r w:rsidRPr="00CF30EA">
        <w:t>Type group (SurfaceCurrent)</w:t>
      </w:r>
      <w:bookmarkEnd w:id="812"/>
    </w:p>
    <w:p w14:paraId="3FD999EA" w14:textId="6C890004" w:rsidR="00D90D3F" w:rsidRDefault="00D90D3F" w:rsidP="001A6B5B">
      <w:pPr>
        <w:spacing w:after="120" w:line="240" w:lineRule="auto"/>
        <w:rPr>
          <w:lang w:val="en-GB"/>
        </w:rPr>
      </w:pPr>
      <w:r w:rsidRPr="00CF30EA">
        <w:rPr>
          <w:lang w:val="en-GB"/>
        </w:rPr>
        <w:t>This</w:t>
      </w:r>
      <w:r w:rsidR="00496C99" w:rsidRPr="00CF30EA">
        <w:rPr>
          <w:lang w:val="en-GB"/>
        </w:rPr>
        <w:t xml:space="preserve"> group contains </w:t>
      </w:r>
      <w:r w:rsidR="00901197" w:rsidRPr="00CF30EA">
        <w:rPr>
          <w:lang w:val="en-GB"/>
        </w:rPr>
        <w:t xml:space="preserve">a dataset called </w:t>
      </w:r>
      <w:r w:rsidR="00901197" w:rsidRPr="00CF30EA">
        <w:rPr>
          <w:i/>
          <w:iCs/>
          <w:lang w:val="en-GB"/>
        </w:rPr>
        <w:t>axisNames</w:t>
      </w:r>
      <w:r w:rsidR="00901197" w:rsidRPr="00CF30EA">
        <w:rPr>
          <w:lang w:val="en-GB"/>
        </w:rPr>
        <w:t xml:space="preserve"> and </w:t>
      </w:r>
      <w:r w:rsidR="00496C99" w:rsidRPr="00CF30EA">
        <w:rPr>
          <w:lang w:val="en-GB"/>
        </w:rPr>
        <w:t xml:space="preserve">one or more instances of the </w:t>
      </w:r>
      <w:r w:rsidR="0096062D" w:rsidRPr="00CF30EA">
        <w:rPr>
          <w:lang w:val="en-GB"/>
        </w:rPr>
        <w:t xml:space="preserve">single </w:t>
      </w:r>
      <w:r w:rsidR="00496C99" w:rsidRPr="00CF30EA">
        <w:rPr>
          <w:lang w:val="en-GB"/>
        </w:rPr>
        <w:t>feature</w:t>
      </w:r>
      <w:r w:rsidR="00E56F86" w:rsidRPr="00CF30EA">
        <w:rPr>
          <w:lang w:val="en-GB"/>
        </w:rPr>
        <w:t xml:space="preserve"> </w:t>
      </w:r>
      <w:r w:rsidR="00E56F86" w:rsidRPr="00CF30EA">
        <w:rPr>
          <w:b/>
          <w:bCs/>
          <w:lang w:val="en-GB"/>
        </w:rPr>
        <w:t>SurfaceCurrent</w:t>
      </w:r>
      <w:r w:rsidR="00496C99" w:rsidRPr="00CF30EA">
        <w:rPr>
          <w:lang w:val="en-GB"/>
        </w:rPr>
        <w:t xml:space="preserve">. A single instance may contain a gridded forecast at multiple hours, a set of time series predictions at several stations, or moving station data for a single station. This group has the simple attributes shown in </w:t>
      </w:r>
      <w:r w:rsidR="00E40017" w:rsidRPr="00CF30EA">
        <w:rPr>
          <w:lang w:val="en-GB"/>
        </w:rPr>
        <w:fldChar w:fldCharType="begin"/>
      </w:r>
      <w:r w:rsidR="00E40017" w:rsidRPr="00CF30EA">
        <w:rPr>
          <w:lang w:val="en-GB"/>
        </w:rPr>
        <w:instrText xml:space="preserve"> REF _Ref112672368 \h </w:instrText>
      </w:r>
      <w:r w:rsidR="00E40017" w:rsidRPr="00CF30EA">
        <w:rPr>
          <w:lang w:val="en-GB"/>
        </w:rPr>
      </w:r>
      <w:r w:rsidR="00E40017" w:rsidRPr="00CF30EA">
        <w:rPr>
          <w:lang w:val="en-GB"/>
        </w:rPr>
        <w:fldChar w:fldCharType="separate"/>
      </w:r>
      <w:r w:rsidR="00D33763" w:rsidRPr="00563C4F">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2</w:t>
      </w:r>
      <w:r w:rsidR="00E40017" w:rsidRPr="00CF30EA">
        <w:rPr>
          <w:lang w:val="en-GB"/>
        </w:rPr>
        <w:fldChar w:fldCharType="end"/>
      </w:r>
      <w:r w:rsidR="00496C99" w:rsidRPr="00CF30EA">
        <w:rPr>
          <w:lang w:val="en-GB"/>
        </w:rPr>
        <w:t>.</w:t>
      </w:r>
      <w:r w:rsidR="00901197" w:rsidRPr="00CF30EA">
        <w:rPr>
          <w:lang w:val="en-GB"/>
        </w:rPr>
        <w:t xml:space="preserve"> For S</w:t>
      </w:r>
      <w:r w:rsidR="00901197" w:rsidRPr="00CF30EA">
        <w:rPr>
          <w:lang w:val="en-GB"/>
        </w:rPr>
        <w:noBreakHyphen/>
        <w:t xml:space="preserve">111, </w:t>
      </w:r>
      <w:r w:rsidR="00901197" w:rsidRPr="00CF30EA">
        <w:rPr>
          <w:i/>
          <w:iCs/>
          <w:lang w:val="en-GB"/>
        </w:rPr>
        <w:t>axisNames</w:t>
      </w:r>
      <w:r w:rsidR="00901197" w:rsidRPr="00CF30EA">
        <w:rPr>
          <w:lang w:val="en-GB"/>
        </w:rPr>
        <w:t xml:space="preserve"> consists of </w:t>
      </w:r>
      <w:r w:rsidR="006338FC" w:rsidRPr="00CF30EA">
        <w:rPr>
          <w:lang w:val="en-GB"/>
        </w:rPr>
        <w:t>two</w:t>
      </w:r>
      <w:r w:rsidR="00901197" w:rsidRPr="00CF30EA">
        <w:rPr>
          <w:lang w:val="en-GB"/>
        </w:rPr>
        <w:t xml:space="preserve"> element</w:t>
      </w:r>
      <w:r w:rsidR="006338FC" w:rsidRPr="00CF30EA">
        <w:rPr>
          <w:lang w:val="en-GB"/>
        </w:rPr>
        <w:t>s</w:t>
      </w:r>
      <w:r w:rsidR="00901197" w:rsidRPr="00CF30EA">
        <w:rPr>
          <w:lang w:val="en-GB"/>
        </w:rPr>
        <w:t>, the string</w:t>
      </w:r>
      <w:r w:rsidR="006338FC" w:rsidRPr="00CF30EA">
        <w:rPr>
          <w:lang w:val="en-GB"/>
        </w:rPr>
        <w:t>s</w:t>
      </w:r>
      <w:r w:rsidR="00901197" w:rsidRPr="00CF30EA">
        <w:rPr>
          <w:lang w:val="en-GB"/>
        </w:rPr>
        <w:t xml:space="preserve"> ‘longitude</w:t>
      </w:r>
      <w:r w:rsidR="006338FC" w:rsidRPr="00CF30EA">
        <w:rPr>
          <w:lang w:val="en-GB"/>
        </w:rPr>
        <w:t>’ and ‘</w:t>
      </w:r>
      <w:r w:rsidR="00901197" w:rsidRPr="00CF30EA">
        <w:rPr>
          <w:lang w:val="en-GB"/>
        </w:rPr>
        <w:t>latitude’.</w:t>
      </w:r>
      <w:r w:rsidR="00EA4740" w:rsidRPr="00CF30EA">
        <w:rPr>
          <w:lang w:val="en-GB"/>
        </w:rPr>
        <w:t xml:space="preserve"> The contents of the </w:t>
      </w:r>
      <w:r w:rsidR="00EA4740" w:rsidRPr="00CF30EA">
        <w:rPr>
          <w:i/>
          <w:iCs/>
          <w:lang w:val="en-GB"/>
        </w:rPr>
        <w:t>axisNames</w:t>
      </w:r>
      <w:r w:rsidR="00EA4740" w:rsidRPr="00CF30EA">
        <w:rPr>
          <w:lang w:val="en-GB"/>
        </w:rPr>
        <w:t xml:space="preserve"> array must be exactly the same as the axis names used by the appropriate registry entry for the coordinate system specified in the metadata; for EPSG, the axis names in the corresponding EPSG registry entry must be used.</w:t>
      </w:r>
    </w:p>
    <w:p w14:paraId="0C6F530B" w14:textId="046378C8" w:rsidR="00A4047B" w:rsidRPr="00CF30EA" w:rsidRDefault="00A4047B" w:rsidP="00BC440F">
      <w:pPr>
        <w:pStyle w:val="Heading4"/>
        <w:tabs>
          <w:tab w:val="clear" w:pos="900"/>
          <w:tab w:val="clear" w:pos="1140"/>
          <w:tab w:val="clear" w:pos="1360"/>
          <w:tab w:val="left" w:pos="993"/>
        </w:tabs>
        <w:spacing w:before="120" w:after="120" w:line="240" w:lineRule="auto"/>
        <w:ind w:left="992" w:hanging="992"/>
      </w:pPr>
      <w:r w:rsidRPr="00CF30EA">
        <w:t>Instance group (SurfaceCurrent.nn)</w:t>
      </w:r>
    </w:p>
    <w:p w14:paraId="6583FD1C" w14:textId="281B49FD" w:rsidR="00496C99" w:rsidRPr="00CF30EA" w:rsidRDefault="00496C99" w:rsidP="00BC440F">
      <w:pPr>
        <w:spacing w:after="120" w:line="240" w:lineRule="auto"/>
        <w:rPr>
          <w:lang w:val="en-GB"/>
        </w:rPr>
      </w:pPr>
      <w:r w:rsidRPr="00CF30EA">
        <w:rPr>
          <w:lang w:val="en-GB"/>
        </w:rPr>
        <w:t xml:space="preserve">This group contains a single instance of the feature (see </w:t>
      </w:r>
      <w:r w:rsidR="003E08EE" w:rsidRPr="00CF30EA">
        <w:rPr>
          <w:lang w:val="en-GB"/>
        </w:rPr>
        <w:t>clause</w:t>
      </w:r>
      <w:r w:rsidRPr="00CF30EA">
        <w:rPr>
          <w:lang w:val="en-GB"/>
        </w:rPr>
        <w:t xml:space="preserve"> </w:t>
      </w:r>
      <w:r w:rsidR="00147622" w:rsidRPr="00CF30EA">
        <w:rPr>
          <w:lang w:val="en-GB"/>
        </w:rPr>
        <w:fldChar w:fldCharType="begin"/>
      </w:r>
      <w:r w:rsidR="00147622" w:rsidRPr="00CF30EA">
        <w:rPr>
          <w:lang w:val="en-GB"/>
        </w:rPr>
        <w:instrText xml:space="preserve"> REF _Ref126105333 \r \h </w:instrText>
      </w:r>
      <w:r w:rsidR="00147622" w:rsidRPr="00CF30EA">
        <w:rPr>
          <w:lang w:val="en-GB"/>
        </w:rPr>
      </w:r>
      <w:r w:rsidR="00147622" w:rsidRPr="00CF30EA">
        <w:rPr>
          <w:lang w:val="en-GB"/>
        </w:rPr>
        <w:fldChar w:fldCharType="separate"/>
      </w:r>
      <w:r w:rsidR="00D33763">
        <w:rPr>
          <w:lang w:val="en-GB"/>
        </w:rPr>
        <w:t>10.2.2.3</w:t>
      </w:r>
      <w:r w:rsidR="00147622" w:rsidRPr="00CF30EA">
        <w:rPr>
          <w:lang w:val="en-GB"/>
        </w:rPr>
        <w:fldChar w:fldCharType="end"/>
      </w:r>
      <w:r w:rsidRPr="00CF30EA">
        <w:rPr>
          <w:lang w:val="en-GB"/>
        </w:rPr>
        <w:t>).</w:t>
      </w:r>
      <w:r w:rsidR="0096062D" w:rsidRPr="00CF30EA">
        <w:rPr>
          <w:lang w:val="en-GB"/>
        </w:rPr>
        <w:t xml:space="preserve"> The groups are numbered from 01 to 99. This group has the simple attributes shown in </w:t>
      </w:r>
      <w:r w:rsidR="00147622" w:rsidRPr="00CF30EA">
        <w:rPr>
          <w:lang w:val="en-GB"/>
        </w:rPr>
        <w:fldChar w:fldCharType="begin"/>
      </w:r>
      <w:r w:rsidR="00147622" w:rsidRPr="00CF30EA">
        <w:rPr>
          <w:lang w:val="en-GB"/>
        </w:rPr>
        <w:instrText xml:space="preserve"> REF _Ref126105357 \h </w:instrText>
      </w:r>
      <w:r w:rsidR="00147622" w:rsidRPr="00CF30EA">
        <w:rPr>
          <w:lang w:val="en-GB"/>
        </w:rPr>
      </w:r>
      <w:r w:rsidR="00147622" w:rsidRPr="00CF30EA">
        <w:rPr>
          <w:lang w:val="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147622" w:rsidRPr="00CF30EA">
        <w:rPr>
          <w:lang w:val="en-GB"/>
        </w:rPr>
        <w:fldChar w:fldCharType="end"/>
      </w:r>
      <w:r w:rsidR="0096062D" w:rsidRPr="00CF30EA">
        <w:rPr>
          <w:lang w:val="en-GB"/>
        </w:rPr>
        <w:t xml:space="preserve">, as well as the </w:t>
      </w:r>
      <w:r w:rsidR="008C1BBA" w:rsidRPr="00CF30EA">
        <w:rPr>
          <w:lang w:val="en-GB"/>
        </w:rPr>
        <w:t xml:space="preserve">(speed and direction) </w:t>
      </w:r>
      <w:r w:rsidR="0096062D" w:rsidRPr="00CF30EA">
        <w:rPr>
          <w:lang w:val="en-GB"/>
        </w:rPr>
        <w:t>values groups, the (conditional) positioning group,</w:t>
      </w:r>
      <w:r w:rsidR="008C1BBA" w:rsidRPr="00CF30EA">
        <w:rPr>
          <w:lang w:val="en-GB"/>
        </w:rPr>
        <w:t xml:space="preserve"> and a dataset called </w:t>
      </w:r>
      <w:r w:rsidR="008B39E9" w:rsidRPr="00CF30EA">
        <w:rPr>
          <w:lang w:val="en-GB"/>
        </w:rPr>
        <w:t>‘</w:t>
      </w:r>
      <w:r w:rsidR="008C1BBA" w:rsidRPr="00CF30EA">
        <w:rPr>
          <w:lang w:val="en-GB"/>
        </w:rPr>
        <w:t>uncertainty</w:t>
      </w:r>
      <w:r w:rsidR="008B39E9" w:rsidRPr="00CF30EA">
        <w:rPr>
          <w:lang w:val="en-GB"/>
        </w:rPr>
        <w:t>’</w:t>
      </w:r>
      <w:r w:rsidR="0096062D" w:rsidRPr="00CF30EA">
        <w:rPr>
          <w:lang w:val="en-GB"/>
        </w:rPr>
        <w:t>.</w:t>
      </w:r>
      <w:r w:rsidR="001F59D1" w:rsidRPr="00CF30EA">
        <w:rPr>
          <w:lang w:val="en-GB"/>
        </w:rPr>
        <w:t xml:space="preserve"> </w:t>
      </w:r>
    </w:p>
    <w:p w14:paraId="5C782E0A" w14:textId="76D4255B" w:rsidR="0079474A" w:rsidRPr="00CF30EA" w:rsidRDefault="0079474A" w:rsidP="00BC440F">
      <w:pPr>
        <w:spacing w:after="120" w:line="240" w:lineRule="auto"/>
        <w:rPr>
          <w:lang w:val="en-GB"/>
        </w:rPr>
      </w:pPr>
      <w:r w:rsidRPr="00CF30EA">
        <w:rPr>
          <w:b/>
          <w:lang w:val="en-GB"/>
        </w:rPr>
        <w:t>Uncertainty Dataset</w:t>
      </w:r>
      <w:r w:rsidRPr="00CF30EA">
        <w:rPr>
          <w:lang w:val="en-GB"/>
        </w:rPr>
        <w:t xml:space="preserve"> – The (optional) uncertainty data is contained in a compound HDF5 dataset</w:t>
      </w:r>
      <w:r w:rsidR="008B39E9" w:rsidRPr="00CF30EA">
        <w:rPr>
          <w:lang w:val="en-GB"/>
        </w:rPr>
        <w:t xml:space="preserve"> named ‘uncertainty’</w:t>
      </w:r>
      <w:r w:rsidRPr="00CF30EA">
        <w:rPr>
          <w:lang w:val="en-GB"/>
        </w:rPr>
        <w:t>. There is a name and a</w:t>
      </w:r>
      <w:r w:rsidR="00391334" w:rsidRPr="00CF30EA">
        <w:rPr>
          <w:lang w:val="en-GB"/>
        </w:rPr>
        <w:t>n uncertainty</w:t>
      </w:r>
      <w:r w:rsidRPr="00CF30EA">
        <w:rPr>
          <w:lang w:val="en-GB"/>
        </w:rPr>
        <w:t xml:space="preserve"> value for surface current speed and direction</w:t>
      </w:r>
      <w:r w:rsidR="008B39E9" w:rsidRPr="00CF30EA">
        <w:rPr>
          <w:lang w:val="en-GB"/>
        </w:rPr>
        <w:t>,</w:t>
      </w:r>
      <w:r w:rsidRPr="00CF30EA">
        <w:rPr>
          <w:lang w:val="en-GB"/>
        </w:rPr>
        <w:t xml:space="preserve"> </w:t>
      </w:r>
      <w:r w:rsidR="008B39E9" w:rsidRPr="00CF30EA">
        <w:rPr>
          <w:lang w:val="en-GB"/>
        </w:rPr>
        <w:t xml:space="preserve">which are, respectively, </w:t>
      </w:r>
      <w:r w:rsidR="00391334" w:rsidRPr="00CF30EA">
        <w:rPr>
          <w:lang w:val="en-GB"/>
        </w:rPr>
        <w:t>s</w:t>
      </w:r>
      <w:r w:rsidR="00391334" w:rsidRPr="00CF30EA">
        <w:rPr>
          <w:i/>
          <w:lang w:val="en-GB"/>
        </w:rPr>
        <w:t>urfaceCurrentSpeed</w:t>
      </w:r>
      <w:r w:rsidR="00391334" w:rsidRPr="00CF30EA">
        <w:rPr>
          <w:lang w:val="en-GB"/>
        </w:rPr>
        <w:t xml:space="preserve"> </w:t>
      </w:r>
      <w:r w:rsidR="008B39E9" w:rsidRPr="00CF30EA">
        <w:rPr>
          <w:lang w:val="en-GB"/>
        </w:rPr>
        <w:t xml:space="preserve">and </w:t>
      </w:r>
      <w:r w:rsidR="00391334" w:rsidRPr="00CF30EA">
        <w:rPr>
          <w:i/>
          <w:lang w:val="en-GB"/>
        </w:rPr>
        <w:t>surfaceCurrentDirection</w:t>
      </w:r>
      <w:r w:rsidR="008B39E9" w:rsidRPr="00CF30EA">
        <w:rPr>
          <w:lang w:val="en-GB"/>
        </w:rPr>
        <w:t>. The units of speed uncertainty are knots and the units of direction are arc</w:t>
      </w:r>
      <w:r w:rsidR="003271AC" w:rsidRPr="00CF30EA">
        <w:rPr>
          <w:lang w:val="en-GB"/>
        </w:rPr>
        <w:t>-</w:t>
      </w:r>
      <w:r w:rsidR="008B39E9" w:rsidRPr="00CF30EA">
        <w:rPr>
          <w:lang w:val="en-GB"/>
        </w:rPr>
        <w:t>degrees.</w:t>
      </w:r>
      <w:r w:rsidR="008B39E9" w:rsidRPr="00CF30EA">
        <w:rPr>
          <w:sz w:val="22"/>
          <w:lang w:val="en-GB"/>
        </w:rPr>
        <w:t xml:space="preserve"> </w:t>
      </w:r>
      <w:r w:rsidRPr="00CF30EA">
        <w:rPr>
          <w:lang w:val="en-GB"/>
        </w:rPr>
        <w:t xml:space="preserve">The default, denoting a missing value, is -1.0. </w:t>
      </w:r>
    </w:p>
    <w:p w14:paraId="07684E20" w14:textId="3FC02160" w:rsidR="003E08EE" w:rsidRPr="00CF30EA" w:rsidRDefault="003E08EE" w:rsidP="00BC440F">
      <w:pPr>
        <w:pStyle w:val="Heading4"/>
        <w:tabs>
          <w:tab w:val="clear" w:pos="900"/>
          <w:tab w:val="clear" w:pos="1140"/>
          <w:tab w:val="clear" w:pos="1360"/>
          <w:tab w:val="left" w:pos="993"/>
        </w:tabs>
        <w:spacing w:before="120" w:after="120" w:line="240" w:lineRule="auto"/>
        <w:ind w:left="992" w:hanging="992"/>
      </w:pPr>
      <w:bookmarkStart w:id="813" w:name="_Ref127291125"/>
      <w:r w:rsidRPr="00CF30EA">
        <w:t>Value groups (Group_nnn)</w:t>
      </w:r>
      <w:bookmarkEnd w:id="813"/>
    </w:p>
    <w:p w14:paraId="65B7896B" w14:textId="1919A87F" w:rsidR="0096062D" w:rsidRPr="00CF30EA" w:rsidRDefault="0096062D" w:rsidP="00BC440F">
      <w:pPr>
        <w:spacing w:after="120" w:line="240" w:lineRule="auto"/>
        <w:rPr>
          <w:rFonts w:cs="Arial"/>
          <w:lang w:val="en-GB"/>
        </w:rPr>
      </w:pPr>
      <w:r w:rsidRPr="00CF30EA">
        <w:rPr>
          <w:rFonts w:cs="Arial"/>
          <w:lang w:val="en-GB"/>
        </w:rPr>
        <w:t>These groups each contain a</w:t>
      </w:r>
      <w:r w:rsidR="001F59D1" w:rsidRPr="00CF30EA">
        <w:rPr>
          <w:rFonts w:cs="Arial"/>
          <w:lang w:val="en-GB"/>
        </w:rPr>
        <w:t>n</w:t>
      </w:r>
      <w:r w:rsidRPr="00CF30EA">
        <w:rPr>
          <w:rFonts w:cs="Arial"/>
          <w:lang w:val="en-GB"/>
        </w:rPr>
        <w:t xml:space="preserve"> </w:t>
      </w:r>
      <w:r w:rsidR="001F59D1" w:rsidRPr="00CF30EA">
        <w:rPr>
          <w:rFonts w:cs="Arial"/>
          <w:lang w:val="en-GB"/>
        </w:rPr>
        <w:t xml:space="preserve">attribute (the </w:t>
      </w:r>
      <w:r w:rsidRPr="00CF30EA">
        <w:rPr>
          <w:rFonts w:cs="Arial"/>
          <w:lang w:val="en-GB"/>
        </w:rPr>
        <w:t>date-time stamp</w:t>
      </w:r>
      <w:r w:rsidR="001F59D1" w:rsidRPr="00CF30EA">
        <w:rPr>
          <w:rFonts w:cs="Arial"/>
          <w:lang w:val="en-GB"/>
        </w:rPr>
        <w:t>)</w:t>
      </w:r>
      <w:r w:rsidRPr="00CF30EA">
        <w:rPr>
          <w:rFonts w:cs="Arial"/>
          <w:lang w:val="en-GB"/>
        </w:rPr>
        <w:t xml:space="preserve">, </w:t>
      </w:r>
      <w:r w:rsidR="00D26FE1" w:rsidRPr="00CF30EA">
        <w:rPr>
          <w:rFonts w:cs="Arial"/>
          <w:lang w:val="en-GB"/>
        </w:rPr>
        <w:t xml:space="preserve">and </w:t>
      </w:r>
      <w:r w:rsidRPr="00CF30EA">
        <w:rPr>
          <w:rFonts w:cs="Arial"/>
          <w:lang w:val="en-GB"/>
        </w:rPr>
        <w:t>the compound data arrays containing surface current speed and direction</w:t>
      </w:r>
      <w:r w:rsidR="00AD1507" w:rsidRPr="00CF30EA">
        <w:rPr>
          <w:rFonts w:cs="Arial"/>
          <w:lang w:val="en-GB"/>
        </w:rPr>
        <w:t xml:space="preserve"> and optionally surface current time</w:t>
      </w:r>
      <w:r w:rsidRPr="00CF30EA">
        <w:rPr>
          <w:rFonts w:cs="Arial"/>
          <w:lang w:val="en-GB"/>
        </w:rPr>
        <w:t xml:space="preserve">. </w:t>
      </w:r>
      <w:r w:rsidR="00AD1507" w:rsidRPr="00CF30EA">
        <w:rPr>
          <w:rFonts w:cs="Arial"/>
          <w:lang w:val="en-GB"/>
        </w:rPr>
        <w:t xml:space="preserve">These groups have the simple attributes shown in </w:t>
      </w:r>
      <w:r w:rsidR="00AD1507" w:rsidRPr="00CF30EA">
        <w:rPr>
          <w:rFonts w:cs="Arial"/>
          <w:lang w:val="en-GB"/>
        </w:rPr>
        <w:fldChar w:fldCharType="begin"/>
      </w:r>
      <w:r w:rsidR="00AD1507" w:rsidRPr="00CF30EA">
        <w:rPr>
          <w:rFonts w:cs="Arial"/>
          <w:lang w:val="en-GB"/>
        </w:rPr>
        <w:instrText xml:space="preserve"> REF _Ref126156371 \h </w:instrText>
      </w:r>
      <w:r w:rsidR="00AD1507" w:rsidRPr="00CF30EA">
        <w:rPr>
          <w:rFonts w:cs="Arial"/>
          <w:lang w:val="en-GB"/>
        </w:rPr>
      </w:r>
      <w:r w:rsidR="00AD1507" w:rsidRPr="00CF30EA">
        <w:rPr>
          <w:rFonts w:cs="Arial"/>
          <w:lang w:val="en-GB"/>
        </w:rPr>
        <w:fldChar w:fldCharType="separate"/>
      </w:r>
      <w:r w:rsidR="00D33763" w:rsidRPr="007174BE">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4</w:t>
      </w:r>
      <w:r w:rsidR="00AD1507" w:rsidRPr="00CF30EA">
        <w:rPr>
          <w:rFonts w:cs="Arial"/>
          <w:lang w:val="en-GB"/>
        </w:rPr>
        <w:fldChar w:fldCharType="end"/>
      </w:r>
      <w:r w:rsidR="00AD1507" w:rsidRPr="00CF30EA">
        <w:rPr>
          <w:rFonts w:cs="Arial"/>
          <w:lang w:val="en-GB"/>
        </w:rPr>
        <w:t xml:space="preserve">. </w:t>
      </w:r>
      <w:r w:rsidRPr="00CF30EA">
        <w:rPr>
          <w:rFonts w:cs="Arial"/>
          <w:lang w:val="en-GB"/>
        </w:rPr>
        <w:t>These components are explained below.</w:t>
      </w:r>
    </w:p>
    <w:p w14:paraId="539135DB" w14:textId="6DEE7B20" w:rsidR="0096062D" w:rsidRPr="00CF30EA" w:rsidRDefault="0096062D" w:rsidP="00BC440F">
      <w:pPr>
        <w:spacing w:after="120" w:line="240" w:lineRule="auto"/>
        <w:rPr>
          <w:rFonts w:cs="Arial"/>
          <w:lang w:val="en-GB"/>
        </w:rPr>
      </w:pPr>
      <w:r w:rsidRPr="00CF30EA">
        <w:rPr>
          <w:rFonts w:cs="Arial"/>
          <w:b/>
          <w:lang w:val="en-GB"/>
        </w:rPr>
        <w:t>Date-Time Stamp</w:t>
      </w:r>
      <w:r w:rsidRPr="00CF30EA">
        <w:rPr>
          <w:rFonts w:cs="Arial"/>
          <w:lang w:val="en-GB"/>
        </w:rPr>
        <w:t xml:space="preserve"> - The date-time stamp is an attribute named </w:t>
      </w:r>
      <w:r w:rsidRPr="00CF30EA">
        <w:rPr>
          <w:rFonts w:cs="Arial"/>
          <w:i/>
          <w:lang w:val="en-GB"/>
        </w:rPr>
        <w:t>timePoint</w:t>
      </w:r>
      <w:r w:rsidRPr="00CF30EA">
        <w:rPr>
          <w:rFonts w:cs="Arial"/>
          <w:lang w:val="en-GB"/>
        </w:rPr>
        <w:t xml:space="preserve"> with a single (string) value. For gridded (regular and ungeorectified: </w:t>
      </w:r>
      <w:r w:rsidRPr="00CF30EA">
        <w:rPr>
          <w:rFonts w:cs="Arial"/>
          <w:i/>
          <w:lang w:val="en-GB"/>
        </w:rPr>
        <w:t>dataCodingFormat</w:t>
      </w:r>
      <w:r w:rsidRPr="00CF30EA">
        <w:rPr>
          <w:rFonts w:cs="Arial"/>
          <w:lang w:val="en-GB"/>
        </w:rPr>
        <w:t xml:space="preserve"> = 2 or 3), the time stamp is the time of validity for all points in the grid. For a time series at moving platforms</w:t>
      </w:r>
      <w:r w:rsidR="000B072A" w:rsidRPr="00CF30EA">
        <w:rPr>
          <w:rFonts w:cs="Arial"/>
          <w:lang w:val="en-GB"/>
        </w:rPr>
        <w:t xml:space="preserve"> (</w:t>
      </w:r>
      <w:r w:rsidR="000B072A" w:rsidRPr="00CF30EA">
        <w:rPr>
          <w:rFonts w:cs="Arial"/>
          <w:i/>
          <w:iCs/>
          <w:lang w:val="en-GB"/>
        </w:rPr>
        <w:t>dataCodingFormat</w:t>
      </w:r>
      <w:r w:rsidR="000B072A" w:rsidRPr="00CF30EA">
        <w:rPr>
          <w:rFonts w:cs="Arial"/>
          <w:lang w:val="en-GB"/>
        </w:rPr>
        <w:t xml:space="preserve"> = 4)</w:t>
      </w:r>
      <w:r w:rsidRPr="00CF30EA">
        <w:rPr>
          <w:rFonts w:cs="Arial"/>
          <w:lang w:val="en-GB"/>
        </w:rPr>
        <w:t>, the time stamp is the time of the first value.</w:t>
      </w:r>
    </w:p>
    <w:p w14:paraId="1FA3066F" w14:textId="183DD107" w:rsidR="0096062D" w:rsidRPr="00CF30EA" w:rsidRDefault="008C1BBA" w:rsidP="00BC440F">
      <w:pPr>
        <w:spacing w:after="120" w:line="240" w:lineRule="auto"/>
        <w:rPr>
          <w:rFonts w:cs="Arial"/>
          <w:lang w:val="en-GB"/>
        </w:rPr>
      </w:pPr>
      <w:r w:rsidRPr="00CF30EA">
        <w:rPr>
          <w:rFonts w:cs="Arial"/>
          <w:b/>
          <w:lang w:val="en-GB"/>
        </w:rPr>
        <w:t xml:space="preserve">Value </w:t>
      </w:r>
      <w:r w:rsidR="0096062D" w:rsidRPr="00CF30EA">
        <w:rPr>
          <w:rFonts w:cs="Arial"/>
          <w:b/>
          <w:lang w:val="en-GB"/>
        </w:rPr>
        <w:t>Arrays -</w:t>
      </w:r>
      <w:r w:rsidR="0096062D" w:rsidRPr="00CF30EA">
        <w:rPr>
          <w:rFonts w:cs="Arial"/>
          <w:lang w:val="en-GB"/>
        </w:rPr>
        <w:t xml:space="preserve"> The speed and direction values (surfaceCurrentSpeed and surfaceCurrentDirection) are stored in arrays named </w:t>
      </w:r>
      <w:r w:rsidR="0096062D" w:rsidRPr="00CF30EA">
        <w:rPr>
          <w:rFonts w:cs="Arial"/>
          <w:i/>
          <w:lang w:val="en-GB"/>
        </w:rPr>
        <w:t>values,</w:t>
      </w:r>
      <w:r w:rsidR="0096062D" w:rsidRPr="00CF30EA">
        <w:rPr>
          <w:rFonts w:cs="Arial"/>
          <w:lang w:val="en-GB"/>
        </w:rPr>
        <w:t xml:space="preserve"> with a prescribed number of rows (</w:t>
      </w:r>
      <w:r w:rsidR="0096062D" w:rsidRPr="00CF30EA">
        <w:rPr>
          <w:rFonts w:cs="Arial"/>
          <w:i/>
          <w:lang w:val="en-GB"/>
        </w:rPr>
        <w:t>numROW</w:t>
      </w:r>
      <w:r w:rsidR="008B1932" w:rsidRPr="00CF30EA">
        <w:rPr>
          <w:rFonts w:cs="Arial"/>
          <w:i/>
          <w:lang w:val="en-GB"/>
        </w:rPr>
        <w:t>S</w:t>
      </w:r>
      <w:r w:rsidR="0096062D" w:rsidRPr="00CF30EA">
        <w:rPr>
          <w:rFonts w:cs="Arial"/>
          <w:lang w:val="en-GB"/>
        </w:rPr>
        <w:t>)</w:t>
      </w:r>
      <w:r w:rsidR="001F1417" w:rsidRPr="00CF30EA">
        <w:rPr>
          <w:rFonts w:cs="Arial"/>
          <w:lang w:val="en-GB"/>
        </w:rPr>
        <w:t xml:space="preserve"> and, if two-dimensional, columns (</w:t>
      </w:r>
      <w:r w:rsidR="001F1417" w:rsidRPr="00CF30EA">
        <w:rPr>
          <w:rFonts w:cs="Arial"/>
          <w:i/>
          <w:lang w:val="en-GB"/>
        </w:rPr>
        <w:t>numCOL</w:t>
      </w:r>
      <w:r w:rsidR="008B1932" w:rsidRPr="00CF30EA">
        <w:rPr>
          <w:rFonts w:cs="Arial"/>
          <w:i/>
          <w:lang w:val="en-GB"/>
        </w:rPr>
        <w:t>S</w:t>
      </w:r>
      <w:r w:rsidR="001F1417" w:rsidRPr="00CF30EA">
        <w:rPr>
          <w:rFonts w:cs="Arial"/>
          <w:lang w:val="en-GB"/>
        </w:rPr>
        <w:t>).</w:t>
      </w:r>
      <w:r w:rsidR="00470100">
        <w:rPr>
          <w:rFonts w:cs="Arial"/>
          <w:lang w:val="en-GB"/>
        </w:rPr>
        <w:t xml:space="preserve"> If Group_F </w:t>
      </w:r>
      <w:r w:rsidR="004912D0">
        <w:rPr>
          <w:rFonts w:cs="Arial"/>
          <w:lang w:val="en-GB"/>
        </w:rPr>
        <w:t xml:space="preserve">also </w:t>
      </w:r>
      <w:r w:rsidR="00470100">
        <w:rPr>
          <w:rFonts w:cs="Arial"/>
          <w:lang w:val="en-GB"/>
        </w:rPr>
        <w:t xml:space="preserve">describes </w:t>
      </w:r>
      <w:r w:rsidR="004912D0">
        <w:rPr>
          <w:rFonts w:cs="Arial"/>
          <w:lang w:val="en-GB"/>
        </w:rPr>
        <w:t>an optional attribute,</w:t>
      </w:r>
      <w:r w:rsidR="00470100">
        <w:rPr>
          <w:rFonts w:cs="Arial"/>
          <w:lang w:val="en-GB"/>
        </w:rPr>
        <w:t xml:space="preserve"> th</w:t>
      </w:r>
      <w:r w:rsidR="004912D0">
        <w:rPr>
          <w:rFonts w:cs="Arial"/>
          <w:lang w:val="en-GB"/>
        </w:rPr>
        <w:t>e optional</w:t>
      </w:r>
      <w:r w:rsidR="00470100">
        <w:rPr>
          <w:rFonts w:cs="Arial"/>
          <w:lang w:val="en-GB"/>
        </w:rPr>
        <w:t xml:space="preserve"> attribute must also be present in the values record</w:t>
      </w:r>
      <w:r w:rsidR="00EB7E1B">
        <w:rPr>
          <w:rFonts w:cs="Arial"/>
          <w:lang w:val="en-GB"/>
        </w:rPr>
        <w:t xml:space="preserve"> (populated with fill values if information is not available)</w:t>
      </w:r>
      <w:r w:rsidR="00470100">
        <w:rPr>
          <w:rFonts w:cs="Arial"/>
          <w:lang w:val="en-GB"/>
        </w:rPr>
        <w:t>.</w:t>
      </w:r>
    </w:p>
    <w:p w14:paraId="7E7A0323" w14:textId="70F673B5" w:rsidR="0096062D" w:rsidRPr="00CF30EA" w:rsidRDefault="0096062D" w:rsidP="00BC440F">
      <w:pPr>
        <w:spacing w:after="120" w:line="240" w:lineRule="auto"/>
        <w:rPr>
          <w:rFonts w:cs="Arial"/>
          <w:lang w:val="en-GB"/>
        </w:rPr>
      </w:pPr>
      <w:r w:rsidRPr="00CF30EA">
        <w:rPr>
          <w:rFonts w:cs="Arial"/>
          <w:lang w:val="en-GB"/>
        </w:rPr>
        <w:t>For a time series of fixed or moving stations (</w:t>
      </w:r>
      <w:r w:rsidRPr="00CF30EA">
        <w:rPr>
          <w:rFonts w:cs="Arial"/>
          <w:i/>
          <w:lang w:val="en-GB"/>
        </w:rPr>
        <w:t>dataCodingFormat</w:t>
      </w:r>
      <w:r w:rsidRPr="00CF30EA">
        <w:rPr>
          <w:rFonts w:cs="Arial"/>
          <w:lang w:val="en-GB"/>
        </w:rPr>
        <w:t xml:space="preserve"> = 1</w:t>
      </w:r>
      <w:r w:rsidR="00290C3E" w:rsidRPr="00CF30EA">
        <w:rPr>
          <w:rFonts w:cs="Arial"/>
          <w:lang w:val="en-GB"/>
        </w:rPr>
        <w:t>,</w:t>
      </w:r>
      <w:r w:rsidRPr="00CF30EA">
        <w:rPr>
          <w:rFonts w:cs="Arial"/>
          <w:lang w:val="en-GB"/>
        </w:rPr>
        <w:t xml:space="preserve"> 4</w:t>
      </w:r>
      <w:r w:rsidR="00290C3E" w:rsidRPr="00CF30EA">
        <w:rPr>
          <w:rFonts w:cs="Arial"/>
          <w:lang w:val="en-GB"/>
        </w:rPr>
        <w:t>, and 8</w:t>
      </w:r>
      <w:r w:rsidRPr="00CF30EA">
        <w:rPr>
          <w:rFonts w:cs="Arial"/>
          <w:lang w:val="en-GB"/>
        </w:rPr>
        <w:t xml:space="preserve">), the speed and direction values will be for times in the series as determined by the starting date-time and the data time interval. </w:t>
      </w:r>
      <w:r w:rsidR="00066566" w:rsidRPr="00CF30EA">
        <w:rPr>
          <w:rFonts w:cs="Arial"/>
          <w:lang w:val="en-GB"/>
        </w:rPr>
        <w:t xml:space="preserve">If the time intervals are non-uniform (only for </w:t>
      </w:r>
      <w:r w:rsidR="00066566" w:rsidRPr="00CF30EA">
        <w:rPr>
          <w:rFonts w:cs="Arial"/>
          <w:i/>
          <w:iCs/>
          <w:lang w:val="en-GB"/>
        </w:rPr>
        <w:t>dataCodingFormat</w:t>
      </w:r>
      <w:r w:rsidR="00066566" w:rsidRPr="00CF30EA">
        <w:rPr>
          <w:rFonts w:cs="Arial"/>
          <w:lang w:val="en-GB"/>
        </w:rPr>
        <w:t xml:space="preserve"> = </w:t>
      </w:r>
      <w:r w:rsidR="00253B20">
        <w:rPr>
          <w:rFonts w:cs="Arial"/>
          <w:lang w:val="en-GB"/>
        </w:rPr>
        <w:t xml:space="preserve">4 or </w:t>
      </w:r>
      <w:r w:rsidR="00066566" w:rsidRPr="00CF30EA">
        <w:rPr>
          <w:rFonts w:cs="Arial"/>
          <w:lang w:val="en-GB"/>
        </w:rPr>
        <w:t xml:space="preserve">8), then the time for each </w:t>
      </w:r>
      <w:r w:rsidR="000530C1">
        <w:rPr>
          <w:rFonts w:cs="Arial"/>
          <w:lang w:val="en-GB"/>
        </w:rPr>
        <w:t>speed and direction</w:t>
      </w:r>
      <w:r w:rsidR="00066566" w:rsidRPr="00CF30EA">
        <w:rPr>
          <w:rFonts w:cs="Arial"/>
          <w:lang w:val="en-GB"/>
        </w:rPr>
        <w:t xml:space="preserve"> value is given by surfaceCurrentTime.</w:t>
      </w:r>
    </w:p>
    <w:p w14:paraId="4569A5B9" w14:textId="77777777" w:rsidR="0096062D" w:rsidRPr="00CF30EA" w:rsidRDefault="0096062D" w:rsidP="00BC440F">
      <w:pPr>
        <w:spacing w:after="120" w:line="240" w:lineRule="auto"/>
        <w:rPr>
          <w:rFonts w:cs="Arial"/>
          <w:lang w:val="en-GB"/>
        </w:rPr>
      </w:pPr>
      <w:r w:rsidRPr="00CF30EA">
        <w:rPr>
          <w:rFonts w:cs="Arial"/>
          <w:lang w:val="en-GB"/>
        </w:rPr>
        <w:t>For a regular grid (</w:t>
      </w:r>
      <w:r w:rsidRPr="00CF30EA">
        <w:rPr>
          <w:rFonts w:cs="Arial"/>
          <w:i/>
          <w:lang w:val="en-GB"/>
        </w:rPr>
        <w:t>dataCodingFormat</w:t>
      </w:r>
      <w:r w:rsidRPr="00CF30EA">
        <w:rPr>
          <w:rFonts w:cs="Arial"/>
          <w:lang w:val="en-GB"/>
        </w:rPr>
        <w:t xml:space="preserve"> = 2), the speed and direction values will be for each point in the grid, the data array </w:t>
      </w:r>
      <w:r w:rsidRPr="00CF30EA">
        <w:rPr>
          <w:rFonts w:cs="Arial"/>
          <w:i/>
          <w:lang w:val="en-GB"/>
        </w:rPr>
        <w:t>values</w:t>
      </w:r>
      <w:r w:rsidRPr="00CF30EA">
        <w:rPr>
          <w:rFonts w:cs="Arial"/>
          <w:lang w:val="en-GB"/>
        </w:rPr>
        <w:t xml:space="preserve"> is two-dimensional, and for the time for all points in the grid given by the date-time stamp.</w:t>
      </w:r>
    </w:p>
    <w:p w14:paraId="159B91FA" w14:textId="77777777" w:rsidR="0096062D" w:rsidRDefault="0096062D" w:rsidP="00BC440F">
      <w:pPr>
        <w:spacing w:after="120" w:line="240" w:lineRule="auto"/>
        <w:rPr>
          <w:rFonts w:cs="Arial"/>
          <w:lang w:val="en-GB"/>
        </w:rPr>
      </w:pPr>
      <w:r w:rsidRPr="00CF30EA">
        <w:rPr>
          <w:rFonts w:cs="Arial"/>
          <w:lang w:val="en-GB"/>
        </w:rPr>
        <w:t>For an ungeorectified grid (</w:t>
      </w:r>
      <w:r w:rsidRPr="00CF30EA">
        <w:rPr>
          <w:rFonts w:cs="Arial"/>
          <w:i/>
          <w:lang w:val="en-GB"/>
        </w:rPr>
        <w:t>dataCodingFormat</w:t>
      </w:r>
      <w:r w:rsidRPr="00CF30EA">
        <w:rPr>
          <w:rFonts w:cs="Arial"/>
          <w:lang w:val="en-GB"/>
        </w:rPr>
        <w:t xml:space="preserve"> = 3), the speed and direction values will be for each point in the grid, the data array </w:t>
      </w:r>
      <w:r w:rsidRPr="00CF30EA">
        <w:rPr>
          <w:rFonts w:cs="Arial"/>
          <w:i/>
          <w:lang w:val="en-GB"/>
        </w:rPr>
        <w:t>values</w:t>
      </w:r>
      <w:r w:rsidRPr="00CF30EA">
        <w:rPr>
          <w:rFonts w:cs="Arial"/>
          <w:lang w:val="en-GB"/>
        </w:rPr>
        <w:t xml:space="preserve"> is one-dimensional, and for the time for all points in the grid given by the date-time stamp.</w:t>
      </w:r>
    </w:p>
    <w:p w14:paraId="60DEC89B" w14:textId="6AD9718F" w:rsidR="004976BC" w:rsidRDefault="004976BC" w:rsidP="00BC440F">
      <w:pPr>
        <w:spacing w:after="120" w:line="240" w:lineRule="auto"/>
        <w:rPr>
          <w:rFonts w:cs="Arial"/>
          <w:lang w:val="en-GB"/>
        </w:rPr>
      </w:pPr>
      <w:r>
        <w:rPr>
          <w:rFonts w:cs="Arial"/>
          <w:lang w:val="en-GB"/>
        </w:rPr>
        <w:t>NOTE: The requirement that the values record include all the attributes described in Group_F means that all feature instances in the dataset must:</w:t>
      </w:r>
    </w:p>
    <w:p w14:paraId="4BDB4847" w14:textId="5DE1BFBF" w:rsidR="004976BC" w:rsidRPr="004976BC" w:rsidRDefault="004976BC" w:rsidP="004976BC">
      <w:pPr>
        <w:pStyle w:val="ListParagraph"/>
        <w:numPr>
          <w:ilvl w:val="0"/>
          <w:numId w:val="69"/>
        </w:numPr>
        <w:spacing w:line="240" w:lineRule="auto"/>
        <w:rPr>
          <w:rFonts w:cs="Arial"/>
          <w:lang w:val="en-GB"/>
        </w:rPr>
      </w:pPr>
      <w:r w:rsidRPr="004976BC">
        <w:rPr>
          <w:rFonts w:cs="Arial"/>
          <w:lang w:val="en-GB"/>
        </w:rPr>
        <w:t>include any optional attribute encoded in Group_F</w:t>
      </w:r>
      <w:r w:rsidR="005E7489">
        <w:rPr>
          <w:rFonts w:cs="Arial"/>
          <w:lang w:val="en-GB"/>
        </w:rPr>
        <w:t>; and</w:t>
      </w:r>
    </w:p>
    <w:p w14:paraId="34E9E4D0" w14:textId="39F5A6F8" w:rsidR="004976BC" w:rsidRPr="004976BC" w:rsidRDefault="004976BC" w:rsidP="004976BC">
      <w:pPr>
        <w:pStyle w:val="ListParagraph"/>
        <w:numPr>
          <w:ilvl w:val="0"/>
          <w:numId w:val="69"/>
        </w:numPr>
        <w:spacing w:line="240" w:lineRule="auto"/>
        <w:rPr>
          <w:rFonts w:cs="Arial"/>
          <w:lang w:val="en-GB"/>
        </w:rPr>
      </w:pPr>
      <w:r w:rsidRPr="004976BC">
        <w:rPr>
          <w:rFonts w:cs="Arial"/>
          <w:lang w:val="en-GB"/>
        </w:rPr>
        <w:t>omit any optional attribute not encoded in Group_F</w:t>
      </w:r>
      <w:r w:rsidR="005E7489">
        <w:rPr>
          <w:rFonts w:cs="Arial"/>
          <w:lang w:val="en-GB"/>
        </w:rPr>
        <w:t>.</w:t>
      </w:r>
    </w:p>
    <w:p w14:paraId="07D0784F" w14:textId="241371CA" w:rsidR="003E08EE" w:rsidRPr="00CF30EA" w:rsidRDefault="000B48C6" w:rsidP="002C56B5">
      <w:pPr>
        <w:pStyle w:val="Heading4"/>
        <w:tabs>
          <w:tab w:val="clear" w:pos="900"/>
          <w:tab w:val="clear" w:pos="1140"/>
          <w:tab w:val="clear" w:pos="1360"/>
          <w:tab w:val="left" w:pos="993"/>
        </w:tabs>
        <w:spacing w:before="120" w:after="120" w:line="240" w:lineRule="auto"/>
        <w:ind w:left="992" w:hanging="992"/>
      </w:pPr>
      <w:bookmarkStart w:id="814" w:name="_Toc512927620"/>
      <w:bookmarkStart w:id="815" w:name="_Toc513009076"/>
      <w:bookmarkStart w:id="816" w:name="_Toc512927621"/>
      <w:bookmarkStart w:id="817" w:name="_Toc513009077"/>
      <w:bookmarkStart w:id="818" w:name="_Toc512927622"/>
      <w:bookmarkStart w:id="819" w:name="_Toc513009078"/>
      <w:bookmarkStart w:id="820" w:name="_Toc512927623"/>
      <w:bookmarkStart w:id="821" w:name="_Toc513009079"/>
      <w:bookmarkStart w:id="822" w:name="_Toc512927624"/>
      <w:bookmarkStart w:id="823" w:name="_Toc513009080"/>
      <w:bookmarkStart w:id="824" w:name="_Toc512927625"/>
      <w:bookmarkStart w:id="825" w:name="_Toc513009081"/>
      <w:bookmarkStart w:id="826" w:name="_Toc512927626"/>
      <w:bookmarkStart w:id="827" w:name="_Toc513009082"/>
      <w:bookmarkStart w:id="828" w:name="_Toc512927627"/>
      <w:bookmarkStart w:id="829" w:name="_Toc51300908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r w:rsidRPr="00CF30EA">
        <w:lastRenderedPageBreak/>
        <w:t>Conditional g</w:t>
      </w:r>
      <w:r w:rsidR="003E08EE" w:rsidRPr="00CF30EA">
        <w:t>eography group (Positioning)</w:t>
      </w:r>
    </w:p>
    <w:p w14:paraId="3FC7DA61" w14:textId="37B8457C" w:rsidR="00E4610E" w:rsidRPr="00CF30EA" w:rsidRDefault="00CB7A98" w:rsidP="002C56B5">
      <w:pPr>
        <w:spacing w:after="120" w:line="240" w:lineRule="auto"/>
        <w:rPr>
          <w:rFonts w:cs="Arial"/>
          <w:lang w:val="en-GB"/>
        </w:rPr>
      </w:pPr>
      <w:r w:rsidRPr="00CF30EA">
        <w:rPr>
          <w:rFonts w:eastAsia="Times New Roman"/>
          <w:bCs/>
          <w:lang w:val="en-GB"/>
        </w:rPr>
        <w:t>The g</w:t>
      </w:r>
      <w:r w:rsidR="007C6E48" w:rsidRPr="00CF30EA">
        <w:rPr>
          <w:rFonts w:eastAsia="Times New Roman"/>
          <w:bCs/>
          <w:lang w:val="en-GB"/>
        </w:rPr>
        <w:t>rou</w:t>
      </w:r>
      <w:r w:rsidRPr="00CF30EA">
        <w:rPr>
          <w:rFonts w:eastAsia="Times New Roman"/>
          <w:bCs/>
          <w:lang w:val="en-GB"/>
        </w:rPr>
        <w:t xml:space="preserve">p </w:t>
      </w:r>
      <w:r w:rsidR="00D37582" w:rsidRPr="00CF30EA">
        <w:rPr>
          <w:rFonts w:eastAsia="Times New Roman"/>
          <w:bCs/>
          <w:lang w:val="en-GB"/>
        </w:rPr>
        <w:t xml:space="preserve">named </w:t>
      </w:r>
      <w:r w:rsidRPr="00CF30EA">
        <w:rPr>
          <w:rFonts w:eastAsia="Times New Roman"/>
          <w:b/>
          <w:lang w:val="en-GB"/>
        </w:rPr>
        <w:t>Positioning</w:t>
      </w:r>
      <w:r w:rsidR="00496867" w:rsidRPr="00CF30EA">
        <w:rPr>
          <w:rFonts w:eastAsia="Times New Roman"/>
          <w:bCs/>
          <w:lang w:val="en-GB"/>
        </w:rPr>
        <w:t xml:space="preserve"> contains all the locations (longitude and latitude values) that have </w:t>
      </w:r>
      <w:r w:rsidRPr="00CF30EA">
        <w:rPr>
          <w:rFonts w:eastAsia="Times New Roman"/>
          <w:bCs/>
          <w:lang w:val="en-GB"/>
        </w:rPr>
        <w:t xml:space="preserve">associated </w:t>
      </w:r>
      <w:r w:rsidR="00496867" w:rsidRPr="00CF30EA">
        <w:rPr>
          <w:rFonts w:eastAsia="Times New Roman"/>
          <w:bCs/>
          <w:lang w:val="en-GB"/>
        </w:rPr>
        <w:t xml:space="preserve">data values. </w:t>
      </w:r>
      <w:r w:rsidR="00174074" w:rsidRPr="00CF30EA">
        <w:rPr>
          <w:rFonts w:eastAsia="Times New Roman"/>
          <w:bCs/>
          <w:lang w:val="en-GB"/>
        </w:rPr>
        <w:t xml:space="preserve">This group has no attributes. </w:t>
      </w:r>
      <w:r w:rsidR="00E4610E" w:rsidRPr="00CF30EA">
        <w:rPr>
          <w:rFonts w:eastAsia="Times New Roman"/>
          <w:bCs/>
          <w:lang w:val="en-GB"/>
        </w:rPr>
        <w:t xml:space="preserve">In S-111, this group is present in the data product only for </w:t>
      </w:r>
      <w:r w:rsidR="00E4610E" w:rsidRPr="00CF30EA">
        <w:rPr>
          <w:rFonts w:cs="Arial"/>
          <w:i/>
          <w:lang w:val="en-GB"/>
        </w:rPr>
        <w:t>dataCodingFormat</w:t>
      </w:r>
      <w:r w:rsidR="00E4610E" w:rsidRPr="00CF30EA">
        <w:rPr>
          <w:rFonts w:cs="Arial"/>
          <w:lang w:val="en-GB"/>
        </w:rPr>
        <w:t xml:space="preserve"> values of 1, 3</w:t>
      </w:r>
      <w:r w:rsidR="00CF1E54" w:rsidRPr="00CF30EA">
        <w:rPr>
          <w:rFonts w:cs="Arial"/>
          <w:lang w:val="en-GB"/>
        </w:rPr>
        <w:t>,</w:t>
      </w:r>
      <w:r w:rsidR="00E4610E" w:rsidRPr="00CF30EA">
        <w:rPr>
          <w:rFonts w:cs="Arial"/>
          <w:lang w:val="en-GB"/>
        </w:rPr>
        <w:t xml:space="preserve"> 4</w:t>
      </w:r>
      <w:r w:rsidR="00CF1E54" w:rsidRPr="00CF30EA">
        <w:rPr>
          <w:rFonts w:cs="Arial"/>
          <w:lang w:val="en-GB"/>
        </w:rPr>
        <w:t>, or 8</w:t>
      </w:r>
      <w:r w:rsidR="00E4610E" w:rsidRPr="00CF30EA">
        <w:rPr>
          <w:rFonts w:cs="Arial"/>
          <w:lang w:val="en-GB"/>
        </w:rPr>
        <w:t>.</w:t>
      </w:r>
    </w:p>
    <w:p w14:paraId="39E6A305" w14:textId="1ADF3BC1" w:rsidR="007C6E48" w:rsidRPr="00CF30EA" w:rsidRDefault="00496867" w:rsidP="002C56B5">
      <w:pPr>
        <w:spacing w:after="120" w:line="240" w:lineRule="auto"/>
        <w:rPr>
          <w:rFonts w:cs="Arial"/>
          <w:lang w:val="en-GB"/>
        </w:rPr>
      </w:pPr>
      <w:r w:rsidRPr="00CF30EA">
        <w:rPr>
          <w:rFonts w:eastAsia="Times New Roman"/>
          <w:bCs/>
          <w:lang w:val="en-GB"/>
        </w:rPr>
        <w:t xml:space="preserve">The </w:t>
      </w:r>
      <w:r w:rsidR="00CB7A98" w:rsidRPr="00CF30EA">
        <w:rPr>
          <w:rFonts w:eastAsia="Times New Roman"/>
          <w:bCs/>
          <w:lang w:val="en-GB"/>
        </w:rPr>
        <w:t xml:space="preserve">geographic </w:t>
      </w:r>
      <w:r w:rsidRPr="00CF30EA">
        <w:rPr>
          <w:rFonts w:eastAsia="Times New Roman"/>
          <w:bCs/>
          <w:lang w:val="en-GB"/>
        </w:rPr>
        <w:t xml:space="preserve">values are </w:t>
      </w:r>
      <w:r w:rsidRPr="00CF30EA">
        <w:rPr>
          <w:lang w:val="en-GB"/>
        </w:rPr>
        <w:t xml:space="preserve">stored in </w:t>
      </w:r>
      <w:r w:rsidR="00E4610E" w:rsidRPr="00CF30EA">
        <w:rPr>
          <w:lang w:val="en-GB"/>
        </w:rPr>
        <w:t>the</w:t>
      </w:r>
      <w:r w:rsidR="00CB7A98" w:rsidRPr="00CF30EA">
        <w:rPr>
          <w:lang w:val="en-GB"/>
        </w:rPr>
        <w:t xml:space="preserve"> single, </w:t>
      </w:r>
      <w:r w:rsidRPr="00CF30EA">
        <w:rPr>
          <w:lang w:val="en-GB"/>
        </w:rPr>
        <w:t xml:space="preserve">one-dimensional </w:t>
      </w:r>
      <w:r w:rsidR="00CB7A98" w:rsidRPr="00CF30EA">
        <w:rPr>
          <w:lang w:val="en-GB"/>
        </w:rPr>
        <w:t xml:space="preserve">compound </w:t>
      </w:r>
      <w:r w:rsidRPr="00CF30EA">
        <w:rPr>
          <w:lang w:val="en-GB"/>
        </w:rPr>
        <w:t xml:space="preserve">array </w:t>
      </w:r>
      <w:r w:rsidR="00174074" w:rsidRPr="00CF30EA">
        <w:rPr>
          <w:lang w:val="en-GB"/>
        </w:rPr>
        <w:t xml:space="preserve">named </w:t>
      </w:r>
      <w:r w:rsidR="00E4610E" w:rsidRPr="00CF30EA">
        <w:rPr>
          <w:i/>
          <w:lang w:val="en-GB"/>
        </w:rPr>
        <w:t>geometryValues</w:t>
      </w:r>
      <w:r w:rsidR="00E4610E" w:rsidRPr="00CF30EA">
        <w:rPr>
          <w:lang w:val="en-GB"/>
        </w:rPr>
        <w:t xml:space="preserve">, </w:t>
      </w:r>
      <w:r w:rsidRPr="00CF30EA">
        <w:rPr>
          <w:lang w:val="en-GB"/>
        </w:rPr>
        <w:t xml:space="preserve">of size </w:t>
      </w:r>
      <w:r w:rsidRPr="00CF30EA">
        <w:rPr>
          <w:i/>
          <w:lang w:val="en-GB"/>
        </w:rPr>
        <w:t>numPOS</w:t>
      </w:r>
      <w:r w:rsidRPr="00CF30EA">
        <w:rPr>
          <w:lang w:val="en-GB"/>
        </w:rPr>
        <w:t>.</w:t>
      </w:r>
      <w:r w:rsidR="003B5146" w:rsidRPr="00CF30EA">
        <w:rPr>
          <w:rFonts w:eastAsia="Times New Roman"/>
          <w:bCs/>
          <w:lang w:val="en-GB"/>
        </w:rPr>
        <w:t xml:space="preserve"> Each element in the compound array </w:t>
      </w:r>
      <w:r w:rsidR="00E4610E" w:rsidRPr="00CF30EA">
        <w:rPr>
          <w:i/>
          <w:lang w:val="en-GB"/>
        </w:rPr>
        <w:t>geometryValues</w:t>
      </w:r>
      <w:r w:rsidR="00E4610E" w:rsidRPr="00CF30EA">
        <w:rPr>
          <w:rFonts w:eastAsia="Times New Roman"/>
          <w:bCs/>
          <w:lang w:val="en-GB"/>
        </w:rPr>
        <w:t xml:space="preserve"> </w:t>
      </w:r>
      <w:r w:rsidR="003B5146" w:rsidRPr="00CF30EA">
        <w:rPr>
          <w:rFonts w:eastAsia="Times New Roman"/>
          <w:bCs/>
          <w:lang w:val="en-GB"/>
        </w:rPr>
        <w:t xml:space="preserve">contains the </w:t>
      </w:r>
      <w:r w:rsidR="00E4610E" w:rsidRPr="00CF30EA">
        <w:rPr>
          <w:rFonts w:eastAsia="Times New Roman"/>
          <w:bCs/>
          <w:lang w:val="en-GB"/>
        </w:rPr>
        <w:t xml:space="preserve">pair of </w:t>
      </w:r>
      <w:r w:rsidR="003B5146" w:rsidRPr="00CF30EA">
        <w:rPr>
          <w:rFonts w:eastAsia="Times New Roman"/>
          <w:bCs/>
          <w:lang w:val="en-GB"/>
        </w:rPr>
        <w:t>float values (longitude,</w:t>
      </w:r>
      <w:r w:rsidR="008005FA" w:rsidRPr="00CF30EA">
        <w:rPr>
          <w:rFonts w:eastAsia="Times New Roman"/>
          <w:bCs/>
          <w:lang w:val="en-GB"/>
        </w:rPr>
        <w:t xml:space="preserve"> </w:t>
      </w:r>
      <w:r w:rsidR="003B5146" w:rsidRPr="00CF30EA">
        <w:rPr>
          <w:rFonts w:eastAsia="Times New Roman"/>
          <w:bCs/>
          <w:lang w:val="en-GB"/>
        </w:rPr>
        <w:t xml:space="preserve">latitude). </w:t>
      </w:r>
      <w:r w:rsidRPr="00CF30EA">
        <w:rPr>
          <w:rFonts w:cs="Arial"/>
          <w:lang w:val="en-GB"/>
        </w:rPr>
        <w:t>The</w:t>
      </w:r>
      <w:r w:rsidR="00E20267" w:rsidRPr="00CF30EA">
        <w:rPr>
          <w:rFonts w:cs="Arial"/>
          <w:lang w:val="en-GB"/>
        </w:rPr>
        <w:t xml:space="preserve"> value of </w:t>
      </w:r>
      <w:r w:rsidR="00E20267" w:rsidRPr="00CF30EA">
        <w:rPr>
          <w:rFonts w:cs="Arial"/>
          <w:i/>
          <w:lang w:val="en-GB"/>
        </w:rPr>
        <w:t>numPOS</w:t>
      </w:r>
      <w:r w:rsidR="00E20267" w:rsidRPr="00CF30EA">
        <w:rPr>
          <w:rFonts w:cs="Arial"/>
          <w:lang w:val="en-GB"/>
        </w:rPr>
        <w:t xml:space="preserve"> and the</w:t>
      </w:r>
      <w:r w:rsidRPr="00CF30EA">
        <w:rPr>
          <w:rFonts w:cs="Arial"/>
          <w:lang w:val="en-GB"/>
        </w:rPr>
        <w:t xml:space="preserve"> interpretation of the kinds of locations depends on the </w:t>
      </w:r>
      <w:r w:rsidRPr="00CF30EA">
        <w:rPr>
          <w:rFonts w:cs="Arial"/>
          <w:i/>
          <w:lang w:val="en-GB"/>
        </w:rPr>
        <w:t>dataCodingFormat</w:t>
      </w:r>
      <w:r w:rsidRPr="00CF30EA">
        <w:rPr>
          <w:rFonts w:cs="Arial"/>
          <w:lang w:val="en-GB"/>
        </w:rPr>
        <w:t xml:space="preserve"> as well. </w:t>
      </w:r>
      <w:r w:rsidR="003034E9" w:rsidRPr="00CF30EA">
        <w:rPr>
          <w:rFonts w:cs="Arial"/>
          <w:lang w:val="en-GB"/>
        </w:rPr>
        <w:t>The</w:t>
      </w:r>
      <w:r w:rsidRPr="00CF30EA">
        <w:rPr>
          <w:rFonts w:cs="Arial"/>
          <w:lang w:val="en-GB"/>
        </w:rPr>
        <w:t xml:space="preserve"> values and number of stations/drifters (respectively) for each data type are </w:t>
      </w:r>
      <w:r w:rsidR="003034E9" w:rsidRPr="00CF30EA">
        <w:rPr>
          <w:rFonts w:cs="Arial"/>
          <w:lang w:val="en-GB"/>
        </w:rPr>
        <w:t xml:space="preserve">explained in </w:t>
      </w:r>
      <w:r w:rsidR="00147622" w:rsidRPr="00CF30EA">
        <w:rPr>
          <w:rFonts w:cs="Arial"/>
          <w:lang w:val="en-GB"/>
        </w:rPr>
        <w:fldChar w:fldCharType="begin"/>
      </w:r>
      <w:r w:rsidR="00147622" w:rsidRPr="00CF30EA">
        <w:rPr>
          <w:rFonts w:cs="Arial"/>
          <w:lang w:val="en-GB"/>
        </w:rPr>
        <w:instrText xml:space="preserve"> REF _Ref126105401 \h </w:instrText>
      </w:r>
      <w:r w:rsidR="00147622" w:rsidRPr="00CF30EA">
        <w:rPr>
          <w:rFonts w:cs="Arial"/>
          <w:lang w:val="en-GB"/>
        </w:rPr>
      </w:r>
      <w:r w:rsidR="00147622" w:rsidRPr="00CF30EA">
        <w:rPr>
          <w:rFonts w:cs="Arial"/>
          <w:lang w:val="en-GB"/>
        </w:rPr>
        <w:fldChar w:fldCharType="separate"/>
      </w:r>
      <w:r w:rsidR="00271A58" w:rsidRPr="00B370BD">
        <w:t xml:space="preserve">Table </w:t>
      </w:r>
      <w:r w:rsidR="00271A58" w:rsidRPr="00B370BD">
        <w:rPr>
          <w:noProof/>
        </w:rPr>
        <w:t>10</w:t>
      </w:r>
      <w:r w:rsidR="00271A58">
        <w:t>-</w:t>
      </w:r>
      <w:r w:rsidR="00271A58" w:rsidRPr="00B370BD">
        <w:rPr>
          <w:noProof/>
        </w:rPr>
        <w:t>4</w:t>
      </w:r>
      <w:r w:rsidR="00147622" w:rsidRPr="00CF30EA">
        <w:rPr>
          <w:rFonts w:cs="Arial"/>
          <w:lang w:val="en-GB"/>
        </w:rPr>
        <w:fldChar w:fldCharType="end"/>
      </w:r>
      <w:r w:rsidR="003034E9" w:rsidRPr="00CF30EA">
        <w:rPr>
          <w:rFonts w:cs="Arial"/>
          <w:lang w:val="en-GB"/>
        </w:rPr>
        <w:t>.</w:t>
      </w:r>
    </w:p>
    <w:p w14:paraId="29682229" w14:textId="5246A4DB" w:rsidR="00A83843" w:rsidRPr="00CF30EA" w:rsidRDefault="00A83843" w:rsidP="002C56B5">
      <w:pPr>
        <w:spacing w:after="120" w:line="240" w:lineRule="auto"/>
        <w:rPr>
          <w:rFonts w:cs="Arial"/>
          <w:lang w:val="en-GB"/>
        </w:rPr>
      </w:pPr>
      <w:r w:rsidRPr="00CF30EA">
        <w:rPr>
          <w:rFonts w:cs="Arial"/>
          <w:lang w:val="en-GB"/>
        </w:rPr>
        <w:t>NOTE: the variable names in this Group (longitude, latitude) must match in case and spelling those in axisNames.</w:t>
      </w:r>
    </w:p>
    <w:p w14:paraId="79180A7A" w14:textId="51FF1847" w:rsidR="00BD4111" w:rsidRPr="00B370BD" w:rsidRDefault="00BD4111" w:rsidP="005A0747">
      <w:pPr>
        <w:pStyle w:val="Caption"/>
      </w:pPr>
      <w:bookmarkStart w:id="830" w:name="_Ref126105401"/>
      <w:r w:rsidRPr="00B370BD">
        <w:t xml:space="preserve">Table </w:t>
      </w:r>
      <w:r w:rsidRPr="00B370BD">
        <w:fldChar w:fldCharType="begin"/>
      </w:r>
      <w:r w:rsidRPr="00B370BD">
        <w:instrText xml:space="preserve"> STYLEREF 1 \s </w:instrText>
      </w:r>
      <w:r w:rsidRPr="00B370BD">
        <w:fldChar w:fldCharType="separate"/>
      </w:r>
      <w:r w:rsidR="00B370BD" w:rsidRPr="00B370BD">
        <w:rPr>
          <w:noProof/>
        </w:rPr>
        <w:t>10</w:t>
      </w:r>
      <w:r w:rsidRPr="00B370BD">
        <w:rPr>
          <w:noProof/>
        </w:rPr>
        <w:fldChar w:fldCharType="end"/>
      </w:r>
      <w:r w:rsidR="00CA07A3">
        <w:t>-</w:t>
      </w:r>
      <w:r w:rsidRPr="00B370BD">
        <w:fldChar w:fldCharType="begin"/>
      </w:r>
      <w:r w:rsidRPr="00B370BD">
        <w:instrText xml:space="preserve"> SEQ Table \* ARABIC \s 1 </w:instrText>
      </w:r>
      <w:r w:rsidRPr="00B370BD">
        <w:fldChar w:fldCharType="separate"/>
      </w:r>
      <w:r w:rsidR="00B370BD" w:rsidRPr="00B370BD">
        <w:rPr>
          <w:noProof/>
        </w:rPr>
        <w:t>4</w:t>
      </w:r>
      <w:r w:rsidRPr="00B370BD">
        <w:rPr>
          <w:noProof/>
        </w:rPr>
        <w:fldChar w:fldCharType="end"/>
      </w:r>
      <w:bookmarkEnd w:id="830"/>
      <w:r w:rsidRPr="00B370BD">
        <w:t xml:space="preserve"> - Values of </w:t>
      </w:r>
      <w:r w:rsidRPr="00CA07A3">
        <w:rPr>
          <w:i/>
          <w:iCs/>
        </w:rPr>
        <w:t>numPOS</w:t>
      </w:r>
      <w:r w:rsidRPr="00B370BD">
        <w:t xml:space="preserve"> for the group Positioning</w:t>
      </w:r>
    </w:p>
    <w:tbl>
      <w:tblPr>
        <w:tblStyle w:val="TableGrid"/>
        <w:tblW w:w="0" w:type="auto"/>
        <w:jc w:val="center"/>
        <w:tblLook w:val="04A0" w:firstRow="1" w:lastRow="0" w:firstColumn="1" w:lastColumn="0" w:noHBand="0" w:noVBand="1"/>
      </w:tblPr>
      <w:tblGrid>
        <w:gridCol w:w="1413"/>
        <w:gridCol w:w="3407"/>
        <w:gridCol w:w="2328"/>
        <w:gridCol w:w="1868"/>
      </w:tblGrid>
      <w:tr w:rsidR="003B5146" w:rsidRPr="00CF30EA" w14:paraId="192077D5" w14:textId="77777777" w:rsidTr="00BC27CB">
        <w:trPr>
          <w:cantSplit/>
          <w:jc w:val="center"/>
        </w:trPr>
        <w:tc>
          <w:tcPr>
            <w:tcW w:w="1413" w:type="dxa"/>
            <w:shd w:val="clear" w:color="auto" w:fill="D9D9D9" w:themeFill="background1" w:themeFillShade="D9"/>
          </w:tcPr>
          <w:p w14:paraId="1D041373" w14:textId="1C287ECC" w:rsidR="003B5146" w:rsidRPr="00CF30EA" w:rsidRDefault="006D60D4" w:rsidP="002C56B5">
            <w:pPr>
              <w:spacing w:before="60" w:after="60" w:line="240" w:lineRule="auto"/>
              <w:jc w:val="center"/>
              <w:rPr>
                <w:b/>
                <w:sz w:val="18"/>
                <w:szCs w:val="18"/>
                <w:lang w:val="en-GB"/>
              </w:rPr>
            </w:pPr>
            <w:r w:rsidRPr="00CF30EA">
              <w:rPr>
                <w:b/>
                <w:sz w:val="18"/>
                <w:szCs w:val="18"/>
                <w:lang w:val="en-GB"/>
              </w:rPr>
              <w:t>D</w:t>
            </w:r>
            <w:r w:rsidR="003B5146" w:rsidRPr="00CF30EA">
              <w:rPr>
                <w:b/>
                <w:sz w:val="18"/>
                <w:szCs w:val="18"/>
                <w:lang w:val="en-GB"/>
              </w:rPr>
              <w:t>ata</w:t>
            </w:r>
            <w:r w:rsidR="002C56B5">
              <w:rPr>
                <w:b/>
                <w:sz w:val="18"/>
                <w:szCs w:val="18"/>
                <w:lang w:val="en-GB"/>
              </w:rPr>
              <w:t xml:space="preserve"> </w:t>
            </w:r>
            <w:r w:rsidR="003B5146" w:rsidRPr="00CF30EA">
              <w:rPr>
                <w:b/>
                <w:sz w:val="18"/>
                <w:szCs w:val="18"/>
                <w:lang w:val="en-GB"/>
              </w:rPr>
              <w:t>Coding</w:t>
            </w:r>
            <w:r w:rsidR="00BC1DCA" w:rsidRPr="00CF30EA">
              <w:rPr>
                <w:b/>
                <w:sz w:val="18"/>
                <w:szCs w:val="18"/>
                <w:lang w:val="en-GB"/>
              </w:rPr>
              <w:t xml:space="preserve"> </w:t>
            </w:r>
            <w:r w:rsidR="003B5146" w:rsidRPr="00CF30EA">
              <w:rPr>
                <w:b/>
                <w:sz w:val="18"/>
                <w:szCs w:val="18"/>
                <w:lang w:val="en-GB"/>
              </w:rPr>
              <w:t>Format</w:t>
            </w:r>
          </w:p>
        </w:tc>
        <w:tc>
          <w:tcPr>
            <w:tcW w:w="3407" w:type="dxa"/>
            <w:shd w:val="clear" w:color="auto" w:fill="D9D9D9" w:themeFill="background1" w:themeFillShade="D9"/>
          </w:tcPr>
          <w:p w14:paraId="406AF5A6" w14:textId="77777777" w:rsidR="003B5146" w:rsidRPr="00CF30EA" w:rsidRDefault="003B5146" w:rsidP="00BC27CB">
            <w:pPr>
              <w:spacing w:before="60" w:after="60" w:line="240" w:lineRule="auto"/>
              <w:jc w:val="left"/>
              <w:rPr>
                <w:b/>
                <w:sz w:val="18"/>
                <w:szCs w:val="18"/>
                <w:lang w:val="en-GB"/>
              </w:rPr>
            </w:pPr>
            <w:r w:rsidRPr="00CF30EA">
              <w:rPr>
                <w:b/>
                <w:sz w:val="18"/>
                <w:szCs w:val="18"/>
                <w:lang w:val="en-GB"/>
              </w:rPr>
              <w:t>Data Type</w:t>
            </w:r>
          </w:p>
        </w:tc>
        <w:tc>
          <w:tcPr>
            <w:tcW w:w="2328" w:type="dxa"/>
            <w:shd w:val="clear" w:color="auto" w:fill="D9D9D9" w:themeFill="background1" w:themeFillShade="D9"/>
          </w:tcPr>
          <w:p w14:paraId="625EB719" w14:textId="77777777" w:rsidR="003B5146" w:rsidRPr="00CF30EA" w:rsidRDefault="003B5146" w:rsidP="00BC27CB">
            <w:pPr>
              <w:spacing w:before="60" w:after="60" w:line="240" w:lineRule="auto"/>
              <w:jc w:val="left"/>
              <w:rPr>
                <w:b/>
                <w:sz w:val="18"/>
                <w:szCs w:val="18"/>
                <w:lang w:val="en-GB"/>
              </w:rPr>
            </w:pPr>
            <w:r w:rsidRPr="00CF30EA">
              <w:rPr>
                <w:b/>
                <w:sz w:val="18"/>
                <w:szCs w:val="18"/>
                <w:lang w:val="en-GB"/>
              </w:rPr>
              <w:t>Location Data</w:t>
            </w:r>
          </w:p>
        </w:tc>
        <w:tc>
          <w:tcPr>
            <w:tcW w:w="1868" w:type="dxa"/>
            <w:shd w:val="clear" w:color="auto" w:fill="D9D9D9" w:themeFill="background1" w:themeFillShade="D9"/>
          </w:tcPr>
          <w:p w14:paraId="66A31318" w14:textId="68325370" w:rsidR="003B5146" w:rsidRPr="00CF30EA" w:rsidRDefault="003B5146" w:rsidP="00BC27CB">
            <w:pPr>
              <w:spacing w:before="60" w:after="60" w:line="240" w:lineRule="auto"/>
              <w:jc w:val="left"/>
              <w:rPr>
                <w:b/>
                <w:sz w:val="18"/>
                <w:szCs w:val="18"/>
                <w:lang w:val="en-GB"/>
              </w:rPr>
            </w:pPr>
            <w:r w:rsidRPr="00CF30EA">
              <w:rPr>
                <w:b/>
                <w:sz w:val="18"/>
                <w:szCs w:val="18"/>
                <w:lang w:val="en-GB"/>
              </w:rPr>
              <w:t>Array Size:</w:t>
            </w:r>
            <w:r w:rsidR="002C56B5">
              <w:rPr>
                <w:b/>
                <w:sz w:val="18"/>
                <w:szCs w:val="18"/>
                <w:lang w:val="en-GB"/>
              </w:rPr>
              <w:t xml:space="preserve"> </w:t>
            </w:r>
            <w:r w:rsidRPr="00CF30EA">
              <w:rPr>
                <w:b/>
                <w:sz w:val="18"/>
                <w:szCs w:val="18"/>
                <w:lang w:val="en-GB"/>
              </w:rPr>
              <w:t xml:space="preserve">Value of </w:t>
            </w:r>
            <w:r w:rsidR="00C36C73" w:rsidRPr="00CF30EA">
              <w:rPr>
                <w:b/>
                <w:sz w:val="18"/>
                <w:szCs w:val="18"/>
                <w:lang w:val="en-GB"/>
              </w:rPr>
              <w:t>n</w:t>
            </w:r>
            <w:r w:rsidRPr="00CF30EA">
              <w:rPr>
                <w:b/>
                <w:sz w:val="18"/>
                <w:szCs w:val="18"/>
                <w:lang w:val="en-GB"/>
              </w:rPr>
              <w:t>umPOS</w:t>
            </w:r>
          </w:p>
        </w:tc>
      </w:tr>
      <w:tr w:rsidR="003B5146" w:rsidRPr="00CF30EA" w14:paraId="51A77898" w14:textId="77777777" w:rsidTr="00BC27CB">
        <w:trPr>
          <w:cantSplit/>
          <w:jc w:val="center"/>
        </w:trPr>
        <w:tc>
          <w:tcPr>
            <w:tcW w:w="1413" w:type="dxa"/>
          </w:tcPr>
          <w:p w14:paraId="0DA1E060" w14:textId="77777777" w:rsidR="003B5146" w:rsidRPr="00CF30EA" w:rsidRDefault="003B5146" w:rsidP="002C56B5">
            <w:pPr>
              <w:spacing w:before="60" w:after="60" w:line="240" w:lineRule="auto"/>
              <w:jc w:val="center"/>
              <w:rPr>
                <w:sz w:val="18"/>
                <w:szCs w:val="18"/>
                <w:lang w:val="en-GB"/>
              </w:rPr>
            </w:pPr>
            <w:r w:rsidRPr="00CF30EA">
              <w:rPr>
                <w:sz w:val="18"/>
                <w:szCs w:val="18"/>
                <w:lang w:val="en-GB"/>
              </w:rPr>
              <w:t>1</w:t>
            </w:r>
          </w:p>
        </w:tc>
        <w:tc>
          <w:tcPr>
            <w:tcW w:w="3407" w:type="dxa"/>
          </w:tcPr>
          <w:p w14:paraId="16298CFB" w14:textId="0BD0C2DC" w:rsidR="003B5146" w:rsidRPr="00CF30EA" w:rsidRDefault="003B5146" w:rsidP="002C56B5">
            <w:pPr>
              <w:spacing w:before="60" w:after="60" w:line="240" w:lineRule="auto"/>
              <w:jc w:val="left"/>
              <w:rPr>
                <w:sz w:val="18"/>
                <w:szCs w:val="18"/>
                <w:lang w:val="en-GB"/>
              </w:rPr>
            </w:pPr>
            <w:r w:rsidRPr="00CF30EA">
              <w:rPr>
                <w:sz w:val="18"/>
                <w:szCs w:val="18"/>
                <w:lang w:val="en-GB"/>
              </w:rPr>
              <w:t xml:space="preserve">Time </w:t>
            </w:r>
            <w:r w:rsidR="0096062D" w:rsidRPr="00CF30EA">
              <w:rPr>
                <w:sz w:val="18"/>
                <w:szCs w:val="18"/>
                <w:lang w:val="en-GB"/>
              </w:rPr>
              <w:t>s</w:t>
            </w:r>
            <w:r w:rsidRPr="00CF30EA">
              <w:rPr>
                <w:sz w:val="18"/>
                <w:szCs w:val="18"/>
                <w:lang w:val="en-GB"/>
              </w:rPr>
              <w:t>eries at fixed stations</w:t>
            </w:r>
          </w:p>
        </w:tc>
        <w:tc>
          <w:tcPr>
            <w:tcW w:w="2328" w:type="dxa"/>
          </w:tcPr>
          <w:p w14:paraId="5312454F" w14:textId="095980C7" w:rsidR="003B5146" w:rsidRPr="00CF30EA" w:rsidRDefault="003B5146" w:rsidP="002C56B5">
            <w:pPr>
              <w:spacing w:before="60" w:after="60" w:line="240" w:lineRule="auto"/>
              <w:jc w:val="left"/>
              <w:rPr>
                <w:sz w:val="18"/>
                <w:szCs w:val="18"/>
                <w:lang w:val="en-GB"/>
              </w:rPr>
            </w:pPr>
            <w:r w:rsidRPr="00CF30EA">
              <w:rPr>
                <w:sz w:val="18"/>
                <w:szCs w:val="18"/>
                <w:lang w:val="en-GB"/>
              </w:rPr>
              <w:t>Position of stations</w:t>
            </w:r>
          </w:p>
        </w:tc>
        <w:tc>
          <w:tcPr>
            <w:tcW w:w="1868" w:type="dxa"/>
          </w:tcPr>
          <w:p w14:paraId="7EF9D684" w14:textId="77777777" w:rsidR="003B5146" w:rsidRPr="00CF30EA" w:rsidRDefault="003B5146" w:rsidP="002C56B5">
            <w:pPr>
              <w:spacing w:before="60" w:after="60" w:line="240" w:lineRule="auto"/>
              <w:jc w:val="left"/>
              <w:rPr>
                <w:sz w:val="18"/>
                <w:szCs w:val="18"/>
                <w:lang w:val="en-GB"/>
              </w:rPr>
            </w:pPr>
            <w:r w:rsidRPr="00CF30EA">
              <w:rPr>
                <w:rFonts w:cs="Arial"/>
                <w:i/>
                <w:sz w:val="18"/>
                <w:szCs w:val="18"/>
                <w:lang w:val="en-GB"/>
              </w:rPr>
              <w:t>numberOfStations</w:t>
            </w:r>
          </w:p>
        </w:tc>
      </w:tr>
      <w:tr w:rsidR="00B85DB6" w:rsidRPr="00CF30EA" w14:paraId="0A568515" w14:textId="77777777" w:rsidTr="00BC27CB">
        <w:trPr>
          <w:cantSplit/>
          <w:jc w:val="center"/>
        </w:trPr>
        <w:tc>
          <w:tcPr>
            <w:tcW w:w="1413" w:type="dxa"/>
          </w:tcPr>
          <w:p w14:paraId="756A1B31" w14:textId="5C0C9D40" w:rsidR="00B85DB6" w:rsidRPr="00CF30EA" w:rsidRDefault="00B85DB6" w:rsidP="002C56B5">
            <w:pPr>
              <w:spacing w:before="60" w:after="60" w:line="240" w:lineRule="auto"/>
              <w:jc w:val="center"/>
              <w:rPr>
                <w:sz w:val="18"/>
                <w:szCs w:val="18"/>
                <w:lang w:val="en-GB"/>
              </w:rPr>
            </w:pPr>
            <w:r w:rsidRPr="00CF30EA">
              <w:rPr>
                <w:sz w:val="18"/>
                <w:szCs w:val="18"/>
                <w:lang w:val="en-GB"/>
              </w:rPr>
              <w:t>2</w:t>
            </w:r>
          </w:p>
        </w:tc>
        <w:tc>
          <w:tcPr>
            <w:tcW w:w="3407" w:type="dxa"/>
          </w:tcPr>
          <w:p w14:paraId="02A2261C" w14:textId="222BB8C3" w:rsidR="00B85DB6" w:rsidRPr="00CF30EA" w:rsidRDefault="00B85DB6" w:rsidP="002C56B5">
            <w:pPr>
              <w:spacing w:before="60" w:after="60" w:line="240" w:lineRule="auto"/>
              <w:jc w:val="left"/>
              <w:rPr>
                <w:sz w:val="18"/>
                <w:szCs w:val="18"/>
                <w:lang w:val="en-GB"/>
              </w:rPr>
            </w:pPr>
            <w:r w:rsidRPr="00CF30EA">
              <w:rPr>
                <w:sz w:val="18"/>
                <w:szCs w:val="18"/>
                <w:lang w:val="en-GB"/>
              </w:rPr>
              <w:t>Regular grid</w:t>
            </w:r>
          </w:p>
        </w:tc>
        <w:tc>
          <w:tcPr>
            <w:tcW w:w="2328" w:type="dxa"/>
          </w:tcPr>
          <w:p w14:paraId="219CA4AA" w14:textId="6D9EFCC3" w:rsidR="00B85DB6" w:rsidRPr="00CF30EA" w:rsidRDefault="00B85DB6" w:rsidP="002C56B5">
            <w:pPr>
              <w:spacing w:before="60" w:after="60" w:line="240" w:lineRule="auto"/>
              <w:jc w:val="left"/>
              <w:rPr>
                <w:sz w:val="18"/>
                <w:szCs w:val="18"/>
                <w:lang w:val="en-GB"/>
              </w:rPr>
            </w:pPr>
            <w:r w:rsidRPr="00CF30EA">
              <w:rPr>
                <w:sz w:val="18"/>
                <w:szCs w:val="18"/>
                <w:lang w:val="en-GB"/>
              </w:rPr>
              <w:t>(Not applicable)</w:t>
            </w:r>
          </w:p>
        </w:tc>
        <w:tc>
          <w:tcPr>
            <w:tcW w:w="1868" w:type="dxa"/>
          </w:tcPr>
          <w:p w14:paraId="1165D2D9" w14:textId="15478624" w:rsidR="00B85DB6" w:rsidRPr="00CF30EA" w:rsidRDefault="00B85DB6" w:rsidP="002C56B5">
            <w:pPr>
              <w:spacing w:before="60" w:after="60" w:line="240" w:lineRule="auto"/>
              <w:jc w:val="left"/>
              <w:rPr>
                <w:rFonts w:cs="Arial"/>
                <w:i/>
                <w:sz w:val="18"/>
                <w:szCs w:val="18"/>
                <w:lang w:val="en-GB"/>
              </w:rPr>
            </w:pPr>
            <w:r w:rsidRPr="00CF30EA">
              <w:rPr>
                <w:sz w:val="18"/>
                <w:szCs w:val="18"/>
                <w:lang w:val="en-GB"/>
              </w:rPr>
              <w:t>(Not applicable)</w:t>
            </w:r>
          </w:p>
        </w:tc>
      </w:tr>
      <w:tr w:rsidR="003B5146" w:rsidRPr="00CF30EA" w14:paraId="301CE8B6" w14:textId="77777777" w:rsidTr="00BC27CB">
        <w:trPr>
          <w:cantSplit/>
          <w:jc w:val="center"/>
        </w:trPr>
        <w:tc>
          <w:tcPr>
            <w:tcW w:w="1413" w:type="dxa"/>
          </w:tcPr>
          <w:p w14:paraId="20CA35C3" w14:textId="77777777" w:rsidR="003B5146" w:rsidRPr="00CF30EA" w:rsidRDefault="003B5146" w:rsidP="002C56B5">
            <w:pPr>
              <w:spacing w:before="60" w:after="60" w:line="240" w:lineRule="auto"/>
              <w:jc w:val="center"/>
              <w:rPr>
                <w:sz w:val="18"/>
                <w:szCs w:val="18"/>
                <w:lang w:val="en-GB"/>
              </w:rPr>
            </w:pPr>
            <w:r w:rsidRPr="00CF30EA">
              <w:rPr>
                <w:sz w:val="18"/>
                <w:szCs w:val="18"/>
                <w:lang w:val="en-GB"/>
              </w:rPr>
              <w:t>3</w:t>
            </w:r>
          </w:p>
        </w:tc>
        <w:tc>
          <w:tcPr>
            <w:tcW w:w="3407" w:type="dxa"/>
          </w:tcPr>
          <w:p w14:paraId="087D4BD1" w14:textId="77777777" w:rsidR="003B5146" w:rsidRPr="00CF30EA" w:rsidRDefault="003B5146" w:rsidP="002C56B5">
            <w:pPr>
              <w:spacing w:before="60" w:after="60" w:line="240" w:lineRule="auto"/>
              <w:jc w:val="left"/>
              <w:rPr>
                <w:sz w:val="18"/>
                <w:szCs w:val="18"/>
                <w:lang w:val="en-GB"/>
              </w:rPr>
            </w:pPr>
            <w:r w:rsidRPr="00CF30EA">
              <w:rPr>
                <w:sz w:val="18"/>
                <w:szCs w:val="18"/>
                <w:lang w:val="en-GB"/>
              </w:rPr>
              <w:t>Ungeorectified gridded data</w:t>
            </w:r>
          </w:p>
        </w:tc>
        <w:tc>
          <w:tcPr>
            <w:tcW w:w="2328" w:type="dxa"/>
          </w:tcPr>
          <w:p w14:paraId="49D23976" w14:textId="77777777" w:rsidR="003B5146" w:rsidRPr="00CF30EA" w:rsidRDefault="003B5146" w:rsidP="002C56B5">
            <w:pPr>
              <w:spacing w:before="60" w:after="60" w:line="240" w:lineRule="auto"/>
              <w:jc w:val="left"/>
              <w:rPr>
                <w:sz w:val="18"/>
                <w:szCs w:val="18"/>
                <w:lang w:val="en-GB"/>
              </w:rPr>
            </w:pPr>
            <w:r w:rsidRPr="00CF30EA">
              <w:rPr>
                <w:sz w:val="18"/>
                <w:szCs w:val="18"/>
                <w:lang w:val="en-GB"/>
              </w:rPr>
              <w:t>Location of the grid nodes</w:t>
            </w:r>
          </w:p>
        </w:tc>
        <w:tc>
          <w:tcPr>
            <w:tcW w:w="1868" w:type="dxa"/>
          </w:tcPr>
          <w:p w14:paraId="20F347F9" w14:textId="77777777" w:rsidR="003B5146" w:rsidRPr="00CF30EA" w:rsidRDefault="003B5146" w:rsidP="002C56B5">
            <w:pPr>
              <w:spacing w:before="60" w:after="60" w:line="240" w:lineRule="auto"/>
              <w:jc w:val="left"/>
              <w:rPr>
                <w:sz w:val="18"/>
                <w:szCs w:val="18"/>
                <w:lang w:val="en-GB"/>
              </w:rPr>
            </w:pPr>
            <w:r w:rsidRPr="00CF30EA">
              <w:rPr>
                <w:rFonts w:cs="Arial"/>
                <w:i/>
                <w:sz w:val="18"/>
                <w:szCs w:val="18"/>
                <w:lang w:val="en-GB"/>
              </w:rPr>
              <w:t>numberOfNodes</w:t>
            </w:r>
          </w:p>
        </w:tc>
      </w:tr>
      <w:tr w:rsidR="003B5146" w:rsidRPr="00CF30EA" w14:paraId="2EDAF429" w14:textId="77777777" w:rsidTr="00BC27CB">
        <w:trPr>
          <w:cantSplit/>
          <w:jc w:val="center"/>
        </w:trPr>
        <w:tc>
          <w:tcPr>
            <w:tcW w:w="1413" w:type="dxa"/>
          </w:tcPr>
          <w:p w14:paraId="60184C02" w14:textId="77777777" w:rsidR="003B5146" w:rsidRPr="00CF30EA" w:rsidRDefault="003B5146" w:rsidP="002C56B5">
            <w:pPr>
              <w:spacing w:before="60" w:after="60" w:line="240" w:lineRule="auto"/>
              <w:jc w:val="center"/>
              <w:rPr>
                <w:sz w:val="18"/>
                <w:szCs w:val="18"/>
                <w:lang w:val="en-GB"/>
              </w:rPr>
            </w:pPr>
            <w:r w:rsidRPr="00CF30EA">
              <w:rPr>
                <w:sz w:val="18"/>
                <w:szCs w:val="18"/>
                <w:lang w:val="en-GB"/>
              </w:rPr>
              <w:t>4</w:t>
            </w:r>
          </w:p>
        </w:tc>
        <w:tc>
          <w:tcPr>
            <w:tcW w:w="3407" w:type="dxa"/>
          </w:tcPr>
          <w:p w14:paraId="1F28C3EB" w14:textId="49AE04F2" w:rsidR="003B5146" w:rsidRPr="00CF30EA" w:rsidRDefault="003B5146" w:rsidP="002C56B5">
            <w:pPr>
              <w:spacing w:before="60" w:after="60" w:line="240" w:lineRule="auto"/>
              <w:jc w:val="left"/>
              <w:rPr>
                <w:sz w:val="18"/>
                <w:szCs w:val="18"/>
                <w:lang w:val="en-GB"/>
              </w:rPr>
            </w:pPr>
            <w:r w:rsidRPr="00CF30EA">
              <w:rPr>
                <w:sz w:val="18"/>
                <w:szCs w:val="18"/>
                <w:lang w:val="en-GB"/>
              </w:rPr>
              <w:t xml:space="preserve">Time </w:t>
            </w:r>
            <w:r w:rsidR="0096062D" w:rsidRPr="00CF30EA">
              <w:rPr>
                <w:sz w:val="18"/>
                <w:szCs w:val="18"/>
                <w:lang w:val="en-GB"/>
              </w:rPr>
              <w:t>s</w:t>
            </w:r>
            <w:r w:rsidRPr="00CF30EA">
              <w:rPr>
                <w:sz w:val="18"/>
                <w:szCs w:val="18"/>
                <w:lang w:val="en-GB"/>
              </w:rPr>
              <w:t>eries at a single moving station</w:t>
            </w:r>
          </w:p>
        </w:tc>
        <w:tc>
          <w:tcPr>
            <w:tcW w:w="2328" w:type="dxa"/>
          </w:tcPr>
          <w:p w14:paraId="79F0C404" w14:textId="15F00679" w:rsidR="003B5146" w:rsidRPr="00CF30EA" w:rsidRDefault="003B5146" w:rsidP="002C56B5">
            <w:pPr>
              <w:spacing w:before="60" w:after="60" w:line="240" w:lineRule="auto"/>
              <w:jc w:val="left"/>
              <w:rPr>
                <w:sz w:val="18"/>
                <w:szCs w:val="18"/>
                <w:lang w:val="en-GB"/>
              </w:rPr>
            </w:pPr>
            <w:r w:rsidRPr="00CF30EA">
              <w:rPr>
                <w:sz w:val="18"/>
                <w:szCs w:val="18"/>
                <w:lang w:val="en-GB"/>
              </w:rPr>
              <w:t>Position of station over time</w:t>
            </w:r>
          </w:p>
        </w:tc>
        <w:tc>
          <w:tcPr>
            <w:tcW w:w="1868" w:type="dxa"/>
          </w:tcPr>
          <w:p w14:paraId="249CCFC1" w14:textId="77777777" w:rsidR="003B5146" w:rsidRPr="00CF30EA" w:rsidRDefault="003B5146" w:rsidP="002C56B5">
            <w:pPr>
              <w:spacing w:before="60" w:after="60" w:line="240" w:lineRule="auto"/>
              <w:jc w:val="left"/>
              <w:rPr>
                <w:sz w:val="18"/>
                <w:szCs w:val="18"/>
                <w:lang w:val="en-GB"/>
              </w:rPr>
            </w:pPr>
            <w:r w:rsidRPr="00CF30EA">
              <w:rPr>
                <w:rFonts w:cs="Arial"/>
                <w:i/>
                <w:sz w:val="18"/>
                <w:szCs w:val="18"/>
                <w:lang w:val="en-GB"/>
              </w:rPr>
              <w:t>numberOfTimes</w:t>
            </w:r>
          </w:p>
        </w:tc>
      </w:tr>
      <w:tr w:rsidR="00290C3E" w:rsidRPr="00CF30EA" w14:paraId="34A84AF2" w14:textId="77777777" w:rsidTr="00BC27CB">
        <w:trPr>
          <w:cantSplit/>
          <w:jc w:val="center"/>
        </w:trPr>
        <w:tc>
          <w:tcPr>
            <w:tcW w:w="1413" w:type="dxa"/>
          </w:tcPr>
          <w:p w14:paraId="5E0C99FE" w14:textId="4F0613CC" w:rsidR="00290C3E" w:rsidRPr="00CF30EA" w:rsidRDefault="00290C3E" w:rsidP="002C56B5">
            <w:pPr>
              <w:spacing w:before="60" w:after="60" w:line="240" w:lineRule="auto"/>
              <w:jc w:val="center"/>
              <w:rPr>
                <w:sz w:val="18"/>
                <w:szCs w:val="18"/>
                <w:lang w:val="en-GB"/>
              </w:rPr>
            </w:pPr>
            <w:r w:rsidRPr="00CF30EA">
              <w:rPr>
                <w:sz w:val="18"/>
                <w:szCs w:val="18"/>
                <w:lang w:val="en-GB"/>
              </w:rPr>
              <w:t>8</w:t>
            </w:r>
          </w:p>
        </w:tc>
        <w:tc>
          <w:tcPr>
            <w:tcW w:w="3407" w:type="dxa"/>
          </w:tcPr>
          <w:p w14:paraId="247C8961" w14:textId="166501A4" w:rsidR="00290C3E" w:rsidRPr="00CF30EA" w:rsidRDefault="00290C3E" w:rsidP="002C56B5">
            <w:pPr>
              <w:spacing w:before="60" w:after="60" w:line="240" w:lineRule="auto"/>
              <w:jc w:val="left"/>
              <w:rPr>
                <w:sz w:val="18"/>
                <w:szCs w:val="18"/>
                <w:lang w:val="en-GB"/>
              </w:rPr>
            </w:pPr>
            <w:r w:rsidRPr="00CF30EA">
              <w:rPr>
                <w:sz w:val="18"/>
                <w:szCs w:val="18"/>
                <w:lang w:val="en-GB"/>
              </w:rPr>
              <w:t>Stationwise time series at fixed stations</w:t>
            </w:r>
          </w:p>
        </w:tc>
        <w:tc>
          <w:tcPr>
            <w:tcW w:w="2328" w:type="dxa"/>
          </w:tcPr>
          <w:p w14:paraId="58AF1B7D" w14:textId="47631F0B" w:rsidR="00290C3E" w:rsidRPr="00CF30EA" w:rsidRDefault="00290C3E" w:rsidP="002C56B5">
            <w:pPr>
              <w:spacing w:before="60" w:after="60" w:line="240" w:lineRule="auto"/>
              <w:jc w:val="left"/>
              <w:rPr>
                <w:sz w:val="18"/>
                <w:szCs w:val="18"/>
                <w:lang w:val="en-GB"/>
              </w:rPr>
            </w:pPr>
            <w:r w:rsidRPr="00CF30EA">
              <w:rPr>
                <w:sz w:val="18"/>
                <w:szCs w:val="18"/>
                <w:lang w:val="en-GB"/>
              </w:rPr>
              <w:t>Position of stations</w:t>
            </w:r>
          </w:p>
        </w:tc>
        <w:tc>
          <w:tcPr>
            <w:tcW w:w="1868" w:type="dxa"/>
          </w:tcPr>
          <w:p w14:paraId="50BE6EAA" w14:textId="40AAD3C5" w:rsidR="00290C3E" w:rsidRPr="00CF30EA" w:rsidRDefault="00290C3E" w:rsidP="002C56B5">
            <w:pPr>
              <w:spacing w:before="60" w:after="60" w:line="240" w:lineRule="auto"/>
              <w:jc w:val="left"/>
              <w:rPr>
                <w:rFonts w:cs="Arial"/>
                <w:i/>
                <w:sz w:val="18"/>
                <w:szCs w:val="18"/>
                <w:lang w:val="en-GB"/>
              </w:rPr>
            </w:pPr>
            <w:r w:rsidRPr="00CF30EA">
              <w:rPr>
                <w:rFonts w:cs="Arial"/>
                <w:i/>
                <w:sz w:val="18"/>
                <w:szCs w:val="18"/>
                <w:lang w:val="en-GB"/>
              </w:rPr>
              <w:t>numberOfStations</w:t>
            </w:r>
          </w:p>
        </w:tc>
      </w:tr>
    </w:tbl>
    <w:p w14:paraId="72D3F7E1" w14:textId="57832BA9" w:rsidR="00CD2F95" w:rsidRPr="00CF30EA" w:rsidRDefault="00CD2F95" w:rsidP="00BC27CB">
      <w:pPr>
        <w:pStyle w:val="Heading4"/>
        <w:tabs>
          <w:tab w:val="clear" w:pos="900"/>
          <w:tab w:val="clear" w:pos="1140"/>
          <w:tab w:val="clear" w:pos="1360"/>
          <w:tab w:val="left" w:pos="993"/>
        </w:tabs>
        <w:spacing w:before="120" w:after="120" w:line="240" w:lineRule="auto"/>
        <w:ind w:left="992" w:hanging="992"/>
      </w:pPr>
      <w:bookmarkStart w:id="831" w:name="_Ref168591846"/>
      <w:r w:rsidRPr="00CF30EA">
        <w:t>Summary of generalized dimensions</w:t>
      </w:r>
      <w:bookmarkEnd w:id="831"/>
    </w:p>
    <w:p w14:paraId="312090C7" w14:textId="5EAFA70E" w:rsidR="00C20E99" w:rsidRPr="00CF30EA" w:rsidRDefault="00C20E99" w:rsidP="00BC27CB">
      <w:pPr>
        <w:spacing w:after="120" w:line="240" w:lineRule="auto"/>
        <w:rPr>
          <w:lang w:val="en-GB"/>
        </w:rPr>
      </w:pPr>
      <w:r w:rsidRPr="00CF30EA">
        <w:rPr>
          <w:lang w:val="en-GB"/>
        </w:rPr>
        <w:t xml:space="preserve">To summarize, there are </w:t>
      </w:r>
      <w:r w:rsidR="00A16918" w:rsidRPr="00CF30EA">
        <w:rPr>
          <w:lang w:val="en-GB"/>
        </w:rPr>
        <w:t xml:space="preserve">data </w:t>
      </w:r>
      <w:r w:rsidR="00BC27CB">
        <w:rPr>
          <w:lang w:val="en-GB"/>
        </w:rPr>
        <w:t>g</w:t>
      </w:r>
      <w:r w:rsidRPr="00CF30EA">
        <w:rPr>
          <w:lang w:val="en-GB"/>
        </w:rPr>
        <w:t>roups containing the speed and direction data</w:t>
      </w:r>
      <w:r w:rsidR="00A16918" w:rsidRPr="00CF30EA">
        <w:rPr>
          <w:lang w:val="en-GB"/>
        </w:rPr>
        <w:t>, which</w:t>
      </w:r>
      <w:r w:rsidRPr="00CF30EA">
        <w:rPr>
          <w:lang w:val="en-GB"/>
        </w:rPr>
        <w:t xml:space="preserve"> are stor</w:t>
      </w:r>
      <w:r w:rsidR="00A16918" w:rsidRPr="00CF30EA">
        <w:rPr>
          <w:lang w:val="en-GB"/>
        </w:rPr>
        <w:t xml:space="preserve">ed in </w:t>
      </w:r>
      <w:r w:rsidR="001F1417" w:rsidRPr="00CF30EA">
        <w:rPr>
          <w:lang w:val="en-GB"/>
        </w:rPr>
        <w:t xml:space="preserve">either one-dimensional arrays of size </w:t>
      </w:r>
      <w:r w:rsidR="001F1417" w:rsidRPr="00CF30EA">
        <w:rPr>
          <w:i/>
          <w:lang w:val="en-GB"/>
        </w:rPr>
        <w:t>numROW</w:t>
      </w:r>
      <w:r w:rsidR="00C36C73" w:rsidRPr="00CF30EA">
        <w:rPr>
          <w:i/>
          <w:lang w:val="en-GB"/>
        </w:rPr>
        <w:t>S</w:t>
      </w:r>
      <w:r w:rsidR="001F1417" w:rsidRPr="00CF30EA">
        <w:rPr>
          <w:lang w:val="en-GB"/>
        </w:rPr>
        <w:t xml:space="preserve"> or two-dimensional </w:t>
      </w:r>
      <w:r w:rsidR="00A16918" w:rsidRPr="00CF30EA">
        <w:rPr>
          <w:lang w:val="en-GB"/>
        </w:rPr>
        <w:t>arrays of s</w:t>
      </w:r>
      <w:r w:rsidRPr="00CF30EA">
        <w:rPr>
          <w:lang w:val="en-GB"/>
        </w:rPr>
        <w:t xml:space="preserve">ize </w:t>
      </w:r>
      <w:r w:rsidRPr="00CF30EA">
        <w:rPr>
          <w:i/>
          <w:lang w:val="en-GB"/>
        </w:rPr>
        <w:t>numROW</w:t>
      </w:r>
      <w:r w:rsidR="00C36C73" w:rsidRPr="00CF30EA">
        <w:rPr>
          <w:i/>
          <w:lang w:val="en-GB"/>
        </w:rPr>
        <w:t>S</w:t>
      </w:r>
      <w:r w:rsidRPr="00CF30EA">
        <w:rPr>
          <w:lang w:val="en-GB"/>
        </w:rPr>
        <w:t xml:space="preserve"> by </w:t>
      </w:r>
      <w:r w:rsidRPr="00CF30EA">
        <w:rPr>
          <w:i/>
          <w:lang w:val="en-GB"/>
        </w:rPr>
        <w:t>numCOL</w:t>
      </w:r>
      <w:r w:rsidR="00C36C73" w:rsidRPr="00CF30EA">
        <w:rPr>
          <w:i/>
          <w:lang w:val="en-GB"/>
        </w:rPr>
        <w:t>S</w:t>
      </w:r>
      <w:r w:rsidRPr="00CF30EA">
        <w:rPr>
          <w:lang w:val="en-GB"/>
        </w:rPr>
        <w:t xml:space="preserve">. The total number of </w:t>
      </w:r>
      <w:r w:rsidR="00A16918" w:rsidRPr="00CF30EA">
        <w:rPr>
          <w:lang w:val="en-GB"/>
        </w:rPr>
        <w:t xml:space="preserve">data Groups is </w:t>
      </w:r>
      <w:r w:rsidR="00A16918" w:rsidRPr="00CF30EA">
        <w:rPr>
          <w:i/>
          <w:lang w:val="en-GB"/>
        </w:rPr>
        <w:t>numGRP</w:t>
      </w:r>
      <w:r w:rsidR="00A16918" w:rsidRPr="00CF30EA">
        <w:rPr>
          <w:lang w:val="en-GB"/>
        </w:rPr>
        <w:t>.</w:t>
      </w:r>
    </w:p>
    <w:p w14:paraId="6B30257C" w14:textId="13A8A33F" w:rsidR="00CB278C" w:rsidRDefault="00C43000" w:rsidP="00BC27CB">
      <w:pPr>
        <w:spacing w:after="120" w:line="240" w:lineRule="auto"/>
        <w:rPr>
          <w:lang w:val="en-GB"/>
        </w:rPr>
      </w:pPr>
      <w:r w:rsidRPr="00CF30EA">
        <w:rPr>
          <w:lang w:val="en-GB"/>
        </w:rPr>
        <w:t>The four</w:t>
      </w:r>
      <w:r w:rsidR="00D750C6" w:rsidRPr="00CF30EA">
        <w:rPr>
          <w:lang w:val="en-GB"/>
        </w:rPr>
        <w:t xml:space="preserve"> variables that </w:t>
      </w:r>
      <w:r w:rsidR="00CB23A7" w:rsidRPr="00CF30EA">
        <w:rPr>
          <w:lang w:val="en-GB"/>
        </w:rPr>
        <w:t xml:space="preserve">determine </w:t>
      </w:r>
      <w:r w:rsidR="00D750C6" w:rsidRPr="00CF30EA">
        <w:rPr>
          <w:lang w:val="en-GB"/>
        </w:rPr>
        <w:t xml:space="preserve">the array sizes </w:t>
      </w:r>
      <w:r w:rsidR="00A16918" w:rsidRPr="00CF30EA">
        <w:rPr>
          <w:lang w:val="en-GB"/>
        </w:rPr>
        <w:t>(</w:t>
      </w:r>
      <w:r w:rsidR="00A16918" w:rsidRPr="00CF30EA">
        <w:rPr>
          <w:i/>
          <w:lang w:val="en-GB"/>
        </w:rPr>
        <w:t>numROW</w:t>
      </w:r>
      <w:r w:rsidR="00C577DD" w:rsidRPr="00CF30EA">
        <w:rPr>
          <w:i/>
          <w:lang w:val="en-GB"/>
        </w:rPr>
        <w:t>S</w:t>
      </w:r>
      <w:r w:rsidR="00A16918" w:rsidRPr="00CF30EA">
        <w:rPr>
          <w:lang w:val="en-GB"/>
        </w:rPr>
        <w:t xml:space="preserve">, </w:t>
      </w:r>
      <w:r w:rsidR="00A16918" w:rsidRPr="00CF30EA">
        <w:rPr>
          <w:i/>
          <w:lang w:val="en-GB"/>
        </w:rPr>
        <w:t>numCOL</w:t>
      </w:r>
      <w:r w:rsidR="00C577DD" w:rsidRPr="00CF30EA">
        <w:rPr>
          <w:i/>
          <w:lang w:val="en-GB"/>
        </w:rPr>
        <w:t>S,</w:t>
      </w:r>
      <w:r w:rsidR="00A16918" w:rsidRPr="00CF30EA">
        <w:rPr>
          <w:i/>
          <w:lang w:val="en-GB"/>
        </w:rPr>
        <w:t xml:space="preserve"> numPOS, </w:t>
      </w:r>
      <w:r w:rsidR="00A16918" w:rsidRPr="00CF30EA">
        <w:rPr>
          <w:lang w:val="en-GB"/>
        </w:rPr>
        <w:t xml:space="preserve">and </w:t>
      </w:r>
      <w:r w:rsidR="00A16918" w:rsidRPr="00CF30EA">
        <w:rPr>
          <w:i/>
          <w:lang w:val="en-GB"/>
        </w:rPr>
        <w:t>numGRP)</w:t>
      </w:r>
      <w:r w:rsidR="00A16918" w:rsidRPr="00CF30EA">
        <w:rPr>
          <w:lang w:val="en-GB"/>
        </w:rPr>
        <w:t xml:space="preserve"> </w:t>
      </w:r>
      <w:r w:rsidR="00D750C6" w:rsidRPr="00CF30EA">
        <w:rPr>
          <w:lang w:val="en-GB"/>
        </w:rPr>
        <w:t>are different, depending upon which coding format is used. The</w:t>
      </w:r>
      <w:r w:rsidR="00A16918" w:rsidRPr="00CF30EA">
        <w:rPr>
          <w:lang w:val="en-GB"/>
        </w:rPr>
        <w:t>ir</w:t>
      </w:r>
      <w:r w:rsidR="00D750C6" w:rsidRPr="00CF30EA">
        <w:rPr>
          <w:lang w:val="en-GB"/>
        </w:rPr>
        <w:t xml:space="preserve"> descriptions are given in Table 10</w:t>
      </w:r>
      <w:r w:rsidR="00BC27CB">
        <w:rPr>
          <w:lang w:val="en-GB"/>
        </w:rPr>
        <w:t>-</w:t>
      </w:r>
      <w:r w:rsidR="00D750C6" w:rsidRPr="00CF30EA">
        <w:rPr>
          <w:lang w:val="en-GB"/>
        </w:rPr>
        <w:t>.</w:t>
      </w:r>
      <w:r w:rsidR="00B3080F" w:rsidRPr="00CF30EA">
        <w:rPr>
          <w:lang w:val="en-GB"/>
        </w:rPr>
        <w:t>5</w:t>
      </w:r>
      <w:r w:rsidR="00D750C6" w:rsidRPr="00CF30EA">
        <w:rPr>
          <w:lang w:val="en-GB"/>
        </w:rPr>
        <w:t>.</w:t>
      </w:r>
    </w:p>
    <w:p w14:paraId="77C4BA62" w14:textId="678CB8FC" w:rsidR="00BC27CB" w:rsidRPr="00BC27CB" w:rsidRDefault="00BC27CB" w:rsidP="0084627A">
      <w:pPr>
        <w:pStyle w:val="Caption"/>
        <w:keepNext/>
      </w:pPr>
      <w:bookmarkStart w:id="832" w:name="_Ref126187770"/>
      <w:r w:rsidRPr="00BC27CB">
        <w:t xml:space="preserve">Table </w:t>
      </w:r>
      <w:r>
        <w:fldChar w:fldCharType="begin"/>
      </w:r>
      <w:r>
        <w:instrText xml:space="preserve"> STYLEREF 1 \s </w:instrText>
      </w:r>
      <w:r>
        <w:fldChar w:fldCharType="separate"/>
      </w:r>
      <w:r w:rsidR="00D33763">
        <w:rPr>
          <w:noProof/>
        </w:rPr>
        <w:t>10</w:t>
      </w:r>
      <w:r>
        <w:rPr>
          <w:noProof/>
        </w:rPr>
        <w:fldChar w:fldCharType="end"/>
      </w:r>
      <w:r>
        <w:t>-</w:t>
      </w:r>
      <w:r>
        <w:fldChar w:fldCharType="begin"/>
      </w:r>
      <w:r>
        <w:instrText xml:space="preserve"> SEQ Table \* ARABIC \s 1 </w:instrText>
      </w:r>
      <w:r>
        <w:fldChar w:fldCharType="separate"/>
      </w:r>
      <w:r w:rsidR="00D33763">
        <w:rPr>
          <w:noProof/>
        </w:rPr>
        <w:t>5</w:t>
      </w:r>
      <w:r>
        <w:rPr>
          <w:noProof/>
        </w:rPr>
        <w:fldChar w:fldCharType="end"/>
      </w:r>
      <w:bookmarkEnd w:id="832"/>
      <w:r w:rsidRPr="00BC27CB">
        <w:t xml:space="preserve"> </w:t>
      </w:r>
      <w:r>
        <w:t>–</w:t>
      </w:r>
      <w:r w:rsidRPr="00BC27CB">
        <w:t xml:space="preserve"> The array dimensions used in the data product</w:t>
      </w:r>
    </w:p>
    <w:tbl>
      <w:tblPr>
        <w:tblpPr w:leftFromText="180" w:rightFromText="180" w:vertAnchor="text" w:horzAnchor="margin" w:tblpY="68"/>
        <w:tblW w:w="9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792"/>
        <w:gridCol w:w="1813"/>
        <w:gridCol w:w="1620"/>
        <w:gridCol w:w="1710"/>
        <w:gridCol w:w="1710"/>
        <w:gridCol w:w="1517"/>
      </w:tblGrid>
      <w:tr w:rsidR="00BC27CB" w:rsidRPr="00CF30EA" w14:paraId="308AAC12" w14:textId="77777777" w:rsidTr="00B942B9">
        <w:trPr>
          <w:cantSplit/>
        </w:trPr>
        <w:tc>
          <w:tcPr>
            <w:tcW w:w="792" w:type="dxa"/>
            <w:vMerge w:val="restart"/>
            <w:shd w:val="clear" w:color="auto" w:fill="D9D9D9" w:themeFill="background1" w:themeFillShade="D9"/>
            <w:tcMar>
              <w:top w:w="14" w:type="dxa"/>
              <w:bottom w:w="14" w:type="dxa"/>
              <w:right w:w="14" w:type="dxa"/>
            </w:tcMar>
            <w:vAlign w:val="center"/>
          </w:tcPr>
          <w:p w14:paraId="512F3165" w14:textId="77777777" w:rsidR="00BC27CB" w:rsidRPr="00CF30EA" w:rsidRDefault="00BC27CB" w:rsidP="00B942B9">
            <w:pPr>
              <w:spacing w:before="60" w:after="60" w:line="240" w:lineRule="auto"/>
              <w:jc w:val="center"/>
              <w:rPr>
                <w:rFonts w:cs="Arial"/>
                <w:b/>
                <w:bCs/>
                <w:sz w:val="18"/>
                <w:szCs w:val="18"/>
                <w:lang w:val="en-GB" w:eastAsia="en-GB"/>
              </w:rPr>
            </w:pPr>
            <w:r w:rsidRPr="00CF30EA">
              <w:rPr>
                <w:rFonts w:cs="Arial"/>
                <w:b/>
                <w:bCs/>
                <w:sz w:val="18"/>
                <w:szCs w:val="18"/>
                <w:lang w:val="en-GB" w:eastAsia="en-GB"/>
              </w:rPr>
              <w:t>Data Coding Format</w:t>
            </w:r>
          </w:p>
        </w:tc>
        <w:tc>
          <w:tcPr>
            <w:tcW w:w="1813" w:type="dxa"/>
            <w:vMerge w:val="restart"/>
            <w:shd w:val="clear" w:color="auto" w:fill="D9D9D9" w:themeFill="background1" w:themeFillShade="D9"/>
            <w:tcMar>
              <w:top w:w="14" w:type="dxa"/>
              <w:left w:w="72" w:type="dxa"/>
              <w:bottom w:w="14" w:type="dxa"/>
              <w:right w:w="14" w:type="dxa"/>
            </w:tcMar>
            <w:vAlign w:val="center"/>
          </w:tcPr>
          <w:p w14:paraId="1A86C9D5"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Data Type</w:t>
            </w:r>
          </w:p>
        </w:tc>
        <w:tc>
          <w:tcPr>
            <w:tcW w:w="1620" w:type="dxa"/>
            <w:shd w:val="clear" w:color="auto" w:fill="D9D9D9" w:themeFill="background1" w:themeFillShade="D9"/>
            <w:tcMar>
              <w:top w:w="14" w:type="dxa"/>
              <w:left w:w="72" w:type="dxa"/>
              <w:bottom w:w="14" w:type="dxa"/>
              <w:right w:w="14" w:type="dxa"/>
            </w:tcMar>
            <w:vAlign w:val="center"/>
          </w:tcPr>
          <w:p w14:paraId="3FF9B790"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Positioning</w:t>
            </w:r>
          </w:p>
        </w:tc>
        <w:tc>
          <w:tcPr>
            <w:tcW w:w="4937" w:type="dxa"/>
            <w:gridSpan w:val="3"/>
            <w:shd w:val="clear" w:color="auto" w:fill="D9D9D9" w:themeFill="background1" w:themeFillShade="D9"/>
            <w:vAlign w:val="center"/>
          </w:tcPr>
          <w:p w14:paraId="6A03D837"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Data Values</w:t>
            </w:r>
          </w:p>
        </w:tc>
      </w:tr>
      <w:tr w:rsidR="00BC27CB" w:rsidRPr="00CF30EA" w14:paraId="2CC56FA5" w14:textId="77777777" w:rsidTr="00B942B9">
        <w:trPr>
          <w:cantSplit/>
        </w:trPr>
        <w:tc>
          <w:tcPr>
            <w:tcW w:w="792" w:type="dxa"/>
            <w:vMerge/>
            <w:shd w:val="clear" w:color="auto" w:fill="D9D9D9" w:themeFill="background1" w:themeFillShade="D9"/>
            <w:tcMar>
              <w:top w:w="14" w:type="dxa"/>
              <w:bottom w:w="14" w:type="dxa"/>
              <w:right w:w="14" w:type="dxa"/>
            </w:tcMar>
            <w:vAlign w:val="center"/>
          </w:tcPr>
          <w:p w14:paraId="52F7EC34" w14:textId="77777777" w:rsidR="00BC27CB" w:rsidRPr="00CF30EA" w:rsidRDefault="00BC27CB" w:rsidP="00B942B9">
            <w:pPr>
              <w:spacing w:before="60" w:after="60" w:line="240" w:lineRule="auto"/>
              <w:jc w:val="center"/>
              <w:rPr>
                <w:rFonts w:cs="Arial"/>
                <w:b/>
                <w:bCs/>
                <w:sz w:val="18"/>
                <w:szCs w:val="18"/>
                <w:lang w:val="en-GB" w:eastAsia="en-GB"/>
              </w:rPr>
            </w:pPr>
          </w:p>
        </w:tc>
        <w:tc>
          <w:tcPr>
            <w:tcW w:w="1813" w:type="dxa"/>
            <w:vMerge/>
            <w:shd w:val="clear" w:color="auto" w:fill="D9D9D9" w:themeFill="background1" w:themeFillShade="D9"/>
            <w:tcMar>
              <w:top w:w="14" w:type="dxa"/>
              <w:left w:w="72" w:type="dxa"/>
              <w:bottom w:w="14" w:type="dxa"/>
              <w:right w:w="14" w:type="dxa"/>
            </w:tcMar>
            <w:vAlign w:val="center"/>
          </w:tcPr>
          <w:p w14:paraId="0C2D738A" w14:textId="77777777" w:rsidR="00BC27CB" w:rsidRPr="00CF30EA" w:rsidRDefault="00BC27CB" w:rsidP="00B942B9">
            <w:pPr>
              <w:spacing w:before="60" w:after="60" w:line="240" w:lineRule="auto"/>
              <w:rPr>
                <w:rFonts w:cs="Arial"/>
                <w:b/>
                <w:bCs/>
                <w:sz w:val="18"/>
                <w:szCs w:val="18"/>
                <w:lang w:val="en-GB" w:eastAsia="en-GB"/>
              </w:rPr>
            </w:pPr>
          </w:p>
        </w:tc>
        <w:tc>
          <w:tcPr>
            <w:tcW w:w="1620" w:type="dxa"/>
            <w:shd w:val="clear" w:color="auto" w:fill="D9D9D9" w:themeFill="background1" w:themeFillShade="D9"/>
            <w:tcMar>
              <w:top w:w="14" w:type="dxa"/>
              <w:left w:w="72" w:type="dxa"/>
              <w:bottom w:w="14" w:type="dxa"/>
              <w:right w:w="14" w:type="dxa"/>
            </w:tcMar>
            <w:vAlign w:val="center"/>
          </w:tcPr>
          <w:p w14:paraId="46B63725"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numPOS</w:t>
            </w:r>
          </w:p>
        </w:tc>
        <w:tc>
          <w:tcPr>
            <w:tcW w:w="1710" w:type="dxa"/>
            <w:shd w:val="clear" w:color="auto" w:fill="D9D9D9" w:themeFill="background1" w:themeFillShade="D9"/>
            <w:vAlign w:val="center"/>
          </w:tcPr>
          <w:p w14:paraId="576E6141"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numCOLS</w:t>
            </w:r>
          </w:p>
        </w:tc>
        <w:tc>
          <w:tcPr>
            <w:tcW w:w="1710" w:type="dxa"/>
            <w:shd w:val="clear" w:color="auto" w:fill="D9D9D9" w:themeFill="background1" w:themeFillShade="D9"/>
            <w:tcMar>
              <w:top w:w="14" w:type="dxa"/>
              <w:left w:w="72" w:type="dxa"/>
              <w:bottom w:w="14" w:type="dxa"/>
              <w:right w:w="14" w:type="dxa"/>
            </w:tcMar>
            <w:vAlign w:val="center"/>
          </w:tcPr>
          <w:p w14:paraId="4095DA26"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numROWS</w:t>
            </w:r>
          </w:p>
        </w:tc>
        <w:tc>
          <w:tcPr>
            <w:tcW w:w="1517" w:type="dxa"/>
            <w:shd w:val="clear" w:color="auto" w:fill="D9D9D9" w:themeFill="background1" w:themeFillShade="D9"/>
            <w:tcMar>
              <w:top w:w="14" w:type="dxa"/>
              <w:left w:w="72" w:type="dxa"/>
              <w:bottom w:w="14" w:type="dxa"/>
              <w:right w:w="14" w:type="dxa"/>
            </w:tcMar>
            <w:vAlign w:val="center"/>
          </w:tcPr>
          <w:p w14:paraId="4FDEADFC"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numGRP</w:t>
            </w:r>
          </w:p>
        </w:tc>
      </w:tr>
      <w:tr w:rsidR="00BC27CB" w:rsidRPr="00CF30EA" w14:paraId="1EA8A586" w14:textId="77777777" w:rsidTr="00B942B9">
        <w:trPr>
          <w:cantSplit/>
        </w:trPr>
        <w:tc>
          <w:tcPr>
            <w:tcW w:w="792" w:type="dxa"/>
            <w:tcMar>
              <w:top w:w="14" w:type="dxa"/>
              <w:bottom w:w="14" w:type="dxa"/>
              <w:right w:w="14" w:type="dxa"/>
            </w:tcMar>
            <w:vAlign w:val="center"/>
          </w:tcPr>
          <w:p w14:paraId="2D58D147" w14:textId="77777777" w:rsidR="00BC27CB" w:rsidRPr="00CF30EA" w:rsidRDefault="00BC27CB" w:rsidP="00B942B9">
            <w:pPr>
              <w:spacing w:before="60" w:after="60" w:line="240" w:lineRule="auto"/>
              <w:jc w:val="center"/>
              <w:rPr>
                <w:rFonts w:cs="Arial"/>
                <w:bCs/>
                <w:sz w:val="18"/>
                <w:szCs w:val="14"/>
                <w:lang w:val="en-GB" w:eastAsia="en-GB"/>
              </w:rPr>
            </w:pPr>
            <w:r w:rsidRPr="00CF30EA">
              <w:rPr>
                <w:rFonts w:cs="Arial"/>
                <w:bCs/>
                <w:sz w:val="18"/>
                <w:szCs w:val="14"/>
                <w:lang w:val="en-GB" w:eastAsia="en-GB"/>
              </w:rPr>
              <w:t>1</w:t>
            </w:r>
          </w:p>
        </w:tc>
        <w:tc>
          <w:tcPr>
            <w:tcW w:w="1813" w:type="dxa"/>
            <w:shd w:val="clear" w:color="auto" w:fill="auto"/>
            <w:tcMar>
              <w:top w:w="14" w:type="dxa"/>
              <w:left w:w="72" w:type="dxa"/>
              <w:bottom w:w="14" w:type="dxa"/>
              <w:right w:w="14" w:type="dxa"/>
            </w:tcMar>
          </w:tcPr>
          <w:p w14:paraId="43615D72"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Fixed Stations</w:t>
            </w:r>
          </w:p>
        </w:tc>
        <w:tc>
          <w:tcPr>
            <w:tcW w:w="1620" w:type="dxa"/>
            <w:shd w:val="clear" w:color="auto" w:fill="auto"/>
            <w:tcMar>
              <w:top w:w="14" w:type="dxa"/>
              <w:left w:w="72" w:type="dxa"/>
              <w:bottom w:w="14" w:type="dxa"/>
              <w:right w:w="14" w:type="dxa"/>
            </w:tcMar>
          </w:tcPr>
          <w:p w14:paraId="094AB14A" w14:textId="77777777" w:rsidR="00BC27CB" w:rsidRPr="00CF30EA" w:rsidRDefault="00BC27CB" w:rsidP="00B942B9">
            <w:pPr>
              <w:spacing w:before="60" w:after="60" w:line="240" w:lineRule="auto"/>
              <w:rPr>
                <w:rFonts w:cs="Arial"/>
                <w:b/>
                <w:bCs/>
                <w:sz w:val="18"/>
                <w:szCs w:val="14"/>
                <w:lang w:val="en-GB" w:eastAsia="en-GB"/>
              </w:rPr>
            </w:pPr>
            <w:r w:rsidRPr="00CF30EA">
              <w:rPr>
                <w:rFonts w:cs="Arial"/>
                <w:bCs/>
                <w:sz w:val="18"/>
                <w:szCs w:val="14"/>
                <w:lang w:val="en-GB" w:eastAsia="en-GB"/>
              </w:rPr>
              <w:t>numberOfStations</w:t>
            </w:r>
          </w:p>
        </w:tc>
        <w:tc>
          <w:tcPr>
            <w:tcW w:w="1710" w:type="dxa"/>
          </w:tcPr>
          <w:p w14:paraId="11801351"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1</w:t>
            </w:r>
          </w:p>
        </w:tc>
        <w:tc>
          <w:tcPr>
            <w:tcW w:w="1710" w:type="dxa"/>
            <w:tcMar>
              <w:top w:w="14" w:type="dxa"/>
              <w:left w:w="72" w:type="dxa"/>
              <w:bottom w:w="14" w:type="dxa"/>
              <w:right w:w="14" w:type="dxa"/>
            </w:tcMar>
          </w:tcPr>
          <w:p w14:paraId="7971BD13"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numberOfStations</w:t>
            </w:r>
          </w:p>
        </w:tc>
        <w:tc>
          <w:tcPr>
            <w:tcW w:w="1517" w:type="dxa"/>
            <w:shd w:val="clear" w:color="auto" w:fill="auto"/>
            <w:tcMar>
              <w:top w:w="14" w:type="dxa"/>
              <w:left w:w="72" w:type="dxa"/>
              <w:bottom w:w="14" w:type="dxa"/>
              <w:right w:w="14" w:type="dxa"/>
            </w:tcMar>
          </w:tcPr>
          <w:p w14:paraId="1B6F7A04"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r>
      <w:tr w:rsidR="00BC27CB" w:rsidRPr="00CF30EA" w14:paraId="377D6400" w14:textId="77777777" w:rsidTr="00B942B9">
        <w:trPr>
          <w:cantSplit/>
        </w:trPr>
        <w:tc>
          <w:tcPr>
            <w:tcW w:w="792" w:type="dxa"/>
            <w:tcMar>
              <w:top w:w="14" w:type="dxa"/>
              <w:bottom w:w="14" w:type="dxa"/>
              <w:right w:w="14" w:type="dxa"/>
            </w:tcMar>
            <w:vAlign w:val="center"/>
          </w:tcPr>
          <w:p w14:paraId="46E2D6C1" w14:textId="77777777" w:rsidR="00BC27CB" w:rsidRPr="00CF30EA" w:rsidRDefault="00BC27CB" w:rsidP="00B942B9">
            <w:pPr>
              <w:spacing w:before="60" w:after="60" w:line="240" w:lineRule="auto"/>
              <w:jc w:val="center"/>
              <w:rPr>
                <w:rFonts w:cs="Arial"/>
                <w:bCs/>
                <w:sz w:val="18"/>
                <w:szCs w:val="14"/>
                <w:lang w:val="en-GB" w:eastAsia="en-GB"/>
              </w:rPr>
            </w:pPr>
            <w:r w:rsidRPr="00CF30EA">
              <w:rPr>
                <w:rFonts w:cs="Arial"/>
                <w:bCs/>
                <w:sz w:val="18"/>
                <w:szCs w:val="14"/>
                <w:lang w:val="en-GB" w:eastAsia="en-GB"/>
              </w:rPr>
              <w:t>2</w:t>
            </w:r>
          </w:p>
        </w:tc>
        <w:tc>
          <w:tcPr>
            <w:tcW w:w="1813" w:type="dxa"/>
            <w:shd w:val="clear" w:color="auto" w:fill="auto"/>
            <w:tcMar>
              <w:top w:w="14" w:type="dxa"/>
              <w:left w:w="72" w:type="dxa"/>
              <w:bottom w:w="14" w:type="dxa"/>
              <w:right w:w="14" w:type="dxa"/>
            </w:tcMar>
          </w:tcPr>
          <w:p w14:paraId="07557220"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Regular Grid</w:t>
            </w:r>
          </w:p>
        </w:tc>
        <w:tc>
          <w:tcPr>
            <w:tcW w:w="1620" w:type="dxa"/>
            <w:shd w:val="clear" w:color="auto" w:fill="auto"/>
            <w:tcMar>
              <w:top w:w="14" w:type="dxa"/>
              <w:left w:w="72" w:type="dxa"/>
              <w:bottom w:w="14" w:type="dxa"/>
              <w:right w:w="14" w:type="dxa"/>
            </w:tcMar>
          </w:tcPr>
          <w:p w14:paraId="7407D817"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(not used)</w:t>
            </w:r>
          </w:p>
        </w:tc>
        <w:tc>
          <w:tcPr>
            <w:tcW w:w="1710" w:type="dxa"/>
          </w:tcPr>
          <w:p w14:paraId="6BF9D979"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numPointsLongitudinal</w:t>
            </w:r>
          </w:p>
        </w:tc>
        <w:tc>
          <w:tcPr>
            <w:tcW w:w="1710" w:type="dxa"/>
            <w:tcMar>
              <w:top w:w="14" w:type="dxa"/>
              <w:left w:w="72" w:type="dxa"/>
              <w:bottom w:w="14" w:type="dxa"/>
              <w:right w:w="14" w:type="dxa"/>
            </w:tcMar>
          </w:tcPr>
          <w:p w14:paraId="6B18DF2E"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numPointsLatitudinal</w:t>
            </w:r>
          </w:p>
        </w:tc>
        <w:tc>
          <w:tcPr>
            <w:tcW w:w="1517" w:type="dxa"/>
            <w:shd w:val="clear" w:color="auto" w:fill="auto"/>
            <w:tcMar>
              <w:top w:w="14" w:type="dxa"/>
              <w:left w:w="72" w:type="dxa"/>
              <w:bottom w:w="14" w:type="dxa"/>
              <w:right w:w="14" w:type="dxa"/>
            </w:tcMar>
          </w:tcPr>
          <w:p w14:paraId="3436DB07"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r>
      <w:tr w:rsidR="00BC27CB" w:rsidRPr="00CF30EA" w14:paraId="7B451619" w14:textId="77777777" w:rsidTr="00B942B9">
        <w:trPr>
          <w:cantSplit/>
        </w:trPr>
        <w:tc>
          <w:tcPr>
            <w:tcW w:w="792" w:type="dxa"/>
            <w:tcMar>
              <w:top w:w="14" w:type="dxa"/>
              <w:bottom w:w="14" w:type="dxa"/>
              <w:right w:w="14" w:type="dxa"/>
            </w:tcMar>
            <w:vAlign w:val="center"/>
          </w:tcPr>
          <w:p w14:paraId="60722046" w14:textId="77777777" w:rsidR="00BC27CB" w:rsidRPr="00CF30EA" w:rsidRDefault="00BC27CB" w:rsidP="00B942B9">
            <w:pPr>
              <w:spacing w:before="60" w:after="60" w:line="240" w:lineRule="auto"/>
              <w:jc w:val="center"/>
              <w:rPr>
                <w:rFonts w:cs="Arial"/>
                <w:bCs/>
                <w:sz w:val="18"/>
                <w:szCs w:val="14"/>
                <w:lang w:val="en-GB" w:eastAsia="en-GB"/>
              </w:rPr>
            </w:pPr>
            <w:r w:rsidRPr="00CF30EA">
              <w:rPr>
                <w:rFonts w:cs="Arial"/>
                <w:bCs/>
                <w:sz w:val="18"/>
                <w:szCs w:val="14"/>
                <w:lang w:val="en-GB" w:eastAsia="en-GB"/>
              </w:rPr>
              <w:t>3</w:t>
            </w:r>
          </w:p>
        </w:tc>
        <w:tc>
          <w:tcPr>
            <w:tcW w:w="1813" w:type="dxa"/>
            <w:shd w:val="clear" w:color="auto" w:fill="auto"/>
            <w:tcMar>
              <w:top w:w="14" w:type="dxa"/>
              <w:left w:w="72" w:type="dxa"/>
              <w:bottom w:w="14" w:type="dxa"/>
              <w:right w:w="14" w:type="dxa"/>
            </w:tcMar>
          </w:tcPr>
          <w:p w14:paraId="154D1A30"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Ungeorectified Grid</w:t>
            </w:r>
          </w:p>
        </w:tc>
        <w:tc>
          <w:tcPr>
            <w:tcW w:w="1620" w:type="dxa"/>
            <w:shd w:val="clear" w:color="auto" w:fill="auto"/>
            <w:tcMar>
              <w:top w:w="14" w:type="dxa"/>
              <w:left w:w="72" w:type="dxa"/>
              <w:bottom w:w="14" w:type="dxa"/>
              <w:right w:w="14" w:type="dxa"/>
            </w:tcMar>
          </w:tcPr>
          <w:p w14:paraId="49F26779"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numberOfNodes</w:t>
            </w:r>
          </w:p>
        </w:tc>
        <w:tc>
          <w:tcPr>
            <w:tcW w:w="1710" w:type="dxa"/>
          </w:tcPr>
          <w:p w14:paraId="73786419"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1</w:t>
            </w:r>
          </w:p>
        </w:tc>
        <w:tc>
          <w:tcPr>
            <w:tcW w:w="1710" w:type="dxa"/>
            <w:tcMar>
              <w:top w:w="14" w:type="dxa"/>
              <w:left w:w="72" w:type="dxa"/>
              <w:bottom w:w="14" w:type="dxa"/>
              <w:right w:w="14" w:type="dxa"/>
            </w:tcMar>
          </w:tcPr>
          <w:p w14:paraId="6CA4F66F"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numberOfNodes</w:t>
            </w:r>
          </w:p>
        </w:tc>
        <w:tc>
          <w:tcPr>
            <w:tcW w:w="1517" w:type="dxa"/>
            <w:shd w:val="clear" w:color="auto" w:fill="auto"/>
            <w:tcMar>
              <w:top w:w="14" w:type="dxa"/>
              <w:left w:w="72" w:type="dxa"/>
              <w:bottom w:w="14" w:type="dxa"/>
              <w:right w:w="14" w:type="dxa"/>
            </w:tcMar>
          </w:tcPr>
          <w:p w14:paraId="0F8EFB23"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r>
      <w:tr w:rsidR="00BC27CB" w:rsidRPr="00CF30EA" w14:paraId="575FDC74" w14:textId="77777777" w:rsidTr="00B942B9">
        <w:trPr>
          <w:cantSplit/>
        </w:trPr>
        <w:tc>
          <w:tcPr>
            <w:tcW w:w="792" w:type="dxa"/>
            <w:tcMar>
              <w:top w:w="14" w:type="dxa"/>
              <w:bottom w:w="14" w:type="dxa"/>
              <w:right w:w="14" w:type="dxa"/>
            </w:tcMar>
            <w:vAlign w:val="center"/>
          </w:tcPr>
          <w:p w14:paraId="246DB99D" w14:textId="77777777" w:rsidR="00BC27CB" w:rsidRPr="00CF30EA" w:rsidRDefault="00BC27CB" w:rsidP="00B942B9">
            <w:pPr>
              <w:spacing w:before="60" w:after="60" w:line="240" w:lineRule="auto"/>
              <w:jc w:val="center"/>
              <w:rPr>
                <w:rFonts w:cs="Arial"/>
                <w:bCs/>
                <w:sz w:val="18"/>
                <w:szCs w:val="14"/>
                <w:lang w:val="en-GB" w:eastAsia="en-GB"/>
              </w:rPr>
            </w:pPr>
            <w:r w:rsidRPr="00CF30EA">
              <w:rPr>
                <w:rFonts w:cs="Arial"/>
                <w:bCs/>
                <w:sz w:val="18"/>
                <w:szCs w:val="14"/>
                <w:lang w:val="en-GB" w:eastAsia="en-GB"/>
              </w:rPr>
              <w:t>4</w:t>
            </w:r>
          </w:p>
        </w:tc>
        <w:tc>
          <w:tcPr>
            <w:tcW w:w="1813" w:type="dxa"/>
            <w:shd w:val="clear" w:color="auto" w:fill="auto"/>
            <w:tcMar>
              <w:top w:w="14" w:type="dxa"/>
              <w:left w:w="72" w:type="dxa"/>
              <w:bottom w:w="14" w:type="dxa"/>
              <w:right w:w="14" w:type="dxa"/>
            </w:tcMar>
          </w:tcPr>
          <w:p w14:paraId="207691AE"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Moving Platform</w:t>
            </w:r>
          </w:p>
        </w:tc>
        <w:tc>
          <w:tcPr>
            <w:tcW w:w="1620" w:type="dxa"/>
            <w:shd w:val="clear" w:color="auto" w:fill="auto"/>
            <w:tcMar>
              <w:top w:w="14" w:type="dxa"/>
              <w:left w:w="72" w:type="dxa"/>
              <w:bottom w:w="14" w:type="dxa"/>
              <w:right w:w="14" w:type="dxa"/>
            </w:tcMar>
          </w:tcPr>
          <w:p w14:paraId="7FBF8B49"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c>
          <w:tcPr>
            <w:tcW w:w="1710" w:type="dxa"/>
          </w:tcPr>
          <w:p w14:paraId="724F6FDE"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1</w:t>
            </w:r>
          </w:p>
        </w:tc>
        <w:tc>
          <w:tcPr>
            <w:tcW w:w="1710" w:type="dxa"/>
            <w:tcMar>
              <w:top w:w="14" w:type="dxa"/>
              <w:left w:w="72" w:type="dxa"/>
              <w:bottom w:w="14" w:type="dxa"/>
              <w:right w:w="14" w:type="dxa"/>
            </w:tcMar>
          </w:tcPr>
          <w:p w14:paraId="6C839DB1"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c>
          <w:tcPr>
            <w:tcW w:w="1517" w:type="dxa"/>
            <w:shd w:val="clear" w:color="auto" w:fill="auto"/>
            <w:tcMar>
              <w:top w:w="14" w:type="dxa"/>
              <w:left w:w="72" w:type="dxa"/>
              <w:bottom w:w="14" w:type="dxa"/>
              <w:right w:w="14" w:type="dxa"/>
            </w:tcMar>
          </w:tcPr>
          <w:p w14:paraId="10458DDC"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1</w:t>
            </w:r>
          </w:p>
        </w:tc>
      </w:tr>
      <w:tr w:rsidR="00BC27CB" w:rsidRPr="00CF30EA" w14:paraId="17646A55" w14:textId="77777777" w:rsidTr="00B942B9">
        <w:trPr>
          <w:cantSplit/>
        </w:trPr>
        <w:tc>
          <w:tcPr>
            <w:tcW w:w="792" w:type="dxa"/>
            <w:tcMar>
              <w:top w:w="14" w:type="dxa"/>
              <w:bottom w:w="14" w:type="dxa"/>
              <w:right w:w="14" w:type="dxa"/>
            </w:tcMar>
            <w:vAlign w:val="center"/>
          </w:tcPr>
          <w:p w14:paraId="13993C70" w14:textId="77777777" w:rsidR="00BC27CB" w:rsidRPr="00CF30EA" w:rsidRDefault="00BC27CB" w:rsidP="00B942B9">
            <w:pPr>
              <w:spacing w:before="60" w:after="60" w:line="240" w:lineRule="auto"/>
              <w:jc w:val="center"/>
              <w:rPr>
                <w:rFonts w:cs="Arial"/>
                <w:bCs/>
                <w:sz w:val="18"/>
                <w:szCs w:val="14"/>
                <w:lang w:val="en-GB" w:eastAsia="en-GB"/>
              </w:rPr>
            </w:pPr>
            <w:r w:rsidRPr="00CF30EA">
              <w:rPr>
                <w:rFonts w:cs="Arial"/>
                <w:bCs/>
                <w:sz w:val="18"/>
                <w:szCs w:val="14"/>
                <w:lang w:val="en-GB" w:eastAsia="en-GB"/>
              </w:rPr>
              <w:t>8</w:t>
            </w:r>
          </w:p>
        </w:tc>
        <w:tc>
          <w:tcPr>
            <w:tcW w:w="1813" w:type="dxa"/>
            <w:shd w:val="clear" w:color="auto" w:fill="auto"/>
            <w:tcMar>
              <w:top w:w="14" w:type="dxa"/>
              <w:left w:w="72" w:type="dxa"/>
              <w:bottom w:w="14" w:type="dxa"/>
              <w:right w:w="14" w:type="dxa"/>
            </w:tcMar>
          </w:tcPr>
          <w:p w14:paraId="78B0568C" w14:textId="77777777" w:rsidR="00BC27CB" w:rsidRPr="00CF30EA" w:rsidRDefault="00BC27CB" w:rsidP="00B942B9">
            <w:pPr>
              <w:spacing w:before="60" w:after="60" w:line="240" w:lineRule="auto"/>
              <w:jc w:val="left"/>
              <w:rPr>
                <w:rFonts w:cs="Arial"/>
                <w:bCs/>
                <w:sz w:val="18"/>
                <w:szCs w:val="14"/>
                <w:lang w:val="en-GB" w:eastAsia="en-GB"/>
              </w:rPr>
            </w:pPr>
            <w:r w:rsidRPr="00CF30EA">
              <w:rPr>
                <w:rFonts w:cs="Arial"/>
                <w:bCs/>
                <w:sz w:val="18"/>
                <w:szCs w:val="14"/>
                <w:lang w:val="en-GB" w:eastAsia="en-GB"/>
              </w:rPr>
              <w:t>Stationwise Fixed Stations</w:t>
            </w:r>
          </w:p>
        </w:tc>
        <w:tc>
          <w:tcPr>
            <w:tcW w:w="1620" w:type="dxa"/>
            <w:shd w:val="clear" w:color="auto" w:fill="auto"/>
            <w:tcMar>
              <w:top w:w="14" w:type="dxa"/>
              <w:left w:w="72" w:type="dxa"/>
              <w:bottom w:w="14" w:type="dxa"/>
              <w:right w:w="14" w:type="dxa"/>
            </w:tcMar>
          </w:tcPr>
          <w:p w14:paraId="1FF52C1A"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numberOfStations</w:t>
            </w:r>
          </w:p>
        </w:tc>
        <w:tc>
          <w:tcPr>
            <w:tcW w:w="1710" w:type="dxa"/>
          </w:tcPr>
          <w:p w14:paraId="1BA9A303"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1</w:t>
            </w:r>
          </w:p>
        </w:tc>
        <w:tc>
          <w:tcPr>
            <w:tcW w:w="1710" w:type="dxa"/>
            <w:tcMar>
              <w:top w:w="14" w:type="dxa"/>
              <w:left w:w="72" w:type="dxa"/>
              <w:bottom w:w="14" w:type="dxa"/>
              <w:right w:w="14" w:type="dxa"/>
            </w:tcMar>
          </w:tcPr>
          <w:p w14:paraId="55DF5B18"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c>
          <w:tcPr>
            <w:tcW w:w="1517" w:type="dxa"/>
            <w:shd w:val="clear" w:color="auto" w:fill="auto"/>
            <w:tcMar>
              <w:top w:w="14" w:type="dxa"/>
              <w:left w:w="72" w:type="dxa"/>
              <w:bottom w:w="14" w:type="dxa"/>
              <w:right w:w="14" w:type="dxa"/>
            </w:tcMar>
          </w:tcPr>
          <w:p w14:paraId="74B6799D"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numberOfStations</w:t>
            </w:r>
          </w:p>
        </w:tc>
      </w:tr>
    </w:tbl>
    <w:p w14:paraId="4EF39B00" w14:textId="77777777" w:rsidR="00BC27CB" w:rsidRPr="00CF30EA" w:rsidRDefault="00BC27CB" w:rsidP="00B942B9">
      <w:pPr>
        <w:spacing w:after="0" w:line="240" w:lineRule="auto"/>
        <w:rPr>
          <w:lang w:val="en-GB"/>
        </w:rPr>
      </w:pPr>
    </w:p>
    <w:p w14:paraId="311AFAB6" w14:textId="77777777" w:rsidR="00CB278C" w:rsidRPr="00CF30EA" w:rsidRDefault="00CB278C" w:rsidP="00B942B9">
      <w:pPr>
        <w:pStyle w:val="Heading4"/>
        <w:tabs>
          <w:tab w:val="clear" w:pos="900"/>
          <w:tab w:val="clear" w:pos="1140"/>
          <w:tab w:val="clear" w:pos="1360"/>
          <w:tab w:val="left" w:pos="993"/>
        </w:tabs>
        <w:spacing w:before="120" w:after="120" w:line="240" w:lineRule="auto"/>
        <w:ind w:left="992" w:hanging="992"/>
      </w:pPr>
      <w:r w:rsidRPr="00CF30EA">
        <w:t>Mandatory naming conventions</w:t>
      </w:r>
    </w:p>
    <w:p w14:paraId="44F91B3F" w14:textId="0D77333A" w:rsidR="00290C3E" w:rsidRPr="00CF30EA" w:rsidRDefault="00CB278C" w:rsidP="00B942B9">
      <w:pPr>
        <w:spacing w:after="120" w:line="240" w:lineRule="auto"/>
        <w:rPr>
          <w:lang w:val="en-GB"/>
        </w:rPr>
      </w:pPr>
      <w:r w:rsidRPr="00CF30EA">
        <w:rPr>
          <w:lang w:val="en-GB"/>
        </w:rPr>
        <w:t xml:space="preserve">The following group and dataset names are mandatory in S-100: ‘Group_F’, ‘featureCode’, and (for S-111) ‘SurfaceCurrent’, ‘axisNames’, ‘Positioning’, (for S-111) ‘SurfaceCurrent.nn’, and ‘Group_nnn’ (n is an integer from 0 to 9) Attribute names shown in </w:t>
      </w:r>
      <w:r w:rsidR="00B942B9">
        <w:rPr>
          <w:lang w:val="en-GB"/>
        </w:rPr>
        <w:t>c</w:t>
      </w:r>
      <w:r w:rsidRPr="00CF30EA">
        <w:rPr>
          <w:lang w:val="en-GB"/>
        </w:rPr>
        <w:t xml:space="preserve">lause </w:t>
      </w:r>
      <w:r w:rsidR="0049076F" w:rsidRPr="00CF30EA">
        <w:rPr>
          <w:lang w:val="en-GB"/>
        </w:rPr>
        <w:fldChar w:fldCharType="begin"/>
      </w:r>
      <w:r w:rsidR="0049076F" w:rsidRPr="00CF30EA">
        <w:rPr>
          <w:lang w:val="en-GB"/>
        </w:rPr>
        <w:instrText xml:space="preserve"> REF _Ref112781197 \r \h </w:instrText>
      </w:r>
      <w:r w:rsidR="0049076F" w:rsidRPr="00CF30EA">
        <w:rPr>
          <w:lang w:val="en-GB"/>
        </w:rPr>
      </w:r>
      <w:r w:rsidR="0049076F" w:rsidRPr="00CF30EA">
        <w:rPr>
          <w:lang w:val="en-GB"/>
        </w:rPr>
        <w:fldChar w:fldCharType="separate"/>
      </w:r>
      <w:r w:rsidR="00D33763">
        <w:rPr>
          <w:lang w:val="en-GB"/>
        </w:rPr>
        <w:t>12.3</w:t>
      </w:r>
      <w:r w:rsidR="0049076F" w:rsidRPr="00CF30EA">
        <w:rPr>
          <w:lang w:val="en-GB"/>
        </w:rPr>
        <w:fldChar w:fldCharType="end"/>
      </w:r>
      <w:r w:rsidR="0049076F" w:rsidRPr="00CF30EA">
        <w:rPr>
          <w:lang w:val="en-GB"/>
        </w:rPr>
        <w:t xml:space="preserve"> </w:t>
      </w:r>
      <w:r w:rsidRPr="00CF30EA">
        <w:rPr>
          <w:lang w:val="en-GB"/>
        </w:rPr>
        <w:t>are also mandatory.</w:t>
      </w:r>
    </w:p>
    <w:p w14:paraId="0DB60110" w14:textId="1BE91FCF" w:rsidR="001D021C" w:rsidRPr="00CF30EA" w:rsidRDefault="001D021C" w:rsidP="00B942B9">
      <w:pPr>
        <w:pStyle w:val="Heading4"/>
        <w:tabs>
          <w:tab w:val="clear" w:pos="900"/>
          <w:tab w:val="clear" w:pos="1140"/>
          <w:tab w:val="clear" w:pos="1360"/>
          <w:tab w:val="left" w:pos="993"/>
        </w:tabs>
        <w:spacing w:before="120" w:after="120" w:line="240" w:lineRule="auto"/>
        <w:ind w:left="992" w:hanging="992"/>
      </w:pPr>
      <w:bookmarkStart w:id="833" w:name="_Toc415229467"/>
      <w:bookmarkStart w:id="834" w:name="_Toc415229468"/>
      <w:bookmarkStart w:id="835" w:name="_Toc415229469"/>
      <w:bookmarkStart w:id="836" w:name="_Toc415229470"/>
      <w:bookmarkStart w:id="837" w:name="_Toc415229471"/>
      <w:bookmarkStart w:id="838" w:name="_Toc415229472"/>
      <w:bookmarkStart w:id="839" w:name="_Toc415229473"/>
      <w:bookmarkStart w:id="840" w:name="_Toc415229474"/>
      <w:bookmarkStart w:id="841" w:name="_Toc415229475"/>
      <w:bookmarkStart w:id="842" w:name="_Toc415229476"/>
      <w:bookmarkStart w:id="843" w:name="_Toc415229477"/>
      <w:bookmarkStart w:id="844" w:name="_Toc415229478"/>
      <w:bookmarkStart w:id="845" w:name="_Toc415229479"/>
      <w:bookmarkStart w:id="846" w:name="_Toc415229480"/>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r w:rsidRPr="00CF30EA">
        <w:t>Summary of product structure</w:t>
      </w:r>
    </w:p>
    <w:p w14:paraId="757FDC91" w14:textId="2861C57D" w:rsidR="001D021C" w:rsidRPr="00CF30EA" w:rsidRDefault="001D021C" w:rsidP="00B942B9">
      <w:pPr>
        <w:spacing w:after="120" w:line="240" w:lineRule="auto"/>
        <w:rPr>
          <w:lang w:val="en-GB"/>
        </w:rPr>
      </w:pPr>
      <w:r w:rsidRPr="00CF30EA">
        <w:rPr>
          <w:lang w:val="en-GB"/>
        </w:rPr>
        <w:t xml:space="preserve">For regularly gridded data, the Surface Current array is two dimensional, with dimensions </w:t>
      </w:r>
      <w:r w:rsidRPr="00CF30EA">
        <w:rPr>
          <w:i/>
          <w:lang w:val="en-GB"/>
        </w:rPr>
        <w:t>numPointsLongitudinal</w:t>
      </w:r>
      <w:r w:rsidRPr="00CF30EA">
        <w:rPr>
          <w:lang w:val="en-GB"/>
        </w:rPr>
        <w:t xml:space="preserve"> and </w:t>
      </w:r>
      <w:r w:rsidRPr="00CF30EA">
        <w:rPr>
          <w:i/>
          <w:lang w:val="en-GB"/>
        </w:rPr>
        <w:t>numPointsLatitudinal</w:t>
      </w:r>
      <w:r w:rsidRPr="00CF30EA">
        <w:rPr>
          <w:lang w:val="en-GB"/>
        </w:rPr>
        <w:t xml:space="preserve">. These attributes are part of feature instance metadata described in </w:t>
      </w:r>
      <w:r w:rsidR="0049076F" w:rsidRPr="00CF30EA">
        <w:rPr>
          <w:lang w:val="en-GB"/>
        </w:rPr>
        <w:fldChar w:fldCharType="begin"/>
      </w:r>
      <w:r w:rsidR="0049076F" w:rsidRPr="00CF30EA">
        <w:rPr>
          <w:lang w:val="en-GB"/>
        </w:rPr>
        <w:instrText xml:space="preserve"> REF _Ref126105357 \h </w:instrText>
      </w:r>
      <w:r w:rsidR="0049076F" w:rsidRPr="00CF30EA">
        <w:rPr>
          <w:lang w:val="en-GB"/>
        </w:rPr>
      </w:r>
      <w:r w:rsidR="0049076F" w:rsidRPr="00CF30EA">
        <w:rPr>
          <w:lang w:val="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49076F" w:rsidRPr="00CF30EA">
        <w:rPr>
          <w:lang w:val="en-GB"/>
        </w:rPr>
        <w:fldChar w:fldCharType="end"/>
      </w:r>
      <w:r w:rsidRPr="00CF30EA">
        <w:rPr>
          <w:lang w:val="en-GB"/>
        </w:rPr>
        <w:t xml:space="preserve"> and S-100</w:t>
      </w:r>
      <w:r w:rsidR="00B942B9">
        <w:rPr>
          <w:lang w:val="en-GB"/>
        </w:rPr>
        <w:t xml:space="preserve"> Part 10c,</w:t>
      </w:r>
      <w:r w:rsidRPr="00CF30EA">
        <w:rPr>
          <w:lang w:val="en-GB"/>
        </w:rPr>
        <w:t xml:space="preserve"> Table 10c-12. By knowing the grid origin and the grid spacings, the position of every point in the grid can be computed by simple formulae.</w:t>
      </w:r>
    </w:p>
    <w:p w14:paraId="453D9592" w14:textId="11A3B78C" w:rsidR="001D021C" w:rsidRPr="00CF30EA" w:rsidRDefault="001D021C" w:rsidP="00B942B9">
      <w:pPr>
        <w:spacing w:after="120" w:line="240" w:lineRule="auto"/>
        <w:rPr>
          <w:lang w:val="en-GB"/>
        </w:rPr>
      </w:pPr>
      <w:r w:rsidRPr="00CF30EA">
        <w:rPr>
          <w:lang w:val="en-GB"/>
        </w:rPr>
        <w:lastRenderedPageBreak/>
        <w:t>However, for time series data, moving platforms, and ungeorectified gridded data (</w:t>
      </w:r>
      <w:r w:rsidR="0074019F">
        <w:rPr>
          <w:lang w:val="en-GB"/>
        </w:rPr>
        <w:t>that is</w:t>
      </w:r>
      <w:r w:rsidRPr="00CF30EA">
        <w:rPr>
          <w:lang w:val="en-GB"/>
        </w:rPr>
        <w:t xml:space="preserve">, when </w:t>
      </w:r>
      <w:r w:rsidRPr="00CF30EA">
        <w:rPr>
          <w:i/>
          <w:lang w:val="en-GB"/>
        </w:rPr>
        <w:t>dataCodingFormat</w:t>
      </w:r>
      <w:r w:rsidRPr="00CF30EA">
        <w:rPr>
          <w:lang w:val="en-GB"/>
        </w:rPr>
        <w:t xml:space="preserve"> is 1, 3, 4, or 8), the location of each point must be specified individually. This is accomplished by the data in Positioning Group, which gives the individual longitude (X) and latitude (Y) for each location. For time series data, the X and Y values are the positions of the stations; the number of stations is </w:t>
      </w:r>
      <w:r w:rsidRPr="00CF30EA">
        <w:rPr>
          <w:i/>
          <w:lang w:val="en-GB"/>
        </w:rPr>
        <w:t xml:space="preserve">numberOfStations. </w:t>
      </w:r>
      <w:r w:rsidRPr="00CF30EA">
        <w:rPr>
          <w:lang w:val="en-GB"/>
        </w:rPr>
        <w:t xml:space="preserve">For ungeorectified-gridded data, the X and Y values are the positions of each point in the grid; the number of grid points is </w:t>
      </w:r>
      <w:r w:rsidRPr="00CF30EA">
        <w:rPr>
          <w:i/>
          <w:lang w:val="en-GB"/>
        </w:rPr>
        <w:t>numberOfNodes</w:t>
      </w:r>
      <w:r w:rsidRPr="00CF30EA">
        <w:rPr>
          <w:lang w:val="en-GB"/>
        </w:rPr>
        <w:t xml:space="preserve">. For moving platforms, the X and Y values are successive positions of the platform, the number of positions is </w:t>
      </w:r>
      <w:r w:rsidRPr="00CF30EA">
        <w:rPr>
          <w:i/>
          <w:iCs/>
          <w:lang w:val="en-GB"/>
        </w:rPr>
        <w:t>numberOfTimes</w:t>
      </w:r>
      <w:r w:rsidRPr="00CF30EA">
        <w:rPr>
          <w:lang w:val="en-GB"/>
        </w:rPr>
        <w:t>.</w:t>
      </w:r>
    </w:p>
    <w:p w14:paraId="669FD548" w14:textId="355FAA78" w:rsidR="001D021C" w:rsidRPr="00CF30EA" w:rsidRDefault="001D021C" w:rsidP="00B942B9">
      <w:pPr>
        <w:spacing w:after="120" w:line="240" w:lineRule="auto"/>
        <w:rPr>
          <w:lang w:val="en-GB"/>
        </w:rPr>
      </w:pPr>
      <w:r w:rsidRPr="0074019F">
        <w:rPr>
          <w:bCs/>
          <w:lang w:val="en-GB"/>
        </w:rPr>
        <w:t>NOTE</w:t>
      </w:r>
      <w:r w:rsidRPr="00CF30EA">
        <w:rPr>
          <w:lang w:val="en-GB"/>
        </w:rPr>
        <w:t xml:space="preserve">: If </w:t>
      </w:r>
      <w:r w:rsidRPr="00CF30EA">
        <w:rPr>
          <w:i/>
          <w:lang w:val="en-GB"/>
        </w:rPr>
        <w:t>dataCodingFormat</w:t>
      </w:r>
      <w:r w:rsidRPr="00CF30EA">
        <w:rPr>
          <w:lang w:val="en-GB"/>
        </w:rPr>
        <w:t xml:space="preserve"> is 2, the Positioning </w:t>
      </w:r>
      <w:r w:rsidR="0074019F">
        <w:rPr>
          <w:lang w:val="en-GB"/>
        </w:rPr>
        <w:t>g</w:t>
      </w:r>
      <w:r w:rsidRPr="00CF30EA">
        <w:rPr>
          <w:lang w:val="en-GB"/>
        </w:rPr>
        <w:t>roup is not present.</w:t>
      </w:r>
    </w:p>
    <w:p w14:paraId="1CC623CB" w14:textId="3B0D650C" w:rsidR="001D021C" w:rsidRPr="00CF30EA" w:rsidRDefault="001D021C" w:rsidP="00B942B9">
      <w:pPr>
        <w:spacing w:after="120" w:line="240" w:lineRule="auto"/>
        <w:rPr>
          <w:lang w:val="en-GB"/>
        </w:rPr>
      </w:pPr>
      <w:r w:rsidRPr="00CF30EA">
        <w:rPr>
          <w:lang w:val="en-GB"/>
        </w:rPr>
        <w:t xml:space="preserve">The remaining </w:t>
      </w:r>
      <w:r w:rsidR="0074019F">
        <w:rPr>
          <w:lang w:val="en-GB"/>
        </w:rPr>
        <w:t>g</w:t>
      </w:r>
      <w:r w:rsidRPr="00CF30EA">
        <w:rPr>
          <w:lang w:val="en-GB"/>
        </w:rPr>
        <w:t xml:space="preserve">roups each contain a title, a date-time value (attribute </w:t>
      </w:r>
      <w:r w:rsidRPr="00CF30EA">
        <w:rPr>
          <w:i/>
          <w:iCs/>
          <w:lang w:val="en-GB"/>
        </w:rPr>
        <w:t>timePoint</w:t>
      </w:r>
      <w:r w:rsidRPr="00CF30EA">
        <w:rPr>
          <w:lang w:val="en-GB"/>
        </w:rPr>
        <w:t xml:space="preserve">, except for </w:t>
      </w:r>
      <w:r w:rsidRPr="00CF30EA">
        <w:rPr>
          <w:i/>
          <w:lang w:val="en-GB"/>
        </w:rPr>
        <w:t>dataCodingFormat</w:t>
      </w:r>
      <w:r w:rsidRPr="00CF30EA">
        <w:rPr>
          <w:lang w:val="en-GB"/>
        </w:rPr>
        <w:t xml:space="preserve"> = 8), and the </w:t>
      </w:r>
      <w:r w:rsidR="00E76991" w:rsidRPr="00CF30EA">
        <w:rPr>
          <w:lang w:val="en-GB"/>
        </w:rPr>
        <w:t>current data</w:t>
      </w:r>
      <w:r w:rsidRPr="00CF30EA">
        <w:rPr>
          <w:lang w:val="en-GB"/>
        </w:rPr>
        <w:t xml:space="preserve"> array. The title can be used to identify each individual station with time-series data. For </w:t>
      </w:r>
      <w:r w:rsidRPr="00CF30EA">
        <w:rPr>
          <w:i/>
          <w:lang w:val="en-GB"/>
        </w:rPr>
        <w:t>dataCodingFormat</w:t>
      </w:r>
      <w:r w:rsidRPr="00CF30EA">
        <w:rPr>
          <w:lang w:val="en-GB"/>
        </w:rPr>
        <w:t xml:space="preserve"> = 2 or 3, the date-time is for the entire grid. The </w:t>
      </w:r>
      <w:r w:rsidR="00E76991" w:rsidRPr="00CF30EA">
        <w:rPr>
          <w:lang w:val="en-GB"/>
        </w:rPr>
        <w:t>current data</w:t>
      </w:r>
      <w:r w:rsidRPr="00CF30EA">
        <w:rPr>
          <w:lang w:val="en-GB"/>
        </w:rPr>
        <w:t xml:space="preserve"> array is two dimensional, with a number of columns (</w:t>
      </w:r>
      <w:r w:rsidRPr="00CF30EA">
        <w:rPr>
          <w:i/>
          <w:lang w:val="en-GB"/>
        </w:rPr>
        <w:t>numCOLS</w:t>
      </w:r>
      <w:r w:rsidRPr="00CF30EA">
        <w:rPr>
          <w:lang w:val="en-GB"/>
        </w:rPr>
        <w:t>) and rows (</w:t>
      </w:r>
      <w:r w:rsidRPr="00CF30EA">
        <w:rPr>
          <w:i/>
          <w:lang w:val="en-GB"/>
        </w:rPr>
        <w:t>numROWS</w:t>
      </w:r>
      <w:r w:rsidRPr="00CF30EA">
        <w:rPr>
          <w:lang w:val="en-GB"/>
        </w:rPr>
        <w:t xml:space="preserve">). For a time series, the </w:t>
      </w:r>
      <w:r w:rsidR="00E76991" w:rsidRPr="00CF30EA">
        <w:rPr>
          <w:lang w:val="en-GB"/>
        </w:rPr>
        <w:t>current data</w:t>
      </w:r>
      <w:r w:rsidRPr="00CF30EA">
        <w:rPr>
          <w:lang w:val="en-GB"/>
        </w:rPr>
        <w:t xml:space="preserve"> value</w:t>
      </w:r>
      <w:r w:rsidR="00E76991" w:rsidRPr="00CF30EA">
        <w:rPr>
          <w:lang w:val="en-GB"/>
        </w:rPr>
        <w:t xml:space="preserve"> record</w:t>
      </w:r>
      <w:r w:rsidRPr="00CF30EA">
        <w:rPr>
          <w:lang w:val="en-GB"/>
        </w:rPr>
        <w:t xml:space="preserve"> will be for each time in the series. For a grid, the </w:t>
      </w:r>
      <w:r w:rsidR="00E76991" w:rsidRPr="00CF30EA">
        <w:rPr>
          <w:lang w:val="en-GB"/>
        </w:rPr>
        <w:t>data record</w:t>
      </w:r>
      <w:r w:rsidRPr="00CF30EA">
        <w:rPr>
          <w:lang w:val="en-GB"/>
        </w:rPr>
        <w:t xml:space="preserve"> will be for each point in the grid.</w:t>
      </w:r>
    </w:p>
    <w:p w14:paraId="7857E727" w14:textId="7CF8D3FC" w:rsidR="001D021C" w:rsidRPr="00CF30EA" w:rsidRDefault="001D021C" w:rsidP="0074019F">
      <w:pPr>
        <w:spacing w:after="60" w:line="240" w:lineRule="auto"/>
        <w:rPr>
          <w:lang w:val="en-GB"/>
        </w:rPr>
      </w:pPr>
      <w:r w:rsidRPr="00CF30EA">
        <w:rPr>
          <w:lang w:val="en-GB"/>
        </w:rPr>
        <w:t xml:space="preserve">The format allows features encoding data stationwise (dataCodingFormat=8) </w:t>
      </w:r>
      <w:r w:rsidR="00ED246E">
        <w:rPr>
          <w:lang w:val="en-GB"/>
        </w:rPr>
        <w:t xml:space="preserve">or for a moving platform (dataCodingFormat=4) </w:t>
      </w:r>
      <w:r w:rsidRPr="00CF30EA">
        <w:rPr>
          <w:lang w:val="en-GB"/>
        </w:rPr>
        <w:t>to be encoded with either uniform or non-uniform time intervals.</w:t>
      </w:r>
    </w:p>
    <w:p w14:paraId="5F4BBD26" w14:textId="05BDD1A8" w:rsidR="001D021C" w:rsidRPr="00CF30EA" w:rsidRDefault="001D021C" w:rsidP="0074019F">
      <w:pPr>
        <w:pStyle w:val="ListParagraph"/>
        <w:numPr>
          <w:ilvl w:val="0"/>
          <w:numId w:val="50"/>
        </w:numPr>
        <w:spacing w:after="60" w:line="240" w:lineRule="auto"/>
        <w:ind w:left="567" w:hanging="283"/>
        <w:rPr>
          <w:lang w:val="en-GB"/>
        </w:rPr>
      </w:pPr>
      <w:r w:rsidRPr="00CF30EA">
        <w:rPr>
          <w:lang w:val="en-GB"/>
        </w:rPr>
        <w:t xml:space="preserve">For non-uniform time intervals, each record has a date-time encoded in the </w:t>
      </w:r>
      <w:r w:rsidR="00E76991" w:rsidRPr="00CF30EA">
        <w:rPr>
          <w:lang w:val="en-GB"/>
        </w:rPr>
        <w:t>current data</w:t>
      </w:r>
      <w:r w:rsidRPr="00CF30EA">
        <w:rPr>
          <w:lang w:val="en-GB"/>
        </w:rPr>
        <w:t xml:space="preserve"> array.</w:t>
      </w:r>
    </w:p>
    <w:p w14:paraId="77A44FEA" w14:textId="3BA7C3FC" w:rsidR="001D021C" w:rsidRPr="00CF30EA" w:rsidRDefault="001D021C" w:rsidP="0074019F">
      <w:pPr>
        <w:pStyle w:val="ListParagraph"/>
        <w:numPr>
          <w:ilvl w:val="0"/>
          <w:numId w:val="50"/>
        </w:numPr>
        <w:spacing w:line="240" w:lineRule="auto"/>
        <w:ind w:left="567" w:hanging="283"/>
        <w:rPr>
          <w:lang w:val="en-GB"/>
        </w:rPr>
      </w:pPr>
      <w:r w:rsidRPr="00CF30EA">
        <w:rPr>
          <w:lang w:val="en-GB"/>
        </w:rPr>
        <w:t xml:space="preserve">For uniform time intervals, the time interval is encoded as an attribute of the </w:t>
      </w:r>
      <w:r w:rsidR="0074019F">
        <w:rPr>
          <w:lang w:val="en-GB"/>
        </w:rPr>
        <w:t>V</w:t>
      </w:r>
      <w:r w:rsidRPr="00CF30EA">
        <w:rPr>
          <w:lang w:val="en-GB"/>
        </w:rPr>
        <w:t xml:space="preserve">alues group. In this case, the date-time of individual records is omitted from the </w:t>
      </w:r>
      <w:r w:rsidR="00E76991" w:rsidRPr="00CF30EA">
        <w:rPr>
          <w:lang w:val="en-GB"/>
        </w:rPr>
        <w:t>current data</w:t>
      </w:r>
      <w:r w:rsidRPr="00CF30EA">
        <w:rPr>
          <w:lang w:val="en-GB"/>
        </w:rPr>
        <w:t xml:space="preserve"> array.</w:t>
      </w:r>
    </w:p>
    <w:p w14:paraId="759AC089" w14:textId="27C5A121" w:rsidR="001D021C" w:rsidRPr="00CF30EA" w:rsidRDefault="001D021C" w:rsidP="0074019F">
      <w:pPr>
        <w:spacing w:after="120" w:line="240" w:lineRule="auto"/>
        <w:rPr>
          <w:rFonts w:eastAsia="Times New Roman"/>
          <w:bCs/>
          <w:sz w:val="22"/>
          <w:lang w:val="en-GB"/>
        </w:rPr>
      </w:pPr>
      <w:r w:rsidRPr="00CF30EA">
        <w:rPr>
          <w:lang w:val="en-GB"/>
        </w:rPr>
        <w:t xml:space="preserve">The </w:t>
      </w:r>
      <w:r w:rsidR="0074019F">
        <w:rPr>
          <w:lang w:val="en-GB"/>
        </w:rPr>
        <w:t>groups are numbered 1, 2, etc</w:t>
      </w:r>
      <w:r w:rsidRPr="00CF30EA">
        <w:rPr>
          <w:lang w:val="en-GB"/>
        </w:rPr>
        <w:t xml:space="preserve">, up to the maximum number of </w:t>
      </w:r>
      <w:r w:rsidR="0074019F">
        <w:rPr>
          <w:lang w:val="en-GB"/>
        </w:rPr>
        <w:t>g</w:t>
      </w:r>
      <w:r w:rsidRPr="00CF30EA">
        <w:rPr>
          <w:lang w:val="en-GB"/>
        </w:rPr>
        <w:t xml:space="preserve">roups, </w:t>
      </w:r>
      <w:r w:rsidRPr="00CF30EA">
        <w:rPr>
          <w:i/>
          <w:lang w:val="en-GB"/>
        </w:rPr>
        <w:t>numGRP</w:t>
      </w:r>
      <w:r w:rsidRPr="00CF30EA">
        <w:rPr>
          <w:lang w:val="en-GB"/>
        </w:rPr>
        <w:t>. For fixed station stationwise data (</w:t>
      </w:r>
      <w:r w:rsidRPr="00CF30EA">
        <w:rPr>
          <w:i/>
          <w:lang w:val="en-GB"/>
        </w:rPr>
        <w:t>dataCodingFormat</w:t>
      </w:r>
      <w:r w:rsidRPr="00CF30EA">
        <w:rPr>
          <w:lang w:val="en-GB"/>
        </w:rPr>
        <w:t xml:space="preserve"> = 8), the number of </w:t>
      </w:r>
      <w:r w:rsidR="0074019F">
        <w:rPr>
          <w:lang w:val="en-GB"/>
        </w:rPr>
        <w:t>g</w:t>
      </w:r>
      <w:r w:rsidRPr="00CF30EA">
        <w:rPr>
          <w:lang w:val="en-GB"/>
        </w:rPr>
        <w:t>roups is the number of stations. For regular and ungeorectified grids and TINs (</w:t>
      </w:r>
      <w:r w:rsidRPr="00CF30EA">
        <w:rPr>
          <w:i/>
          <w:lang w:val="en-GB"/>
        </w:rPr>
        <w:t xml:space="preserve">dataCodingFormat </w:t>
      </w:r>
      <w:r w:rsidRPr="00CF30EA">
        <w:rPr>
          <w:lang w:val="en-GB"/>
        </w:rPr>
        <w:t>= 2, 3, and 7), and for fixed station timewise data (</w:t>
      </w:r>
      <w:r w:rsidRPr="00CF30EA">
        <w:rPr>
          <w:i/>
          <w:lang w:val="en-GB"/>
        </w:rPr>
        <w:t xml:space="preserve">dataCodingFormat </w:t>
      </w:r>
      <w:r w:rsidRPr="00CF30EA">
        <w:rPr>
          <w:lang w:val="en-GB"/>
        </w:rPr>
        <w:t xml:space="preserve">= 1) the number of </w:t>
      </w:r>
      <w:r w:rsidR="0074019F">
        <w:rPr>
          <w:lang w:val="en-GB"/>
        </w:rPr>
        <w:t>g</w:t>
      </w:r>
      <w:r w:rsidRPr="00CF30EA">
        <w:rPr>
          <w:lang w:val="en-GB"/>
        </w:rPr>
        <w:t>roups is the number of time records.</w:t>
      </w:r>
    </w:p>
    <w:p w14:paraId="731DEEC1" w14:textId="5C33CCBE" w:rsidR="001D021C" w:rsidRPr="00CF30EA" w:rsidRDefault="001D021C" w:rsidP="0074019F">
      <w:pPr>
        <w:spacing w:after="120" w:line="240" w:lineRule="auto"/>
        <w:rPr>
          <w:lang w:val="en-GB"/>
        </w:rPr>
      </w:pPr>
      <w:r w:rsidRPr="00CF30EA">
        <w:rPr>
          <w:lang w:val="en-GB"/>
        </w:rPr>
        <w:t xml:space="preserve">The overall structure of the data product is created by assembling the data and metadata. The product structure is compliant with the HDF5 data architecture, which allows multi-dimensional arrays of data to be grouped with metadata. The format of the data product (cf. </w:t>
      </w:r>
      <w:r w:rsidR="001D0722" w:rsidRPr="00CF30EA">
        <w:rPr>
          <w:lang w:val="en-GB"/>
        </w:rPr>
        <w:fldChar w:fldCharType="begin"/>
      </w:r>
      <w:r w:rsidR="001D0722" w:rsidRPr="00CF30EA">
        <w:rPr>
          <w:lang w:val="en-GB"/>
        </w:rPr>
        <w:instrText xml:space="preserve"> REF _Ref126187040 \h </w:instrText>
      </w:r>
      <w:r w:rsidR="001D0722" w:rsidRPr="00CF30EA">
        <w:rPr>
          <w:lang w:val="en-GB"/>
        </w:rPr>
      </w:r>
      <w:r w:rsidR="001D0722" w:rsidRPr="00CF30EA">
        <w:rPr>
          <w:lang w:val="en-GB"/>
        </w:rPr>
        <w:fldChar w:fldCharType="separate"/>
      </w:r>
      <w:r w:rsidR="00D25781" w:rsidRPr="00AA025E">
        <w:t xml:space="preserve">Figure </w:t>
      </w:r>
      <w:r w:rsidR="00D25781">
        <w:rPr>
          <w:noProof/>
        </w:rPr>
        <w:t>10</w:t>
      </w:r>
      <w:r w:rsidR="00D25781">
        <w:noBreakHyphen/>
      </w:r>
      <w:r w:rsidR="00D25781">
        <w:rPr>
          <w:noProof/>
        </w:rPr>
        <w:t>1</w:t>
      </w:r>
      <w:r w:rsidR="001D0722" w:rsidRPr="00CF30EA">
        <w:rPr>
          <w:lang w:val="en-GB"/>
        </w:rPr>
        <w:fldChar w:fldCharType="end"/>
      </w:r>
      <w:r w:rsidRPr="00CF30EA">
        <w:rPr>
          <w:lang w:val="en-GB"/>
        </w:rPr>
        <w:t xml:space="preserve">) described above is portrayed in </w:t>
      </w:r>
      <w:r w:rsidR="001D0722" w:rsidRPr="00CF30EA">
        <w:rPr>
          <w:lang w:val="en-GB"/>
        </w:rPr>
        <w:fldChar w:fldCharType="begin"/>
      </w:r>
      <w:r w:rsidR="001D0722" w:rsidRPr="00CF30EA">
        <w:rPr>
          <w:lang w:val="en-GB"/>
        </w:rPr>
        <w:instrText xml:space="preserve"> REF _Ref126187053 \h </w:instrText>
      </w:r>
      <w:r w:rsidR="001D0722" w:rsidRPr="00CF30EA">
        <w:rPr>
          <w:lang w:val="en-GB"/>
        </w:rPr>
      </w:r>
      <w:r w:rsidR="001D0722" w:rsidRPr="00CF30EA">
        <w:rPr>
          <w:lang w:val="en-GB"/>
        </w:rPr>
        <w:fldChar w:fldCharType="separate"/>
      </w:r>
      <w:r w:rsidR="00D25781" w:rsidRPr="00421B45">
        <w:t xml:space="preserve">Figure </w:t>
      </w:r>
      <w:r w:rsidR="00D25781">
        <w:rPr>
          <w:noProof/>
        </w:rPr>
        <w:t>10</w:t>
      </w:r>
      <w:r w:rsidR="00D25781">
        <w:noBreakHyphen/>
      </w:r>
      <w:r w:rsidR="00D25781">
        <w:rPr>
          <w:noProof/>
        </w:rPr>
        <w:t>2</w:t>
      </w:r>
      <w:r w:rsidR="001D0722" w:rsidRPr="00CF30EA">
        <w:rPr>
          <w:lang w:val="en-GB"/>
        </w:rPr>
        <w:fldChar w:fldCharType="end"/>
      </w:r>
      <w:r w:rsidRPr="00CF30EA">
        <w:rPr>
          <w:lang w:val="en-GB"/>
        </w:rPr>
        <w:t xml:space="preserve">. The Carrier Metadata is discussed in </w:t>
      </w:r>
      <w:r w:rsidR="00421B45">
        <w:rPr>
          <w:lang w:val="en-GB"/>
        </w:rPr>
        <w:t>c</w:t>
      </w:r>
      <w:r w:rsidRPr="00CF30EA">
        <w:rPr>
          <w:lang w:val="en-GB"/>
        </w:rPr>
        <w:t xml:space="preserve">lause </w:t>
      </w:r>
      <w:r w:rsidR="001D0722" w:rsidRPr="00CF30EA">
        <w:rPr>
          <w:lang w:val="en-GB"/>
        </w:rPr>
        <w:fldChar w:fldCharType="begin"/>
      </w:r>
      <w:r w:rsidR="001D0722" w:rsidRPr="00CF30EA">
        <w:rPr>
          <w:lang w:val="en-GB"/>
        </w:rPr>
        <w:instrText xml:space="preserve"> REF _Ref112781197 \r \h </w:instrText>
      </w:r>
      <w:r w:rsidR="001D0722" w:rsidRPr="00CF30EA">
        <w:rPr>
          <w:lang w:val="en-GB"/>
        </w:rPr>
      </w:r>
      <w:r w:rsidR="001D0722" w:rsidRPr="00CF30EA">
        <w:rPr>
          <w:lang w:val="en-GB"/>
        </w:rPr>
        <w:fldChar w:fldCharType="separate"/>
      </w:r>
      <w:r w:rsidR="00D25781">
        <w:rPr>
          <w:lang w:val="en-GB"/>
        </w:rPr>
        <w:t>12.3</w:t>
      </w:r>
      <w:r w:rsidR="001D0722" w:rsidRPr="00CF30EA">
        <w:rPr>
          <w:lang w:val="en-GB"/>
        </w:rPr>
        <w:fldChar w:fldCharType="end"/>
      </w:r>
      <w:r w:rsidRPr="00CF30EA">
        <w:rPr>
          <w:lang w:val="en-GB"/>
        </w:rPr>
        <w:t xml:space="preserve"> (Tables </w:t>
      </w:r>
      <w:r w:rsidR="00271A58">
        <w:rPr>
          <w:lang w:val="en-GB"/>
        </w:rPr>
        <w:t>12-1 - 12-4</w:t>
      </w:r>
      <w:r w:rsidRPr="00CF30EA">
        <w:rPr>
          <w:lang w:val="en-GB"/>
        </w:rPr>
        <w:t xml:space="preserve">), and the Values </w:t>
      </w:r>
      <w:r w:rsidR="00421B45">
        <w:rPr>
          <w:lang w:val="en-GB"/>
        </w:rPr>
        <w:t>g</w:t>
      </w:r>
      <w:r w:rsidRPr="00CF30EA">
        <w:rPr>
          <w:lang w:val="en-GB"/>
        </w:rPr>
        <w:t xml:space="preserve">roup attributes are discussed in </w:t>
      </w:r>
      <w:r w:rsidR="00421B45">
        <w:rPr>
          <w:lang w:val="en-GB"/>
        </w:rPr>
        <w:t>c</w:t>
      </w:r>
      <w:r w:rsidRPr="00CF30EA">
        <w:rPr>
          <w:lang w:val="en-GB"/>
        </w:rPr>
        <w:t xml:space="preserve">lause </w:t>
      </w:r>
      <w:r w:rsidR="001D0722" w:rsidRPr="00CF30EA">
        <w:rPr>
          <w:lang w:val="en-GB"/>
        </w:rPr>
        <w:fldChar w:fldCharType="begin"/>
      </w:r>
      <w:r w:rsidR="001D0722" w:rsidRPr="00CF30EA">
        <w:rPr>
          <w:lang w:val="en-GB"/>
        </w:rPr>
        <w:instrText xml:space="preserve"> REF _Ref112781197 \r \h </w:instrText>
      </w:r>
      <w:r w:rsidR="001D0722" w:rsidRPr="00CF30EA">
        <w:rPr>
          <w:lang w:val="en-GB"/>
        </w:rPr>
      </w:r>
      <w:r w:rsidR="001D0722" w:rsidRPr="00CF30EA">
        <w:rPr>
          <w:lang w:val="en-GB"/>
        </w:rPr>
        <w:fldChar w:fldCharType="separate"/>
      </w:r>
      <w:r w:rsidR="00D25781">
        <w:rPr>
          <w:lang w:val="en-GB"/>
        </w:rPr>
        <w:t>12.3</w:t>
      </w:r>
      <w:r w:rsidR="001D0722" w:rsidRPr="00CF30EA">
        <w:rPr>
          <w:lang w:val="en-GB"/>
        </w:rPr>
        <w:fldChar w:fldCharType="end"/>
      </w:r>
      <w:r w:rsidR="001D0722" w:rsidRPr="00CF30EA">
        <w:rPr>
          <w:lang w:val="en-GB"/>
        </w:rPr>
        <w:t xml:space="preserve"> </w:t>
      </w:r>
      <w:r w:rsidRPr="00CF30EA">
        <w:rPr>
          <w:lang w:val="en-GB"/>
        </w:rPr>
        <w:t>(</w:t>
      </w:r>
      <w:r w:rsidR="001D0722" w:rsidRPr="00CF30EA">
        <w:rPr>
          <w:lang w:val="en-GB"/>
        </w:rPr>
        <w:fldChar w:fldCharType="begin"/>
      </w:r>
      <w:r w:rsidR="001D0722" w:rsidRPr="00CF30EA">
        <w:rPr>
          <w:lang w:val="en-GB"/>
        </w:rPr>
        <w:instrText xml:space="preserve"> REF _Ref126156371 \h </w:instrText>
      </w:r>
      <w:r w:rsidR="001D0722" w:rsidRPr="00CF30EA">
        <w:rPr>
          <w:lang w:val="en-GB"/>
        </w:rPr>
      </w:r>
      <w:r w:rsidR="001D0722" w:rsidRPr="00CF30EA">
        <w:rPr>
          <w:lang w:val="en-GB"/>
        </w:rPr>
        <w:fldChar w:fldCharType="separate"/>
      </w:r>
      <w:r w:rsidR="00955AEB" w:rsidRPr="007174BE">
        <w:t xml:space="preserve">Table </w:t>
      </w:r>
      <w:r w:rsidR="00955AEB">
        <w:rPr>
          <w:noProof/>
        </w:rPr>
        <w:t>12</w:t>
      </w:r>
      <w:r w:rsidR="00955AEB">
        <w:t>-</w:t>
      </w:r>
      <w:r w:rsidR="00955AEB">
        <w:rPr>
          <w:noProof/>
        </w:rPr>
        <w:t>4</w:t>
      </w:r>
      <w:r w:rsidR="001D0722" w:rsidRPr="00CF30EA">
        <w:rPr>
          <w:lang w:val="en-GB"/>
        </w:rPr>
        <w:fldChar w:fldCharType="end"/>
      </w:r>
      <w:r w:rsidRPr="00CF30EA">
        <w:rPr>
          <w:lang w:val="en-GB"/>
        </w:rPr>
        <w:t>).</w:t>
      </w:r>
    </w:p>
    <w:p w14:paraId="4609F472" w14:textId="2DABD4EF" w:rsidR="001D021C" w:rsidRPr="00CF30EA" w:rsidRDefault="001D021C" w:rsidP="0074019F">
      <w:pPr>
        <w:spacing w:after="120" w:line="240" w:lineRule="auto"/>
        <w:rPr>
          <w:lang w:val="en-GB"/>
        </w:rPr>
      </w:pPr>
      <w:r w:rsidRPr="00CF30EA">
        <w:rPr>
          <w:b/>
          <w:lang w:val="en-GB"/>
        </w:rPr>
        <w:t>NOTE:</w:t>
      </w:r>
      <w:r w:rsidRPr="00CF30EA">
        <w:rPr>
          <w:lang w:val="en-GB"/>
        </w:rPr>
        <w:t xml:space="preserve"> The name of each Group is the ‘Group</w:t>
      </w:r>
      <w:r w:rsidRPr="00CF30EA">
        <w:rPr>
          <w:rFonts w:eastAsia="Times New Roman"/>
          <w:bCs/>
          <w:lang w:val="en-GB"/>
        </w:rPr>
        <w:t>_nnn</w:t>
      </w:r>
      <w:r w:rsidRPr="00CF30EA">
        <w:rPr>
          <w:lang w:val="en-GB"/>
        </w:rPr>
        <w:t xml:space="preserve">‘, where </w:t>
      </w:r>
      <w:r w:rsidRPr="00CF30EA">
        <w:rPr>
          <w:rFonts w:eastAsia="Times New Roman"/>
          <w:bCs/>
          <w:lang w:val="en-GB"/>
        </w:rPr>
        <w:t>nnn</w:t>
      </w:r>
      <w:r w:rsidRPr="00CF30EA">
        <w:rPr>
          <w:lang w:val="en-GB"/>
        </w:rPr>
        <w:t xml:space="preserve"> is numbered from 1 to </w:t>
      </w:r>
      <w:r w:rsidRPr="00CF30EA">
        <w:rPr>
          <w:i/>
          <w:lang w:val="en-GB"/>
        </w:rPr>
        <w:t>numGRP</w:t>
      </w:r>
      <w:r w:rsidRPr="00CF30EA">
        <w:rPr>
          <w:lang w:val="en-GB"/>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115" w:type="dxa"/>
          <w:bottom w:w="14" w:type="dxa"/>
          <w:right w:w="115" w:type="dxa"/>
        </w:tblCellMar>
        <w:tblLook w:val="04A0" w:firstRow="1" w:lastRow="0" w:firstColumn="1" w:lastColumn="0" w:noHBand="0" w:noVBand="1"/>
      </w:tblPr>
      <w:tblGrid>
        <w:gridCol w:w="450"/>
        <w:gridCol w:w="507"/>
        <w:gridCol w:w="523"/>
        <w:gridCol w:w="5802"/>
        <w:gridCol w:w="458"/>
        <w:gridCol w:w="450"/>
        <w:gridCol w:w="450"/>
      </w:tblGrid>
      <w:tr w:rsidR="001D021C" w:rsidRPr="00CF30EA" w14:paraId="37C64ADC" w14:textId="77777777" w:rsidTr="008569A6">
        <w:trPr>
          <w:cantSplit/>
          <w:jc w:val="center"/>
        </w:trPr>
        <w:tc>
          <w:tcPr>
            <w:tcW w:w="450" w:type="dxa"/>
            <w:tcBorders>
              <w:top w:val="single" w:sz="4" w:space="0" w:color="auto"/>
              <w:left w:val="single" w:sz="4" w:space="0" w:color="auto"/>
              <w:bottom w:val="single" w:sz="4" w:space="0" w:color="auto"/>
              <w:right w:val="nil"/>
            </w:tcBorders>
            <w:shd w:val="clear" w:color="auto" w:fill="E7E6E6"/>
          </w:tcPr>
          <w:p w14:paraId="4CCC4D41" w14:textId="77777777" w:rsidR="001D021C" w:rsidRPr="00CF30EA" w:rsidRDefault="001D021C" w:rsidP="001375A1">
            <w:pPr>
              <w:keepNext/>
              <w:keepLines/>
              <w:spacing w:after="0"/>
              <w:rPr>
                <w:rFonts w:eastAsia="Times New Roman" w:cs="Arial"/>
                <w:b/>
                <w:bCs/>
                <w:lang w:val="en-GB"/>
              </w:rPr>
            </w:pPr>
          </w:p>
        </w:tc>
        <w:tc>
          <w:tcPr>
            <w:tcW w:w="507" w:type="dxa"/>
            <w:tcBorders>
              <w:top w:val="single" w:sz="4" w:space="0" w:color="auto"/>
              <w:left w:val="nil"/>
              <w:bottom w:val="single" w:sz="4" w:space="0" w:color="auto"/>
              <w:right w:val="nil"/>
            </w:tcBorders>
            <w:shd w:val="clear" w:color="auto" w:fill="E7E6E6"/>
            <w:vAlign w:val="center"/>
          </w:tcPr>
          <w:p w14:paraId="54BC940C" w14:textId="77777777" w:rsidR="001D021C" w:rsidRPr="00CF30EA" w:rsidRDefault="001D021C" w:rsidP="001375A1">
            <w:pPr>
              <w:keepNext/>
              <w:keepLines/>
              <w:spacing w:after="0"/>
              <w:rPr>
                <w:rFonts w:eastAsia="Times New Roman" w:cs="Arial"/>
                <w:b/>
                <w:bCs/>
                <w:lang w:val="en-GB"/>
              </w:rPr>
            </w:pPr>
          </w:p>
        </w:tc>
        <w:tc>
          <w:tcPr>
            <w:tcW w:w="523" w:type="dxa"/>
            <w:tcBorders>
              <w:top w:val="single" w:sz="4" w:space="0" w:color="auto"/>
              <w:left w:val="nil"/>
              <w:bottom w:val="single" w:sz="4" w:space="0" w:color="auto"/>
              <w:right w:val="nil"/>
            </w:tcBorders>
            <w:shd w:val="clear" w:color="auto" w:fill="E7E6E6"/>
            <w:vAlign w:val="center"/>
          </w:tcPr>
          <w:p w14:paraId="61887D9A" w14:textId="77777777" w:rsidR="001D021C" w:rsidRPr="00CF30EA" w:rsidRDefault="001D021C" w:rsidP="001375A1">
            <w:pPr>
              <w:keepNext/>
              <w:keepLines/>
              <w:spacing w:after="0"/>
              <w:jc w:val="center"/>
              <w:rPr>
                <w:rFonts w:eastAsia="Times New Roman" w:cs="Arial"/>
                <w:b/>
                <w:bCs/>
                <w:lang w:val="en-GB"/>
              </w:rPr>
            </w:pPr>
          </w:p>
        </w:tc>
        <w:tc>
          <w:tcPr>
            <w:tcW w:w="5802" w:type="dxa"/>
            <w:tcBorders>
              <w:top w:val="single" w:sz="4" w:space="0" w:color="auto"/>
              <w:left w:val="nil"/>
              <w:bottom w:val="single" w:sz="4" w:space="0" w:color="auto"/>
              <w:right w:val="nil"/>
            </w:tcBorders>
            <w:shd w:val="clear" w:color="auto" w:fill="E7E6E6"/>
            <w:vAlign w:val="center"/>
          </w:tcPr>
          <w:p w14:paraId="4C4776B4" w14:textId="77777777" w:rsidR="001D021C" w:rsidRPr="00CF30EA" w:rsidRDefault="001D021C" w:rsidP="001375A1">
            <w:pPr>
              <w:keepNext/>
              <w:keepLines/>
              <w:spacing w:after="0"/>
              <w:jc w:val="center"/>
              <w:rPr>
                <w:rFonts w:eastAsia="Times New Roman" w:cs="Arial"/>
                <w:b/>
                <w:bCs/>
                <w:lang w:val="en-GB"/>
              </w:rPr>
            </w:pPr>
            <w:r w:rsidRPr="00CF30EA">
              <w:rPr>
                <w:rFonts w:eastAsia="Times New Roman" w:cs="Arial"/>
                <w:b/>
                <w:bCs/>
                <w:lang w:val="en-GB"/>
              </w:rPr>
              <w:t>HDF5 Dataset</w:t>
            </w:r>
          </w:p>
        </w:tc>
        <w:tc>
          <w:tcPr>
            <w:tcW w:w="458" w:type="dxa"/>
            <w:tcBorders>
              <w:top w:val="single" w:sz="4" w:space="0" w:color="auto"/>
              <w:left w:val="nil"/>
              <w:bottom w:val="single" w:sz="4" w:space="0" w:color="auto"/>
              <w:right w:val="nil"/>
            </w:tcBorders>
            <w:shd w:val="clear" w:color="auto" w:fill="E7E6E6"/>
            <w:vAlign w:val="center"/>
          </w:tcPr>
          <w:p w14:paraId="6CA1B799" w14:textId="77777777" w:rsidR="001D021C" w:rsidRPr="00CF30EA" w:rsidRDefault="001D021C" w:rsidP="001375A1">
            <w:pPr>
              <w:keepNext/>
              <w:keepLines/>
              <w:spacing w:after="0"/>
              <w:rPr>
                <w:rFonts w:eastAsia="Times New Roman" w:cs="Arial"/>
                <w:b/>
                <w:bCs/>
                <w:lang w:val="en-GB"/>
              </w:rPr>
            </w:pPr>
          </w:p>
        </w:tc>
        <w:tc>
          <w:tcPr>
            <w:tcW w:w="450" w:type="dxa"/>
            <w:tcBorders>
              <w:top w:val="single" w:sz="4" w:space="0" w:color="auto"/>
              <w:left w:val="nil"/>
              <w:bottom w:val="single" w:sz="4" w:space="0" w:color="auto"/>
              <w:right w:val="nil"/>
            </w:tcBorders>
            <w:shd w:val="clear" w:color="auto" w:fill="E7E6E6"/>
            <w:vAlign w:val="center"/>
          </w:tcPr>
          <w:p w14:paraId="130D4B1E" w14:textId="77777777" w:rsidR="001D021C" w:rsidRPr="00CF30EA" w:rsidRDefault="001D021C" w:rsidP="001375A1">
            <w:pPr>
              <w:keepNext/>
              <w:keepLines/>
              <w:spacing w:after="0"/>
              <w:rPr>
                <w:rFonts w:eastAsia="Times New Roman" w:cs="Arial"/>
                <w:b/>
                <w:bCs/>
                <w:lang w:val="en-GB"/>
              </w:rPr>
            </w:pPr>
          </w:p>
        </w:tc>
        <w:tc>
          <w:tcPr>
            <w:tcW w:w="450" w:type="dxa"/>
            <w:tcBorders>
              <w:top w:val="single" w:sz="4" w:space="0" w:color="auto"/>
              <w:left w:val="nil"/>
              <w:bottom w:val="single" w:sz="4" w:space="0" w:color="auto"/>
              <w:right w:val="single" w:sz="4" w:space="0" w:color="auto"/>
            </w:tcBorders>
            <w:shd w:val="clear" w:color="auto" w:fill="E7E6E6"/>
            <w:vAlign w:val="center"/>
          </w:tcPr>
          <w:p w14:paraId="00076BFC" w14:textId="77777777" w:rsidR="001D021C" w:rsidRPr="00CF30EA" w:rsidRDefault="001D021C" w:rsidP="001375A1">
            <w:pPr>
              <w:keepNext/>
              <w:keepLines/>
              <w:spacing w:after="0"/>
              <w:rPr>
                <w:rFonts w:eastAsia="Times New Roman" w:cs="Arial"/>
                <w:b/>
                <w:bCs/>
                <w:lang w:val="en-GB"/>
              </w:rPr>
            </w:pPr>
          </w:p>
        </w:tc>
      </w:tr>
      <w:tr w:rsidR="001D021C" w:rsidRPr="00CF30EA" w14:paraId="4F20CA6F" w14:textId="77777777" w:rsidTr="008569A6">
        <w:trPr>
          <w:cantSplit/>
          <w:jc w:val="center"/>
        </w:trPr>
        <w:tc>
          <w:tcPr>
            <w:tcW w:w="450" w:type="dxa"/>
            <w:tcBorders>
              <w:top w:val="single" w:sz="4" w:space="0" w:color="auto"/>
              <w:left w:val="single" w:sz="4" w:space="0" w:color="auto"/>
              <w:bottom w:val="single" w:sz="4" w:space="0" w:color="auto"/>
              <w:right w:val="nil"/>
            </w:tcBorders>
          </w:tcPr>
          <w:p w14:paraId="4D32A91F"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nil"/>
              <w:bottom w:val="single" w:sz="4" w:space="0" w:color="auto"/>
              <w:right w:val="nil"/>
            </w:tcBorders>
            <w:vAlign w:val="center"/>
          </w:tcPr>
          <w:p w14:paraId="2B8EF184"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25D413F8"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540EE1B7" w14:textId="177D854D" w:rsidR="001D021C" w:rsidRPr="00CF30EA" w:rsidRDefault="001D021C" w:rsidP="00421B45">
            <w:pPr>
              <w:keepNext/>
              <w:keepLines/>
              <w:spacing w:after="0"/>
              <w:rPr>
                <w:rFonts w:eastAsia="Times New Roman" w:cs="Arial"/>
                <w:bCs/>
                <w:lang w:val="en-GB"/>
              </w:rPr>
            </w:pPr>
            <w:r w:rsidRPr="00CF30EA">
              <w:rPr>
                <w:rFonts w:eastAsia="Times New Roman" w:cs="Arial"/>
                <w:bCs/>
                <w:lang w:val="en-GB"/>
              </w:rPr>
              <w:t>File Metadata (</w:t>
            </w:r>
            <w:r w:rsidR="005C7BCE" w:rsidRPr="00CF30EA">
              <w:rPr>
                <w:rFonts w:eastAsia="Times New Roman" w:cs="Arial"/>
                <w:bCs/>
                <w:lang w:val="en-GB"/>
              </w:rPr>
              <w:fldChar w:fldCharType="begin"/>
            </w:r>
            <w:r w:rsidR="005C7BCE" w:rsidRPr="00CF30EA">
              <w:rPr>
                <w:rFonts w:eastAsia="Times New Roman" w:cs="Arial"/>
                <w:bCs/>
                <w:lang w:val="en-GB"/>
              </w:rPr>
              <w:instrText xml:space="preserve"> REF _Ref75806947 \h </w:instrText>
            </w:r>
            <w:r w:rsidR="005C7BCE" w:rsidRPr="00CF30EA">
              <w:rPr>
                <w:rFonts w:eastAsia="Times New Roman" w:cs="Arial"/>
                <w:bCs/>
                <w:lang w:val="en-GB"/>
              </w:rPr>
            </w:r>
            <w:r w:rsidR="005C7BCE" w:rsidRPr="00CF30EA">
              <w:rPr>
                <w:rFonts w:eastAsia="Times New Roman" w:cs="Arial"/>
                <w:bCs/>
                <w:lang w:val="en-GB"/>
              </w:rPr>
              <w:fldChar w:fldCharType="separate"/>
            </w:r>
            <w:r w:rsidR="00D33763" w:rsidRPr="0035790A">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1</w:t>
            </w:r>
            <w:r w:rsidR="005C7BCE" w:rsidRPr="00CF30EA">
              <w:rPr>
                <w:rFonts w:eastAsia="Times New Roman" w:cs="Arial"/>
                <w:bCs/>
                <w:lang w:val="en-GB"/>
              </w:rPr>
              <w:fldChar w:fldCharType="end"/>
            </w:r>
            <w:r w:rsidRPr="00CF30EA">
              <w:rPr>
                <w:rFonts w:eastAsia="Times New Roman" w:cs="Arial"/>
                <w:bCs/>
                <w:lang w:val="en-GB"/>
              </w:rPr>
              <w:t>)</w:t>
            </w:r>
          </w:p>
        </w:tc>
        <w:tc>
          <w:tcPr>
            <w:tcW w:w="458" w:type="dxa"/>
            <w:tcBorders>
              <w:top w:val="single" w:sz="4" w:space="0" w:color="auto"/>
              <w:left w:val="nil"/>
              <w:bottom w:val="single" w:sz="4" w:space="0" w:color="auto"/>
              <w:right w:val="nil"/>
            </w:tcBorders>
            <w:vAlign w:val="center"/>
          </w:tcPr>
          <w:p w14:paraId="59F61467"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nil"/>
            </w:tcBorders>
            <w:vAlign w:val="center"/>
          </w:tcPr>
          <w:p w14:paraId="507994F9"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single" w:sz="4" w:space="0" w:color="auto"/>
            </w:tcBorders>
            <w:vAlign w:val="center"/>
          </w:tcPr>
          <w:p w14:paraId="63550153" w14:textId="77777777" w:rsidR="001D021C" w:rsidRPr="00CF30EA" w:rsidRDefault="001D021C" w:rsidP="001375A1">
            <w:pPr>
              <w:keepNext/>
              <w:keepLines/>
              <w:spacing w:after="0"/>
              <w:rPr>
                <w:rFonts w:eastAsia="Times New Roman" w:cs="Arial"/>
                <w:bCs/>
                <w:lang w:val="en-GB"/>
              </w:rPr>
            </w:pPr>
          </w:p>
        </w:tc>
      </w:tr>
      <w:tr w:rsidR="001D021C" w:rsidRPr="00CF30EA" w14:paraId="126CB08B" w14:textId="77777777" w:rsidTr="008569A6">
        <w:trPr>
          <w:cantSplit/>
          <w:jc w:val="center"/>
        </w:trPr>
        <w:tc>
          <w:tcPr>
            <w:tcW w:w="450" w:type="dxa"/>
            <w:tcBorders>
              <w:top w:val="single" w:sz="4" w:space="0" w:color="auto"/>
              <w:left w:val="single" w:sz="4" w:space="0" w:color="auto"/>
              <w:bottom w:val="nil"/>
              <w:right w:val="nil"/>
            </w:tcBorders>
          </w:tcPr>
          <w:p w14:paraId="3802D2C6"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nil"/>
              <w:bottom w:val="single" w:sz="4" w:space="0" w:color="auto"/>
              <w:right w:val="nil"/>
            </w:tcBorders>
            <w:vAlign w:val="center"/>
          </w:tcPr>
          <w:p w14:paraId="5F5CD696"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07A11E79"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4B1AC399" w14:textId="77777777" w:rsidR="001D021C" w:rsidRPr="00CF30EA" w:rsidRDefault="001D021C" w:rsidP="001375A1">
            <w:pPr>
              <w:keepNext/>
              <w:keepLines/>
              <w:spacing w:after="0"/>
              <w:rPr>
                <w:rFonts w:eastAsia="Times New Roman" w:cs="Arial"/>
                <w:bCs/>
                <w:lang w:val="en-GB"/>
              </w:rPr>
            </w:pPr>
          </w:p>
        </w:tc>
        <w:tc>
          <w:tcPr>
            <w:tcW w:w="458" w:type="dxa"/>
            <w:tcBorders>
              <w:top w:val="single" w:sz="4" w:space="0" w:color="auto"/>
              <w:left w:val="nil"/>
              <w:bottom w:val="single" w:sz="4" w:space="0" w:color="auto"/>
              <w:right w:val="nil"/>
            </w:tcBorders>
            <w:vAlign w:val="center"/>
          </w:tcPr>
          <w:p w14:paraId="5CCEB4E6"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nil"/>
            </w:tcBorders>
            <w:vAlign w:val="center"/>
          </w:tcPr>
          <w:p w14:paraId="00FEC01D"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nil"/>
              <w:right w:val="single" w:sz="4" w:space="0" w:color="auto"/>
            </w:tcBorders>
            <w:vAlign w:val="center"/>
          </w:tcPr>
          <w:p w14:paraId="481CC2DF" w14:textId="77777777" w:rsidR="001D021C" w:rsidRPr="00CF30EA" w:rsidRDefault="001D021C" w:rsidP="001375A1">
            <w:pPr>
              <w:keepNext/>
              <w:keepLines/>
              <w:spacing w:after="0"/>
              <w:rPr>
                <w:rFonts w:eastAsia="Times New Roman" w:cs="Arial"/>
                <w:bCs/>
                <w:lang w:val="en-GB"/>
              </w:rPr>
            </w:pPr>
          </w:p>
        </w:tc>
      </w:tr>
      <w:tr w:rsidR="001D021C" w:rsidRPr="00CF30EA" w14:paraId="0356BBA8" w14:textId="77777777" w:rsidTr="008569A6">
        <w:trPr>
          <w:cantSplit/>
          <w:jc w:val="center"/>
        </w:trPr>
        <w:tc>
          <w:tcPr>
            <w:tcW w:w="450" w:type="dxa"/>
            <w:tcBorders>
              <w:top w:val="nil"/>
              <w:left w:val="single" w:sz="4" w:space="0" w:color="auto"/>
              <w:bottom w:val="nil"/>
              <w:right w:val="nil"/>
            </w:tcBorders>
          </w:tcPr>
          <w:p w14:paraId="6EBD8708"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single" w:sz="4" w:space="0" w:color="auto"/>
              <w:bottom w:val="single" w:sz="4" w:space="0" w:color="auto"/>
              <w:right w:val="nil"/>
            </w:tcBorders>
            <w:shd w:val="clear" w:color="auto" w:fill="F2F2F2" w:themeFill="background1" w:themeFillShade="F2"/>
            <w:vAlign w:val="center"/>
          </w:tcPr>
          <w:p w14:paraId="77F22322"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shd w:val="clear" w:color="auto" w:fill="F2F2F2" w:themeFill="background1" w:themeFillShade="F2"/>
            <w:vAlign w:val="center"/>
          </w:tcPr>
          <w:p w14:paraId="1F3AB87A"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shd w:val="clear" w:color="auto" w:fill="F2F2F2" w:themeFill="background1" w:themeFillShade="F2"/>
            <w:vAlign w:val="center"/>
          </w:tcPr>
          <w:p w14:paraId="2AC3F42B" w14:textId="2AF1D049" w:rsidR="001D021C" w:rsidRPr="00CF30EA" w:rsidRDefault="001D021C" w:rsidP="001375A1">
            <w:pPr>
              <w:keepNext/>
              <w:keepLines/>
              <w:spacing w:after="0"/>
              <w:jc w:val="center"/>
              <w:rPr>
                <w:rFonts w:eastAsia="Times New Roman" w:cs="Arial"/>
                <w:b/>
                <w:bCs/>
                <w:lang w:val="en-GB"/>
              </w:rPr>
            </w:pPr>
            <w:r w:rsidRPr="00CF30EA">
              <w:rPr>
                <w:rFonts w:eastAsia="Times New Roman" w:cs="Arial"/>
                <w:b/>
                <w:bCs/>
                <w:i/>
                <w:lang w:val="en-GB"/>
              </w:rPr>
              <w:t>Group:</w:t>
            </w:r>
            <w:r w:rsidRPr="00CF30EA">
              <w:rPr>
                <w:rFonts w:eastAsia="Times New Roman" w:cs="Arial"/>
                <w:b/>
                <w:bCs/>
                <w:lang w:val="en-GB"/>
              </w:rPr>
              <w:t xml:space="preserve"> </w:t>
            </w:r>
            <w:r w:rsidR="008569A6" w:rsidRPr="00CF30EA">
              <w:rPr>
                <w:rFonts w:eastAsia="Times New Roman" w:cs="Arial"/>
                <w:b/>
                <w:bCs/>
                <w:lang w:val="en-GB"/>
              </w:rPr>
              <w:t>SurfaceCurrent</w:t>
            </w:r>
          </w:p>
        </w:tc>
        <w:tc>
          <w:tcPr>
            <w:tcW w:w="458" w:type="dxa"/>
            <w:tcBorders>
              <w:top w:val="single" w:sz="4" w:space="0" w:color="auto"/>
              <w:left w:val="nil"/>
              <w:bottom w:val="single" w:sz="4" w:space="0" w:color="auto"/>
              <w:right w:val="nil"/>
            </w:tcBorders>
            <w:shd w:val="clear" w:color="auto" w:fill="F2F2F2" w:themeFill="background1" w:themeFillShade="F2"/>
            <w:vAlign w:val="center"/>
          </w:tcPr>
          <w:p w14:paraId="3A7AD2EA"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single" w:sz="4" w:space="0" w:color="auto"/>
            </w:tcBorders>
            <w:shd w:val="clear" w:color="auto" w:fill="F2F2F2" w:themeFill="background1" w:themeFillShade="F2"/>
            <w:vAlign w:val="center"/>
          </w:tcPr>
          <w:p w14:paraId="14FA24D1"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5B63162E" w14:textId="77777777" w:rsidR="001D021C" w:rsidRPr="00CF30EA" w:rsidRDefault="001D021C" w:rsidP="001375A1">
            <w:pPr>
              <w:keepNext/>
              <w:keepLines/>
              <w:spacing w:after="0"/>
              <w:rPr>
                <w:rFonts w:eastAsia="Times New Roman" w:cs="Arial"/>
                <w:bCs/>
                <w:lang w:val="en-GB"/>
              </w:rPr>
            </w:pPr>
          </w:p>
        </w:tc>
      </w:tr>
      <w:tr w:rsidR="001D021C" w:rsidRPr="00CF30EA" w14:paraId="341057BE" w14:textId="77777777" w:rsidTr="008569A6">
        <w:trPr>
          <w:cantSplit/>
          <w:jc w:val="center"/>
        </w:trPr>
        <w:tc>
          <w:tcPr>
            <w:tcW w:w="450" w:type="dxa"/>
            <w:tcBorders>
              <w:top w:val="nil"/>
              <w:left w:val="single" w:sz="4" w:space="0" w:color="auto"/>
              <w:bottom w:val="nil"/>
              <w:right w:val="single" w:sz="4" w:space="0" w:color="auto"/>
            </w:tcBorders>
          </w:tcPr>
          <w:p w14:paraId="3169C073"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single" w:sz="4" w:space="0" w:color="auto"/>
              <w:bottom w:val="single" w:sz="4" w:space="0" w:color="auto"/>
              <w:right w:val="nil"/>
            </w:tcBorders>
            <w:vAlign w:val="center"/>
          </w:tcPr>
          <w:p w14:paraId="4108B9E5"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06D04FED"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hideMark/>
          </w:tcPr>
          <w:p w14:paraId="0096E063" w14:textId="49711CA7" w:rsidR="001D021C" w:rsidRPr="00CF30EA" w:rsidRDefault="001D021C" w:rsidP="00421B45">
            <w:pPr>
              <w:keepNext/>
              <w:keepLines/>
              <w:spacing w:after="0"/>
              <w:rPr>
                <w:rFonts w:eastAsia="Times New Roman" w:cs="Arial"/>
                <w:bCs/>
                <w:lang w:val="en-GB"/>
              </w:rPr>
            </w:pPr>
            <w:r w:rsidRPr="00CF30EA">
              <w:rPr>
                <w:rFonts w:eastAsia="Times New Roman" w:cs="Arial"/>
                <w:bCs/>
                <w:lang w:val="en-GB"/>
              </w:rPr>
              <w:t>Feature Type Metadata (</w:t>
            </w:r>
            <w:r w:rsidR="005C7BCE" w:rsidRPr="00CF30EA">
              <w:rPr>
                <w:rFonts w:eastAsia="Times New Roman" w:cs="Arial"/>
                <w:bCs/>
                <w:lang w:val="en-GB"/>
              </w:rPr>
              <w:fldChar w:fldCharType="begin"/>
            </w:r>
            <w:r w:rsidR="005C7BCE" w:rsidRPr="00CF30EA">
              <w:rPr>
                <w:rFonts w:eastAsia="Times New Roman" w:cs="Arial"/>
                <w:bCs/>
                <w:lang w:val="en-GB"/>
              </w:rPr>
              <w:instrText xml:space="preserve"> REF _Ref112672368 \h </w:instrText>
            </w:r>
            <w:r w:rsidR="005C7BCE" w:rsidRPr="00CF30EA">
              <w:rPr>
                <w:rFonts w:eastAsia="Times New Roman" w:cs="Arial"/>
                <w:bCs/>
                <w:lang w:val="en-GB"/>
              </w:rPr>
            </w:r>
            <w:r w:rsidR="005C7BCE" w:rsidRPr="00CF30EA">
              <w:rPr>
                <w:rFonts w:eastAsia="Times New Roman" w:cs="Arial"/>
                <w:bCs/>
                <w:lang w:val="en-GB"/>
              </w:rPr>
              <w:fldChar w:fldCharType="separate"/>
            </w:r>
            <w:r w:rsidR="00D33763" w:rsidRPr="00563C4F">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2</w:t>
            </w:r>
            <w:r w:rsidR="005C7BCE" w:rsidRPr="00CF30EA">
              <w:rPr>
                <w:rFonts w:eastAsia="Times New Roman" w:cs="Arial"/>
                <w:bCs/>
                <w:lang w:val="en-GB"/>
              </w:rPr>
              <w:fldChar w:fldCharType="end"/>
            </w:r>
            <w:r w:rsidRPr="00CF30EA">
              <w:rPr>
                <w:rFonts w:eastAsia="Times New Roman" w:cs="Arial"/>
                <w:bCs/>
                <w:lang w:val="en-GB"/>
              </w:rPr>
              <w:t>)</w:t>
            </w:r>
          </w:p>
        </w:tc>
        <w:tc>
          <w:tcPr>
            <w:tcW w:w="458" w:type="dxa"/>
            <w:tcBorders>
              <w:top w:val="single" w:sz="4" w:space="0" w:color="auto"/>
              <w:left w:val="nil"/>
              <w:bottom w:val="single" w:sz="4" w:space="0" w:color="auto"/>
              <w:right w:val="nil"/>
            </w:tcBorders>
            <w:vAlign w:val="center"/>
          </w:tcPr>
          <w:p w14:paraId="372AECAA"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single" w:sz="4" w:space="0" w:color="auto"/>
            </w:tcBorders>
            <w:vAlign w:val="center"/>
          </w:tcPr>
          <w:p w14:paraId="04C6002B"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B01185C" w14:textId="77777777" w:rsidR="001D021C" w:rsidRPr="00CF30EA" w:rsidRDefault="001D021C" w:rsidP="001375A1">
            <w:pPr>
              <w:keepNext/>
              <w:keepLines/>
              <w:spacing w:after="0"/>
              <w:rPr>
                <w:rFonts w:eastAsia="Times New Roman" w:cs="Arial"/>
                <w:bCs/>
                <w:lang w:val="en-GB"/>
              </w:rPr>
            </w:pPr>
          </w:p>
        </w:tc>
      </w:tr>
      <w:tr w:rsidR="001D021C" w:rsidRPr="00CF30EA" w14:paraId="6EFEDE3E" w14:textId="77777777" w:rsidTr="008569A6">
        <w:trPr>
          <w:cantSplit/>
          <w:jc w:val="center"/>
        </w:trPr>
        <w:tc>
          <w:tcPr>
            <w:tcW w:w="450" w:type="dxa"/>
            <w:tcBorders>
              <w:top w:val="nil"/>
              <w:left w:val="single" w:sz="4" w:space="0" w:color="auto"/>
              <w:bottom w:val="nil"/>
              <w:right w:val="nil"/>
            </w:tcBorders>
          </w:tcPr>
          <w:p w14:paraId="7202D116"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single" w:sz="4" w:space="0" w:color="auto"/>
              <w:bottom w:val="nil"/>
              <w:right w:val="nil"/>
            </w:tcBorders>
            <w:vAlign w:val="center"/>
          </w:tcPr>
          <w:p w14:paraId="711C3A9E"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6301A287"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50C4FADF" w14:textId="77777777" w:rsidR="001D021C" w:rsidRPr="00CF30EA" w:rsidRDefault="001D021C" w:rsidP="001375A1">
            <w:pPr>
              <w:keepNext/>
              <w:keepLines/>
              <w:spacing w:after="0"/>
              <w:rPr>
                <w:rFonts w:eastAsia="Times New Roman" w:cs="Arial"/>
                <w:bCs/>
                <w:lang w:val="en-GB"/>
              </w:rPr>
            </w:pPr>
          </w:p>
        </w:tc>
        <w:tc>
          <w:tcPr>
            <w:tcW w:w="458" w:type="dxa"/>
            <w:tcBorders>
              <w:top w:val="single" w:sz="4" w:space="0" w:color="auto"/>
              <w:left w:val="nil"/>
              <w:bottom w:val="single" w:sz="4" w:space="0" w:color="auto"/>
              <w:right w:val="nil"/>
            </w:tcBorders>
            <w:vAlign w:val="center"/>
          </w:tcPr>
          <w:p w14:paraId="2FD91115"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nil"/>
              <w:right w:val="single" w:sz="4" w:space="0" w:color="auto"/>
            </w:tcBorders>
            <w:vAlign w:val="center"/>
          </w:tcPr>
          <w:p w14:paraId="357124D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509E9675" w14:textId="77777777" w:rsidR="001D021C" w:rsidRPr="00CF30EA" w:rsidRDefault="001D021C" w:rsidP="001375A1">
            <w:pPr>
              <w:keepNext/>
              <w:keepLines/>
              <w:spacing w:after="0"/>
              <w:rPr>
                <w:rFonts w:eastAsia="Times New Roman" w:cs="Arial"/>
                <w:bCs/>
                <w:lang w:val="en-GB"/>
              </w:rPr>
            </w:pPr>
          </w:p>
        </w:tc>
      </w:tr>
      <w:tr w:rsidR="001D021C" w:rsidRPr="00CF30EA" w14:paraId="3C3879BD" w14:textId="77777777" w:rsidTr="008569A6">
        <w:trPr>
          <w:cantSplit/>
          <w:jc w:val="center"/>
        </w:trPr>
        <w:tc>
          <w:tcPr>
            <w:tcW w:w="450" w:type="dxa"/>
            <w:tcBorders>
              <w:top w:val="nil"/>
              <w:left w:val="single" w:sz="4" w:space="0" w:color="auto"/>
              <w:bottom w:val="nil"/>
              <w:right w:val="nil"/>
            </w:tcBorders>
          </w:tcPr>
          <w:p w14:paraId="42A0E543"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3188152E"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single" w:sz="4" w:space="0" w:color="auto"/>
              <w:bottom w:val="single" w:sz="4" w:space="0" w:color="auto"/>
              <w:right w:val="nil"/>
            </w:tcBorders>
            <w:shd w:val="clear" w:color="auto" w:fill="F2F2F2" w:themeFill="background1" w:themeFillShade="F2"/>
            <w:vAlign w:val="center"/>
          </w:tcPr>
          <w:p w14:paraId="4CA15762" w14:textId="77777777" w:rsidR="001D021C" w:rsidRPr="00CF30EA" w:rsidRDefault="001D021C" w:rsidP="001375A1">
            <w:pPr>
              <w:keepNext/>
              <w:keepLines/>
              <w:spacing w:after="0"/>
              <w:rPr>
                <w:rFonts w:eastAsia="Times New Roman" w:cs="Arial"/>
                <w:b/>
                <w:bCs/>
                <w:lang w:val="en-GB"/>
              </w:rPr>
            </w:pPr>
          </w:p>
        </w:tc>
        <w:tc>
          <w:tcPr>
            <w:tcW w:w="5802" w:type="dxa"/>
            <w:tcBorders>
              <w:top w:val="single" w:sz="4" w:space="0" w:color="auto"/>
              <w:left w:val="nil"/>
              <w:bottom w:val="single" w:sz="4" w:space="0" w:color="auto"/>
              <w:right w:val="nil"/>
            </w:tcBorders>
            <w:shd w:val="clear" w:color="auto" w:fill="F2F2F2" w:themeFill="background1" w:themeFillShade="F2"/>
            <w:vAlign w:val="center"/>
          </w:tcPr>
          <w:p w14:paraId="64A223FD" w14:textId="2CC2673E" w:rsidR="001D021C" w:rsidRPr="00CF30EA" w:rsidRDefault="001D021C" w:rsidP="001375A1">
            <w:pPr>
              <w:keepNext/>
              <w:keepLines/>
              <w:spacing w:after="0"/>
              <w:jc w:val="center"/>
              <w:rPr>
                <w:rFonts w:eastAsia="Times New Roman" w:cs="Arial"/>
                <w:b/>
                <w:bCs/>
                <w:lang w:val="en-GB"/>
              </w:rPr>
            </w:pPr>
            <w:r w:rsidRPr="00CF30EA">
              <w:rPr>
                <w:rFonts w:eastAsia="Times New Roman" w:cs="Arial"/>
                <w:b/>
                <w:bCs/>
                <w:i/>
                <w:lang w:val="en-GB"/>
              </w:rPr>
              <w:t>Group:</w:t>
            </w:r>
            <w:r w:rsidRPr="00CF30EA">
              <w:rPr>
                <w:rFonts w:eastAsia="Times New Roman" w:cs="Arial"/>
                <w:b/>
                <w:bCs/>
                <w:lang w:val="en-GB"/>
              </w:rPr>
              <w:t xml:space="preserve"> </w:t>
            </w:r>
            <w:r w:rsidR="008569A6" w:rsidRPr="00CF30EA">
              <w:rPr>
                <w:rFonts w:eastAsia="Times New Roman" w:cs="Arial"/>
                <w:b/>
                <w:bCs/>
                <w:lang w:val="en-GB"/>
              </w:rPr>
              <w:t>SurfaceCurrent</w:t>
            </w:r>
            <w:r w:rsidRPr="00CF30EA">
              <w:rPr>
                <w:rFonts w:eastAsia="Times New Roman" w:cs="Arial"/>
                <w:b/>
                <w:bCs/>
                <w:lang w:val="en-GB"/>
              </w:rPr>
              <w:t>.01</w:t>
            </w:r>
          </w:p>
        </w:tc>
        <w:tc>
          <w:tcPr>
            <w:tcW w:w="458" w:type="dxa"/>
            <w:tcBorders>
              <w:top w:val="single" w:sz="4" w:space="0" w:color="auto"/>
              <w:left w:val="nil"/>
              <w:bottom w:val="single" w:sz="4" w:space="0" w:color="auto"/>
              <w:right w:val="single" w:sz="4" w:space="0" w:color="auto"/>
            </w:tcBorders>
            <w:shd w:val="clear" w:color="auto" w:fill="F2F2F2" w:themeFill="background1" w:themeFillShade="F2"/>
            <w:vAlign w:val="center"/>
          </w:tcPr>
          <w:p w14:paraId="3B4B9580" w14:textId="77777777" w:rsidR="001D021C" w:rsidRPr="00CF30EA" w:rsidRDefault="001D021C" w:rsidP="001375A1">
            <w:pPr>
              <w:keepNext/>
              <w:keepLines/>
              <w:spacing w:after="0"/>
              <w:rPr>
                <w:rFonts w:eastAsia="Times New Roman" w:cs="Arial"/>
                <w:b/>
                <w:bCs/>
                <w:lang w:val="en-GB"/>
              </w:rPr>
            </w:pPr>
          </w:p>
        </w:tc>
        <w:tc>
          <w:tcPr>
            <w:tcW w:w="450" w:type="dxa"/>
            <w:tcBorders>
              <w:top w:val="nil"/>
              <w:left w:val="nil"/>
              <w:bottom w:val="nil"/>
              <w:right w:val="single" w:sz="4" w:space="0" w:color="auto"/>
            </w:tcBorders>
            <w:vAlign w:val="center"/>
          </w:tcPr>
          <w:p w14:paraId="5DB31B40"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B295897" w14:textId="77777777" w:rsidR="001D021C" w:rsidRPr="00CF30EA" w:rsidRDefault="001D021C" w:rsidP="001375A1">
            <w:pPr>
              <w:keepNext/>
              <w:keepLines/>
              <w:spacing w:after="0"/>
              <w:rPr>
                <w:rFonts w:eastAsia="Times New Roman" w:cs="Arial"/>
                <w:bCs/>
                <w:lang w:val="en-GB"/>
              </w:rPr>
            </w:pPr>
          </w:p>
        </w:tc>
      </w:tr>
      <w:tr w:rsidR="001D021C" w:rsidRPr="00CF30EA" w14:paraId="4E4F775D" w14:textId="77777777" w:rsidTr="008569A6">
        <w:trPr>
          <w:cantSplit/>
          <w:jc w:val="center"/>
        </w:trPr>
        <w:tc>
          <w:tcPr>
            <w:tcW w:w="450" w:type="dxa"/>
            <w:tcBorders>
              <w:top w:val="nil"/>
              <w:left w:val="single" w:sz="4" w:space="0" w:color="auto"/>
              <w:bottom w:val="nil"/>
              <w:right w:val="nil"/>
            </w:tcBorders>
          </w:tcPr>
          <w:p w14:paraId="5DA31C2E"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557CE65A"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single" w:sz="4" w:space="0" w:color="auto"/>
              <w:bottom w:val="single" w:sz="4" w:space="0" w:color="auto"/>
              <w:right w:val="nil"/>
            </w:tcBorders>
            <w:vAlign w:val="center"/>
          </w:tcPr>
          <w:p w14:paraId="339DFC23"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4EDEA4B4" w14:textId="161E2118" w:rsidR="001D021C" w:rsidRPr="00CF30EA" w:rsidRDefault="001D021C" w:rsidP="00421B45">
            <w:pPr>
              <w:keepNext/>
              <w:keepLines/>
              <w:spacing w:after="0"/>
              <w:rPr>
                <w:rFonts w:eastAsia="Times New Roman" w:cs="Arial"/>
                <w:bCs/>
                <w:lang w:val="en-GB"/>
              </w:rPr>
            </w:pPr>
            <w:r w:rsidRPr="00CF30EA">
              <w:rPr>
                <w:rFonts w:eastAsia="Times New Roman" w:cs="Arial"/>
                <w:bCs/>
                <w:lang w:val="en-GB"/>
              </w:rPr>
              <w:t>Feature Instance Metadata (</w:t>
            </w:r>
            <w:r w:rsidR="005C7BCE" w:rsidRPr="00CF30EA">
              <w:rPr>
                <w:rFonts w:eastAsia="Times New Roman" w:cs="Arial"/>
                <w:bCs/>
                <w:lang w:val="en-GB"/>
              </w:rPr>
              <w:fldChar w:fldCharType="begin"/>
            </w:r>
            <w:r w:rsidR="005C7BCE" w:rsidRPr="00CF30EA">
              <w:rPr>
                <w:rFonts w:eastAsia="Times New Roman" w:cs="Arial"/>
                <w:bCs/>
                <w:lang w:val="en-GB"/>
              </w:rPr>
              <w:instrText xml:space="preserve"> REF _Ref126105357 \h </w:instrText>
            </w:r>
            <w:r w:rsidR="005C7BCE" w:rsidRPr="00CF30EA">
              <w:rPr>
                <w:rFonts w:eastAsia="Times New Roman" w:cs="Arial"/>
                <w:bCs/>
                <w:lang w:val="en-GB"/>
              </w:rPr>
            </w:r>
            <w:r w:rsidR="005C7BCE" w:rsidRPr="00CF30EA">
              <w:rPr>
                <w:rFonts w:eastAsia="Times New Roman" w:cs="Arial"/>
                <w:bCs/>
                <w:lang w:val="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5C7BCE" w:rsidRPr="00CF30EA">
              <w:rPr>
                <w:rFonts w:eastAsia="Times New Roman" w:cs="Arial"/>
                <w:bCs/>
                <w:lang w:val="en-GB"/>
              </w:rPr>
              <w:fldChar w:fldCharType="end"/>
            </w:r>
            <w:r w:rsidRPr="00CF30EA">
              <w:rPr>
                <w:rFonts w:eastAsia="Times New Roman" w:cs="Arial"/>
                <w:bCs/>
                <w:lang w:val="en-GB"/>
              </w:rPr>
              <w:t>)</w:t>
            </w:r>
          </w:p>
        </w:tc>
        <w:tc>
          <w:tcPr>
            <w:tcW w:w="458" w:type="dxa"/>
            <w:tcBorders>
              <w:top w:val="single" w:sz="4" w:space="0" w:color="auto"/>
              <w:left w:val="nil"/>
              <w:bottom w:val="single" w:sz="4" w:space="0" w:color="auto"/>
              <w:right w:val="single" w:sz="4" w:space="0" w:color="auto"/>
            </w:tcBorders>
            <w:vAlign w:val="center"/>
          </w:tcPr>
          <w:p w14:paraId="4E616D00"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0A9F6A27"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20B802C8" w14:textId="77777777" w:rsidR="001D021C" w:rsidRPr="00CF30EA" w:rsidRDefault="001D021C" w:rsidP="001375A1">
            <w:pPr>
              <w:keepNext/>
              <w:keepLines/>
              <w:spacing w:after="0"/>
              <w:rPr>
                <w:rFonts w:eastAsia="Times New Roman" w:cs="Arial"/>
                <w:bCs/>
                <w:lang w:val="en-GB"/>
              </w:rPr>
            </w:pPr>
          </w:p>
        </w:tc>
      </w:tr>
      <w:tr w:rsidR="001D021C" w:rsidRPr="00CF30EA" w14:paraId="2F6F254F" w14:textId="77777777" w:rsidTr="008569A6">
        <w:trPr>
          <w:cantSplit/>
          <w:jc w:val="center"/>
        </w:trPr>
        <w:tc>
          <w:tcPr>
            <w:tcW w:w="450" w:type="dxa"/>
            <w:tcBorders>
              <w:top w:val="nil"/>
              <w:left w:val="single" w:sz="4" w:space="0" w:color="auto"/>
              <w:bottom w:val="nil"/>
              <w:right w:val="nil"/>
            </w:tcBorders>
          </w:tcPr>
          <w:p w14:paraId="59A31A47"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6133FA6C"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single" w:sz="4" w:space="0" w:color="auto"/>
              <w:bottom w:val="nil"/>
              <w:right w:val="nil"/>
            </w:tcBorders>
            <w:vAlign w:val="center"/>
          </w:tcPr>
          <w:p w14:paraId="221AD8E7"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7AFFDD52" w14:textId="77777777" w:rsidR="001D021C" w:rsidRPr="00CF30EA" w:rsidRDefault="001D021C" w:rsidP="001375A1">
            <w:pPr>
              <w:keepNext/>
              <w:keepLines/>
              <w:spacing w:after="0"/>
              <w:rPr>
                <w:rFonts w:eastAsia="Times New Roman" w:cs="Arial"/>
                <w:bCs/>
                <w:lang w:val="en-GB"/>
              </w:rPr>
            </w:pPr>
          </w:p>
        </w:tc>
        <w:tc>
          <w:tcPr>
            <w:tcW w:w="458" w:type="dxa"/>
            <w:tcBorders>
              <w:top w:val="single" w:sz="4" w:space="0" w:color="auto"/>
              <w:left w:val="nil"/>
              <w:bottom w:val="nil"/>
              <w:right w:val="single" w:sz="4" w:space="0" w:color="auto"/>
            </w:tcBorders>
            <w:vAlign w:val="center"/>
          </w:tcPr>
          <w:p w14:paraId="44DA96F6"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10DE4518"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A0D6882" w14:textId="77777777" w:rsidR="001D021C" w:rsidRPr="00CF30EA" w:rsidRDefault="001D021C" w:rsidP="001375A1">
            <w:pPr>
              <w:keepNext/>
              <w:keepLines/>
              <w:spacing w:after="0"/>
              <w:rPr>
                <w:rFonts w:eastAsia="Times New Roman" w:cs="Arial"/>
                <w:bCs/>
                <w:lang w:val="en-GB"/>
              </w:rPr>
            </w:pPr>
          </w:p>
        </w:tc>
      </w:tr>
      <w:tr w:rsidR="001D021C" w:rsidRPr="00CF30EA" w14:paraId="254621E1" w14:textId="77777777" w:rsidTr="008569A6">
        <w:trPr>
          <w:cantSplit/>
          <w:jc w:val="center"/>
        </w:trPr>
        <w:tc>
          <w:tcPr>
            <w:tcW w:w="450" w:type="dxa"/>
            <w:tcBorders>
              <w:top w:val="nil"/>
              <w:left w:val="single" w:sz="4" w:space="0" w:color="auto"/>
              <w:bottom w:val="nil"/>
              <w:right w:val="nil"/>
            </w:tcBorders>
          </w:tcPr>
          <w:p w14:paraId="55F7189F"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nil"/>
            </w:tcBorders>
            <w:vAlign w:val="center"/>
          </w:tcPr>
          <w:p w14:paraId="03786C33"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3DDB8B3D" w14:textId="77777777" w:rsidR="001D021C" w:rsidRPr="00CF30EA" w:rsidRDefault="001D021C" w:rsidP="001375A1">
            <w:pPr>
              <w:keepNext/>
              <w:keepLines/>
              <w:spacing w:after="0"/>
              <w:jc w:val="center"/>
              <w:rPr>
                <w:rFonts w:eastAsia="Times New Roman" w:cs="Arial"/>
                <w:b/>
                <w:bCs/>
                <w:lang w:val="en-GB"/>
              </w:rPr>
            </w:pPr>
          </w:p>
        </w:tc>
        <w:tc>
          <w:tcPr>
            <w:tcW w:w="5802" w:type="dxa"/>
            <w:tcBorders>
              <w:top w:val="single" w:sz="4" w:space="0" w:color="auto"/>
              <w:left w:val="single" w:sz="4" w:space="0" w:color="auto"/>
              <w:bottom w:val="single" w:sz="4" w:space="0" w:color="auto"/>
              <w:right w:val="single" w:sz="4" w:space="0" w:color="auto"/>
            </w:tcBorders>
            <w:shd w:val="clear" w:color="auto" w:fill="E7E6E6"/>
            <w:vAlign w:val="center"/>
          </w:tcPr>
          <w:p w14:paraId="2A796B2B" w14:textId="77777777" w:rsidR="001D021C" w:rsidRPr="00CF30EA" w:rsidRDefault="001D021C" w:rsidP="001375A1">
            <w:pPr>
              <w:keepNext/>
              <w:keepLines/>
              <w:spacing w:after="0"/>
              <w:jc w:val="center"/>
              <w:rPr>
                <w:rFonts w:eastAsia="Times New Roman" w:cs="Arial"/>
                <w:b/>
                <w:bCs/>
                <w:highlight w:val="yellow"/>
                <w:lang w:val="en-GB"/>
              </w:rPr>
            </w:pPr>
            <w:r w:rsidRPr="00CF30EA">
              <w:rPr>
                <w:b/>
                <w:i/>
                <w:lang w:val="en-GB"/>
              </w:rPr>
              <w:t>Group</w:t>
            </w:r>
            <w:r w:rsidRPr="00CF30EA">
              <w:rPr>
                <w:rFonts w:eastAsia="Times New Roman" w:cs="Arial"/>
                <w:b/>
                <w:bCs/>
                <w:i/>
                <w:lang w:val="en-GB"/>
              </w:rPr>
              <w:t>:</w:t>
            </w:r>
            <w:r w:rsidRPr="00CF30EA">
              <w:rPr>
                <w:rFonts w:eastAsia="Times New Roman" w:cs="Arial"/>
                <w:b/>
                <w:bCs/>
                <w:lang w:val="en-GB"/>
              </w:rPr>
              <w:t xml:space="preserve"> Positioning (conditional)</w:t>
            </w:r>
          </w:p>
        </w:tc>
        <w:tc>
          <w:tcPr>
            <w:tcW w:w="458" w:type="dxa"/>
            <w:tcBorders>
              <w:top w:val="nil"/>
              <w:left w:val="nil"/>
              <w:bottom w:val="nil"/>
              <w:right w:val="single" w:sz="4" w:space="0" w:color="auto"/>
            </w:tcBorders>
            <w:vAlign w:val="center"/>
          </w:tcPr>
          <w:p w14:paraId="0F11197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1E0A3FE6"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0A421C58" w14:textId="77777777" w:rsidR="001D021C" w:rsidRPr="00CF30EA" w:rsidRDefault="001D021C" w:rsidP="001375A1">
            <w:pPr>
              <w:keepNext/>
              <w:keepLines/>
              <w:spacing w:after="0"/>
              <w:rPr>
                <w:rFonts w:eastAsia="Times New Roman" w:cs="Arial"/>
                <w:bCs/>
                <w:lang w:val="en-GB"/>
              </w:rPr>
            </w:pPr>
          </w:p>
        </w:tc>
      </w:tr>
      <w:tr w:rsidR="001D021C" w:rsidRPr="009D0E32" w14:paraId="12097D63" w14:textId="77777777" w:rsidTr="008569A6">
        <w:trPr>
          <w:cantSplit/>
          <w:jc w:val="center"/>
        </w:trPr>
        <w:tc>
          <w:tcPr>
            <w:tcW w:w="450" w:type="dxa"/>
            <w:tcBorders>
              <w:top w:val="nil"/>
              <w:left w:val="single" w:sz="4" w:space="0" w:color="auto"/>
              <w:bottom w:val="nil"/>
              <w:right w:val="nil"/>
            </w:tcBorders>
          </w:tcPr>
          <w:p w14:paraId="0E8E7A46"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nil"/>
            </w:tcBorders>
            <w:vAlign w:val="center"/>
          </w:tcPr>
          <w:p w14:paraId="0AF5987D"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0AE7AAB6"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shd w:val="clear" w:color="auto" w:fill="auto"/>
            <w:vAlign w:val="center"/>
          </w:tcPr>
          <w:p w14:paraId="748CBD8A" w14:textId="77777777" w:rsidR="001D021C" w:rsidRPr="002B4250" w:rsidRDefault="001D021C" w:rsidP="001375A1">
            <w:pPr>
              <w:keepNext/>
              <w:keepLines/>
              <w:spacing w:after="0"/>
              <w:rPr>
                <w:rFonts w:eastAsia="Times New Roman" w:cs="Arial"/>
                <w:bCs/>
                <w:vertAlign w:val="subscript"/>
                <w:lang w:val="fr-FR"/>
              </w:rPr>
            </w:pPr>
            <w:r w:rsidRPr="002B4250">
              <w:rPr>
                <w:rFonts w:eastAsia="Times New Roman" w:cs="Arial"/>
                <w:bCs/>
                <w:lang w:val="fr-FR"/>
              </w:rPr>
              <w:t>X + Y values array (</w:t>
            </w:r>
            <w:r w:rsidRPr="002B4250">
              <w:rPr>
                <w:rFonts w:eastAsia="Times New Roman" w:cs="Arial"/>
                <w:bCs/>
                <w:i/>
                <w:lang w:val="fr-FR"/>
              </w:rPr>
              <w:t>m</w:t>
            </w:r>
            <w:r w:rsidRPr="002B4250">
              <w:rPr>
                <w:rFonts w:eastAsia="Times New Roman" w:cs="Arial"/>
                <w:bCs/>
                <w:lang w:val="fr-FR"/>
              </w:rPr>
              <w:t>=0,</w:t>
            </w:r>
            <w:r w:rsidRPr="002B4250">
              <w:rPr>
                <w:rFonts w:eastAsia="Times New Roman" w:cs="Arial"/>
                <w:bCs/>
                <w:i/>
                <w:lang w:val="fr-FR"/>
              </w:rPr>
              <w:t>numPOS</w:t>
            </w:r>
            <w:r w:rsidRPr="002B4250">
              <w:rPr>
                <w:rFonts w:eastAsia="Times New Roman" w:cs="Arial"/>
                <w:bCs/>
                <w:lang w:val="fr-FR"/>
              </w:rPr>
              <w:t>-1)</w:t>
            </w:r>
          </w:p>
        </w:tc>
        <w:tc>
          <w:tcPr>
            <w:tcW w:w="458" w:type="dxa"/>
            <w:tcBorders>
              <w:top w:val="nil"/>
              <w:left w:val="nil"/>
              <w:bottom w:val="nil"/>
              <w:right w:val="single" w:sz="4" w:space="0" w:color="auto"/>
            </w:tcBorders>
            <w:vAlign w:val="center"/>
          </w:tcPr>
          <w:p w14:paraId="56504487" w14:textId="77777777" w:rsidR="001D021C" w:rsidRPr="002B4250" w:rsidRDefault="001D021C" w:rsidP="001375A1">
            <w:pPr>
              <w:keepNext/>
              <w:keepLines/>
              <w:spacing w:after="0"/>
              <w:rPr>
                <w:rFonts w:eastAsia="Times New Roman" w:cs="Arial"/>
                <w:bCs/>
                <w:lang w:val="fr-FR"/>
              </w:rPr>
            </w:pPr>
          </w:p>
        </w:tc>
        <w:tc>
          <w:tcPr>
            <w:tcW w:w="450" w:type="dxa"/>
            <w:tcBorders>
              <w:top w:val="nil"/>
              <w:left w:val="nil"/>
              <w:bottom w:val="nil"/>
              <w:right w:val="single" w:sz="4" w:space="0" w:color="auto"/>
            </w:tcBorders>
            <w:vAlign w:val="center"/>
          </w:tcPr>
          <w:p w14:paraId="6061D060" w14:textId="77777777" w:rsidR="001D021C" w:rsidRPr="002B4250" w:rsidRDefault="001D021C" w:rsidP="001375A1">
            <w:pPr>
              <w:keepNext/>
              <w:keepLines/>
              <w:spacing w:after="0"/>
              <w:rPr>
                <w:rFonts w:eastAsia="Times New Roman" w:cs="Arial"/>
                <w:bCs/>
                <w:lang w:val="fr-FR"/>
              </w:rPr>
            </w:pPr>
          </w:p>
        </w:tc>
        <w:tc>
          <w:tcPr>
            <w:tcW w:w="450" w:type="dxa"/>
            <w:tcBorders>
              <w:top w:val="nil"/>
              <w:left w:val="single" w:sz="4" w:space="0" w:color="auto"/>
              <w:bottom w:val="nil"/>
              <w:right w:val="single" w:sz="4" w:space="0" w:color="auto"/>
            </w:tcBorders>
            <w:vAlign w:val="center"/>
          </w:tcPr>
          <w:p w14:paraId="2383CAD8" w14:textId="77777777" w:rsidR="001D021C" w:rsidRPr="002B4250" w:rsidRDefault="001D021C" w:rsidP="001375A1">
            <w:pPr>
              <w:keepNext/>
              <w:keepLines/>
              <w:spacing w:after="0"/>
              <w:rPr>
                <w:rFonts w:eastAsia="Times New Roman" w:cs="Arial"/>
                <w:bCs/>
                <w:lang w:val="fr-FR"/>
              </w:rPr>
            </w:pPr>
          </w:p>
        </w:tc>
      </w:tr>
      <w:tr w:rsidR="001D021C" w:rsidRPr="009D0E32" w14:paraId="67EDA8E2" w14:textId="77777777" w:rsidTr="008569A6">
        <w:trPr>
          <w:cantSplit/>
          <w:jc w:val="center"/>
        </w:trPr>
        <w:tc>
          <w:tcPr>
            <w:tcW w:w="450" w:type="dxa"/>
            <w:tcBorders>
              <w:top w:val="nil"/>
              <w:left w:val="single" w:sz="4" w:space="0" w:color="auto"/>
              <w:bottom w:val="nil"/>
              <w:right w:val="nil"/>
            </w:tcBorders>
          </w:tcPr>
          <w:p w14:paraId="111C0C4B" w14:textId="77777777" w:rsidR="001D021C" w:rsidRPr="002B4250" w:rsidRDefault="001D021C" w:rsidP="001375A1">
            <w:pPr>
              <w:keepNext/>
              <w:keepLines/>
              <w:spacing w:after="0"/>
              <w:rPr>
                <w:rFonts w:eastAsia="Times New Roman" w:cs="Arial"/>
                <w:bCs/>
                <w:lang w:val="fr-FR"/>
              </w:rPr>
            </w:pPr>
          </w:p>
        </w:tc>
        <w:tc>
          <w:tcPr>
            <w:tcW w:w="507" w:type="dxa"/>
            <w:tcBorders>
              <w:top w:val="nil"/>
              <w:left w:val="single" w:sz="4" w:space="0" w:color="auto"/>
              <w:bottom w:val="nil"/>
              <w:right w:val="single" w:sz="4" w:space="0" w:color="auto"/>
            </w:tcBorders>
            <w:vAlign w:val="center"/>
          </w:tcPr>
          <w:p w14:paraId="7C105E1A" w14:textId="77777777" w:rsidR="001D021C" w:rsidRPr="002B4250" w:rsidRDefault="001D021C" w:rsidP="001375A1">
            <w:pPr>
              <w:keepNext/>
              <w:keepLines/>
              <w:spacing w:after="0"/>
              <w:rPr>
                <w:rFonts w:eastAsia="Times New Roman" w:cs="Arial"/>
                <w:bCs/>
                <w:lang w:val="fr-FR"/>
              </w:rPr>
            </w:pPr>
          </w:p>
        </w:tc>
        <w:tc>
          <w:tcPr>
            <w:tcW w:w="523" w:type="dxa"/>
            <w:tcBorders>
              <w:top w:val="nil"/>
              <w:left w:val="single" w:sz="4" w:space="0" w:color="auto"/>
              <w:bottom w:val="nil"/>
              <w:right w:val="nil"/>
            </w:tcBorders>
            <w:shd w:val="clear" w:color="auto" w:fill="auto"/>
            <w:vAlign w:val="center"/>
          </w:tcPr>
          <w:p w14:paraId="1AF708E1" w14:textId="77777777" w:rsidR="001D021C" w:rsidRPr="002B4250" w:rsidRDefault="001D021C" w:rsidP="001375A1">
            <w:pPr>
              <w:keepNext/>
              <w:keepLines/>
              <w:spacing w:after="0"/>
              <w:rPr>
                <w:rFonts w:eastAsia="Times New Roman" w:cs="Arial"/>
                <w:bCs/>
                <w:lang w:val="fr-FR"/>
              </w:rPr>
            </w:pPr>
          </w:p>
        </w:tc>
        <w:tc>
          <w:tcPr>
            <w:tcW w:w="5802" w:type="dxa"/>
            <w:tcBorders>
              <w:top w:val="single" w:sz="4" w:space="0" w:color="auto"/>
              <w:left w:val="nil"/>
              <w:bottom w:val="single" w:sz="4" w:space="0" w:color="auto"/>
              <w:right w:val="nil"/>
            </w:tcBorders>
            <w:vAlign w:val="center"/>
          </w:tcPr>
          <w:p w14:paraId="121C55EA" w14:textId="77777777" w:rsidR="001D021C" w:rsidRPr="002B4250" w:rsidRDefault="001D021C" w:rsidP="001375A1">
            <w:pPr>
              <w:keepNext/>
              <w:keepLines/>
              <w:spacing w:after="0"/>
              <w:rPr>
                <w:rFonts w:eastAsia="Times New Roman" w:cs="Arial"/>
                <w:bCs/>
                <w:lang w:val="fr-FR"/>
              </w:rPr>
            </w:pPr>
          </w:p>
        </w:tc>
        <w:tc>
          <w:tcPr>
            <w:tcW w:w="458" w:type="dxa"/>
            <w:tcBorders>
              <w:top w:val="nil"/>
              <w:left w:val="nil"/>
              <w:bottom w:val="nil"/>
              <w:right w:val="single" w:sz="4" w:space="0" w:color="auto"/>
            </w:tcBorders>
            <w:vAlign w:val="center"/>
          </w:tcPr>
          <w:p w14:paraId="6418B1FF" w14:textId="77777777" w:rsidR="001D021C" w:rsidRPr="002B4250" w:rsidRDefault="001D021C" w:rsidP="001375A1">
            <w:pPr>
              <w:keepNext/>
              <w:keepLines/>
              <w:spacing w:after="0"/>
              <w:rPr>
                <w:rFonts w:eastAsia="Times New Roman" w:cs="Arial"/>
                <w:bCs/>
                <w:lang w:val="fr-FR"/>
              </w:rPr>
            </w:pPr>
          </w:p>
        </w:tc>
        <w:tc>
          <w:tcPr>
            <w:tcW w:w="450" w:type="dxa"/>
            <w:tcBorders>
              <w:top w:val="nil"/>
              <w:left w:val="nil"/>
              <w:bottom w:val="nil"/>
              <w:right w:val="single" w:sz="4" w:space="0" w:color="auto"/>
            </w:tcBorders>
            <w:vAlign w:val="center"/>
          </w:tcPr>
          <w:p w14:paraId="22716220" w14:textId="77777777" w:rsidR="001D021C" w:rsidRPr="002B4250" w:rsidRDefault="001D021C" w:rsidP="001375A1">
            <w:pPr>
              <w:keepNext/>
              <w:keepLines/>
              <w:spacing w:after="0"/>
              <w:rPr>
                <w:rFonts w:eastAsia="Times New Roman" w:cs="Arial"/>
                <w:bCs/>
                <w:lang w:val="fr-FR"/>
              </w:rPr>
            </w:pPr>
          </w:p>
        </w:tc>
        <w:tc>
          <w:tcPr>
            <w:tcW w:w="450" w:type="dxa"/>
            <w:tcBorders>
              <w:top w:val="nil"/>
              <w:left w:val="single" w:sz="4" w:space="0" w:color="auto"/>
              <w:bottom w:val="nil"/>
              <w:right w:val="single" w:sz="4" w:space="0" w:color="auto"/>
            </w:tcBorders>
            <w:vAlign w:val="center"/>
          </w:tcPr>
          <w:p w14:paraId="72CE1AF9" w14:textId="77777777" w:rsidR="001D021C" w:rsidRPr="002B4250" w:rsidRDefault="001D021C" w:rsidP="001375A1">
            <w:pPr>
              <w:keepNext/>
              <w:keepLines/>
              <w:spacing w:after="0"/>
              <w:rPr>
                <w:rFonts w:eastAsia="Times New Roman" w:cs="Arial"/>
                <w:bCs/>
                <w:lang w:val="fr-FR"/>
              </w:rPr>
            </w:pPr>
          </w:p>
        </w:tc>
      </w:tr>
      <w:tr w:rsidR="001D021C" w:rsidRPr="00CF30EA" w14:paraId="18CCAB2F" w14:textId="77777777" w:rsidTr="008569A6">
        <w:trPr>
          <w:cantSplit/>
          <w:jc w:val="center"/>
        </w:trPr>
        <w:tc>
          <w:tcPr>
            <w:tcW w:w="450" w:type="dxa"/>
            <w:tcBorders>
              <w:top w:val="nil"/>
              <w:left w:val="single" w:sz="4" w:space="0" w:color="auto"/>
              <w:bottom w:val="nil"/>
              <w:right w:val="single" w:sz="4" w:space="0" w:color="auto"/>
            </w:tcBorders>
          </w:tcPr>
          <w:p w14:paraId="2374CBA2" w14:textId="77777777" w:rsidR="001D021C" w:rsidRPr="002B4250" w:rsidRDefault="001D021C" w:rsidP="001375A1">
            <w:pPr>
              <w:keepNext/>
              <w:keepLines/>
              <w:spacing w:after="0"/>
              <w:rPr>
                <w:rFonts w:eastAsia="Times New Roman" w:cs="Arial"/>
                <w:bCs/>
                <w:lang w:val="fr-FR"/>
              </w:rPr>
            </w:pPr>
          </w:p>
        </w:tc>
        <w:tc>
          <w:tcPr>
            <w:tcW w:w="507" w:type="dxa"/>
            <w:tcBorders>
              <w:top w:val="nil"/>
              <w:left w:val="single" w:sz="4" w:space="0" w:color="auto"/>
              <w:bottom w:val="nil"/>
              <w:right w:val="single" w:sz="4" w:space="0" w:color="auto"/>
            </w:tcBorders>
            <w:vAlign w:val="center"/>
          </w:tcPr>
          <w:p w14:paraId="52B4BE0C" w14:textId="77777777" w:rsidR="001D021C" w:rsidRPr="002B4250" w:rsidRDefault="001D021C" w:rsidP="001375A1">
            <w:pPr>
              <w:keepNext/>
              <w:keepLines/>
              <w:spacing w:after="0"/>
              <w:rPr>
                <w:rFonts w:eastAsia="Times New Roman" w:cs="Arial"/>
                <w:bCs/>
                <w:lang w:val="fr-FR"/>
              </w:rPr>
            </w:pPr>
          </w:p>
        </w:tc>
        <w:tc>
          <w:tcPr>
            <w:tcW w:w="523" w:type="dxa"/>
            <w:tcBorders>
              <w:top w:val="nil"/>
              <w:left w:val="single" w:sz="4" w:space="0" w:color="auto"/>
              <w:bottom w:val="nil"/>
              <w:right w:val="single" w:sz="4" w:space="0" w:color="auto"/>
            </w:tcBorders>
            <w:shd w:val="clear" w:color="auto" w:fill="auto"/>
            <w:vAlign w:val="center"/>
          </w:tcPr>
          <w:p w14:paraId="7AEBB509" w14:textId="77777777" w:rsidR="001D021C" w:rsidRPr="002B4250" w:rsidRDefault="001D021C" w:rsidP="001375A1">
            <w:pPr>
              <w:keepNext/>
              <w:keepLines/>
              <w:spacing w:after="0"/>
              <w:jc w:val="center"/>
              <w:rPr>
                <w:rFonts w:eastAsia="Times New Roman" w:cs="Arial"/>
                <w:b/>
                <w:bCs/>
                <w:lang w:val="fr-FR"/>
              </w:rPr>
            </w:pPr>
          </w:p>
        </w:tc>
        <w:tc>
          <w:tcPr>
            <w:tcW w:w="5802" w:type="dxa"/>
            <w:tcBorders>
              <w:top w:val="single" w:sz="4" w:space="0" w:color="auto"/>
              <w:left w:val="single" w:sz="4" w:space="0" w:color="auto"/>
              <w:bottom w:val="single" w:sz="4" w:space="0" w:color="auto"/>
              <w:right w:val="single" w:sz="4" w:space="0" w:color="auto"/>
            </w:tcBorders>
            <w:shd w:val="clear" w:color="auto" w:fill="E7E6E6"/>
            <w:vAlign w:val="center"/>
          </w:tcPr>
          <w:p w14:paraId="3F8D22F0" w14:textId="77777777" w:rsidR="001D021C" w:rsidRPr="00CF30EA" w:rsidRDefault="001D021C" w:rsidP="001375A1">
            <w:pPr>
              <w:keepNext/>
              <w:keepLines/>
              <w:spacing w:after="0"/>
              <w:jc w:val="center"/>
              <w:rPr>
                <w:rFonts w:eastAsia="Times New Roman" w:cs="Arial"/>
                <w:b/>
                <w:bCs/>
                <w:highlight w:val="yellow"/>
                <w:lang w:val="en-GB"/>
              </w:rPr>
            </w:pPr>
            <w:r w:rsidRPr="00CF30EA">
              <w:rPr>
                <w:b/>
                <w:i/>
                <w:lang w:val="en-GB"/>
              </w:rPr>
              <w:t>Group</w:t>
            </w:r>
            <w:r w:rsidRPr="00CF30EA">
              <w:rPr>
                <w:rFonts w:eastAsia="Times New Roman" w:cs="Arial"/>
                <w:b/>
                <w:bCs/>
                <w:i/>
                <w:lang w:val="en-GB"/>
              </w:rPr>
              <w:t>:</w:t>
            </w:r>
            <w:r w:rsidRPr="00CF30EA">
              <w:rPr>
                <w:rFonts w:eastAsia="Times New Roman" w:cs="Arial"/>
                <w:b/>
                <w:bCs/>
                <w:lang w:val="en-GB"/>
              </w:rPr>
              <w:t xml:space="preserve"> Group_001</w:t>
            </w:r>
          </w:p>
        </w:tc>
        <w:tc>
          <w:tcPr>
            <w:tcW w:w="458" w:type="dxa"/>
            <w:tcBorders>
              <w:top w:val="nil"/>
              <w:left w:val="single" w:sz="4" w:space="0" w:color="auto"/>
              <w:bottom w:val="nil"/>
              <w:right w:val="single" w:sz="4" w:space="0" w:color="auto"/>
            </w:tcBorders>
            <w:vAlign w:val="center"/>
          </w:tcPr>
          <w:p w14:paraId="2482370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2856886"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4307AEE0" w14:textId="77777777" w:rsidR="001D021C" w:rsidRPr="00CF30EA" w:rsidRDefault="001D021C" w:rsidP="001375A1">
            <w:pPr>
              <w:keepNext/>
              <w:keepLines/>
              <w:spacing w:after="0"/>
              <w:rPr>
                <w:rFonts w:eastAsia="Times New Roman" w:cs="Arial"/>
                <w:bCs/>
                <w:lang w:val="en-GB"/>
              </w:rPr>
            </w:pPr>
          </w:p>
        </w:tc>
      </w:tr>
      <w:tr w:rsidR="001D021C" w:rsidRPr="00CF30EA" w14:paraId="1CF178F1" w14:textId="77777777" w:rsidTr="008569A6">
        <w:trPr>
          <w:cantSplit/>
          <w:jc w:val="center"/>
        </w:trPr>
        <w:tc>
          <w:tcPr>
            <w:tcW w:w="450" w:type="dxa"/>
            <w:tcBorders>
              <w:top w:val="nil"/>
              <w:left w:val="single" w:sz="4" w:space="0" w:color="auto"/>
              <w:bottom w:val="nil"/>
              <w:right w:val="single" w:sz="4" w:space="0" w:color="auto"/>
            </w:tcBorders>
          </w:tcPr>
          <w:p w14:paraId="7ECFDB73"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0722BF85"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5B1A04CA"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1036B16C" w14:textId="30EE7C0A" w:rsidR="001D021C" w:rsidRPr="00CF30EA" w:rsidRDefault="001D021C" w:rsidP="00421B45">
            <w:pPr>
              <w:keepNext/>
              <w:keepLines/>
              <w:spacing w:after="0"/>
              <w:rPr>
                <w:rFonts w:eastAsia="Times New Roman" w:cs="Arial"/>
                <w:bCs/>
                <w:lang w:val="en-GB"/>
              </w:rPr>
            </w:pPr>
            <w:r w:rsidRPr="00CF30EA">
              <w:rPr>
                <w:rFonts w:eastAsia="Times New Roman" w:cs="Arial"/>
                <w:bCs/>
                <w:lang w:val="en-GB"/>
              </w:rPr>
              <w:t>Values Group attributes (</w:t>
            </w:r>
            <w:r w:rsidR="005C7BCE" w:rsidRPr="00CF30EA">
              <w:rPr>
                <w:rFonts w:eastAsia="Times New Roman" w:cs="Arial"/>
                <w:bCs/>
                <w:lang w:val="en-GB"/>
              </w:rPr>
              <w:fldChar w:fldCharType="begin"/>
            </w:r>
            <w:r w:rsidR="005C7BCE" w:rsidRPr="00CF30EA">
              <w:rPr>
                <w:rFonts w:eastAsia="Times New Roman" w:cs="Arial"/>
                <w:bCs/>
                <w:lang w:val="en-GB"/>
              </w:rPr>
              <w:instrText xml:space="preserve"> REF _Ref126156371 \h </w:instrText>
            </w:r>
            <w:r w:rsidR="005C7BCE" w:rsidRPr="00CF30EA">
              <w:rPr>
                <w:rFonts w:eastAsia="Times New Roman" w:cs="Arial"/>
                <w:bCs/>
                <w:lang w:val="en-GB"/>
              </w:rPr>
            </w:r>
            <w:r w:rsidR="005C7BCE" w:rsidRPr="00CF30EA">
              <w:rPr>
                <w:rFonts w:eastAsia="Times New Roman" w:cs="Arial"/>
                <w:bCs/>
                <w:lang w:val="en-GB"/>
              </w:rPr>
              <w:fldChar w:fldCharType="separate"/>
            </w:r>
            <w:r w:rsidR="00D33763" w:rsidRPr="007174BE">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4</w:t>
            </w:r>
            <w:r w:rsidR="005C7BCE" w:rsidRPr="00CF30EA">
              <w:rPr>
                <w:rFonts w:eastAsia="Times New Roman" w:cs="Arial"/>
                <w:bCs/>
                <w:lang w:val="en-GB"/>
              </w:rPr>
              <w:fldChar w:fldCharType="end"/>
            </w:r>
            <w:r w:rsidRPr="00CF30EA">
              <w:rPr>
                <w:rFonts w:eastAsia="Times New Roman" w:cs="Arial"/>
                <w:bCs/>
                <w:lang w:val="en-GB"/>
              </w:rPr>
              <w:t>)</w:t>
            </w:r>
          </w:p>
        </w:tc>
        <w:tc>
          <w:tcPr>
            <w:tcW w:w="458" w:type="dxa"/>
            <w:tcBorders>
              <w:top w:val="nil"/>
              <w:left w:val="single" w:sz="4" w:space="0" w:color="auto"/>
              <w:bottom w:val="nil"/>
              <w:right w:val="single" w:sz="4" w:space="0" w:color="auto"/>
            </w:tcBorders>
            <w:vAlign w:val="center"/>
          </w:tcPr>
          <w:p w14:paraId="1D412F43"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68BEEB90"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F5FE56D" w14:textId="77777777" w:rsidR="001D021C" w:rsidRPr="00CF30EA" w:rsidRDefault="001D021C" w:rsidP="001375A1">
            <w:pPr>
              <w:keepNext/>
              <w:keepLines/>
              <w:spacing w:after="0"/>
              <w:rPr>
                <w:rFonts w:eastAsia="Times New Roman" w:cs="Arial"/>
                <w:bCs/>
                <w:lang w:val="en-GB"/>
              </w:rPr>
            </w:pPr>
          </w:p>
        </w:tc>
      </w:tr>
      <w:tr w:rsidR="001D021C" w:rsidRPr="00CF30EA" w14:paraId="27BC526A" w14:textId="77777777" w:rsidTr="008569A6">
        <w:trPr>
          <w:cantSplit/>
          <w:jc w:val="center"/>
        </w:trPr>
        <w:tc>
          <w:tcPr>
            <w:tcW w:w="450" w:type="dxa"/>
            <w:tcBorders>
              <w:top w:val="nil"/>
              <w:left w:val="single" w:sz="4" w:space="0" w:color="auto"/>
              <w:bottom w:val="nil"/>
              <w:right w:val="single" w:sz="4" w:space="0" w:color="auto"/>
            </w:tcBorders>
          </w:tcPr>
          <w:p w14:paraId="76B97037"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4312F6CD"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4992E406"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hideMark/>
          </w:tcPr>
          <w:p w14:paraId="234293F2" w14:textId="77777777" w:rsidR="001D021C" w:rsidRPr="00CF30EA" w:rsidRDefault="001D021C" w:rsidP="001375A1">
            <w:pPr>
              <w:keepNext/>
              <w:keepLines/>
              <w:spacing w:after="0"/>
              <w:rPr>
                <w:rFonts w:eastAsia="Times New Roman" w:cs="Arial"/>
                <w:bCs/>
                <w:lang w:val="en-GB"/>
              </w:rPr>
            </w:pPr>
            <w:r w:rsidRPr="00CF30EA">
              <w:rPr>
                <w:rFonts w:eastAsia="Times New Roman" w:cs="Arial"/>
                <w:bCs/>
                <w:lang w:val="en-GB"/>
              </w:rPr>
              <w:t>Valid Date-Time</w:t>
            </w:r>
            <w:r w:rsidRPr="00CF30EA">
              <w:rPr>
                <w:rFonts w:eastAsia="Times New Roman" w:cs="Arial"/>
                <w:bCs/>
                <w:vertAlign w:val="subscript"/>
                <w:lang w:val="en-GB"/>
              </w:rPr>
              <w:t>1</w:t>
            </w:r>
          </w:p>
        </w:tc>
        <w:tc>
          <w:tcPr>
            <w:tcW w:w="458" w:type="dxa"/>
            <w:tcBorders>
              <w:top w:val="nil"/>
              <w:left w:val="single" w:sz="4" w:space="0" w:color="auto"/>
              <w:bottom w:val="nil"/>
              <w:right w:val="single" w:sz="4" w:space="0" w:color="auto"/>
            </w:tcBorders>
            <w:vAlign w:val="center"/>
          </w:tcPr>
          <w:p w14:paraId="4C32759E"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46D70BE9"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42F0B77F" w14:textId="77777777" w:rsidR="001D021C" w:rsidRPr="00CF30EA" w:rsidRDefault="001D021C" w:rsidP="001375A1">
            <w:pPr>
              <w:keepNext/>
              <w:keepLines/>
              <w:spacing w:after="0"/>
              <w:rPr>
                <w:rFonts w:eastAsia="Times New Roman" w:cs="Arial"/>
                <w:bCs/>
                <w:lang w:val="en-GB"/>
              </w:rPr>
            </w:pPr>
          </w:p>
        </w:tc>
      </w:tr>
      <w:tr w:rsidR="001D021C" w:rsidRPr="00CF30EA" w14:paraId="07B39C29" w14:textId="77777777" w:rsidTr="008569A6">
        <w:trPr>
          <w:cantSplit/>
          <w:jc w:val="center"/>
        </w:trPr>
        <w:tc>
          <w:tcPr>
            <w:tcW w:w="450" w:type="dxa"/>
            <w:tcBorders>
              <w:top w:val="nil"/>
              <w:left w:val="single" w:sz="4" w:space="0" w:color="auto"/>
              <w:bottom w:val="nil"/>
              <w:right w:val="single" w:sz="4" w:space="0" w:color="auto"/>
            </w:tcBorders>
          </w:tcPr>
          <w:p w14:paraId="7EB266B9"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1D1BCC95"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4E842FE4"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hideMark/>
          </w:tcPr>
          <w:p w14:paraId="402E2DC5" w14:textId="0AC3D45F" w:rsidR="001D021C" w:rsidRPr="00CF30EA" w:rsidRDefault="008569A6" w:rsidP="001375A1">
            <w:pPr>
              <w:keepNext/>
              <w:keepLines/>
              <w:spacing w:after="0"/>
              <w:rPr>
                <w:rFonts w:eastAsia="Times New Roman" w:cs="Arial"/>
                <w:bCs/>
                <w:lang w:val="en-GB"/>
              </w:rPr>
            </w:pPr>
            <w:r w:rsidRPr="00CF30EA">
              <w:rPr>
                <w:rFonts w:eastAsia="Times New Roman" w:cs="Arial"/>
                <w:bCs/>
                <w:lang w:val="en-GB"/>
              </w:rPr>
              <w:t xml:space="preserve">Speed </w:t>
            </w:r>
            <w:r w:rsidR="001D021C" w:rsidRPr="00CF30EA">
              <w:rPr>
                <w:rFonts w:eastAsia="Times New Roman" w:cs="Arial"/>
                <w:bCs/>
                <w:lang w:val="en-GB"/>
              </w:rPr>
              <w:t xml:space="preserve">+ </w:t>
            </w:r>
            <w:r w:rsidRPr="00CF30EA">
              <w:rPr>
                <w:rFonts w:eastAsia="Times New Roman" w:cs="Arial"/>
                <w:bCs/>
                <w:lang w:val="en-GB"/>
              </w:rPr>
              <w:t>Direction</w:t>
            </w:r>
            <w:r w:rsidR="001D021C" w:rsidRPr="00CF30EA">
              <w:rPr>
                <w:rFonts w:eastAsia="Times New Roman" w:cs="Arial"/>
                <w:bCs/>
                <w:lang w:val="en-GB"/>
              </w:rPr>
              <w:t xml:space="preserve"> Array (</w:t>
            </w:r>
            <w:r w:rsidR="001D021C" w:rsidRPr="00CF30EA">
              <w:rPr>
                <w:rFonts w:eastAsia="Times New Roman" w:cs="Arial"/>
                <w:bCs/>
                <w:i/>
                <w:lang w:val="en-GB"/>
              </w:rPr>
              <w:t>i</w:t>
            </w:r>
            <w:r w:rsidR="001D021C" w:rsidRPr="00CF30EA">
              <w:rPr>
                <w:rFonts w:eastAsia="Times New Roman" w:cs="Arial"/>
                <w:bCs/>
                <w:lang w:val="en-GB"/>
              </w:rPr>
              <w:t>=0,</w:t>
            </w:r>
            <w:r w:rsidR="001D021C" w:rsidRPr="00CF30EA">
              <w:rPr>
                <w:rFonts w:eastAsia="Times New Roman" w:cs="Arial"/>
                <w:bCs/>
                <w:i/>
                <w:lang w:val="en-GB"/>
              </w:rPr>
              <w:t>numCOLS</w:t>
            </w:r>
            <w:r w:rsidR="001D021C" w:rsidRPr="00CF30EA">
              <w:rPr>
                <w:rFonts w:eastAsia="Times New Roman" w:cs="Arial"/>
                <w:bCs/>
                <w:lang w:val="en-GB"/>
              </w:rPr>
              <w:t xml:space="preserve">-1, </w:t>
            </w:r>
            <w:r w:rsidR="001D021C" w:rsidRPr="00CF30EA">
              <w:rPr>
                <w:rFonts w:eastAsia="Times New Roman" w:cs="Arial"/>
                <w:bCs/>
                <w:i/>
                <w:lang w:val="en-GB"/>
              </w:rPr>
              <w:t>j</w:t>
            </w:r>
            <w:r w:rsidR="001D021C" w:rsidRPr="00CF30EA">
              <w:rPr>
                <w:rFonts w:eastAsia="Times New Roman" w:cs="Arial"/>
                <w:bCs/>
                <w:lang w:val="en-GB"/>
              </w:rPr>
              <w:t>=0,</w:t>
            </w:r>
            <w:r w:rsidR="001D021C" w:rsidRPr="00CF30EA">
              <w:rPr>
                <w:rFonts w:eastAsia="Times New Roman" w:cs="Arial"/>
                <w:bCs/>
                <w:i/>
                <w:lang w:val="en-GB"/>
              </w:rPr>
              <w:t>numROWS-</w:t>
            </w:r>
            <w:r w:rsidR="001D021C" w:rsidRPr="00CF30EA">
              <w:rPr>
                <w:rFonts w:eastAsia="Times New Roman" w:cs="Arial"/>
                <w:bCs/>
                <w:lang w:val="en-GB"/>
              </w:rPr>
              <w:t>1)</w:t>
            </w:r>
          </w:p>
        </w:tc>
        <w:tc>
          <w:tcPr>
            <w:tcW w:w="458" w:type="dxa"/>
            <w:tcBorders>
              <w:top w:val="nil"/>
              <w:left w:val="single" w:sz="4" w:space="0" w:color="auto"/>
              <w:bottom w:val="nil"/>
              <w:right w:val="single" w:sz="4" w:space="0" w:color="auto"/>
            </w:tcBorders>
            <w:vAlign w:val="center"/>
          </w:tcPr>
          <w:p w14:paraId="469EC6A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543766E1"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6C72B5C1" w14:textId="77777777" w:rsidR="001D021C" w:rsidRPr="00CF30EA" w:rsidRDefault="001D021C" w:rsidP="001375A1">
            <w:pPr>
              <w:keepNext/>
              <w:keepLines/>
              <w:spacing w:after="0"/>
              <w:rPr>
                <w:rFonts w:eastAsia="Times New Roman" w:cs="Arial"/>
                <w:bCs/>
                <w:lang w:val="en-GB"/>
              </w:rPr>
            </w:pPr>
          </w:p>
        </w:tc>
      </w:tr>
      <w:tr w:rsidR="001D021C" w:rsidRPr="00CF30EA" w14:paraId="3B75E696" w14:textId="77777777" w:rsidTr="008569A6">
        <w:trPr>
          <w:cantSplit/>
          <w:jc w:val="center"/>
        </w:trPr>
        <w:tc>
          <w:tcPr>
            <w:tcW w:w="450" w:type="dxa"/>
            <w:tcBorders>
              <w:top w:val="nil"/>
              <w:left w:val="single" w:sz="4" w:space="0" w:color="auto"/>
              <w:bottom w:val="nil"/>
              <w:right w:val="nil"/>
            </w:tcBorders>
          </w:tcPr>
          <w:p w14:paraId="107A8BDE"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48547540"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nil"/>
            </w:tcBorders>
            <w:shd w:val="clear" w:color="auto" w:fill="auto"/>
            <w:vAlign w:val="center"/>
          </w:tcPr>
          <w:p w14:paraId="6B22FB87"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38185DBC" w14:textId="77777777" w:rsidR="001D021C" w:rsidRPr="00CF30EA" w:rsidRDefault="001D021C" w:rsidP="001375A1">
            <w:pPr>
              <w:keepNext/>
              <w:keepLines/>
              <w:spacing w:after="0"/>
              <w:rPr>
                <w:rFonts w:eastAsia="Times New Roman" w:cs="Arial"/>
                <w:bCs/>
                <w:lang w:val="en-GB"/>
              </w:rPr>
            </w:pPr>
          </w:p>
        </w:tc>
        <w:tc>
          <w:tcPr>
            <w:tcW w:w="458" w:type="dxa"/>
            <w:tcBorders>
              <w:top w:val="nil"/>
              <w:left w:val="nil"/>
              <w:bottom w:val="nil"/>
              <w:right w:val="single" w:sz="4" w:space="0" w:color="auto"/>
            </w:tcBorders>
            <w:vAlign w:val="center"/>
          </w:tcPr>
          <w:p w14:paraId="19D0BA29"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77826798"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60CD34F8" w14:textId="77777777" w:rsidR="001D021C" w:rsidRPr="00CF30EA" w:rsidRDefault="001D021C" w:rsidP="001375A1">
            <w:pPr>
              <w:keepNext/>
              <w:keepLines/>
              <w:spacing w:after="0"/>
              <w:rPr>
                <w:rFonts w:eastAsia="Times New Roman" w:cs="Arial"/>
                <w:bCs/>
                <w:lang w:val="en-GB"/>
              </w:rPr>
            </w:pPr>
          </w:p>
        </w:tc>
      </w:tr>
      <w:tr w:rsidR="001D021C" w:rsidRPr="00CF30EA" w14:paraId="2EE499AC" w14:textId="77777777" w:rsidTr="008569A6">
        <w:trPr>
          <w:cantSplit/>
          <w:jc w:val="center"/>
        </w:trPr>
        <w:tc>
          <w:tcPr>
            <w:tcW w:w="450" w:type="dxa"/>
            <w:tcBorders>
              <w:top w:val="nil"/>
              <w:left w:val="single" w:sz="4" w:space="0" w:color="auto"/>
              <w:bottom w:val="nil"/>
              <w:right w:val="single" w:sz="4" w:space="0" w:color="auto"/>
            </w:tcBorders>
          </w:tcPr>
          <w:p w14:paraId="351BCFD3"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0700A87F"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3F4CD79E" w14:textId="77777777" w:rsidR="001D021C" w:rsidRPr="00CF30EA" w:rsidRDefault="001D021C" w:rsidP="001375A1">
            <w:pPr>
              <w:keepNext/>
              <w:keepLines/>
              <w:spacing w:after="0"/>
              <w:jc w:val="center"/>
              <w:rPr>
                <w:rFonts w:eastAsia="Times New Roman" w:cs="Arial"/>
                <w:b/>
                <w:bCs/>
                <w:lang w:val="en-GB"/>
              </w:rPr>
            </w:pPr>
          </w:p>
        </w:tc>
        <w:tc>
          <w:tcPr>
            <w:tcW w:w="5802" w:type="dxa"/>
            <w:tcBorders>
              <w:top w:val="single" w:sz="4" w:space="0" w:color="auto"/>
              <w:left w:val="single" w:sz="4" w:space="0" w:color="auto"/>
              <w:bottom w:val="single" w:sz="4" w:space="0" w:color="auto"/>
              <w:right w:val="single" w:sz="4" w:space="0" w:color="auto"/>
            </w:tcBorders>
            <w:shd w:val="clear" w:color="auto" w:fill="E7E6E6"/>
            <w:vAlign w:val="center"/>
          </w:tcPr>
          <w:p w14:paraId="01F8AD2E" w14:textId="77777777" w:rsidR="001D021C" w:rsidRPr="00CF30EA" w:rsidRDefault="001D021C" w:rsidP="001375A1">
            <w:pPr>
              <w:keepNext/>
              <w:keepLines/>
              <w:spacing w:after="0"/>
              <w:jc w:val="center"/>
              <w:rPr>
                <w:rFonts w:eastAsia="Times New Roman" w:cs="Arial"/>
                <w:b/>
                <w:bCs/>
                <w:lang w:val="en-GB"/>
              </w:rPr>
            </w:pPr>
            <w:r w:rsidRPr="00CF30EA">
              <w:rPr>
                <w:b/>
                <w:i/>
                <w:lang w:val="en-GB"/>
              </w:rPr>
              <w:t>Group</w:t>
            </w:r>
            <w:r w:rsidRPr="00CF30EA">
              <w:rPr>
                <w:rFonts w:eastAsia="Times New Roman" w:cs="Arial"/>
                <w:b/>
                <w:bCs/>
                <w:i/>
                <w:lang w:val="en-GB"/>
              </w:rPr>
              <w:t>:</w:t>
            </w:r>
            <w:r w:rsidRPr="00CF30EA">
              <w:rPr>
                <w:rFonts w:eastAsia="Times New Roman" w:cs="Arial"/>
                <w:b/>
                <w:bCs/>
                <w:lang w:val="en-GB"/>
              </w:rPr>
              <w:t xml:space="preserve"> Group_002</w:t>
            </w:r>
          </w:p>
        </w:tc>
        <w:tc>
          <w:tcPr>
            <w:tcW w:w="458" w:type="dxa"/>
            <w:tcBorders>
              <w:top w:val="nil"/>
              <w:left w:val="single" w:sz="4" w:space="0" w:color="auto"/>
              <w:bottom w:val="nil"/>
              <w:right w:val="single" w:sz="4" w:space="0" w:color="auto"/>
            </w:tcBorders>
            <w:vAlign w:val="center"/>
          </w:tcPr>
          <w:p w14:paraId="3C187CF3"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127E5BD0"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1494E367" w14:textId="77777777" w:rsidR="001D021C" w:rsidRPr="00CF30EA" w:rsidRDefault="001D021C" w:rsidP="001375A1">
            <w:pPr>
              <w:keepNext/>
              <w:keepLines/>
              <w:spacing w:after="0"/>
              <w:rPr>
                <w:rFonts w:eastAsia="Times New Roman" w:cs="Arial"/>
                <w:bCs/>
                <w:lang w:val="en-GB"/>
              </w:rPr>
            </w:pPr>
          </w:p>
        </w:tc>
      </w:tr>
      <w:tr w:rsidR="001D021C" w:rsidRPr="00CF30EA" w14:paraId="46CFEB6B" w14:textId="77777777" w:rsidTr="008569A6">
        <w:trPr>
          <w:cantSplit/>
          <w:jc w:val="center"/>
        </w:trPr>
        <w:tc>
          <w:tcPr>
            <w:tcW w:w="450" w:type="dxa"/>
            <w:tcBorders>
              <w:top w:val="nil"/>
              <w:left w:val="single" w:sz="4" w:space="0" w:color="auto"/>
              <w:bottom w:val="nil"/>
              <w:right w:val="single" w:sz="4" w:space="0" w:color="auto"/>
            </w:tcBorders>
          </w:tcPr>
          <w:p w14:paraId="12E81841"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6CF73500"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62B93476"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761E8F9F" w14:textId="77777777" w:rsidR="001D021C" w:rsidRPr="00CF30EA" w:rsidRDefault="001D021C" w:rsidP="001375A1">
            <w:pPr>
              <w:keepNext/>
              <w:keepLines/>
              <w:spacing w:after="0"/>
              <w:rPr>
                <w:rFonts w:eastAsia="Times New Roman" w:cs="Arial"/>
                <w:bCs/>
                <w:lang w:val="en-GB"/>
              </w:rPr>
            </w:pPr>
            <w:r w:rsidRPr="00CF30EA">
              <w:rPr>
                <w:rFonts w:eastAsia="Times New Roman" w:cs="Arial"/>
                <w:bCs/>
                <w:lang w:val="en-GB"/>
              </w:rPr>
              <w:t>Values Group attributes</w:t>
            </w:r>
          </w:p>
        </w:tc>
        <w:tc>
          <w:tcPr>
            <w:tcW w:w="458" w:type="dxa"/>
            <w:tcBorders>
              <w:top w:val="nil"/>
              <w:left w:val="single" w:sz="4" w:space="0" w:color="auto"/>
              <w:bottom w:val="nil"/>
              <w:right w:val="single" w:sz="4" w:space="0" w:color="auto"/>
            </w:tcBorders>
            <w:vAlign w:val="center"/>
          </w:tcPr>
          <w:p w14:paraId="0D78B12A"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6A314909"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FCBC19F" w14:textId="77777777" w:rsidR="001D021C" w:rsidRPr="00CF30EA" w:rsidRDefault="001D021C" w:rsidP="001375A1">
            <w:pPr>
              <w:keepNext/>
              <w:keepLines/>
              <w:spacing w:after="0"/>
              <w:rPr>
                <w:rFonts w:eastAsia="Times New Roman" w:cs="Arial"/>
                <w:bCs/>
                <w:lang w:val="en-GB"/>
              </w:rPr>
            </w:pPr>
          </w:p>
        </w:tc>
      </w:tr>
      <w:tr w:rsidR="001D021C" w:rsidRPr="00CF30EA" w14:paraId="477C618A" w14:textId="77777777" w:rsidTr="008569A6">
        <w:trPr>
          <w:cantSplit/>
          <w:jc w:val="center"/>
        </w:trPr>
        <w:tc>
          <w:tcPr>
            <w:tcW w:w="450" w:type="dxa"/>
            <w:tcBorders>
              <w:top w:val="nil"/>
              <w:left w:val="single" w:sz="4" w:space="0" w:color="auto"/>
              <w:bottom w:val="nil"/>
              <w:right w:val="single" w:sz="4" w:space="0" w:color="auto"/>
            </w:tcBorders>
          </w:tcPr>
          <w:p w14:paraId="31874F0C"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2EF05DC5"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564A234F"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7539783F" w14:textId="77777777" w:rsidR="001D021C" w:rsidRPr="00CF30EA" w:rsidRDefault="001D021C" w:rsidP="001375A1">
            <w:pPr>
              <w:keepNext/>
              <w:keepLines/>
              <w:spacing w:after="0"/>
              <w:rPr>
                <w:rFonts w:eastAsia="Times New Roman" w:cs="Arial"/>
                <w:bCs/>
                <w:lang w:val="en-GB"/>
              </w:rPr>
            </w:pPr>
            <w:r w:rsidRPr="00CF30EA">
              <w:rPr>
                <w:rFonts w:eastAsia="Times New Roman" w:cs="Arial"/>
                <w:bCs/>
                <w:lang w:val="en-GB"/>
              </w:rPr>
              <w:t>Valid Date-Time</w:t>
            </w:r>
            <w:r w:rsidRPr="00CF30EA">
              <w:rPr>
                <w:rFonts w:eastAsia="Times New Roman" w:cs="Arial"/>
                <w:bCs/>
                <w:vertAlign w:val="subscript"/>
                <w:lang w:val="en-GB"/>
              </w:rPr>
              <w:t>2</w:t>
            </w:r>
          </w:p>
        </w:tc>
        <w:tc>
          <w:tcPr>
            <w:tcW w:w="458" w:type="dxa"/>
            <w:tcBorders>
              <w:top w:val="nil"/>
              <w:left w:val="single" w:sz="4" w:space="0" w:color="auto"/>
              <w:bottom w:val="nil"/>
              <w:right w:val="single" w:sz="4" w:space="0" w:color="auto"/>
            </w:tcBorders>
            <w:vAlign w:val="center"/>
          </w:tcPr>
          <w:p w14:paraId="38C6EDF7"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42A3F7EB"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276ACE63" w14:textId="77777777" w:rsidR="001D021C" w:rsidRPr="00CF30EA" w:rsidRDefault="001D021C" w:rsidP="001375A1">
            <w:pPr>
              <w:keepNext/>
              <w:keepLines/>
              <w:spacing w:after="0"/>
              <w:rPr>
                <w:rFonts w:eastAsia="Times New Roman" w:cs="Arial"/>
                <w:bCs/>
                <w:lang w:val="en-GB"/>
              </w:rPr>
            </w:pPr>
          </w:p>
        </w:tc>
      </w:tr>
      <w:tr w:rsidR="001D021C" w:rsidRPr="00CF30EA" w14:paraId="37C9189D" w14:textId="77777777" w:rsidTr="008569A6">
        <w:trPr>
          <w:cantSplit/>
          <w:jc w:val="center"/>
        </w:trPr>
        <w:tc>
          <w:tcPr>
            <w:tcW w:w="450" w:type="dxa"/>
            <w:tcBorders>
              <w:top w:val="nil"/>
              <w:left w:val="single" w:sz="4" w:space="0" w:color="auto"/>
              <w:bottom w:val="nil"/>
              <w:right w:val="single" w:sz="4" w:space="0" w:color="auto"/>
            </w:tcBorders>
          </w:tcPr>
          <w:p w14:paraId="09B6C01B"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42F47E89"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38A7267C"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hideMark/>
          </w:tcPr>
          <w:p w14:paraId="7F7C3F48" w14:textId="2652026C" w:rsidR="001D021C" w:rsidRPr="00CF30EA" w:rsidRDefault="008569A6" w:rsidP="001375A1">
            <w:pPr>
              <w:keepNext/>
              <w:keepLines/>
              <w:spacing w:after="0"/>
              <w:rPr>
                <w:rFonts w:eastAsia="Times New Roman" w:cs="Arial"/>
                <w:bCs/>
                <w:lang w:val="en-GB"/>
              </w:rPr>
            </w:pPr>
            <w:r w:rsidRPr="00CF30EA">
              <w:rPr>
                <w:rFonts w:eastAsia="Times New Roman" w:cs="Arial"/>
                <w:bCs/>
                <w:lang w:val="en-GB"/>
              </w:rPr>
              <w:t>Speed</w:t>
            </w:r>
            <w:r w:rsidR="001D021C" w:rsidRPr="00CF30EA">
              <w:rPr>
                <w:rFonts w:eastAsia="Times New Roman" w:cs="Arial"/>
                <w:bCs/>
                <w:lang w:val="en-GB"/>
              </w:rPr>
              <w:t xml:space="preserve"> + </w:t>
            </w:r>
            <w:r w:rsidRPr="00CF30EA">
              <w:rPr>
                <w:rFonts w:eastAsia="Times New Roman" w:cs="Arial"/>
                <w:bCs/>
                <w:lang w:val="en-GB"/>
              </w:rPr>
              <w:t>Direction</w:t>
            </w:r>
            <w:r w:rsidR="001D021C" w:rsidRPr="00CF30EA">
              <w:rPr>
                <w:rFonts w:eastAsia="Times New Roman" w:cs="Arial"/>
                <w:bCs/>
                <w:lang w:val="en-GB"/>
              </w:rPr>
              <w:t xml:space="preserve"> Array (</w:t>
            </w:r>
            <w:r w:rsidR="001D021C" w:rsidRPr="00CF30EA">
              <w:rPr>
                <w:rFonts w:eastAsia="Times New Roman" w:cs="Arial"/>
                <w:bCs/>
                <w:i/>
                <w:lang w:val="en-GB"/>
              </w:rPr>
              <w:t>i</w:t>
            </w:r>
            <w:r w:rsidR="001D021C" w:rsidRPr="00CF30EA">
              <w:rPr>
                <w:rFonts w:eastAsia="Times New Roman" w:cs="Arial"/>
                <w:bCs/>
                <w:lang w:val="en-GB"/>
              </w:rPr>
              <w:t>=0,</w:t>
            </w:r>
            <w:r w:rsidR="001D021C" w:rsidRPr="00CF30EA">
              <w:rPr>
                <w:rFonts w:eastAsia="Times New Roman" w:cs="Arial"/>
                <w:bCs/>
                <w:i/>
                <w:lang w:val="en-GB"/>
              </w:rPr>
              <w:t>numCOLS-</w:t>
            </w:r>
            <w:r w:rsidR="001D021C" w:rsidRPr="00CF30EA">
              <w:rPr>
                <w:rFonts w:eastAsia="Times New Roman" w:cs="Arial"/>
                <w:bCs/>
                <w:lang w:val="en-GB"/>
              </w:rPr>
              <w:t xml:space="preserve">1, </w:t>
            </w:r>
            <w:r w:rsidR="001D021C" w:rsidRPr="00CF30EA">
              <w:rPr>
                <w:rFonts w:eastAsia="Times New Roman" w:cs="Arial"/>
                <w:bCs/>
                <w:i/>
                <w:lang w:val="en-GB"/>
              </w:rPr>
              <w:t>j</w:t>
            </w:r>
            <w:r w:rsidR="001D021C" w:rsidRPr="00CF30EA">
              <w:rPr>
                <w:rFonts w:eastAsia="Times New Roman" w:cs="Arial"/>
                <w:bCs/>
                <w:lang w:val="en-GB"/>
              </w:rPr>
              <w:t>=0,</w:t>
            </w:r>
            <w:r w:rsidR="001D021C" w:rsidRPr="00CF30EA">
              <w:rPr>
                <w:rFonts w:eastAsia="Times New Roman" w:cs="Arial"/>
                <w:bCs/>
                <w:i/>
                <w:lang w:val="en-GB"/>
              </w:rPr>
              <w:t>numROWS-</w:t>
            </w:r>
            <w:r w:rsidR="001D021C" w:rsidRPr="00CF30EA">
              <w:rPr>
                <w:rFonts w:eastAsia="Times New Roman" w:cs="Arial"/>
                <w:bCs/>
                <w:lang w:val="en-GB"/>
              </w:rPr>
              <w:t>1)</w:t>
            </w:r>
          </w:p>
        </w:tc>
        <w:tc>
          <w:tcPr>
            <w:tcW w:w="458" w:type="dxa"/>
            <w:tcBorders>
              <w:top w:val="nil"/>
              <w:left w:val="single" w:sz="4" w:space="0" w:color="auto"/>
              <w:bottom w:val="nil"/>
              <w:right w:val="single" w:sz="4" w:space="0" w:color="auto"/>
            </w:tcBorders>
            <w:vAlign w:val="center"/>
          </w:tcPr>
          <w:p w14:paraId="5C949DFF"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4C7E2EC1"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1FD48A44" w14:textId="77777777" w:rsidR="001D021C" w:rsidRPr="00CF30EA" w:rsidRDefault="001D021C" w:rsidP="001375A1">
            <w:pPr>
              <w:keepNext/>
              <w:keepLines/>
              <w:spacing w:after="0"/>
              <w:rPr>
                <w:rFonts w:eastAsia="Times New Roman" w:cs="Arial"/>
                <w:bCs/>
                <w:lang w:val="en-GB"/>
              </w:rPr>
            </w:pPr>
          </w:p>
        </w:tc>
      </w:tr>
      <w:tr w:rsidR="001D021C" w:rsidRPr="00CF30EA" w14:paraId="41F1499F" w14:textId="77777777" w:rsidTr="008569A6">
        <w:trPr>
          <w:cantSplit/>
          <w:jc w:val="center"/>
        </w:trPr>
        <w:tc>
          <w:tcPr>
            <w:tcW w:w="450" w:type="dxa"/>
            <w:tcBorders>
              <w:top w:val="nil"/>
              <w:left w:val="single" w:sz="4" w:space="0" w:color="auto"/>
              <w:bottom w:val="nil"/>
              <w:right w:val="nil"/>
            </w:tcBorders>
          </w:tcPr>
          <w:p w14:paraId="38C20492"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06361E19"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nil"/>
            </w:tcBorders>
            <w:shd w:val="clear" w:color="auto" w:fill="auto"/>
            <w:vAlign w:val="center"/>
          </w:tcPr>
          <w:p w14:paraId="652D5C61"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183DD107" w14:textId="77777777" w:rsidR="001D021C" w:rsidRPr="00CF30EA" w:rsidRDefault="001D021C" w:rsidP="001375A1">
            <w:pPr>
              <w:keepNext/>
              <w:keepLines/>
              <w:spacing w:after="0"/>
              <w:rPr>
                <w:rFonts w:eastAsia="Times New Roman" w:cs="Arial"/>
                <w:bCs/>
                <w:lang w:val="en-GB"/>
              </w:rPr>
            </w:pPr>
          </w:p>
        </w:tc>
        <w:tc>
          <w:tcPr>
            <w:tcW w:w="458" w:type="dxa"/>
            <w:tcBorders>
              <w:top w:val="nil"/>
              <w:left w:val="nil"/>
              <w:bottom w:val="nil"/>
              <w:right w:val="single" w:sz="4" w:space="0" w:color="auto"/>
            </w:tcBorders>
            <w:vAlign w:val="center"/>
          </w:tcPr>
          <w:p w14:paraId="1688C09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1750A8BD"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0C660C44" w14:textId="77777777" w:rsidR="001D021C" w:rsidRPr="00CF30EA" w:rsidRDefault="001D021C" w:rsidP="001375A1">
            <w:pPr>
              <w:keepNext/>
              <w:keepLines/>
              <w:spacing w:after="0"/>
              <w:rPr>
                <w:rFonts w:eastAsia="Times New Roman" w:cs="Arial"/>
                <w:bCs/>
                <w:lang w:val="en-GB"/>
              </w:rPr>
            </w:pPr>
          </w:p>
        </w:tc>
      </w:tr>
      <w:tr w:rsidR="001D021C" w:rsidRPr="00CF30EA" w14:paraId="54A20BE1" w14:textId="77777777" w:rsidTr="008569A6">
        <w:trPr>
          <w:cantSplit/>
          <w:jc w:val="center"/>
        </w:trPr>
        <w:tc>
          <w:tcPr>
            <w:tcW w:w="450" w:type="dxa"/>
            <w:tcBorders>
              <w:top w:val="nil"/>
              <w:left w:val="single" w:sz="4" w:space="0" w:color="auto"/>
              <w:bottom w:val="nil"/>
              <w:right w:val="single" w:sz="4" w:space="0" w:color="auto"/>
            </w:tcBorders>
          </w:tcPr>
          <w:p w14:paraId="60A22616"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479C0537"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4780E60C" w14:textId="77777777" w:rsidR="001D021C" w:rsidRPr="00CF30EA" w:rsidRDefault="001D021C" w:rsidP="001375A1">
            <w:pPr>
              <w:keepNext/>
              <w:keepLines/>
              <w:spacing w:after="0" w:line="256" w:lineRule="auto"/>
              <w:jc w:val="center"/>
              <w:rPr>
                <w:rFonts w:eastAsia="Times New Roman" w:cs="Arial"/>
                <w:b/>
                <w:bCs/>
                <w:lang w:val="en-GB"/>
              </w:rPr>
            </w:pPr>
          </w:p>
        </w:tc>
        <w:tc>
          <w:tcPr>
            <w:tcW w:w="5802" w:type="dxa"/>
            <w:tcBorders>
              <w:top w:val="single" w:sz="4" w:space="0" w:color="auto"/>
              <w:left w:val="single" w:sz="4" w:space="0" w:color="auto"/>
              <w:bottom w:val="single" w:sz="4" w:space="0" w:color="auto"/>
              <w:right w:val="single" w:sz="4" w:space="0" w:color="auto"/>
            </w:tcBorders>
            <w:shd w:val="clear" w:color="auto" w:fill="E7E6E6"/>
            <w:vAlign w:val="center"/>
          </w:tcPr>
          <w:p w14:paraId="370636BF" w14:textId="77777777" w:rsidR="001D021C" w:rsidRPr="00CF30EA" w:rsidRDefault="001D021C" w:rsidP="001375A1">
            <w:pPr>
              <w:keepNext/>
              <w:keepLines/>
              <w:spacing w:after="0" w:line="256" w:lineRule="auto"/>
              <w:jc w:val="center"/>
              <w:rPr>
                <w:rFonts w:eastAsia="Times New Roman" w:cs="Arial"/>
                <w:b/>
                <w:bCs/>
                <w:lang w:val="en-GB"/>
              </w:rPr>
            </w:pPr>
            <w:r w:rsidRPr="00CF30EA">
              <w:rPr>
                <w:b/>
                <w:i/>
                <w:lang w:val="en-GB"/>
              </w:rPr>
              <w:t>Group</w:t>
            </w:r>
            <w:r w:rsidRPr="00CF30EA">
              <w:rPr>
                <w:rFonts w:eastAsia="Times New Roman" w:cs="Arial"/>
                <w:b/>
                <w:bCs/>
                <w:i/>
                <w:lang w:val="en-GB"/>
              </w:rPr>
              <w:t>:</w:t>
            </w:r>
            <w:r w:rsidRPr="00CF30EA">
              <w:rPr>
                <w:rFonts w:eastAsia="Times New Roman" w:cs="Arial"/>
                <w:b/>
                <w:bCs/>
                <w:lang w:val="en-GB"/>
              </w:rPr>
              <w:t xml:space="preserve"> Group</w:t>
            </w:r>
            <w:r w:rsidRPr="00CF30EA">
              <w:rPr>
                <w:rFonts w:eastAsia="Times New Roman" w:cs="Arial"/>
                <w:b/>
                <w:bCs/>
                <w:i/>
                <w:lang w:val="en-GB"/>
              </w:rPr>
              <w:t>_</w:t>
            </w:r>
            <w:r w:rsidRPr="00CF30EA">
              <w:rPr>
                <w:rFonts w:eastAsia="Times New Roman" w:cs="Arial"/>
                <w:b/>
                <w:bCs/>
                <w:lang w:val="en-GB"/>
              </w:rPr>
              <w:t>nnn</w:t>
            </w:r>
          </w:p>
        </w:tc>
        <w:tc>
          <w:tcPr>
            <w:tcW w:w="458" w:type="dxa"/>
            <w:tcBorders>
              <w:top w:val="nil"/>
              <w:left w:val="single" w:sz="4" w:space="0" w:color="auto"/>
              <w:bottom w:val="nil"/>
              <w:right w:val="single" w:sz="4" w:space="0" w:color="auto"/>
            </w:tcBorders>
            <w:vAlign w:val="center"/>
          </w:tcPr>
          <w:p w14:paraId="046F15CE"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4A44033"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1C3FBF7E" w14:textId="77777777" w:rsidR="001D021C" w:rsidRPr="00CF30EA" w:rsidRDefault="001D021C" w:rsidP="001375A1">
            <w:pPr>
              <w:keepNext/>
              <w:keepLines/>
              <w:spacing w:after="0"/>
              <w:rPr>
                <w:rFonts w:eastAsia="Times New Roman" w:cs="Arial"/>
                <w:bCs/>
                <w:lang w:val="en-GB"/>
              </w:rPr>
            </w:pPr>
          </w:p>
        </w:tc>
      </w:tr>
      <w:tr w:rsidR="001D021C" w:rsidRPr="00CF30EA" w14:paraId="4EB113DB" w14:textId="77777777" w:rsidTr="008569A6">
        <w:trPr>
          <w:cantSplit/>
          <w:jc w:val="center"/>
        </w:trPr>
        <w:tc>
          <w:tcPr>
            <w:tcW w:w="450" w:type="dxa"/>
            <w:tcBorders>
              <w:top w:val="nil"/>
              <w:left w:val="single" w:sz="4" w:space="0" w:color="auto"/>
              <w:bottom w:val="nil"/>
              <w:right w:val="single" w:sz="4" w:space="0" w:color="auto"/>
            </w:tcBorders>
          </w:tcPr>
          <w:p w14:paraId="67AE9F09"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3118167B"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042329FB"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540E25A0" w14:textId="77777777" w:rsidR="001D021C" w:rsidRPr="00CF30EA" w:rsidRDefault="001D021C" w:rsidP="001375A1">
            <w:pPr>
              <w:keepNext/>
              <w:keepLines/>
              <w:spacing w:after="0"/>
              <w:rPr>
                <w:rFonts w:eastAsia="Times New Roman" w:cs="Arial"/>
                <w:bCs/>
                <w:lang w:val="en-GB"/>
              </w:rPr>
            </w:pPr>
            <w:r w:rsidRPr="00CF30EA">
              <w:rPr>
                <w:rFonts w:eastAsia="Times New Roman" w:cs="Arial"/>
                <w:bCs/>
                <w:lang w:val="en-GB"/>
              </w:rPr>
              <w:t>Values Group attributes</w:t>
            </w:r>
          </w:p>
        </w:tc>
        <w:tc>
          <w:tcPr>
            <w:tcW w:w="458" w:type="dxa"/>
            <w:tcBorders>
              <w:top w:val="nil"/>
              <w:left w:val="single" w:sz="4" w:space="0" w:color="auto"/>
              <w:bottom w:val="nil"/>
              <w:right w:val="single" w:sz="4" w:space="0" w:color="auto"/>
            </w:tcBorders>
            <w:vAlign w:val="center"/>
          </w:tcPr>
          <w:p w14:paraId="3DC641BE"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9D4EEF6"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8E04481" w14:textId="77777777" w:rsidR="001D021C" w:rsidRPr="00CF30EA" w:rsidRDefault="001D021C" w:rsidP="001375A1">
            <w:pPr>
              <w:keepNext/>
              <w:keepLines/>
              <w:spacing w:after="0"/>
              <w:rPr>
                <w:rFonts w:eastAsia="Times New Roman" w:cs="Arial"/>
                <w:bCs/>
                <w:lang w:val="en-GB"/>
              </w:rPr>
            </w:pPr>
          </w:p>
        </w:tc>
      </w:tr>
      <w:tr w:rsidR="001D021C" w:rsidRPr="00CF30EA" w14:paraId="17AF1D1C" w14:textId="77777777" w:rsidTr="008569A6">
        <w:trPr>
          <w:cantSplit/>
          <w:jc w:val="center"/>
        </w:trPr>
        <w:tc>
          <w:tcPr>
            <w:tcW w:w="450" w:type="dxa"/>
            <w:tcBorders>
              <w:top w:val="nil"/>
              <w:left w:val="single" w:sz="4" w:space="0" w:color="auto"/>
              <w:bottom w:val="nil"/>
              <w:right w:val="single" w:sz="4" w:space="0" w:color="auto"/>
            </w:tcBorders>
          </w:tcPr>
          <w:p w14:paraId="7A53904C"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72D3A858"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3CEE382C"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19EDC1BC" w14:textId="77777777" w:rsidR="001D021C" w:rsidRPr="00CF30EA" w:rsidRDefault="001D021C" w:rsidP="001375A1">
            <w:pPr>
              <w:keepNext/>
              <w:keepLines/>
              <w:spacing w:after="0"/>
              <w:rPr>
                <w:rFonts w:eastAsia="Times New Roman" w:cs="Arial"/>
                <w:bCs/>
                <w:lang w:val="en-GB"/>
              </w:rPr>
            </w:pPr>
            <w:r w:rsidRPr="00CF30EA">
              <w:rPr>
                <w:rFonts w:eastAsia="Times New Roman" w:cs="Arial"/>
                <w:bCs/>
                <w:lang w:val="en-GB"/>
              </w:rPr>
              <w:t>Valid Date-Time</w:t>
            </w:r>
            <w:r w:rsidRPr="00CF30EA">
              <w:rPr>
                <w:rFonts w:eastAsia="Times New Roman" w:cs="Arial"/>
                <w:bCs/>
                <w:i/>
                <w:vertAlign w:val="subscript"/>
                <w:lang w:val="en-GB"/>
              </w:rPr>
              <w:t>numGRP</w:t>
            </w:r>
          </w:p>
        </w:tc>
        <w:tc>
          <w:tcPr>
            <w:tcW w:w="458" w:type="dxa"/>
            <w:tcBorders>
              <w:top w:val="nil"/>
              <w:left w:val="single" w:sz="4" w:space="0" w:color="auto"/>
              <w:bottom w:val="nil"/>
              <w:right w:val="single" w:sz="4" w:space="0" w:color="auto"/>
            </w:tcBorders>
            <w:vAlign w:val="center"/>
          </w:tcPr>
          <w:p w14:paraId="512E034A"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6D411E59"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6362ED2" w14:textId="77777777" w:rsidR="001D021C" w:rsidRPr="00CF30EA" w:rsidRDefault="001D021C" w:rsidP="001375A1">
            <w:pPr>
              <w:keepNext/>
              <w:keepLines/>
              <w:spacing w:after="0"/>
              <w:rPr>
                <w:rFonts w:eastAsia="Times New Roman" w:cs="Arial"/>
                <w:bCs/>
                <w:lang w:val="en-GB"/>
              </w:rPr>
            </w:pPr>
          </w:p>
        </w:tc>
      </w:tr>
      <w:tr w:rsidR="001D021C" w:rsidRPr="00CF30EA" w14:paraId="4BC274BC" w14:textId="77777777" w:rsidTr="008569A6">
        <w:trPr>
          <w:cantSplit/>
          <w:jc w:val="center"/>
        </w:trPr>
        <w:tc>
          <w:tcPr>
            <w:tcW w:w="450" w:type="dxa"/>
            <w:tcBorders>
              <w:top w:val="nil"/>
              <w:left w:val="single" w:sz="4" w:space="0" w:color="auto"/>
              <w:bottom w:val="nil"/>
              <w:right w:val="single" w:sz="4" w:space="0" w:color="auto"/>
            </w:tcBorders>
          </w:tcPr>
          <w:p w14:paraId="33FC8786"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79E7FD0A"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53E34EE9" w14:textId="77777777" w:rsidR="001D021C" w:rsidRPr="00CF30EA" w:rsidRDefault="001D021C" w:rsidP="001375A1">
            <w:pPr>
              <w:keepNext/>
              <w:keepLines/>
              <w:spacing w:after="0" w:line="256" w:lineRule="auto"/>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5257183C" w14:textId="7806D5A4" w:rsidR="001D021C" w:rsidRPr="00CF30EA" w:rsidRDefault="008569A6" w:rsidP="001375A1">
            <w:pPr>
              <w:keepNext/>
              <w:keepLines/>
              <w:spacing w:after="0" w:line="256" w:lineRule="auto"/>
              <w:rPr>
                <w:rFonts w:eastAsia="Times New Roman" w:cs="Arial"/>
                <w:bCs/>
                <w:lang w:val="en-GB"/>
              </w:rPr>
            </w:pPr>
            <w:r w:rsidRPr="00CF30EA">
              <w:rPr>
                <w:rFonts w:eastAsia="Times New Roman" w:cs="Arial"/>
                <w:bCs/>
                <w:lang w:val="en-GB"/>
              </w:rPr>
              <w:t>Speed</w:t>
            </w:r>
            <w:r w:rsidR="001D021C" w:rsidRPr="00CF30EA">
              <w:rPr>
                <w:rFonts w:eastAsia="Times New Roman" w:cs="Arial"/>
                <w:bCs/>
                <w:lang w:val="en-GB"/>
              </w:rPr>
              <w:t xml:space="preserve"> + </w:t>
            </w:r>
            <w:r w:rsidRPr="00CF30EA">
              <w:rPr>
                <w:rFonts w:eastAsia="Times New Roman" w:cs="Arial"/>
                <w:bCs/>
                <w:lang w:val="en-GB"/>
              </w:rPr>
              <w:t>Direction</w:t>
            </w:r>
            <w:r w:rsidR="001D021C" w:rsidRPr="00CF30EA">
              <w:rPr>
                <w:rFonts w:eastAsia="Times New Roman" w:cs="Arial"/>
                <w:bCs/>
                <w:lang w:val="en-GB"/>
              </w:rPr>
              <w:t xml:space="preserve"> Array (</w:t>
            </w:r>
            <w:r w:rsidR="001D021C" w:rsidRPr="00CF30EA">
              <w:rPr>
                <w:rFonts w:eastAsia="Times New Roman" w:cs="Arial"/>
                <w:bCs/>
                <w:i/>
                <w:lang w:val="en-GB"/>
              </w:rPr>
              <w:t>i</w:t>
            </w:r>
            <w:r w:rsidR="001D021C" w:rsidRPr="00CF30EA">
              <w:rPr>
                <w:rFonts w:eastAsia="Times New Roman" w:cs="Arial"/>
                <w:bCs/>
                <w:lang w:val="en-GB"/>
              </w:rPr>
              <w:t>=0,</w:t>
            </w:r>
            <w:r w:rsidR="001D021C" w:rsidRPr="00CF30EA">
              <w:rPr>
                <w:rFonts w:eastAsia="Times New Roman" w:cs="Arial"/>
                <w:bCs/>
                <w:i/>
                <w:lang w:val="en-GB"/>
              </w:rPr>
              <w:t>numCOLS-</w:t>
            </w:r>
            <w:r w:rsidR="001D021C" w:rsidRPr="00CF30EA">
              <w:rPr>
                <w:rFonts w:eastAsia="Times New Roman" w:cs="Arial"/>
                <w:bCs/>
                <w:lang w:val="en-GB"/>
              </w:rPr>
              <w:t xml:space="preserve">1, </w:t>
            </w:r>
            <w:r w:rsidR="001D021C" w:rsidRPr="00CF30EA">
              <w:rPr>
                <w:rFonts w:eastAsia="Times New Roman" w:cs="Arial"/>
                <w:bCs/>
                <w:i/>
                <w:lang w:val="en-GB"/>
              </w:rPr>
              <w:t>j</w:t>
            </w:r>
            <w:r w:rsidR="001D021C" w:rsidRPr="00CF30EA">
              <w:rPr>
                <w:rFonts w:eastAsia="Times New Roman" w:cs="Arial"/>
                <w:bCs/>
                <w:lang w:val="en-GB"/>
              </w:rPr>
              <w:t>=0,</w:t>
            </w:r>
            <w:r w:rsidR="001D021C" w:rsidRPr="00CF30EA">
              <w:rPr>
                <w:rFonts w:eastAsia="Times New Roman" w:cs="Arial"/>
                <w:bCs/>
                <w:i/>
                <w:lang w:val="en-GB"/>
              </w:rPr>
              <w:t>numROWS-</w:t>
            </w:r>
            <w:r w:rsidR="001D021C" w:rsidRPr="00CF30EA">
              <w:rPr>
                <w:rFonts w:eastAsia="Times New Roman" w:cs="Arial"/>
                <w:bCs/>
                <w:lang w:val="en-GB"/>
              </w:rPr>
              <w:t>1)</w:t>
            </w:r>
          </w:p>
        </w:tc>
        <w:tc>
          <w:tcPr>
            <w:tcW w:w="458" w:type="dxa"/>
            <w:tcBorders>
              <w:top w:val="nil"/>
              <w:left w:val="single" w:sz="4" w:space="0" w:color="auto"/>
              <w:bottom w:val="nil"/>
              <w:right w:val="single" w:sz="4" w:space="0" w:color="auto"/>
            </w:tcBorders>
            <w:vAlign w:val="center"/>
          </w:tcPr>
          <w:p w14:paraId="72499C99"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0D097B8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FD43A04" w14:textId="77777777" w:rsidR="001D021C" w:rsidRPr="00CF30EA" w:rsidRDefault="001D021C" w:rsidP="001375A1">
            <w:pPr>
              <w:keepNext/>
              <w:keepLines/>
              <w:spacing w:after="0"/>
              <w:rPr>
                <w:rFonts w:eastAsia="Times New Roman" w:cs="Arial"/>
                <w:bCs/>
                <w:lang w:val="en-GB"/>
              </w:rPr>
            </w:pPr>
          </w:p>
        </w:tc>
      </w:tr>
      <w:tr w:rsidR="001D021C" w:rsidRPr="00CF30EA" w14:paraId="17B87F46" w14:textId="77777777" w:rsidTr="008569A6">
        <w:trPr>
          <w:cantSplit/>
          <w:jc w:val="center"/>
        </w:trPr>
        <w:tc>
          <w:tcPr>
            <w:tcW w:w="450" w:type="dxa"/>
            <w:tcBorders>
              <w:top w:val="nil"/>
              <w:left w:val="single" w:sz="4" w:space="0" w:color="auto"/>
              <w:bottom w:val="nil"/>
              <w:right w:val="nil"/>
            </w:tcBorders>
          </w:tcPr>
          <w:p w14:paraId="7E051C7F"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252329ED"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single" w:sz="4" w:space="0" w:color="auto"/>
              <w:right w:val="nil"/>
            </w:tcBorders>
            <w:vAlign w:val="center"/>
          </w:tcPr>
          <w:p w14:paraId="510C3141" w14:textId="77777777" w:rsidR="001D021C" w:rsidRPr="00CF30EA" w:rsidRDefault="001D021C" w:rsidP="001375A1">
            <w:pPr>
              <w:keepNext/>
              <w:keepLines/>
              <w:spacing w:after="0" w:line="256" w:lineRule="auto"/>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5BCA6161" w14:textId="77777777" w:rsidR="001D021C" w:rsidRPr="00CF30EA" w:rsidRDefault="001D021C" w:rsidP="001375A1">
            <w:pPr>
              <w:keepNext/>
              <w:keepLines/>
              <w:spacing w:after="0" w:line="256" w:lineRule="auto"/>
              <w:rPr>
                <w:rFonts w:eastAsia="Times New Roman" w:cs="Arial"/>
                <w:bCs/>
                <w:lang w:val="en-GB"/>
              </w:rPr>
            </w:pPr>
          </w:p>
        </w:tc>
        <w:tc>
          <w:tcPr>
            <w:tcW w:w="458" w:type="dxa"/>
            <w:tcBorders>
              <w:top w:val="nil"/>
              <w:left w:val="nil"/>
              <w:bottom w:val="single" w:sz="4" w:space="0" w:color="auto"/>
              <w:right w:val="single" w:sz="4" w:space="0" w:color="auto"/>
            </w:tcBorders>
            <w:vAlign w:val="center"/>
          </w:tcPr>
          <w:p w14:paraId="7E06AD1D"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612C1A6F"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3FEF98D" w14:textId="77777777" w:rsidR="001D021C" w:rsidRPr="00CF30EA" w:rsidRDefault="001D021C" w:rsidP="001375A1">
            <w:pPr>
              <w:keepNext/>
              <w:keepLines/>
              <w:spacing w:after="0"/>
              <w:rPr>
                <w:rFonts w:eastAsia="Times New Roman" w:cs="Arial"/>
                <w:bCs/>
                <w:lang w:val="en-GB"/>
              </w:rPr>
            </w:pPr>
          </w:p>
        </w:tc>
      </w:tr>
      <w:tr w:rsidR="001D021C" w:rsidRPr="00CF30EA" w14:paraId="4EDD78DD" w14:textId="77777777" w:rsidTr="008569A6">
        <w:trPr>
          <w:cantSplit/>
          <w:jc w:val="center"/>
        </w:trPr>
        <w:tc>
          <w:tcPr>
            <w:tcW w:w="450" w:type="dxa"/>
            <w:tcBorders>
              <w:top w:val="nil"/>
              <w:left w:val="single" w:sz="4" w:space="0" w:color="auto"/>
              <w:bottom w:val="nil"/>
              <w:right w:val="nil"/>
            </w:tcBorders>
          </w:tcPr>
          <w:p w14:paraId="1BF76D62"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single" w:sz="4" w:space="0" w:color="auto"/>
              <w:right w:val="nil"/>
            </w:tcBorders>
            <w:vAlign w:val="center"/>
          </w:tcPr>
          <w:p w14:paraId="7E2C10FB"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7B9458DA" w14:textId="77777777" w:rsidR="001D021C" w:rsidRPr="00CF30EA" w:rsidRDefault="001D021C" w:rsidP="001375A1">
            <w:pPr>
              <w:keepNext/>
              <w:keepLines/>
              <w:spacing w:after="0" w:line="256" w:lineRule="auto"/>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0521A427" w14:textId="77777777" w:rsidR="001D021C" w:rsidRPr="00CF30EA" w:rsidRDefault="001D021C" w:rsidP="001375A1">
            <w:pPr>
              <w:keepNext/>
              <w:keepLines/>
              <w:spacing w:after="0" w:line="256" w:lineRule="auto"/>
              <w:rPr>
                <w:rFonts w:eastAsia="Times New Roman" w:cs="Arial"/>
                <w:bCs/>
                <w:lang w:val="en-GB"/>
              </w:rPr>
            </w:pPr>
          </w:p>
        </w:tc>
        <w:tc>
          <w:tcPr>
            <w:tcW w:w="458" w:type="dxa"/>
            <w:tcBorders>
              <w:top w:val="single" w:sz="4" w:space="0" w:color="auto"/>
              <w:left w:val="nil"/>
              <w:bottom w:val="single" w:sz="4" w:space="0" w:color="auto"/>
              <w:right w:val="nil"/>
            </w:tcBorders>
            <w:vAlign w:val="center"/>
          </w:tcPr>
          <w:p w14:paraId="76A31081"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single" w:sz="4" w:space="0" w:color="auto"/>
              <w:right w:val="single" w:sz="4" w:space="0" w:color="auto"/>
            </w:tcBorders>
            <w:vAlign w:val="center"/>
          </w:tcPr>
          <w:p w14:paraId="68BD28BC"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BD0A883" w14:textId="77777777" w:rsidR="001D021C" w:rsidRPr="00CF30EA" w:rsidRDefault="001D021C" w:rsidP="001375A1">
            <w:pPr>
              <w:keepNext/>
              <w:keepLines/>
              <w:spacing w:after="0"/>
              <w:rPr>
                <w:rFonts w:eastAsia="Times New Roman" w:cs="Arial"/>
                <w:bCs/>
                <w:lang w:val="en-GB"/>
              </w:rPr>
            </w:pPr>
          </w:p>
        </w:tc>
      </w:tr>
      <w:tr w:rsidR="001D021C" w:rsidRPr="00CF30EA" w14:paraId="749BF4F2" w14:textId="77777777" w:rsidTr="008569A6">
        <w:trPr>
          <w:cantSplit/>
          <w:jc w:val="center"/>
        </w:trPr>
        <w:tc>
          <w:tcPr>
            <w:tcW w:w="450" w:type="dxa"/>
            <w:tcBorders>
              <w:top w:val="nil"/>
              <w:left w:val="single" w:sz="4" w:space="0" w:color="auto"/>
              <w:bottom w:val="single" w:sz="4" w:space="0" w:color="auto"/>
              <w:right w:val="nil"/>
            </w:tcBorders>
          </w:tcPr>
          <w:p w14:paraId="217296DF"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nil"/>
              <w:bottom w:val="single" w:sz="4" w:space="0" w:color="auto"/>
              <w:right w:val="nil"/>
            </w:tcBorders>
            <w:vAlign w:val="center"/>
          </w:tcPr>
          <w:p w14:paraId="4412A1A8"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19D09029" w14:textId="77777777" w:rsidR="001D021C" w:rsidRPr="00CF30EA" w:rsidRDefault="001D021C" w:rsidP="001375A1">
            <w:pPr>
              <w:keepNext/>
              <w:keepLines/>
              <w:spacing w:after="0" w:line="256" w:lineRule="auto"/>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71373E79" w14:textId="77777777" w:rsidR="001D021C" w:rsidRPr="00CF30EA" w:rsidRDefault="001D021C" w:rsidP="001375A1">
            <w:pPr>
              <w:keepNext/>
              <w:keepLines/>
              <w:spacing w:after="0" w:line="256" w:lineRule="auto"/>
              <w:rPr>
                <w:rFonts w:eastAsia="Times New Roman" w:cs="Arial"/>
                <w:bCs/>
                <w:lang w:val="en-GB"/>
              </w:rPr>
            </w:pPr>
          </w:p>
        </w:tc>
        <w:tc>
          <w:tcPr>
            <w:tcW w:w="458" w:type="dxa"/>
            <w:tcBorders>
              <w:top w:val="single" w:sz="4" w:space="0" w:color="auto"/>
              <w:left w:val="nil"/>
              <w:bottom w:val="single" w:sz="4" w:space="0" w:color="auto"/>
              <w:right w:val="nil"/>
            </w:tcBorders>
            <w:vAlign w:val="center"/>
          </w:tcPr>
          <w:p w14:paraId="6F649008"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nil"/>
            </w:tcBorders>
            <w:vAlign w:val="center"/>
          </w:tcPr>
          <w:p w14:paraId="7FF66848"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single" w:sz="4" w:space="0" w:color="auto"/>
              <w:right w:val="single" w:sz="4" w:space="0" w:color="auto"/>
            </w:tcBorders>
            <w:vAlign w:val="center"/>
          </w:tcPr>
          <w:p w14:paraId="2B0B8938" w14:textId="77777777" w:rsidR="001D021C" w:rsidRPr="00CF30EA" w:rsidRDefault="001D021C" w:rsidP="001375A1">
            <w:pPr>
              <w:keepNext/>
              <w:keepLines/>
              <w:spacing w:after="0"/>
              <w:rPr>
                <w:rFonts w:eastAsia="Times New Roman" w:cs="Arial"/>
                <w:bCs/>
                <w:lang w:val="en-GB"/>
              </w:rPr>
            </w:pPr>
          </w:p>
        </w:tc>
      </w:tr>
    </w:tbl>
    <w:p w14:paraId="6549AC12" w14:textId="2E0F621E" w:rsidR="008569A6" w:rsidRPr="00421B45" w:rsidRDefault="008569A6" w:rsidP="005A0747">
      <w:pPr>
        <w:pStyle w:val="Caption"/>
      </w:pPr>
      <w:bookmarkStart w:id="847" w:name="_Ref126187053"/>
      <w:r w:rsidRPr="00421B45">
        <w:t xml:space="preserve">Figure </w:t>
      </w:r>
      <w:r w:rsidR="005E1B1C">
        <w:fldChar w:fldCharType="begin"/>
      </w:r>
      <w:r w:rsidR="005E1B1C">
        <w:instrText xml:space="preserve"> STYLEREF 1 \s </w:instrText>
      </w:r>
      <w:r w:rsidR="005E1B1C">
        <w:fldChar w:fldCharType="separate"/>
      </w:r>
      <w:r w:rsidR="00D25781">
        <w:rPr>
          <w:noProof/>
        </w:rPr>
        <w:t>10</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5E1B1C">
        <w:rPr>
          <w:noProof/>
        </w:rPr>
        <w:t>2</w:t>
      </w:r>
      <w:r w:rsidR="005E1B1C">
        <w:fldChar w:fldCharType="end"/>
      </w:r>
      <w:bookmarkEnd w:id="847"/>
      <w:r w:rsidRPr="00421B45">
        <w:t xml:space="preserve"> </w:t>
      </w:r>
      <w:r w:rsidR="00421B45">
        <w:t>–</w:t>
      </w:r>
      <w:r w:rsidRPr="00421B45">
        <w:t xml:space="preserve"> Schematic of the </w:t>
      </w:r>
      <w:r w:rsidR="00D8092E" w:rsidRPr="00421B45">
        <w:t>S-111</w:t>
      </w:r>
      <w:r w:rsidRPr="00421B45">
        <w:t xml:space="preserve"> HDF5 data product structure. The four parameters </w:t>
      </w:r>
      <w:r w:rsidRPr="00421B45">
        <w:rPr>
          <w:i/>
          <w:iCs/>
        </w:rPr>
        <w:t>numPOS</w:t>
      </w:r>
      <w:r w:rsidRPr="00421B45">
        <w:t xml:space="preserve">, </w:t>
      </w:r>
      <w:r w:rsidRPr="00421B45">
        <w:rPr>
          <w:i/>
          <w:iCs/>
        </w:rPr>
        <w:t>numCOLS</w:t>
      </w:r>
      <w:r w:rsidRPr="00421B45">
        <w:t xml:space="preserve">, </w:t>
      </w:r>
      <w:r w:rsidRPr="00421B45">
        <w:rPr>
          <w:i/>
          <w:iCs/>
        </w:rPr>
        <w:t>numROWS</w:t>
      </w:r>
      <w:r w:rsidRPr="00421B45">
        <w:t xml:space="preserve">, and </w:t>
      </w:r>
      <w:r w:rsidRPr="00421B45">
        <w:rPr>
          <w:i/>
          <w:iCs/>
        </w:rPr>
        <w:t>numGRP</w:t>
      </w:r>
      <w:r w:rsidRPr="00421B45">
        <w:t xml:space="preserve"> are explained in </w:t>
      </w:r>
      <w:r w:rsidR="00C03BE7" w:rsidRPr="00421B45">
        <w:fldChar w:fldCharType="begin"/>
      </w:r>
      <w:r w:rsidR="00C03BE7" w:rsidRPr="00421B45">
        <w:instrText xml:space="preserve"> REF _Ref126187770 \h </w:instrText>
      </w:r>
      <w:r w:rsidR="00421B45" w:rsidRPr="00421B45">
        <w:instrText xml:space="preserve"> \* MERGEFORMAT </w:instrText>
      </w:r>
      <w:r w:rsidR="00C03BE7" w:rsidRPr="00421B45">
        <w:fldChar w:fldCharType="separate"/>
      </w:r>
      <w:r w:rsidR="00D33763" w:rsidRPr="00BC27CB">
        <w:t xml:space="preserve">Table </w:t>
      </w:r>
      <w:r w:rsidR="00D33763">
        <w:rPr>
          <w:noProof/>
        </w:rPr>
        <w:t>10-5</w:t>
      </w:r>
      <w:r w:rsidR="00C03BE7" w:rsidRPr="00421B45">
        <w:fldChar w:fldCharType="end"/>
      </w:r>
      <w:r w:rsidRPr="00421B45">
        <w:t>.</w:t>
      </w:r>
    </w:p>
    <w:p w14:paraId="565B2D2B" w14:textId="279098D0" w:rsidR="008569A6" w:rsidRPr="00421B45" w:rsidRDefault="008569A6" w:rsidP="00A252C3">
      <w:pPr>
        <w:pStyle w:val="Caption"/>
      </w:pPr>
      <w:r w:rsidRPr="00421B45">
        <w:t xml:space="preserve">Group ‘Positioning’ appears only for </w:t>
      </w:r>
      <w:r w:rsidRPr="00421B45">
        <w:rPr>
          <w:i/>
          <w:iCs/>
        </w:rPr>
        <w:t>dataCodingFormat</w:t>
      </w:r>
      <w:r w:rsidRPr="00421B45">
        <w:t xml:space="preserve"> = 1, 3, 4, or 8 (</w:t>
      </w:r>
      <w:r w:rsidR="00C03BE7" w:rsidRPr="00421B45">
        <w:fldChar w:fldCharType="begin"/>
      </w:r>
      <w:r w:rsidR="00C03BE7" w:rsidRPr="00421B45">
        <w:instrText xml:space="preserve"> REF _Ref126187770 \h </w:instrText>
      </w:r>
      <w:r w:rsidR="00421B45" w:rsidRPr="00421B45">
        <w:instrText xml:space="preserve"> \* MERGEFORMAT </w:instrText>
      </w:r>
      <w:r w:rsidR="00C03BE7" w:rsidRPr="00421B45">
        <w:fldChar w:fldCharType="separate"/>
      </w:r>
      <w:r w:rsidR="00D33763" w:rsidRPr="00BC27CB">
        <w:t xml:space="preserve">Table </w:t>
      </w:r>
      <w:r w:rsidR="00D33763">
        <w:rPr>
          <w:noProof/>
        </w:rPr>
        <w:t>10-5</w:t>
      </w:r>
      <w:r w:rsidR="00C03BE7" w:rsidRPr="00421B45">
        <w:fldChar w:fldCharType="end"/>
      </w:r>
      <w:r w:rsidRPr="00421B45">
        <w:t>).</w:t>
      </w:r>
    </w:p>
    <w:p w14:paraId="02E0A36A" w14:textId="317E4CF2" w:rsidR="008569A6" w:rsidRPr="00421B45" w:rsidRDefault="008569A6" w:rsidP="00A252C3">
      <w:pPr>
        <w:pStyle w:val="Caption"/>
      </w:pPr>
      <w:r w:rsidRPr="00421B45">
        <w:t>Valid Date-Time</w:t>
      </w:r>
      <w:r w:rsidRPr="00421B45">
        <w:rPr>
          <w:vertAlign w:val="subscript"/>
        </w:rPr>
        <w:t>1,2,...numGRP</w:t>
      </w:r>
      <w:r w:rsidRPr="00421B45">
        <w:t xml:space="preserve"> have different meanings and encodings for </w:t>
      </w:r>
      <w:r w:rsidRPr="00421B45">
        <w:rPr>
          <w:i/>
          <w:iCs/>
        </w:rPr>
        <w:t>dataCodingFormat</w:t>
      </w:r>
      <w:r w:rsidRPr="00421B45">
        <w:t xml:space="preserve">=1, 2, </w:t>
      </w:r>
      <w:r w:rsidR="009A2990" w:rsidRPr="00421B45">
        <w:t xml:space="preserve">and </w:t>
      </w:r>
      <w:r w:rsidRPr="00421B45">
        <w:t xml:space="preserve">3  compared to </w:t>
      </w:r>
      <w:r w:rsidRPr="00421B45">
        <w:rPr>
          <w:i/>
          <w:iCs/>
        </w:rPr>
        <w:t>dataCodingFormat</w:t>
      </w:r>
      <w:r w:rsidRPr="00421B45">
        <w:t xml:space="preserve">=8 (see </w:t>
      </w:r>
      <w:r w:rsidR="00C03BE7" w:rsidRPr="00421B45">
        <w:fldChar w:fldCharType="begin"/>
      </w:r>
      <w:r w:rsidR="00C03BE7" w:rsidRPr="00421B45">
        <w:instrText xml:space="preserve"> REF _Ref126156371 \h </w:instrText>
      </w:r>
      <w:r w:rsidR="00421B45" w:rsidRPr="00421B45">
        <w:instrText xml:space="preserve"> \* MERGEFORMAT </w:instrText>
      </w:r>
      <w:r w:rsidR="00C03BE7" w:rsidRPr="00421B45">
        <w:fldChar w:fldCharType="separate"/>
      </w:r>
      <w:r w:rsidR="00D33763" w:rsidRPr="007174BE">
        <w:t xml:space="preserve">Table </w:t>
      </w:r>
      <w:r w:rsidR="00D33763">
        <w:rPr>
          <w:noProof/>
        </w:rPr>
        <w:t>12-4</w:t>
      </w:r>
      <w:r w:rsidR="00C03BE7" w:rsidRPr="00421B45">
        <w:fldChar w:fldCharType="end"/>
      </w:r>
      <w:r w:rsidR="00421B45">
        <w:t>)</w:t>
      </w:r>
    </w:p>
    <w:p w14:paraId="3596F3EB" w14:textId="77777777" w:rsidR="00274BCD" w:rsidRPr="00CF30EA" w:rsidRDefault="00274BCD" w:rsidP="00421B45">
      <w:pPr>
        <w:pStyle w:val="Heading4"/>
        <w:tabs>
          <w:tab w:val="clear" w:pos="900"/>
          <w:tab w:val="clear" w:pos="1140"/>
          <w:tab w:val="clear" w:pos="1360"/>
          <w:tab w:val="left" w:pos="993"/>
        </w:tabs>
        <w:spacing w:before="120" w:after="120" w:line="240" w:lineRule="auto"/>
        <w:ind w:left="992" w:hanging="992"/>
      </w:pPr>
      <w:bookmarkStart w:id="848" w:name="_Toc34999252"/>
      <w:bookmarkStart w:id="849" w:name="_Toc35002110"/>
      <w:bookmarkEnd w:id="848"/>
      <w:bookmarkEnd w:id="849"/>
      <w:r w:rsidRPr="00CF30EA">
        <w:t>Digital Certification Block</w:t>
      </w:r>
    </w:p>
    <w:p w14:paraId="7B18440D" w14:textId="77777777" w:rsidR="00274BCD" w:rsidRPr="00CF30EA" w:rsidRDefault="00274BCD" w:rsidP="00421B45">
      <w:pPr>
        <w:spacing w:after="120" w:line="240" w:lineRule="auto"/>
        <w:rPr>
          <w:lang w:val="en-GB"/>
        </w:rPr>
      </w:pPr>
      <w:r w:rsidRPr="00CF30EA">
        <w:rPr>
          <w:lang w:val="en-GB"/>
        </w:rPr>
        <w:t>Information here is used to certify the validity or integrity of the data.</w:t>
      </w:r>
    </w:p>
    <w:p w14:paraId="6CF7A413" w14:textId="23AF99B0" w:rsidR="00274BCD" w:rsidRDefault="00274BCD" w:rsidP="00421B45">
      <w:pPr>
        <w:spacing w:after="120" w:line="240" w:lineRule="auto"/>
        <w:rPr>
          <w:lang w:val="en-GB"/>
        </w:rPr>
      </w:pPr>
      <w:r w:rsidRPr="00CF30EA">
        <w:rPr>
          <w:lang w:val="en-GB"/>
        </w:rPr>
        <w:t xml:space="preserve">This </w:t>
      </w:r>
      <w:r w:rsidR="00421B45">
        <w:rPr>
          <w:lang w:val="en-GB"/>
        </w:rPr>
        <w:t>E</w:t>
      </w:r>
      <w:r w:rsidRPr="00CF30EA">
        <w:rPr>
          <w:lang w:val="en-GB"/>
        </w:rPr>
        <w:t>dition does not provide for inclusion of certificates or digital signatures within the HDF5 file. When necessary, certificates and digital signatures must be provided for the HDF5 file as a whole, using the mechanisms described in S-100 Parts 15 and 17</w:t>
      </w:r>
      <w:r w:rsidR="00C03BE7" w:rsidRPr="00CF30EA">
        <w:rPr>
          <w:lang w:val="en-GB"/>
        </w:rPr>
        <w:t>.</w:t>
      </w:r>
    </w:p>
    <w:p w14:paraId="0A76F1C9" w14:textId="5D40C5B0" w:rsidR="004A0CD8" w:rsidRDefault="004A0CD8" w:rsidP="00CF3845">
      <w:pPr>
        <w:pStyle w:val="Heading4"/>
      </w:pPr>
      <w:r>
        <w:t>Feature identifiers</w:t>
      </w:r>
    </w:p>
    <w:p w14:paraId="2CAC57A0" w14:textId="39887B91" w:rsidR="004A0CD8" w:rsidRPr="004A0CD8" w:rsidRDefault="004A0CD8" w:rsidP="004A0CD8">
      <w:pPr>
        <w:spacing w:after="120" w:line="240" w:lineRule="auto"/>
        <w:rPr>
          <w:lang w:val="en-GB"/>
        </w:rPr>
      </w:pPr>
      <w:r w:rsidRPr="004A0CD8">
        <w:rPr>
          <w:lang w:val="en-GB"/>
        </w:rPr>
        <w:t>Individual instances of features within a dataset are identified by the name of the instance group</w:t>
      </w:r>
      <w:r w:rsidR="00591BFF">
        <w:rPr>
          <w:lang w:val="en-GB"/>
        </w:rPr>
        <w:t>,</w:t>
      </w:r>
      <w:r w:rsidRPr="004A0CD8">
        <w:rPr>
          <w:lang w:val="en-GB"/>
        </w:rPr>
        <w:t xml:space="preserve"> for example, </w:t>
      </w:r>
      <w:r>
        <w:rPr>
          <w:lang w:val="en-GB"/>
        </w:rPr>
        <w:t>SurfaceCurrent</w:t>
      </w:r>
      <w:r w:rsidRPr="004A0CD8">
        <w:rPr>
          <w:lang w:val="en-GB"/>
        </w:rPr>
        <w:t xml:space="preserve">.01, </w:t>
      </w:r>
      <w:r>
        <w:rPr>
          <w:lang w:val="en-GB"/>
        </w:rPr>
        <w:t>Su</w:t>
      </w:r>
      <w:r w:rsidR="00BE224F">
        <w:rPr>
          <w:lang w:val="en-GB"/>
        </w:rPr>
        <w:t>r</w:t>
      </w:r>
      <w:r>
        <w:rPr>
          <w:lang w:val="en-GB"/>
        </w:rPr>
        <w:t>faceCurrent</w:t>
      </w:r>
      <w:r w:rsidRPr="004A0CD8">
        <w:rPr>
          <w:lang w:val="en-GB"/>
        </w:rPr>
        <w:t>.02, etc. Unique feature identifiers are constructed by combining the file name of the HDF5 dataset with the name of the instance group, separated by a “:” (colon).</w:t>
      </w:r>
    </w:p>
    <w:p w14:paraId="7A338679" w14:textId="7E78225E" w:rsidR="004A0CD8" w:rsidRDefault="004A0CD8" w:rsidP="004A0CD8">
      <w:pPr>
        <w:spacing w:after="120" w:line="240" w:lineRule="auto"/>
        <w:rPr>
          <w:lang w:val="en-GB"/>
        </w:rPr>
      </w:pPr>
      <w:r w:rsidRPr="004A0CD8">
        <w:rPr>
          <w:lang w:val="en-GB"/>
        </w:rPr>
        <w:t>EXAMPLE: 1</w:t>
      </w:r>
      <w:r>
        <w:rPr>
          <w:lang w:val="en-GB"/>
        </w:rPr>
        <w:t>11NL</w:t>
      </w:r>
      <w:r w:rsidRPr="004A0CD8">
        <w:rPr>
          <w:lang w:val="en-GB"/>
        </w:rPr>
        <w:t>00_</w:t>
      </w:r>
      <w:r>
        <w:rPr>
          <w:lang w:val="en-GB"/>
        </w:rPr>
        <w:t>DENHELDER</w:t>
      </w:r>
      <w:r w:rsidRPr="004A0CD8">
        <w:rPr>
          <w:lang w:val="en-GB"/>
        </w:rPr>
        <w:t>_TYPE</w:t>
      </w:r>
      <w:r>
        <w:rPr>
          <w:lang w:val="en-GB"/>
        </w:rPr>
        <w:t>8</w:t>
      </w:r>
      <w:r w:rsidRPr="004A0CD8">
        <w:rPr>
          <w:lang w:val="en-GB"/>
        </w:rPr>
        <w:t>_20210630_0600:</w:t>
      </w:r>
      <w:r>
        <w:rPr>
          <w:lang w:val="en-GB"/>
        </w:rPr>
        <w:t>SurfaceCurrent</w:t>
      </w:r>
      <w:r w:rsidRPr="004A0CD8">
        <w:rPr>
          <w:lang w:val="en-GB"/>
        </w:rPr>
        <w:t>.0</w:t>
      </w:r>
      <w:r w:rsidR="00BE224F">
        <w:rPr>
          <w:lang w:val="en-GB"/>
        </w:rPr>
        <w:t>2</w:t>
      </w:r>
      <w:r w:rsidRPr="004A0CD8">
        <w:rPr>
          <w:lang w:val="en-GB"/>
        </w:rPr>
        <w:t xml:space="preserve"> identifies the feature instance coded in the </w:t>
      </w:r>
      <w:r>
        <w:rPr>
          <w:lang w:val="en-GB"/>
        </w:rPr>
        <w:t>SurfaceCurrent</w:t>
      </w:r>
      <w:r w:rsidRPr="004A0CD8">
        <w:rPr>
          <w:lang w:val="en-GB"/>
        </w:rPr>
        <w:t>.0</w:t>
      </w:r>
      <w:r w:rsidR="00BE224F">
        <w:rPr>
          <w:lang w:val="en-GB"/>
        </w:rPr>
        <w:t>2</w:t>
      </w:r>
      <w:r w:rsidRPr="004A0CD8">
        <w:rPr>
          <w:lang w:val="en-GB"/>
        </w:rPr>
        <w:t xml:space="preserve"> instance group in the file named </w:t>
      </w:r>
      <w:r w:rsidR="00BE224F" w:rsidRPr="00BE224F">
        <w:rPr>
          <w:lang w:val="en-GB"/>
        </w:rPr>
        <w:t>111NL00_DENHELDER_TYPE8_20210630_0600</w:t>
      </w:r>
      <w:r w:rsidRPr="004A0CD8">
        <w:rPr>
          <w:lang w:val="en-GB"/>
        </w:rPr>
        <w:t>.h5.</w:t>
      </w:r>
    </w:p>
    <w:p w14:paraId="22A7C124" w14:textId="77777777" w:rsidR="00421B45" w:rsidRPr="00CF30EA" w:rsidRDefault="00421B45" w:rsidP="00421B45">
      <w:pPr>
        <w:spacing w:after="120" w:line="240" w:lineRule="auto"/>
        <w:rPr>
          <w:lang w:val="en-GB"/>
        </w:rPr>
      </w:pPr>
    </w:p>
    <w:p w14:paraId="0CCA3F02" w14:textId="3B60B970" w:rsidR="00E46346" w:rsidRPr="009F3378" w:rsidRDefault="00E46346" w:rsidP="009F3378">
      <w:pPr>
        <w:pStyle w:val="Heading1"/>
        <w:tabs>
          <w:tab w:val="clear" w:pos="400"/>
          <w:tab w:val="clear" w:pos="560"/>
          <w:tab w:val="left" w:pos="567"/>
        </w:tabs>
        <w:spacing w:before="120" w:after="200" w:line="240" w:lineRule="auto"/>
        <w:ind w:left="567" w:hanging="567"/>
        <w:rPr>
          <w:lang w:val="en-GB"/>
        </w:rPr>
      </w:pPr>
      <w:bookmarkStart w:id="850" w:name="_Toc168487232"/>
      <w:bookmarkStart w:id="851" w:name="_Toc168658000"/>
      <w:bookmarkStart w:id="852" w:name="_Toc168487233"/>
      <w:bookmarkStart w:id="853" w:name="_Toc168658001"/>
      <w:bookmarkStart w:id="854" w:name="_Toc168487234"/>
      <w:bookmarkStart w:id="855" w:name="_Toc168658002"/>
      <w:bookmarkStart w:id="856" w:name="_Toc172126808"/>
      <w:bookmarkEnd w:id="850"/>
      <w:bookmarkEnd w:id="851"/>
      <w:bookmarkEnd w:id="852"/>
      <w:bookmarkEnd w:id="853"/>
      <w:bookmarkEnd w:id="854"/>
      <w:bookmarkEnd w:id="855"/>
      <w:r w:rsidRPr="009F3378">
        <w:rPr>
          <w:lang w:val="en-GB"/>
        </w:rPr>
        <w:lastRenderedPageBreak/>
        <w:t>Data Product Delivery</w:t>
      </w:r>
      <w:bookmarkEnd w:id="856"/>
    </w:p>
    <w:p w14:paraId="223B5419" w14:textId="422B0DEB" w:rsidR="00E46346" w:rsidRPr="00CF30EA" w:rsidRDefault="00E46346" w:rsidP="009F3378">
      <w:pPr>
        <w:pStyle w:val="Heading2"/>
        <w:tabs>
          <w:tab w:val="clear" w:pos="540"/>
          <w:tab w:val="clear" w:pos="700"/>
          <w:tab w:val="left" w:pos="709"/>
        </w:tabs>
        <w:spacing w:before="120" w:after="200" w:line="240" w:lineRule="auto"/>
        <w:ind w:left="709" w:hanging="709"/>
        <w:rPr>
          <w:lang w:val="en-GB"/>
        </w:rPr>
      </w:pPr>
      <w:bookmarkStart w:id="857" w:name="_Toc425228156"/>
      <w:bookmarkStart w:id="858" w:name="_Toc425490111"/>
      <w:bookmarkStart w:id="859" w:name="_Toc425490673"/>
      <w:bookmarkStart w:id="860" w:name="_Toc425490826"/>
      <w:bookmarkStart w:id="861" w:name="_Toc425490973"/>
      <w:bookmarkStart w:id="862" w:name="_Toc425491120"/>
      <w:bookmarkStart w:id="863" w:name="_Toc425491530"/>
      <w:bookmarkStart w:id="864" w:name="_Toc425491663"/>
      <w:bookmarkStart w:id="865" w:name="_Toc425922089"/>
      <w:bookmarkStart w:id="866" w:name="_Toc426441869"/>
      <w:bookmarkStart w:id="867" w:name="_Toc426961799"/>
      <w:bookmarkStart w:id="868" w:name="_Toc426961932"/>
      <w:bookmarkStart w:id="869" w:name="_Toc428351940"/>
      <w:bookmarkStart w:id="870" w:name="_Toc428867296"/>
      <w:bookmarkStart w:id="871" w:name="_Toc431811816"/>
      <w:bookmarkStart w:id="872" w:name="_Toc431811947"/>
      <w:bookmarkStart w:id="873" w:name="_Toc437945336"/>
      <w:bookmarkStart w:id="874" w:name="_Toc437945461"/>
      <w:bookmarkStart w:id="875" w:name="_Toc438367295"/>
      <w:bookmarkStart w:id="876" w:name="_Toc438367548"/>
      <w:bookmarkStart w:id="877" w:name="_Toc441066001"/>
      <w:bookmarkStart w:id="878" w:name="_Toc441066254"/>
      <w:bookmarkStart w:id="879" w:name="_Toc441674500"/>
      <w:bookmarkStart w:id="880" w:name="_Toc441822826"/>
      <w:bookmarkStart w:id="881" w:name="_Toc441822957"/>
      <w:bookmarkStart w:id="882" w:name="_Toc441823381"/>
      <w:bookmarkStart w:id="883" w:name="_Toc441829228"/>
      <w:bookmarkStart w:id="884" w:name="_Toc461707610"/>
      <w:bookmarkStart w:id="885" w:name="_Toc461708545"/>
      <w:bookmarkStart w:id="886" w:name="_Toc172126809"/>
      <w:bookmarkStart w:id="887" w:name="_Toc412810788"/>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r w:rsidRPr="00CF30EA">
        <w:rPr>
          <w:lang w:val="en-GB"/>
        </w:rPr>
        <w:t>Introduction</w:t>
      </w:r>
      <w:bookmarkEnd w:id="886"/>
    </w:p>
    <w:bookmarkEnd w:id="887"/>
    <w:p w14:paraId="527882C9" w14:textId="5C1435CA" w:rsidR="00F724C2" w:rsidRPr="00CF30EA" w:rsidRDefault="00661F07" w:rsidP="009F3378">
      <w:pPr>
        <w:spacing w:after="120" w:line="240" w:lineRule="auto"/>
        <w:rPr>
          <w:rFonts w:cs="Arial"/>
          <w:lang w:val="en-GB"/>
        </w:rPr>
      </w:pPr>
      <w:r w:rsidRPr="00CF30EA">
        <w:rPr>
          <w:rFonts w:cs="Arial"/>
          <w:lang w:val="en-GB"/>
        </w:rPr>
        <w:t xml:space="preserve">This </w:t>
      </w:r>
      <w:r w:rsidR="00B85292">
        <w:rPr>
          <w:rFonts w:cs="Arial"/>
          <w:lang w:val="en-GB"/>
        </w:rPr>
        <w:t>clause</w:t>
      </w:r>
      <w:r w:rsidR="00B85292" w:rsidRPr="00CF30EA">
        <w:rPr>
          <w:rFonts w:cs="Arial"/>
          <w:lang w:val="en-GB"/>
        </w:rPr>
        <w:t xml:space="preserve"> </w:t>
      </w:r>
      <w:r w:rsidRPr="00CF30EA">
        <w:rPr>
          <w:rFonts w:cs="Arial"/>
          <w:lang w:val="en-GB"/>
        </w:rPr>
        <w:t xml:space="preserve">describes how the Surface Current Data Product is to be delivered from the </w:t>
      </w:r>
      <w:r w:rsidR="009F3378">
        <w:rPr>
          <w:rFonts w:cs="Arial"/>
          <w:lang w:val="en-GB"/>
        </w:rPr>
        <w:t>Producer</w:t>
      </w:r>
      <w:r w:rsidRPr="00CF30EA">
        <w:rPr>
          <w:rFonts w:cs="Arial"/>
          <w:lang w:val="en-GB"/>
        </w:rPr>
        <w:t xml:space="preserve"> to the end user (</w:t>
      </w:r>
      <w:r w:rsidR="00E46346" w:rsidRPr="00CF30EA">
        <w:rPr>
          <w:rFonts w:cs="Arial"/>
          <w:lang w:val="en-GB"/>
        </w:rPr>
        <w:t>that is</w:t>
      </w:r>
      <w:r w:rsidRPr="00CF30EA">
        <w:rPr>
          <w:rFonts w:cs="Arial"/>
          <w:lang w:val="en-GB"/>
        </w:rPr>
        <w:t xml:space="preserve"> navigation officer, route planner, etc.).</w:t>
      </w:r>
      <w:r w:rsidR="00AD1199" w:rsidRPr="00CF30EA">
        <w:rPr>
          <w:rFonts w:cs="Arial"/>
          <w:lang w:val="en-GB"/>
        </w:rPr>
        <w:t xml:space="preserve"> </w:t>
      </w:r>
    </w:p>
    <w:p w14:paraId="13092495" w14:textId="6595CAEE" w:rsidR="00F724C2" w:rsidRPr="00CF30EA" w:rsidRDefault="00F724C2" w:rsidP="009F3378">
      <w:pPr>
        <w:spacing w:after="120" w:line="240" w:lineRule="auto"/>
        <w:rPr>
          <w:rFonts w:cs="Arial"/>
          <w:lang w:val="en-GB"/>
        </w:rPr>
      </w:pPr>
      <w:r w:rsidRPr="00CF30EA">
        <w:rPr>
          <w:rFonts w:cs="Arial"/>
          <w:lang w:val="en-GB"/>
        </w:rPr>
        <w:t xml:space="preserve">Method of transfer will be </w:t>
      </w:r>
      <w:r w:rsidR="00E54A79" w:rsidRPr="00CF30EA">
        <w:rPr>
          <w:rFonts w:cs="Arial"/>
          <w:lang w:val="en-GB"/>
        </w:rPr>
        <w:t xml:space="preserve">primarily </w:t>
      </w:r>
      <w:r w:rsidRPr="00CF30EA">
        <w:rPr>
          <w:rFonts w:cs="Arial"/>
          <w:lang w:val="en-GB"/>
        </w:rPr>
        <w:t xml:space="preserve">web-based, including ftp, </w:t>
      </w:r>
      <w:r w:rsidR="00E54A79" w:rsidRPr="00CF30EA">
        <w:rPr>
          <w:rFonts w:cs="Arial"/>
          <w:lang w:val="en-GB"/>
        </w:rPr>
        <w:t>although some products (astronomical predictions) may be delivered via storage media. The data</w:t>
      </w:r>
      <w:r w:rsidRPr="00CF30EA">
        <w:rPr>
          <w:rFonts w:cs="Arial"/>
          <w:lang w:val="en-GB"/>
        </w:rPr>
        <w:t xml:space="preserve"> will be </w:t>
      </w:r>
      <w:r w:rsidR="00E54A79" w:rsidRPr="00CF30EA">
        <w:rPr>
          <w:rFonts w:cs="Arial"/>
          <w:lang w:val="en-GB"/>
        </w:rPr>
        <w:t xml:space="preserve">supplied either </w:t>
      </w:r>
      <w:r w:rsidRPr="00CF30EA">
        <w:rPr>
          <w:rFonts w:cs="Arial"/>
          <w:lang w:val="en-GB"/>
        </w:rPr>
        <w:t xml:space="preserve">directly from the </w:t>
      </w:r>
      <w:r w:rsidR="009F3378">
        <w:rPr>
          <w:rFonts w:cs="Arial"/>
          <w:lang w:val="en-GB"/>
        </w:rPr>
        <w:t>Producer</w:t>
      </w:r>
      <w:r w:rsidRPr="00CF30EA">
        <w:rPr>
          <w:rFonts w:cs="Arial"/>
          <w:lang w:val="en-GB"/>
        </w:rPr>
        <w:t xml:space="preserve"> or through a third party supplier.</w:t>
      </w:r>
    </w:p>
    <w:p w14:paraId="4993815E" w14:textId="77777777" w:rsidR="009D0DC3" w:rsidRPr="00CF30EA" w:rsidRDefault="009D0DC3" w:rsidP="009F3378">
      <w:pPr>
        <w:spacing w:after="60" w:line="240" w:lineRule="auto"/>
        <w:rPr>
          <w:lang w:val="en-GB"/>
        </w:rPr>
      </w:pPr>
      <w:r w:rsidRPr="00CF30EA">
        <w:rPr>
          <w:lang w:val="en-GB"/>
        </w:rPr>
        <w:t>Due to the cost of transmitting data via the internet, it is desirable to limit file size and updating frequency whenever possible. Considerations here are the size of each transfer as well as the total volume of data transferred over time (the latter particularly applies to datasets which are issued daily or more frequently, such as forecasts). The following recommendations are therefore proposed:</w:t>
      </w:r>
    </w:p>
    <w:p w14:paraId="3AD6D814" w14:textId="77777777" w:rsidR="009D0DC3" w:rsidRPr="00CF30EA" w:rsidRDefault="009D0DC3" w:rsidP="009F3378">
      <w:pPr>
        <w:pStyle w:val="ListParagraph"/>
        <w:numPr>
          <w:ilvl w:val="0"/>
          <w:numId w:val="56"/>
        </w:numPr>
        <w:spacing w:after="60" w:line="240" w:lineRule="auto"/>
        <w:ind w:left="567" w:hanging="283"/>
        <w:rPr>
          <w:lang w:val="en-GB"/>
        </w:rPr>
      </w:pPr>
      <w:r w:rsidRPr="00CF30EA">
        <w:rPr>
          <w:lang w:val="en-GB"/>
        </w:rPr>
        <w:t>Each exchange data file, as created by the Producer and after compression, is recommended to be limited to 10 MB.</w:t>
      </w:r>
    </w:p>
    <w:p w14:paraId="5F2C4471" w14:textId="77777777" w:rsidR="009D0DC3" w:rsidRPr="00CF30EA" w:rsidRDefault="009D0DC3" w:rsidP="009F3378">
      <w:pPr>
        <w:pStyle w:val="ListParagraph"/>
        <w:numPr>
          <w:ilvl w:val="0"/>
          <w:numId w:val="56"/>
        </w:numPr>
        <w:spacing w:after="0" w:line="240" w:lineRule="auto"/>
        <w:ind w:left="567" w:hanging="283"/>
        <w:rPr>
          <w:lang w:val="en-GB"/>
        </w:rPr>
      </w:pPr>
      <w:r w:rsidRPr="00CF30EA">
        <w:rPr>
          <w:lang w:val="en-GB"/>
        </w:rPr>
        <w:t>The “cell scheming” (geographic extents covered) for datasets, especially datasets which are issued frequently (for example, daily or more frequent forecasts) should be determined so as to reduce the transfer of unnecessary data (information not needed for route planning or monitoring within reasonable time windows). It is recommended that cell scheming and grid density take into account the navigation purposes defined in S100_NavigationPurpose, reproduced below:</w:t>
      </w:r>
    </w:p>
    <w:p w14:paraId="404A8056" w14:textId="4F2C82F3" w:rsidR="009D0DC3" w:rsidRPr="00CF30EA" w:rsidRDefault="009D0E32" w:rsidP="009F3378">
      <w:pPr>
        <w:pStyle w:val="ListParagraph"/>
        <w:numPr>
          <w:ilvl w:val="1"/>
          <w:numId w:val="56"/>
        </w:numPr>
        <w:spacing w:after="0" w:line="240" w:lineRule="auto"/>
        <w:ind w:left="1134" w:hanging="283"/>
        <w:rPr>
          <w:lang w:val="en-GB"/>
        </w:rPr>
      </w:pPr>
      <w:r>
        <w:rPr>
          <w:lang w:val="en-GB"/>
        </w:rPr>
        <w:t>p</w:t>
      </w:r>
      <w:r w:rsidR="009D0DC3" w:rsidRPr="00CF30EA">
        <w:rPr>
          <w:lang w:val="en-GB"/>
        </w:rPr>
        <w:t>ort - For port and near shore operations</w:t>
      </w:r>
    </w:p>
    <w:p w14:paraId="052A428E" w14:textId="628A4730" w:rsidR="009D0DC3" w:rsidRPr="00CF30EA" w:rsidRDefault="009D0E32" w:rsidP="009F3378">
      <w:pPr>
        <w:pStyle w:val="ListParagraph"/>
        <w:numPr>
          <w:ilvl w:val="1"/>
          <w:numId w:val="56"/>
        </w:numPr>
        <w:spacing w:after="0" w:line="240" w:lineRule="auto"/>
        <w:ind w:left="1134" w:hanging="283"/>
        <w:rPr>
          <w:lang w:val="en-GB"/>
        </w:rPr>
      </w:pPr>
      <w:r>
        <w:rPr>
          <w:lang w:val="en-GB"/>
        </w:rPr>
        <w:t>tr</w:t>
      </w:r>
      <w:r w:rsidR="009D0DC3" w:rsidRPr="00CF30EA">
        <w:rPr>
          <w:lang w:val="en-GB"/>
        </w:rPr>
        <w:t>ansit - For coast and planning purposes</w:t>
      </w:r>
    </w:p>
    <w:p w14:paraId="4147F6DC" w14:textId="3DA0F2AA" w:rsidR="009D0DC3" w:rsidRPr="00CF30EA" w:rsidRDefault="009D0E32" w:rsidP="009F3378">
      <w:pPr>
        <w:pStyle w:val="ListParagraph"/>
        <w:numPr>
          <w:ilvl w:val="1"/>
          <w:numId w:val="56"/>
        </w:numPr>
        <w:spacing w:line="240" w:lineRule="auto"/>
        <w:ind w:left="1135" w:hanging="284"/>
        <w:rPr>
          <w:lang w:val="en-GB"/>
        </w:rPr>
      </w:pPr>
      <w:r>
        <w:rPr>
          <w:lang w:val="en-GB"/>
        </w:rPr>
        <w:t>o</w:t>
      </w:r>
      <w:r w:rsidR="009D0DC3" w:rsidRPr="00CF30EA">
        <w:rPr>
          <w:lang w:val="en-GB"/>
        </w:rPr>
        <w:t xml:space="preserve">verview - For ocean crossing and planning purposes </w:t>
      </w:r>
    </w:p>
    <w:p w14:paraId="00D63562" w14:textId="54E0F988" w:rsidR="009D0DC3" w:rsidRPr="00CF30EA" w:rsidRDefault="009D0DC3" w:rsidP="009F3378">
      <w:pPr>
        <w:spacing w:after="120" w:line="240" w:lineRule="auto"/>
        <w:rPr>
          <w:lang w:val="en-GB"/>
        </w:rPr>
      </w:pPr>
      <w:r w:rsidRPr="00CF30EA">
        <w:rPr>
          <w:lang w:val="en-GB"/>
        </w:rPr>
        <w:t xml:space="preserve">S-100 </w:t>
      </w:r>
      <w:r w:rsidR="009F3378">
        <w:rPr>
          <w:lang w:val="en-GB"/>
        </w:rPr>
        <w:t>Part 15, c</w:t>
      </w:r>
      <w:r w:rsidR="00986768" w:rsidRPr="00CF30EA">
        <w:rPr>
          <w:lang w:val="en-GB"/>
        </w:rPr>
        <w:t>lause</w:t>
      </w:r>
      <w:r w:rsidRPr="00CF30EA">
        <w:rPr>
          <w:lang w:val="en-GB"/>
        </w:rPr>
        <w:t xml:space="preserve"> 15-5.2 allows one data compression scheme: Zip (note that this may not provide a significant reduction due to internal compression applied within the HDF file). In addition, the file may be encrypted.</w:t>
      </w:r>
    </w:p>
    <w:p w14:paraId="003C8F95" w14:textId="584C9A7F" w:rsidR="009D0DC3" w:rsidRDefault="009D0DC3" w:rsidP="009F3378">
      <w:pPr>
        <w:spacing w:after="120" w:line="240" w:lineRule="auto"/>
        <w:rPr>
          <w:lang w:val="en-GB"/>
        </w:rPr>
      </w:pPr>
      <w:r w:rsidRPr="00CF30EA">
        <w:rPr>
          <w:lang w:val="en-GB"/>
        </w:rPr>
        <w:t xml:space="preserve">Updating of files typically means issuing a new forecast, or disseminating the latest observed </w:t>
      </w:r>
      <w:r w:rsidR="00E76991" w:rsidRPr="00CF30EA">
        <w:rPr>
          <w:lang w:val="en-GB"/>
        </w:rPr>
        <w:t>current data</w:t>
      </w:r>
      <w:r w:rsidRPr="00CF30EA">
        <w:rPr>
          <w:lang w:val="en-GB"/>
        </w:rPr>
        <w:t xml:space="preserve"> for a specific geographic region. This may occur several times per day. Therefore, all files must contain a date-time of issuance of the product. Because of the potentially high frequency (that is, hourly or less) availability of new datasets, the ECDIS system may need to check for new data at a similar frequency. The “resource maintenance” information in external metadata and “delivery interval” in internal metadata should therefore be populated whenever possible.</w:t>
      </w:r>
    </w:p>
    <w:p w14:paraId="6C29071A" w14:textId="77777777" w:rsidR="009F3378" w:rsidRPr="00CF30EA" w:rsidRDefault="009F3378" w:rsidP="009F3378">
      <w:pPr>
        <w:spacing w:after="120" w:line="240" w:lineRule="auto"/>
        <w:rPr>
          <w:lang w:val="en-GB"/>
        </w:rPr>
      </w:pPr>
    </w:p>
    <w:p w14:paraId="16BB9986" w14:textId="394E5D59" w:rsidR="004001AB" w:rsidRPr="00CF30EA" w:rsidRDefault="004001AB" w:rsidP="009F3378">
      <w:pPr>
        <w:pStyle w:val="Heading2"/>
        <w:tabs>
          <w:tab w:val="clear" w:pos="540"/>
          <w:tab w:val="clear" w:pos="700"/>
          <w:tab w:val="left" w:pos="709"/>
        </w:tabs>
        <w:spacing w:before="120" w:after="200" w:line="240" w:lineRule="auto"/>
        <w:ind w:left="709" w:hanging="709"/>
        <w:rPr>
          <w:lang w:val="en-GB"/>
        </w:rPr>
      </w:pPr>
      <w:bookmarkStart w:id="888" w:name="_Toc172126810"/>
      <w:r w:rsidRPr="00CF30EA">
        <w:rPr>
          <w:lang w:val="en-GB"/>
        </w:rPr>
        <w:t>HDF5 Dataset Packaging</w:t>
      </w:r>
      <w:bookmarkEnd w:id="888"/>
    </w:p>
    <w:p w14:paraId="0E5FED56" w14:textId="291995EE" w:rsidR="004001AB" w:rsidRPr="00CF30EA" w:rsidRDefault="004001AB" w:rsidP="009F3378">
      <w:pPr>
        <w:spacing w:after="120" w:line="240" w:lineRule="auto"/>
        <w:rPr>
          <w:lang w:val="en-GB"/>
        </w:rPr>
      </w:pPr>
      <w:r w:rsidRPr="00CF30EA">
        <w:rPr>
          <w:lang w:val="en-GB"/>
        </w:rPr>
        <w:t xml:space="preserve">The HDF5-formatted datasets are packaged with metadata and an </w:t>
      </w:r>
      <w:r w:rsidR="009F3378">
        <w:rPr>
          <w:lang w:val="en-GB"/>
        </w:rPr>
        <w:t>E</w:t>
      </w:r>
      <w:r w:rsidRPr="00CF30EA">
        <w:rPr>
          <w:lang w:val="en-GB"/>
        </w:rPr>
        <w:t xml:space="preserve">xchange </w:t>
      </w:r>
      <w:r w:rsidR="009F3378">
        <w:rPr>
          <w:lang w:val="en-GB"/>
        </w:rPr>
        <w:t>C</w:t>
      </w:r>
      <w:r w:rsidRPr="00CF30EA">
        <w:rPr>
          <w:lang w:val="en-GB"/>
        </w:rPr>
        <w:t xml:space="preserve">atalogue, and then combined into an </w:t>
      </w:r>
      <w:r w:rsidR="009F3378">
        <w:rPr>
          <w:lang w:val="en-GB"/>
        </w:rPr>
        <w:t>E</w:t>
      </w:r>
      <w:r w:rsidRPr="00CF30EA">
        <w:rPr>
          <w:lang w:val="en-GB"/>
        </w:rPr>
        <w:t xml:space="preserve">xchange </w:t>
      </w:r>
      <w:r w:rsidR="009F3378">
        <w:rPr>
          <w:lang w:val="en-GB"/>
        </w:rPr>
        <w:t>S</w:t>
      </w:r>
      <w:r w:rsidRPr="00CF30EA">
        <w:rPr>
          <w:lang w:val="en-GB"/>
        </w:rPr>
        <w:t>et. HDF5 files for time series or gridded current data may require internet transmission, since they change several or more times a day.</w:t>
      </w:r>
    </w:p>
    <w:p w14:paraId="2C66F185" w14:textId="717990E7" w:rsidR="00E46346" w:rsidRPr="00CF30EA" w:rsidRDefault="00E46346" w:rsidP="009F3378">
      <w:pPr>
        <w:pStyle w:val="Heading3"/>
        <w:tabs>
          <w:tab w:val="clear" w:pos="660"/>
          <w:tab w:val="clear" w:pos="880"/>
          <w:tab w:val="left" w:pos="851"/>
        </w:tabs>
        <w:spacing w:before="120" w:after="120" w:line="240" w:lineRule="auto"/>
        <w:ind w:left="851" w:hanging="851"/>
      </w:pPr>
      <w:bookmarkStart w:id="889" w:name="_Ref126154466"/>
      <w:bookmarkStart w:id="890" w:name="_Ref126154522"/>
      <w:bookmarkStart w:id="891" w:name="_Toc172126811"/>
      <w:bookmarkStart w:id="892" w:name="_Toc412810789"/>
      <w:r w:rsidRPr="00CF30EA">
        <w:t xml:space="preserve">Exchange </w:t>
      </w:r>
      <w:r w:rsidR="004001AB" w:rsidRPr="00CF30EA">
        <w:t>S</w:t>
      </w:r>
      <w:r w:rsidRPr="00CF30EA">
        <w:t>ets</w:t>
      </w:r>
      <w:bookmarkEnd w:id="889"/>
      <w:bookmarkEnd w:id="890"/>
      <w:bookmarkEnd w:id="891"/>
    </w:p>
    <w:bookmarkEnd w:id="892"/>
    <w:p w14:paraId="5AD7149E" w14:textId="462A1855" w:rsidR="00F724C2" w:rsidRPr="00CF30EA" w:rsidRDefault="00F2756E" w:rsidP="009F3378">
      <w:pPr>
        <w:spacing w:after="120" w:line="240" w:lineRule="auto"/>
        <w:rPr>
          <w:rFonts w:cs="Arial"/>
          <w:lang w:val="en-GB"/>
        </w:rPr>
      </w:pPr>
      <w:r w:rsidRPr="00CF30EA">
        <w:rPr>
          <w:lang w:val="en-GB"/>
        </w:rPr>
        <w:t>Exchange S</w:t>
      </w:r>
      <w:r w:rsidR="0027154D" w:rsidRPr="00CF30EA">
        <w:rPr>
          <w:lang w:val="en-GB"/>
        </w:rPr>
        <w:t>ets</w:t>
      </w:r>
      <w:r w:rsidRPr="00CF30EA">
        <w:rPr>
          <w:lang w:val="en-GB"/>
        </w:rPr>
        <w:t xml:space="preserve"> </w:t>
      </w:r>
      <w:r w:rsidR="00E114BF" w:rsidRPr="00CF30EA">
        <w:rPr>
          <w:lang w:val="en-GB"/>
        </w:rPr>
        <w:t xml:space="preserve">produced by the </w:t>
      </w:r>
      <w:r w:rsidR="00374DFC">
        <w:rPr>
          <w:lang w:val="en-GB"/>
        </w:rPr>
        <w:t>Producer</w:t>
      </w:r>
      <w:r w:rsidR="00E114BF" w:rsidRPr="00CF30EA">
        <w:rPr>
          <w:lang w:val="en-GB"/>
        </w:rPr>
        <w:t xml:space="preserve"> </w:t>
      </w:r>
      <w:r w:rsidR="0027154D" w:rsidRPr="00CF30EA">
        <w:rPr>
          <w:lang w:val="en-GB"/>
        </w:rPr>
        <w:t xml:space="preserve">consist of files containing </w:t>
      </w:r>
      <w:r w:rsidR="00F724C2" w:rsidRPr="00CF30EA">
        <w:rPr>
          <w:lang w:val="en-GB"/>
        </w:rPr>
        <w:t>an XML Exchange Catalogue</w:t>
      </w:r>
      <w:r w:rsidR="00E54A79" w:rsidRPr="00CF30EA">
        <w:rPr>
          <w:lang w:val="en-GB"/>
        </w:rPr>
        <w:t xml:space="preserve">, the HDF5 </w:t>
      </w:r>
      <w:r w:rsidR="00374DFC">
        <w:rPr>
          <w:lang w:val="en-GB"/>
        </w:rPr>
        <w:t>d</w:t>
      </w:r>
      <w:r w:rsidR="00E54A79" w:rsidRPr="00CF30EA">
        <w:rPr>
          <w:lang w:val="en-GB"/>
        </w:rPr>
        <w:t xml:space="preserve">ata </w:t>
      </w:r>
      <w:r w:rsidR="00374DFC">
        <w:rPr>
          <w:lang w:val="en-GB"/>
        </w:rPr>
        <w:t>p</w:t>
      </w:r>
      <w:r w:rsidR="00E54A79" w:rsidRPr="00CF30EA">
        <w:rPr>
          <w:lang w:val="en-GB"/>
        </w:rPr>
        <w:t>roducts, and auxiliary files (</w:t>
      </w:r>
      <w:r w:rsidR="00A814B1" w:rsidRPr="00CF30EA">
        <w:rPr>
          <w:lang w:val="en-GB"/>
        </w:rPr>
        <w:fldChar w:fldCharType="begin"/>
      </w:r>
      <w:r w:rsidR="00A814B1" w:rsidRPr="00CF30EA">
        <w:rPr>
          <w:lang w:val="en-GB"/>
        </w:rPr>
        <w:instrText xml:space="preserve"> REF _Ref126187822 \h </w:instrText>
      </w:r>
      <w:r w:rsidR="00A814B1" w:rsidRPr="00CF30EA">
        <w:rPr>
          <w:lang w:val="en-GB"/>
        </w:rPr>
      </w:r>
      <w:r w:rsidR="00A814B1" w:rsidRPr="00CF30EA">
        <w:rPr>
          <w:lang w:val="en-GB"/>
        </w:rPr>
        <w:fldChar w:fldCharType="separate"/>
      </w:r>
      <w:r w:rsidR="00D33763" w:rsidRPr="00374DFC">
        <w:rPr>
          <w:b/>
          <w:bCs/>
          <w:sz w:val="18"/>
          <w:szCs w:val="18"/>
          <w:lang w:val="en-GB"/>
        </w:rPr>
        <w:t xml:space="preserve">Figure </w:t>
      </w:r>
      <w:r w:rsidR="00D33763">
        <w:rPr>
          <w:b/>
          <w:bCs/>
          <w:noProof/>
          <w:sz w:val="18"/>
          <w:szCs w:val="18"/>
          <w:lang w:val="en-GB"/>
        </w:rPr>
        <w:t>11</w:t>
      </w:r>
      <w:r w:rsidR="00D33763">
        <w:rPr>
          <w:b/>
          <w:bCs/>
          <w:sz w:val="18"/>
          <w:szCs w:val="18"/>
          <w:lang w:val="en-GB"/>
        </w:rPr>
        <w:t>-</w:t>
      </w:r>
      <w:r w:rsidR="00D33763">
        <w:rPr>
          <w:b/>
          <w:bCs/>
          <w:noProof/>
          <w:sz w:val="18"/>
          <w:szCs w:val="18"/>
          <w:lang w:val="en-GB"/>
        </w:rPr>
        <w:t>1</w:t>
      </w:r>
      <w:r w:rsidR="00A814B1" w:rsidRPr="00CF30EA">
        <w:rPr>
          <w:lang w:val="en-GB"/>
        </w:rPr>
        <w:fldChar w:fldCharType="end"/>
      </w:r>
      <w:r w:rsidR="00E54A79" w:rsidRPr="00CF30EA">
        <w:rPr>
          <w:lang w:val="en-GB"/>
        </w:rPr>
        <w:t>). The auxiliary files include</w:t>
      </w:r>
      <w:r w:rsidR="00F724C2" w:rsidRPr="00CF30EA">
        <w:rPr>
          <w:lang w:val="en-GB"/>
        </w:rPr>
        <w:t xml:space="preserve"> an XML Feature Catalog</w:t>
      </w:r>
      <w:r w:rsidR="00E54A79" w:rsidRPr="00CF30EA">
        <w:rPr>
          <w:lang w:val="en-GB"/>
        </w:rPr>
        <w:t>ue, an XML Portrayal Catalogue</w:t>
      </w:r>
      <w:r w:rsidR="00F724C2" w:rsidRPr="00CF30EA">
        <w:rPr>
          <w:lang w:val="en-GB"/>
        </w:rPr>
        <w:t>, SVG files, and additional supporting XML files for alarms and indications, and for interoperability.</w:t>
      </w:r>
    </w:p>
    <w:p w14:paraId="45BF9290" w14:textId="00E4666A" w:rsidR="00E875FD" w:rsidRPr="00CF30EA" w:rsidRDefault="00F724C2" w:rsidP="009F3378">
      <w:pPr>
        <w:spacing w:after="120" w:line="240" w:lineRule="auto"/>
        <w:rPr>
          <w:rFonts w:eastAsia="Times New Roman" w:cs="Arial"/>
          <w:bCs/>
          <w:lang w:val="en-GB"/>
        </w:rPr>
      </w:pPr>
      <w:r w:rsidRPr="00CF30EA">
        <w:rPr>
          <w:lang w:val="en-GB"/>
        </w:rPr>
        <w:t xml:space="preserve">The </w:t>
      </w:r>
      <w:r w:rsidR="00374DFC">
        <w:rPr>
          <w:lang w:val="en-GB"/>
        </w:rPr>
        <w:t>d</w:t>
      </w:r>
      <w:r w:rsidR="00E54A79" w:rsidRPr="00CF30EA">
        <w:rPr>
          <w:lang w:val="en-GB"/>
        </w:rPr>
        <w:t xml:space="preserve">ata </w:t>
      </w:r>
      <w:r w:rsidR="00374DFC">
        <w:rPr>
          <w:lang w:val="en-GB"/>
        </w:rPr>
        <w:t>p</w:t>
      </w:r>
      <w:r w:rsidR="00E54A79" w:rsidRPr="00CF30EA">
        <w:rPr>
          <w:lang w:val="en-GB"/>
        </w:rPr>
        <w:t>roducts include</w:t>
      </w:r>
      <w:r w:rsidRPr="00CF30EA">
        <w:rPr>
          <w:lang w:val="en-GB"/>
        </w:rPr>
        <w:t xml:space="preserve"> </w:t>
      </w:r>
      <w:r w:rsidR="0027154D" w:rsidRPr="00CF30EA">
        <w:rPr>
          <w:lang w:val="en-GB"/>
        </w:rPr>
        <w:t>one or more</w:t>
      </w:r>
      <w:r w:rsidR="001053A4" w:rsidRPr="00CF30EA">
        <w:rPr>
          <w:lang w:val="en-GB"/>
        </w:rPr>
        <w:t xml:space="preserve"> </w:t>
      </w:r>
      <w:r w:rsidR="0027154D" w:rsidRPr="00CF30EA">
        <w:rPr>
          <w:lang w:val="en-GB"/>
        </w:rPr>
        <w:t xml:space="preserve">data </w:t>
      </w:r>
      <w:r w:rsidR="00E54A79" w:rsidRPr="00CF30EA">
        <w:rPr>
          <w:lang w:val="en-GB"/>
        </w:rPr>
        <w:t>sets</w:t>
      </w:r>
      <w:r w:rsidR="00C0657A" w:rsidRPr="00CF30EA">
        <w:rPr>
          <w:lang w:val="en-GB"/>
        </w:rPr>
        <w:t xml:space="preserve"> (</w:t>
      </w:r>
      <w:r w:rsidR="002264BE" w:rsidRPr="00CF30EA">
        <w:rPr>
          <w:lang w:val="en-GB"/>
        </w:rPr>
        <w:t>but of the same</w:t>
      </w:r>
      <w:r w:rsidR="00C0657A" w:rsidRPr="00CF30EA">
        <w:rPr>
          <w:lang w:val="en-GB"/>
        </w:rPr>
        <w:t xml:space="preserve"> S-100 </w:t>
      </w:r>
      <w:r w:rsidR="002264BE" w:rsidRPr="00CF30EA">
        <w:rPr>
          <w:lang w:val="en-GB"/>
        </w:rPr>
        <w:t xml:space="preserve">Product Specification </w:t>
      </w:r>
      <w:r w:rsidR="00C0657A" w:rsidRPr="00CF30EA">
        <w:rPr>
          <w:lang w:val="en-GB"/>
        </w:rPr>
        <w:t>types)</w:t>
      </w:r>
      <w:r w:rsidR="0027154D" w:rsidRPr="00CF30EA">
        <w:rPr>
          <w:lang w:val="en-GB"/>
        </w:rPr>
        <w:t>, with each product covering a specific geographic region and specific period of time</w:t>
      </w:r>
      <w:r w:rsidR="00C0657A" w:rsidRPr="00CF30EA">
        <w:rPr>
          <w:rFonts w:eastAsia="Times New Roman" w:cs="Arial"/>
          <w:bCs/>
          <w:lang w:val="en-GB"/>
        </w:rPr>
        <w:t>.</w:t>
      </w:r>
      <w:r w:rsidR="0027154D" w:rsidRPr="00CF30EA">
        <w:rPr>
          <w:lang w:val="en-GB"/>
        </w:rPr>
        <w:t xml:space="preserve"> </w:t>
      </w:r>
      <w:r w:rsidR="00C0657A" w:rsidRPr="00CF30EA">
        <w:rPr>
          <w:lang w:val="en-GB"/>
        </w:rPr>
        <w:t xml:space="preserve">The Exchange Catalogue </w:t>
      </w:r>
      <w:r w:rsidR="00C0657A" w:rsidRPr="00CF30EA">
        <w:rPr>
          <w:rFonts w:eastAsia="Times New Roman" w:cs="Arial"/>
          <w:bCs/>
          <w:lang w:val="en-GB"/>
        </w:rPr>
        <w:t>lists the products and contains the discovery metadata.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
        <w:gridCol w:w="6090"/>
        <w:gridCol w:w="540"/>
      </w:tblGrid>
      <w:tr w:rsidR="000314E0" w:rsidRPr="00CF30EA" w14:paraId="51CC92C2" w14:textId="77777777" w:rsidTr="00374DFC">
        <w:trPr>
          <w:cantSplit/>
          <w:jc w:val="center"/>
        </w:trPr>
        <w:tc>
          <w:tcPr>
            <w:tcW w:w="565" w:type="dxa"/>
            <w:tcBorders>
              <w:top w:val="single" w:sz="4" w:space="0" w:color="auto"/>
              <w:left w:val="single" w:sz="4" w:space="0" w:color="auto"/>
              <w:bottom w:val="nil"/>
              <w:right w:val="nil"/>
            </w:tcBorders>
            <w:shd w:val="clear" w:color="auto" w:fill="D9D9D9" w:themeFill="background1" w:themeFillShade="D9"/>
            <w:vAlign w:val="center"/>
          </w:tcPr>
          <w:p w14:paraId="5A4F7E8F" w14:textId="77777777" w:rsidR="000314E0" w:rsidRPr="00CF30EA" w:rsidRDefault="000314E0" w:rsidP="00374DFC">
            <w:pPr>
              <w:keepNext/>
              <w:keepLines/>
              <w:spacing w:before="60" w:after="60" w:line="240" w:lineRule="auto"/>
              <w:rPr>
                <w:rFonts w:ascii="Times New Roman" w:eastAsia="Times New Roman" w:hAnsi="Times New Roman"/>
                <w:b/>
                <w:bCs/>
                <w:lang w:val="en-GB"/>
              </w:rPr>
            </w:pPr>
          </w:p>
        </w:tc>
        <w:tc>
          <w:tcPr>
            <w:tcW w:w="6090" w:type="dxa"/>
            <w:tcBorders>
              <w:top w:val="single" w:sz="4" w:space="0" w:color="auto"/>
              <w:left w:val="nil"/>
              <w:bottom w:val="single" w:sz="4" w:space="0" w:color="auto"/>
              <w:right w:val="nil"/>
            </w:tcBorders>
            <w:shd w:val="clear" w:color="auto" w:fill="D9D9D9" w:themeFill="background1" w:themeFillShade="D9"/>
            <w:vAlign w:val="center"/>
          </w:tcPr>
          <w:p w14:paraId="36B71056" w14:textId="12BDAC9D" w:rsidR="000314E0" w:rsidRPr="00CF30EA" w:rsidRDefault="000314E0" w:rsidP="00374DFC">
            <w:pPr>
              <w:keepNext/>
              <w:keepLines/>
              <w:spacing w:before="60" w:after="60" w:line="240" w:lineRule="auto"/>
              <w:jc w:val="center"/>
              <w:rPr>
                <w:rFonts w:eastAsia="Times New Roman" w:cs="Arial"/>
                <w:b/>
                <w:bCs/>
                <w:lang w:val="en-GB"/>
              </w:rPr>
            </w:pPr>
            <w:r w:rsidRPr="00CF30EA">
              <w:rPr>
                <w:rFonts w:eastAsia="Times New Roman" w:cs="Arial"/>
                <w:b/>
                <w:bCs/>
                <w:lang w:val="en-GB"/>
              </w:rPr>
              <w:t xml:space="preserve">Exchange </w:t>
            </w:r>
            <w:r w:rsidR="00967B24">
              <w:rPr>
                <w:rFonts w:eastAsia="Times New Roman" w:cs="Arial"/>
                <w:b/>
                <w:bCs/>
                <w:lang w:val="en-GB"/>
              </w:rPr>
              <w:t>S</w:t>
            </w:r>
            <w:r w:rsidRPr="00CF30EA">
              <w:rPr>
                <w:rFonts w:eastAsia="Times New Roman" w:cs="Arial"/>
                <w:b/>
                <w:bCs/>
                <w:lang w:val="en-GB"/>
              </w:rPr>
              <w:t>et</w:t>
            </w:r>
          </w:p>
        </w:tc>
        <w:tc>
          <w:tcPr>
            <w:tcW w:w="540" w:type="dxa"/>
            <w:tcBorders>
              <w:top w:val="single" w:sz="4" w:space="0" w:color="auto"/>
              <w:left w:val="nil"/>
              <w:bottom w:val="nil"/>
              <w:right w:val="single" w:sz="4" w:space="0" w:color="auto"/>
            </w:tcBorders>
            <w:shd w:val="clear" w:color="auto" w:fill="D9D9D9" w:themeFill="background1" w:themeFillShade="D9"/>
            <w:vAlign w:val="center"/>
          </w:tcPr>
          <w:p w14:paraId="27FA8BA9" w14:textId="77777777" w:rsidR="000314E0" w:rsidRPr="00CF30EA" w:rsidRDefault="000314E0" w:rsidP="00374DFC">
            <w:pPr>
              <w:keepNext/>
              <w:keepLines/>
              <w:spacing w:before="60" w:after="60" w:line="240" w:lineRule="auto"/>
              <w:rPr>
                <w:rFonts w:ascii="Times New Roman" w:eastAsia="Times New Roman" w:hAnsi="Times New Roman"/>
                <w:b/>
                <w:bCs/>
                <w:lang w:val="en-GB"/>
              </w:rPr>
            </w:pPr>
          </w:p>
        </w:tc>
      </w:tr>
      <w:tr w:rsidR="000314E0" w:rsidRPr="00CF30EA" w14:paraId="399B0639" w14:textId="77777777" w:rsidTr="00374DFC">
        <w:trPr>
          <w:cantSplit/>
          <w:jc w:val="center"/>
        </w:trPr>
        <w:tc>
          <w:tcPr>
            <w:tcW w:w="565" w:type="dxa"/>
            <w:tcBorders>
              <w:top w:val="single" w:sz="4" w:space="0" w:color="auto"/>
              <w:left w:val="single" w:sz="4" w:space="0" w:color="auto"/>
              <w:bottom w:val="nil"/>
              <w:right w:val="nil"/>
            </w:tcBorders>
            <w:vAlign w:val="center"/>
          </w:tcPr>
          <w:p w14:paraId="3026F771"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nil"/>
              <w:bottom w:val="single" w:sz="4" w:space="0" w:color="auto"/>
              <w:right w:val="nil"/>
            </w:tcBorders>
            <w:vAlign w:val="center"/>
          </w:tcPr>
          <w:p w14:paraId="61EF7128" w14:textId="77777777" w:rsidR="000314E0" w:rsidRPr="00CF30EA" w:rsidRDefault="000314E0" w:rsidP="00374DFC">
            <w:pPr>
              <w:keepNext/>
              <w:keepLines/>
              <w:spacing w:before="60" w:after="60" w:line="240" w:lineRule="auto"/>
              <w:rPr>
                <w:rFonts w:eastAsia="Times New Roman" w:cs="Arial"/>
                <w:bCs/>
                <w:lang w:val="en-GB"/>
              </w:rPr>
            </w:pPr>
          </w:p>
        </w:tc>
        <w:tc>
          <w:tcPr>
            <w:tcW w:w="540" w:type="dxa"/>
            <w:tcBorders>
              <w:top w:val="single" w:sz="4" w:space="0" w:color="auto"/>
              <w:left w:val="nil"/>
              <w:bottom w:val="nil"/>
              <w:right w:val="single" w:sz="4" w:space="0" w:color="auto"/>
            </w:tcBorders>
            <w:vAlign w:val="center"/>
          </w:tcPr>
          <w:p w14:paraId="39D4F3D5"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5A9082E5" w14:textId="77777777" w:rsidTr="00374DFC">
        <w:trPr>
          <w:cantSplit/>
          <w:jc w:val="center"/>
        </w:trPr>
        <w:tc>
          <w:tcPr>
            <w:tcW w:w="565" w:type="dxa"/>
            <w:tcBorders>
              <w:top w:val="nil"/>
              <w:left w:val="single" w:sz="4" w:space="0" w:color="auto"/>
              <w:bottom w:val="nil"/>
              <w:right w:val="nil"/>
            </w:tcBorders>
            <w:vAlign w:val="center"/>
          </w:tcPr>
          <w:p w14:paraId="0B4A9C5D"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85D6597" w14:textId="77777777"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
                <w:bCs/>
                <w:lang w:val="en-GB"/>
              </w:rPr>
              <w:t>Exchange Catalogue</w:t>
            </w:r>
          </w:p>
        </w:tc>
        <w:tc>
          <w:tcPr>
            <w:tcW w:w="540" w:type="dxa"/>
            <w:tcBorders>
              <w:top w:val="nil"/>
              <w:left w:val="nil"/>
              <w:bottom w:val="nil"/>
              <w:right w:val="single" w:sz="4" w:space="0" w:color="auto"/>
            </w:tcBorders>
            <w:vAlign w:val="center"/>
          </w:tcPr>
          <w:p w14:paraId="420F2879"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654FC3AF" w14:textId="77777777" w:rsidTr="00374DFC">
        <w:trPr>
          <w:cantSplit/>
          <w:jc w:val="center"/>
        </w:trPr>
        <w:tc>
          <w:tcPr>
            <w:tcW w:w="565" w:type="dxa"/>
            <w:tcBorders>
              <w:top w:val="nil"/>
              <w:left w:val="single" w:sz="4" w:space="0" w:color="auto"/>
              <w:bottom w:val="nil"/>
              <w:right w:val="nil"/>
            </w:tcBorders>
            <w:vAlign w:val="center"/>
          </w:tcPr>
          <w:p w14:paraId="74FA7C55"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auto"/>
            <w:vAlign w:val="center"/>
          </w:tcPr>
          <w:p w14:paraId="4880AD5C" w14:textId="77777777"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Cs/>
                <w:lang w:val="en-GB"/>
              </w:rPr>
              <w:t>Metadata (includes list of files in Exchange Dataset)</w:t>
            </w:r>
          </w:p>
        </w:tc>
        <w:tc>
          <w:tcPr>
            <w:tcW w:w="540" w:type="dxa"/>
            <w:tcBorders>
              <w:top w:val="nil"/>
              <w:left w:val="nil"/>
              <w:bottom w:val="nil"/>
              <w:right w:val="single" w:sz="4" w:space="0" w:color="auto"/>
            </w:tcBorders>
            <w:vAlign w:val="center"/>
          </w:tcPr>
          <w:p w14:paraId="0B876C3B" w14:textId="35500C1C" w:rsidR="00E54A79" w:rsidRPr="00CF30EA" w:rsidRDefault="00E54A79" w:rsidP="00374DFC">
            <w:pPr>
              <w:keepNext/>
              <w:keepLines/>
              <w:spacing w:before="60" w:after="60" w:line="240" w:lineRule="auto"/>
              <w:rPr>
                <w:rFonts w:ascii="Times New Roman" w:eastAsia="Times New Roman" w:hAnsi="Times New Roman"/>
                <w:bCs/>
                <w:lang w:val="en-GB"/>
              </w:rPr>
            </w:pPr>
          </w:p>
        </w:tc>
      </w:tr>
      <w:tr w:rsidR="00DD570C" w:rsidRPr="00CF30EA" w14:paraId="5CD2D143" w14:textId="77777777" w:rsidTr="00CF3845">
        <w:trPr>
          <w:cantSplit/>
          <w:jc w:val="center"/>
        </w:trPr>
        <w:tc>
          <w:tcPr>
            <w:tcW w:w="565" w:type="dxa"/>
            <w:tcBorders>
              <w:top w:val="nil"/>
              <w:left w:val="single" w:sz="4" w:space="0" w:color="auto"/>
              <w:bottom w:val="nil"/>
              <w:right w:val="nil"/>
            </w:tcBorders>
            <w:vAlign w:val="center"/>
          </w:tcPr>
          <w:p w14:paraId="049BFC57" w14:textId="77777777" w:rsidR="00DD570C" w:rsidRPr="00CF30EA" w:rsidRDefault="00DD570C"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nil"/>
              <w:bottom w:val="single" w:sz="4" w:space="0" w:color="auto"/>
              <w:right w:val="nil"/>
            </w:tcBorders>
            <w:shd w:val="clear" w:color="auto" w:fill="auto"/>
            <w:vAlign w:val="center"/>
          </w:tcPr>
          <w:p w14:paraId="6F2C47E1" w14:textId="77777777" w:rsidR="00DD570C" w:rsidRPr="00CF30EA" w:rsidRDefault="00DD570C" w:rsidP="00374DFC">
            <w:pPr>
              <w:keepNext/>
              <w:keepLines/>
              <w:spacing w:before="60" w:after="60" w:line="240" w:lineRule="auto"/>
              <w:jc w:val="center"/>
              <w:rPr>
                <w:rFonts w:eastAsia="Times New Roman" w:cs="Arial"/>
                <w:bCs/>
                <w:lang w:val="en-GB"/>
              </w:rPr>
            </w:pPr>
          </w:p>
        </w:tc>
        <w:tc>
          <w:tcPr>
            <w:tcW w:w="540" w:type="dxa"/>
            <w:tcBorders>
              <w:top w:val="nil"/>
              <w:left w:val="nil"/>
              <w:bottom w:val="nil"/>
              <w:right w:val="single" w:sz="4" w:space="0" w:color="auto"/>
            </w:tcBorders>
            <w:vAlign w:val="center"/>
          </w:tcPr>
          <w:p w14:paraId="10CE7E60" w14:textId="77777777" w:rsidR="00DD570C" w:rsidRPr="00CF30EA" w:rsidRDefault="00DD570C" w:rsidP="00374DFC">
            <w:pPr>
              <w:keepNext/>
              <w:keepLines/>
              <w:spacing w:before="60" w:after="60" w:line="240" w:lineRule="auto"/>
              <w:rPr>
                <w:rFonts w:ascii="Times New Roman" w:eastAsia="Times New Roman" w:hAnsi="Times New Roman"/>
                <w:bCs/>
                <w:lang w:val="en-GB"/>
              </w:rPr>
            </w:pPr>
          </w:p>
        </w:tc>
      </w:tr>
      <w:tr w:rsidR="00576A9A" w:rsidRPr="00CF30EA" w14:paraId="16EFCB14" w14:textId="77777777" w:rsidTr="00CF3845">
        <w:trPr>
          <w:cantSplit/>
          <w:jc w:val="center"/>
        </w:trPr>
        <w:tc>
          <w:tcPr>
            <w:tcW w:w="565" w:type="dxa"/>
            <w:tcBorders>
              <w:top w:val="nil"/>
              <w:left w:val="single" w:sz="4" w:space="0" w:color="auto"/>
              <w:bottom w:val="nil"/>
              <w:right w:val="single" w:sz="4" w:space="0" w:color="auto"/>
            </w:tcBorders>
            <w:vAlign w:val="center"/>
          </w:tcPr>
          <w:p w14:paraId="11A5106A" w14:textId="77777777" w:rsidR="00576A9A" w:rsidRPr="00CF30EA" w:rsidRDefault="00576A9A" w:rsidP="00576A9A">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4737DBD" w14:textId="6153000E" w:rsidR="00576A9A" w:rsidRPr="00CF30EA" w:rsidRDefault="00107348" w:rsidP="00576A9A">
            <w:pPr>
              <w:keepNext/>
              <w:keepLines/>
              <w:spacing w:before="60" w:after="60" w:line="240" w:lineRule="auto"/>
              <w:jc w:val="center"/>
              <w:rPr>
                <w:rFonts w:eastAsia="Times New Roman" w:cs="Arial"/>
                <w:bCs/>
                <w:lang w:val="en-GB"/>
              </w:rPr>
            </w:pPr>
            <w:r>
              <w:rPr>
                <w:rFonts w:eastAsia="Times New Roman" w:cs="Arial"/>
                <w:b/>
                <w:lang w:val="en-GB"/>
              </w:rPr>
              <w:t xml:space="preserve">Exchange </w:t>
            </w:r>
            <w:r w:rsidR="00576A9A">
              <w:rPr>
                <w:rFonts w:eastAsia="Times New Roman" w:cs="Arial"/>
                <w:b/>
                <w:lang w:val="en-GB"/>
              </w:rPr>
              <w:t>Catalogue</w:t>
            </w:r>
            <w:r w:rsidR="00576A9A" w:rsidRPr="006738D6">
              <w:rPr>
                <w:rFonts w:eastAsia="Times New Roman" w:cs="Arial"/>
                <w:b/>
                <w:lang w:val="en-GB"/>
              </w:rPr>
              <w:t xml:space="preserve"> Signature</w:t>
            </w:r>
          </w:p>
        </w:tc>
        <w:tc>
          <w:tcPr>
            <w:tcW w:w="540" w:type="dxa"/>
            <w:tcBorders>
              <w:top w:val="nil"/>
              <w:left w:val="single" w:sz="4" w:space="0" w:color="auto"/>
              <w:bottom w:val="nil"/>
              <w:right w:val="single" w:sz="4" w:space="0" w:color="auto"/>
            </w:tcBorders>
            <w:vAlign w:val="center"/>
          </w:tcPr>
          <w:p w14:paraId="5DAB7D39" w14:textId="77777777" w:rsidR="00576A9A" w:rsidRPr="00CF30EA" w:rsidRDefault="00576A9A" w:rsidP="00576A9A">
            <w:pPr>
              <w:keepNext/>
              <w:keepLines/>
              <w:spacing w:before="60" w:after="60" w:line="240" w:lineRule="auto"/>
              <w:rPr>
                <w:rFonts w:ascii="Times New Roman" w:eastAsia="Times New Roman" w:hAnsi="Times New Roman"/>
                <w:bCs/>
                <w:lang w:val="en-GB"/>
              </w:rPr>
            </w:pPr>
          </w:p>
        </w:tc>
      </w:tr>
      <w:tr w:rsidR="00576A9A" w:rsidRPr="00CF30EA" w14:paraId="5E3E0019" w14:textId="77777777" w:rsidTr="00CF3845">
        <w:trPr>
          <w:cantSplit/>
          <w:jc w:val="center"/>
        </w:trPr>
        <w:tc>
          <w:tcPr>
            <w:tcW w:w="565" w:type="dxa"/>
            <w:tcBorders>
              <w:top w:val="nil"/>
              <w:left w:val="single" w:sz="4" w:space="0" w:color="auto"/>
              <w:bottom w:val="nil"/>
              <w:right w:val="single" w:sz="4" w:space="0" w:color="auto"/>
            </w:tcBorders>
            <w:vAlign w:val="center"/>
          </w:tcPr>
          <w:p w14:paraId="34D721E6" w14:textId="77777777" w:rsidR="00576A9A" w:rsidRPr="00CF30EA" w:rsidRDefault="00576A9A" w:rsidP="00576A9A">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auto"/>
            <w:vAlign w:val="center"/>
          </w:tcPr>
          <w:p w14:paraId="3C3C549D" w14:textId="77F91E52" w:rsidR="00576A9A" w:rsidRPr="00CF30EA" w:rsidRDefault="00576A9A" w:rsidP="00576A9A">
            <w:pPr>
              <w:keepNext/>
              <w:keepLines/>
              <w:spacing w:before="60" w:after="60" w:line="240" w:lineRule="auto"/>
              <w:jc w:val="center"/>
              <w:rPr>
                <w:rFonts w:eastAsia="Times New Roman" w:cs="Arial"/>
                <w:bCs/>
                <w:lang w:val="en-GB"/>
              </w:rPr>
            </w:pPr>
            <w:r w:rsidRPr="006738D6">
              <w:rPr>
                <w:rFonts w:eastAsia="Times New Roman" w:cs="Arial"/>
                <w:bCs/>
                <w:lang w:val="en-GB"/>
              </w:rPr>
              <w:t>Signature</w:t>
            </w:r>
            <w:r w:rsidR="00107348">
              <w:rPr>
                <w:rFonts w:eastAsia="Times New Roman" w:cs="Arial"/>
                <w:bCs/>
                <w:lang w:val="en-GB"/>
              </w:rPr>
              <w:t xml:space="preserve"> File</w:t>
            </w:r>
          </w:p>
        </w:tc>
        <w:tc>
          <w:tcPr>
            <w:tcW w:w="540" w:type="dxa"/>
            <w:tcBorders>
              <w:top w:val="nil"/>
              <w:left w:val="single" w:sz="4" w:space="0" w:color="auto"/>
              <w:bottom w:val="nil"/>
              <w:right w:val="single" w:sz="4" w:space="0" w:color="auto"/>
            </w:tcBorders>
            <w:vAlign w:val="center"/>
          </w:tcPr>
          <w:p w14:paraId="7186DFA0" w14:textId="77777777" w:rsidR="00576A9A" w:rsidRPr="00CF30EA" w:rsidRDefault="00576A9A" w:rsidP="00576A9A">
            <w:pPr>
              <w:keepNext/>
              <w:keepLines/>
              <w:spacing w:before="60" w:after="60" w:line="240" w:lineRule="auto"/>
              <w:rPr>
                <w:rFonts w:ascii="Times New Roman" w:eastAsia="Times New Roman" w:hAnsi="Times New Roman"/>
                <w:bCs/>
                <w:lang w:val="en-GB"/>
              </w:rPr>
            </w:pPr>
          </w:p>
        </w:tc>
      </w:tr>
      <w:tr w:rsidR="00576A9A" w:rsidRPr="00CF30EA" w14:paraId="581732E9" w14:textId="77777777" w:rsidTr="00374DFC">
        <w:trPr>
          <w:cantSplit/>
          <w:jc w:val="center"/>
        </w:trPr>
        <w:tc>
          <w:tcPr>
            <w:tcW w:w="565" w:type="dxa"/>
            <w:tcBorders>
              <w:top w:val="nil"/>
              <w:left w:val="single" w:sz="4" w:space="0" w:color="auto"/>
              <w:bottom w:val="nil"/>
              <w:right w:val="nil"/>
            </w:tcBorders>
            <w:vAlign w:val="center"/>
          </w:tcPr>
          <w:p w14:paraId="3D1BD3C4" w14:textId="77777777" w:rsidR="00576A9A" w:rsidRPr="00CF30EA" w:rsidRDefault="00576A9A"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nil"/>
              <w:bottom w:val="single" w:sz="4" w:space="0" w:color="auto"/>
              <w:right w:val="nil"/>
            </w:tcBorders>
            <w:shd w:val="clear" w:color="auto" w:fill="auto"/>
            <w:vAlign w:val="center"/>
          </w:tcPr>
          <w:p w14:paraId="6F97E13D" w14:textId="77777777" w:rsidR="00576A9A" w:rsidRPr="00CF30EA" w:rsidRDefault="00576A9A" w:rsidP="00374DFC">
            <w:pPr>
              <w:keepNext/>
              <w:keepLines/>
              <w:spacing w:before="60" w:after="60" w:line="240" w:lineRule="auto"/>
              <w:jc w:val="center"/>
              <w:rPr>
                <w:rFonts w:eastAsia="Times New Roman" w:cs="Arial"/>
                <w:bCs/>
                <w:lang w:val="en-GB"/>
              </w:rPr>
            </w:pPr>
          </w:p>
        </w:tc>
        <w:tc>
          <w:tcPr>
            <w:tcW w:w="540" w:type="dxa"/>
            <w:tcBorders>
              <w:top w:val="nil"/>
              <w:left w:val="nil"/>
              <w:bottom w:val="nil"/>
              <w:right w:val="single" w:sz="4" w:space="0" w:color="auto"/>
            </w:tcBorders>
            <w:vAlign w:val="center"/>
          </w:tcPr>
          <w:p w14:paraId="30A8D59A" w14:textId="77777777" w:rsidR="00576A9A" w:rsidRPr="00CF30EA" w:rsidRDefault="00576A9A" w:rsidP="00374DFC">
            <w:pPr>
              <w:keepNext/>
              <w:keepLines/>
              <w:spacing w:before="60" w:after="60" w:line="240" w:lineRule="auto"/>
              <w:rPr>
                <w:rFonts w:ascii="Times New Roman" w:eastAsia="Times New Roman" w:hAnsi="Times New Roman"/>
                <w:bCs/>
                <w:lang w:val="en-GB"/>
              </w:rPr>
            </w:pPr>
          </w:p>
        </w:tc>
      </w:tr>
      <w:tr w:rsidR="00DD570C" w:rsidRPr="00CF30EA" w14:paraId="3B2C0E2C" w14:textId="77777777" w:rsidTr="00374DFC">
        <w:trPr>
          <w:cantSplit/>
          <w:jc w:val="center"/>
        </w:trPr>
        <w:tc>
          <w:tcPr>
            <w:tcW w:w="565" w:type="dxa"/>
            <w:tcBorders>
              <w:top w:val="nil"/>
              <w:left w:val="single" w:sz="4" w:space="0" w:color="auto"/>
              <w:bottom w:val="nil"/>
              <w:right w:val="nil"/>
            </w:tcBorders>
            <w:vAlign w:val="center"/>
          </w:tcPr>
          <w:p w14:paraId="1265E791" w14:textId="77777777" w:rsidR="00DD570C" w:rsidRPr="00CF30EA" w:rsidRDefault="00DD570C"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A715E2B" w14:textId="572B417A" w:rsidR="00DD570C" w:rsidRPr="00CF30EA" w:rsidRDefault="00DD570C" w:rsidP="00374DFC">
            <w:pPr>
              <w:keepNext/>
              <w:keepLines/>
              <w:spacing w:before="60" w:after="60" w:line="240" w:lineRule="auto"/>
              <w:jc w:val="center"/>
              <w:rPr>
                <w:rFonts w:eastAsia="Times New Roman" w:cs="Arial"/>
                <w:b/>
                <w:lang w:val="en-GB"/>
              </w:rPr>
            </w:pPr>
            <w:r w:rsidRPr="00CF30EA">
              <w:rPr>
                <w:rFonts w:eastAsia="Times New Roman" w:cs="Arial"/>
                <w:b/>
                <w:lang w:val="en-GB"/>
              </w:rPr>
              <w:t>Other Catalogues</w:t>
            </w:r>
          </w:p>
        </w:tc>
        <w:tc>
          <w:tcPr>
            <w:tcW w:w="540" w:type="dxa"/>
            <w:tcBorders>
              <w:top w:val="nil"/>
              <w:left w:val="nil"/>
              <w:bottom w:val="nil"/>
              <w:right w:val="single" w:sz="4" w:space="0" w:color="auto"/>
            </w:tcBorders>
            <w:vAlign w:val="center"/>
          </w:tcPr>
          <w:p w14:paraId="1A36962D" w14:textId="77777777" w:rsidR="00DD570C" w:rsidRPr="00CF30EA" w:rsidRDefault="00DD570C" w:rsidP="00374DFC">
            <w:pPr>
              <w:keepNext/>
              <w:keepLines/>
              <w:spacing w:before="60" w:after="60" w:line="240" w:lineRule="auto"/>
              <w:rPr>
                <w:rFonts w:ascii="Times New Roman" w:eastAsia="Times New Roman" w:hAnsi="Times New Roman"/>
                <w:bCs/>
                <w:lang w:val="en-GB"/>
              </w:rPr>
            </w:pPr>
          </w:p>
        </w:tc>
      </w:tr>
      <w:tr w:rsidR="00E54A79" w:rsidRPr="009D0E32" w14:paraId="0830740C" w14:textId="77777777" w:rsidTr="00374DFC">
        <w:trPr>
          <w:cantSplit/>
          <w:jc w:val="center"/>
        </w:trPr>
        <w:tc>
          <w:tcPr>
            <w:tcW w:w="565" w:type="dxa"/>
            <w:tcBorders>
              <w:top w:val="nil"/>
              <w:left w:val="single" w:sz="4" w:space="0" w:color="auto"/>
              <w:bottom w:val="nil"/>
              <w:right w:val="nil"/>
            </w:tcBorders>
            <w:vAlign w:val="center"/>
          </w:tcPr>
          <w:p w14:paraId="2E35BCA9" w14:textId="77777777" w:rsidR="00E54A79" w:rsidRPr="00CF30EA" w:rsidRDefault="00E54A79"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auto"/>
            <w:vAlign w:val="center"/>
          </w:tcPr>
          <w:p w14:paraId="5E937722" w14:textId="6B21F961" w:rsidR="00E54A79" w:rsidRPr="002B4250" w:rsidRDefault="00DD570C" w:rsidP="00374DFC">
            <w:pPr>
              <w:keepNext/>
              <w:keepLines/>
              <w:spacing w:before="60" w:after="60" w:line="240" w:lineRule="auto"/>
              <w:jc w:val="center"/>
              <w:rPr>
                <w:rFonts w:eastAsia="Times New Roman" w:cs="Arial"/>
                <w:bCs/>
                <w:lang w:val="fr-FR"/>
              </w:rPr>
            </w:pPr>
            <w:r w:rsidRPr="002B4250">
              <w:rPr>
                <w:rFonts w:eastAsia="Times New Roman" w:cs="Arial"/>
                <w:bCs/>
                <w:lang w:val="fr-FR"/>
              </w:rPr>
              <w:t>Auxiliary</w:t>
            </w:r>
            <w:r w:rsidR="00E54A79" w:rsidRPr="002B4250">
              <w:rPr>
                <w:rFonts w:eastAsia="Times New Roman" w:cs="Arial"/>
                <w:bCs/>
                <w:lang w:val="fr-FR"/>
              </w:rPr>
              <w:t xml:space="preserve"> files</w:t>
            </w:r>
            <w:r w:rsidR="00B62046" w:rsidRPr="002B4250">
              <w:rPr>
                <w:rFonts w:eastAsia="Times New Roman" w:cs="Arial"/>
                <w:bCs/>
                <w:lang w:val="fr-FR"/>
              </w:rPr>
              <w:t xml:space="preserve"> (Feature and Portrayal Catalogue, SVG Files, etc.)</w:t>
            </w:r>
          </w:p>
        </w:tc>
        <w:tc>
          <w:tcPr>
            <w:tcW w:w="540" w:type="dxa"/>
            <w:tcBorders>
              <w:top w:val="nil"/>
              <w:left w:val="nil"/>
              <w:bottom w:val="nil"/>
              <w:right w:val="single" w:sz="4" w:space="0" w:color="auto"/>
            </w:tcBorders>
            <w:vAlign w:val="center"/>
          </w:tcPr>
          <w:p w14:paraId="5A4E4817" w14:textId="77777777" w:rsidR="00E54A79" w:rsidRPr="002B4250" w:rsidRDefault="00E54A79" w:rsidP="00374DFC">
            <w:pPr>
              <w:keepNext/>
              <w:keepLines/>
              <w:spacing w:before="60" w:after="60" w:line="240" w:lineRule="auto"/>
              <w:rPr>
                <w:rFonts w:ascii="Times New Roman" w:eastAsia="Times New Roman" w:hAnsi="Times New Roman"/>
                <w:bCs/>
                <w:lang w:val="fr-FR"/>
              </w:rPr>
            </w:pPr>
          </w:p>
        </w:tc>
      </w:tr>
      <w:tr w:rsidR="000314E0" w:rsidRPr="009D0E32" w14:paraId="7C19450D" w14:textId="77777777" w:rsidTr="00374DFC">
        <w:trPr>
          <w:cantSplit/>
          <w:jc w:val="center"/>
        </w:trPr>
        <w:tc>
          <w:tcPr>
            <w:tcW w:w="565" w:type="dxa"/>
            <w:tcBorders>
              <w:top w:val="nil"/>
              <w:left w:val="single" w:sz="4" w:space="0" w:color="auto"/>
              <w:bottom w:val="nil"/>
              <w:right w:val="nil"/>
            </w:tcBorders>
            <w:vAlign w:val="center"/>
          </w:tcPr>
          <w:p w14:paraId="40130FE1" w14:textId="77777777" w:rsidR="000314E0" w:rsidRPr="002B4250" w:rsidRDefault="000314E0" w:rsidP="00374DFC">
            <w:pPr>
              <w:keepNext/>
              <w:keepLines/>
              <w:spacing w:before="60" w:after="60" w:line="240" w:lineRule="auto"/>
              <w:rPr>
                <w:rFonts w:ascii="Times New Roman" w:eastAsia="Times New Roman" w:hAnsi="Times New Roman"/>
                <w:bCs/>
                <w:lang w:val="fr-FR"/>
              </w:rPr>
            </w:pPr>
          </w:p>
        </w:tc>
        <w:tc>
          <w:tcPr>
            <w:tcW w:w="6090" w:type="dxa"/>
            <w:tcBorders>
              <w:top w:val="single" w:sz="4" w:space="0" w:color="auto"/>
              <w:left w:val="nil"/>
              <w:bottom w:val="single" w:sz="4" w:space="0" w:color="auto"/>
              <w:right w:val="nil"/>
            </w:tcBorders>
            <w:vAlign w:val="center"/>
          </w:tcPr>
          <w:p w14:paraId="3654F585" w14:textId="77777777" w:rsidR="000314E0" w:rsidRPr="002B4250" w:rsidRDefault="000314E0" w:rsidP="00374DFC">
            <w:pPr>
              <w:keepNext/>
              <w:keepLines/>
              <w:spacing w:before="60" w:after="60" w:line="240" w:lineRule="auto"/>
              <w:jc w:val="center"/>
              <w:rPr>
                <w:rFonts w:eastAsia="Times New Roman" w:cs="Arial"/>
                <w:bCs/>
                <w:vertAlign w:val="subscript"/>
                <w:lang w:val="fr-FR"/>
              </w:rPr>
            </w:pPr>
          </w:p>
        </w:tc>
        <w:tc>
          <w:tcPr>
            <w:tcW w:w="540" w:type="dxa"/>
            <w:tcBorders>
              <w:top w:val="nil"/>
              <w:left w:val="nil"/>
              <w:bottom w:val="nil"/>
              <w:right w:val="single" w:sz="4" w:space="0" w:color="auto"/>
            </w:tcBorders>
            <w:vAlign w:val="center"/>
          </w:tcPr>
          <w:p w14:paraId="745BAD6E" w14:textId="77777777" w:rsidR="000314E0" w:rsidRPr="002B4250" w:rsidRDefault="000314E0" w:rsidP="00374DFC">
            <w:pPr>
              <w:keepNext/>
              <w:keepLines/>
              <w:spacing w:before="60" w:after="60" w:line="240" w:lineRule="auto"/>
              <w:rPr>
                <w:rFonts w:ascii="Times New Roman" w:eastAsia="Times New Roman" w:hAnsi="Times New Roman"/>
                <w:bCs/>
                <w:lang w:val="fr-FR"/>
              </w:rPr>
            </w:pPr>
          </w:p>
        </w:tc>
      </w:tr>
      <w:tr w:rsidR="000314E0" w:rsidRPr="00CF30EA" w14:paraId="29BB256A" w14:textId="77777777" w:rsidTr="00374DFC">
        <w:trPr>
          <w:cantSplit/>
          <w:jc w:val="center"/>
        </w:trPr>
        <w:tc>
          <w:tcPr>
            <w:tcW w:w="565" w:type="dxa"/>
            <w:tcBorders>
              <w:top w:val="nil"/>
              <w:left w:val="single" w:sz="4" w:space="0" w:color="auto"/>
              <w:bottom w:val="nil"/>
              <w:right w:val="single" w:sz="4" w:space="0" w:color="auto"/>
            </w:tcBorders>
            <w:vAlign w:val="center"/>
          </w:tcPr>
          <w:p w14:paraId="707AF9BB" w14:textId="77777777" w:rsidR="000314E0" w:rsidRPr="002B4250" w:rsidRDefault="000314E0" w:rsidP="00374DFC">
            <w:pPr>
              <w:keepNext/>
              <w:keepLines/>
              <w:spacing w:before="60" w:after="60" w:line="240" w:lineRule="auto"/>
              <w:rPr>
                <w:rFonts w:ascii="Times New Roman" w:eastAsia="Times New Roman" w:hAnsi="Times New Roman"/>
                <w:bCs/>
                <w:lang w:val="fr-FR"/>
              </w:rPr>
            </w:pPr>
          </w:p>
        </w:tc>
        <w:tc>
          <w:tcPr>
            <w:tcW w:w="60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8CB7E6F" w14:textId="77777777"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
                <w:bCs/>
                <w:lang w:val="en-GB"/>
              </w:rPr>
              <w:t>Data Products</w:t>
            </w:r>
          </w:p>
        </w:tc>
        <w:tc>
          <w:tcPr>
            <w:tcW w:w="540" w:type="dxa"/>
            <w:tcBorders>
              <w:top w:val="nil"/>
              <w:left w:val="single" w:sz="4" w:space="0" w:color="auto"/>
              <w:bottom w:val="nil"/>
              <w:right w:val="single" w:sz="4" w:space="0" w:color="auto"/>
            </w:tcBorders>
            <w:vAlign w:val="center"/>
          </w:tcPr>
          <w:p w14:paraId="71BE39C5"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5F7D68C5" w14:textId="77777777" w:rsidTr="00374DFC">
        <w:trPr>
          <w:cantSplit/>
          <w:jc w:val="center"/>
        </w:trPr>
        <w:tc>
          <w:tcPr>
            <w:tcW w:w="565" w:type="dxa"/>
            <w:tcBorders>
              <w:top w:val="nil"/>
              <w:left w:val="single" w:sz="4" w:space="0" w:color="auto"/>
              <w:bottom w:val="nil"/>
              <w:right w:val="single" w:sz="4" w:space="0" w:color="auto"/>
            </w:tcBorders>
            <w:vAlign w:val="center"/>
          </w:tcPr>
          <w:p w14:paraId="0B972E40"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auto"/>
            <w:vAlign w:val="center"/>
          </w:tcPr>
          <w:p w14:paraId="41D5FF74" w14:textId="77777777"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Cs/>
                <w:lang w:val="en-GB"/>
              </w:rPr>
              <w:t>Data Product No. 1</w:t>
            </w:r>
          </w:p>
        </w:tc>
        <w:tc>
          <w:tcPr>
            <w:tcW w:w="540" w:type="dxa"/>
            <w:tcBorders>
              <w:top w:val="nil"/>
              <w:left w:val="single" w:sz="4" w:space="0" w:color="auto"/>
              <w:bottom w:val="nil"/>
              <w:right w:val="single" w:sz="4" w:space="0" w:color="auto"/>
            </w:tcBorders>
            <w:vAlign w:val="center"/>
          </w:tcPr>
          <w:p w14:paraId="49B5D371"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669177DB" w14:textId="77777777" w:rsidTr="00374DFC">
        <w:trPr>
          <w:cantSplit/>
          <w:jc w:val="center"/>
        </w:trPr>
        <w:tc>
          <w:tcPr>
            <w:tcW w:w="565" w:type="dxa"/>
            <w:tcBorders>
              <w:top w:val="nil"/>
              <w:left w:val="single" w:sz="4" w:space="0" w:color="auto"/>
              <w:bottom w:val="nil"/>
              <w:right w:val="single" w:sz="4" w:space="0" w:color="auto"/>
            </w:tcBorders>
            <w:vAlign w:val="center"/>
          </w:tcPr>
          <w:p w14:paraId="69293BC9"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vAlign w:val="center"/>
          </w:tcPr>
          <w:p w14:paraId="6DE76F46" w14:textId="77777777" w:rsidR="000314E0" w:rsidRPr="00CF30EA" w:rsidRDefault="000314E0" w:rsidP="00374DFC">
            <w:pPr>
              <w:keepNext/>
              <w:keepLines/>
              <w:spacing w:before="60" w:after="60" w:line="240" w:lineRule="auto"/>
              <w:jc w:val="center"/>
              <w:rPr>
                <w:rFonts w:eastAsia="Times New Roman" w:cs="Arial"/>
                <w:b/>
                <w:bCs/>
                <w:highlight w:val="yellow"/>
                <w:lang w:val="en-GB"/>
              </w:rPr>
            </w:pPr>
            <w:r w:rsidRPr="00CF30EA">
              <w:rPr>
                <w:rFonts w:eastAsia="Times New Roman" w:cs="Arial"/>
                <w:bCs/>
                <w:lang w:val="en-GB"/>
              </w:rPr>
              <w:t>Data Product No. 2</w:t>
            </w:r>
          </w:p>
        </w:tc>
        <w:tc>
          <w:tcPr>
            <w:tcW w:w="540" w:type="dxa"/>
            <w:tcBorders>
              <w:top w:val="nil"/>
              <w:left w:val="single" w:sz="4" w:space="0" w:color="auto"/>
              <w:bottom w:val="nil"/>
              <w:right w:val="single" w:sz="4" w:space="0" w:color="auto"/>
            </w:tcBorders>
            <w:vAlign w:val="center"/>
          </w:tcPr>
          <w:p w14:paraId="62A4C7CA"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50C4F356" w14:textId="77777777" w:rsidTr="00374DFC">
        <w:trPr>
          <w:cantSplit/>
          <w:jc w:val="center"/>
        </w:trPr>
        <w:tc>
          <w:tcPr>
            <w:tcW w:w="565" w:type="dxa"/>
            <w:tcBorders>
              <w:top w:val="nil"/>
              <w:left w:val="single" w:sz="4" w:space="0" w:color="auto"/>
              <w:bottom w:val="nil"/>
              <w:right w:val="single" w:sz="4" w:space="0" w:color="auto"/>
            </w:tcBorders>
            <w:vAlign w:val="center"/>
          </w:tcPr>
          <w:p w14:paraId="75B006D7"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vAlign w:val="center"/>
          </w:tcPr>
          <w:p w14:paraId="7D0350BA" w14:textId="77777777"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Cs/>
                <w:lang w:val="en-GB"/>
              </w:rPr>
              <w:t>Data Product No. 3</w:t>
            </w:r>
          </w:p>
        </w:tc>
        <w:tc>
          <w:tcPr>
            <w:tcW w:w="540" w:type="dxa"/>
            <w:tcBorders>
              <w:top w:val="nil"/>
              <w:left w:val="single" w:sz="4" w:space="0" w:color="auto"/>
              <w:bottom w:val="nil"/>
              <w:right w:val="single" w:sz="4" w:space="0" w:color="auto"/>
            </w:tcBorders>
            <w:vAlign w:val="center"/>
          </w:tcPr>
          <w:p w14:paraId="033CDBB2"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51643E29" w14:textId="77777777" w:rsidTr="00374DFC">
        <w:trPr>
          <w:cantSplit/>
          <w:jc w:val="center"/>
        </w:trPr>
        <w:tc>
          <w:tcPr>
            <w:tcW w:w="565" w:type="dxa"/>
            <w:tcBorders>
              <w:top w:val="nil"/>
              <w:left w:val="single" w:sz="4" w:space="0" w:color="auto"/>
              <w:bottom w:val="nil"/>
              <w:right w:val="single" w:sz="4" w:space="0" w:color="auto"/>
            </w:tcBorders>
            <w:vAlign w:val="center"/>
          </w:tcPr>
          <w:p w14:paraId="3CA69A58"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vAlign w:val="center"/>
          </w:tcPr>
          <w:p w14:paraId="5E7BF1B1" w14:textId="3B4CF9E6"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Cs/>
                <w:lang w:val="en-GB"/>
              </w:rPr>
              <w:t>Etc</w:t>
            </w:r>
          </w:p>
        </w:tc>
        <w:tc>
          <w:tcPr>
            <w:tcW w:w="540" w:type="dxa"/>
            <w:tcBorders>
              <w:top w:val="nil"/>
              <w:left w:val="single" w:sz="4" w:space="0" w:color="auto"/>
              <w:bottom w:val="nil"/>
              <w:right w:val="single" w:sz="4" w:space="0" w:color="auto"/>
            </w:tcBorders>
            <w:vAlign w:val="center"/>
          </w:tcPr>
          <w:p w14:paraId="53F3F754"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4001AB" w:rsidRPr="00CF30EA" w14:paraId="42435887" w14:textId="77777777" w:rsidTr="00374DFC">
        <w:trPr>
          <w:cantSplit/>
          <w:jc w:val="center"/>
        </w:trPr>
        <w:tc>
          <w:tcPr>
            <w:tcW w:w="565" w:type="dxa"/>
            <w:tcBorders>
              <w:top w:val="nil"/>
              <w:left w:val="single" w:sz="4" w:space="0" w:color="auto"/>
              <w:bottom w:val="nil"/>
              <w:right w:val="nil"/>
            </w:tcBorders>
            <w:vAlign w:val="center"/>
          </w:tcPr>
          <w:p w14:paraId="2221AB24"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nil"/>
              <w:bottom w:val="single" w:sz="4" w:space="0" w:color="auto"/>
              <w:right w:val="nil"/>
            </w:tcBorders>
            <w:vAlign w:val="center"/>
          </w:tcPr>
          <w:p w14:paraId="00AF5A66" w14:textId="77777777" w:rsidR="004001AB" w:rsidRPr="00CF30EA" w:rsidRDefault="004001AB" w:rsidP="00374DFC">
            <w:pPr>
              <w:keepNext/>
              <w:keepLines/>
              <w:spacing w:before="60" w:after="60" w:line="240" w:lineRule="auto"/>
              <w:jc w:val="center"/>
              <w:rPr>
                <w:rFonts w:eastAsia="Times New Roman" w:cs="Arial"/>
                <w:bCs/>
                <w:lang w:val="en-GB"/>
              </w:rPr>
            </w:pPr>
          </w:p>
        </w:tc>
        <w:tc>
          <w:tcPr>
            <w:tcW w:w="540" w:type="dxa"/>
            <w:tcBorders>
              <w:top w:val="nil"/>
              <w:left w:val="nil"/>
              <w:bottom w:val="nil"/>
              <w:right w:val="single" w:sz="4" w:space="0" w:color="auto"/>
            </w:tcBorders>
            <w:vAlign w:val="center"/>
          </w:tcPr>
          <w:p w14:paraId="622BB81F"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r>
      <w:tr w:rsidR="000314E0" w:rsidRPr="00CF30EA" w14:paraId="01207AB0" w14:textId="77777777" w:rsidTr="00374DFC">
        <w:trPr>
          <w:cantSplit/>
          <w:jc w:val="center"/>
        </w:trPr>
        <w:tc>
          <w:tcPr>
            <w:tcW w:w="565" w:type="dxa"/>
            <w:tcBorders>
              <w:top w:val="nil"/>
              <w:left w:val="single" w:sz="4" w:space="0" w:color="auto"/>
              <w:bottom w:val="nil"/>
              <w:right w:val="single" w:sz="4" w:space="0" w:color="auto"/>
            </w:tcBorders>
            <w:vAlign w:val="center"/>
          </w:tcPr>
          <w:p w14:paraId="0DB19346"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06B98E0" w14:textId="716B0F85" w:rsidR="004001AB" w:rsidRPr="00CF30EA" w:rsidRDefault="004001AB" w:rsidP="00374DFC">
            <w:pPr>
              <w:keepNext/>
              <w:keepLines/>
              <w:spacing w:before="60" w:after="60" w:line="240" w:lineRule="auto"/>
              <w:jc w:val="center"/>
              <w:rPr>
                <w:rFonts w:eastAsia="Times New Roman" w:cs="Arial"/>
                <w:b/>
                <w:lang w:val="en-GB"/>
              </w:rPr>
            </w:pPr>
            <w:r w:rsidRPr="00CF30EA">
              <w:rPr>
                <w:rFonts w:eastAsia="Times New Roman" w:cs="Arial"/>
                <w:b/>
                <w:lang w:val="en-GB"/>
              </w:rPr>
              <w:t>Support Files</w:t>
            </w:r>
          </w:p>
        </w:tc>
        <w:tc>
          <w:tcPr>
            <w:tcW w:w="540" w:type="dxa"/>
            <w:tcBorders>
              <w:top w:val="nil"/>
              <w:left w:val="single" w:sz="4" w:space="0" w:color="auto"/>
              <w:bottom w:val="nil"/>
              <w:right w:val="single" w:sz="4" w:space="0" w:color="auto"/>
            </w:tcBorders>
            <w:vAlign w:val="center"/>
          </w:tcPr>
          <w:p w14:paraId="6AD4CF45"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4001AB" w:rsidRPr="00CF30EA" w14:paraId="495E38A5" w14:textId="77777777" w:rsidTr="00374DFC">
        <w:trPr>
          <w:cantSplit/>
          <w:jc w:val="center"/>
        </w:trPr>
        <w:tc>
          <w:tcPr>
            <w:tcW w:w="565" w:type="dxa"/>
            <w:tcBorders>
              <w:top w:val="nil"/>
              <w:left w:val="single" w:sz="4" w:space="0" w:color="auto"/>
              <w:bottom w:val="nil"/>
              <w:right w:val="single" w:sz="4" w:space="0" w:color="auto"/>
            </w:tcBorders>
            <w:vAlign w:val="center"/>
          </w:tcPr>
          <w:p w14:paraId="3501D601"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vAlign w:val="center"/>
          </w:tcPr>
          <w:p w14:paraId="227BA900" w14:textId="67A2B731" w:rsidR="004001AB" w:rsidRPr="00CF30EA" w:rsidRDefault="00894400" w:rsidP="00374DFC">
            <w:pPr>
              <w:keepNext/>
              <w:keepLines/>
              <w:spacing w:before="60" w:after="60" w:line="240" w:lineRule="auto"/>
              <w:jc w:val="center"/>
              <w:rPr>
                <w:rFonts w:eastAsia="Times New Roman" w:cs="Arial"/>
                <w:bCs/>
                <w:lang w:val="en-GB"/>
              </w:rPr>
            </w:pPr>
            <w:r>
              <w:rPr>
                <w:rFonts w:eastAsia="Times New Roman" w:cs="Arial"/>
                <w:bCs/>
                <w:lang w:val="en-GB"/>
              </w:rPr>
              <w:t>L</w:t>
            </w:r>
            <w:r w:rsidR="004001AB" w:rsidRPr="00CF30EA">
              <w:rPr>
                <w:rFonts w:eastAsia="Times New Roman" w:cs="Arial"/>
                <w:bCs/>
                <w:lang w:val="en-GB"/>
              </w:rPr>
              <w:t>anguage packs, dictionaries</w:t>
            </w:r>
          </w:p>
        </w:tc>
        <w:tc>
          <w:tcPr>
            <w:tcW w:w="540" w:type="dxa"/>
            <w:tcBorders>
              <w:top w:val="nil"/>
              <w:left w:val="single" w:sz="4" w:space="0" w:color="auto"/>
              <w:bottom w:val="nil"/>
              <w:right w:val="single" w:sz="4" w:space="0" w:color="auto"/>
            </w:tcBorders>
            <w:vAlign w:val="center"/>
          </w:tcPr>
          <w:p w14:paraId="7D0F2729"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r>
      <w:tr w:rsidR="004001AB" w:rsidRPr="00CF30EA" w14:paraId="287643EE" w14:textId="77777777" w:rsidTr="00576A9A">
        <w:trPr>
          <w:cantSplit/>
          <w:jc w:val="center"/>
        </w:trPr>
        <w:tc>
          <w:tcPr>
            <w:tcW w:w="565" w:type="dxa"/>
            <w:tcBorders>
              <w:top w:val="nil"/>
              <w:left w:val="single" w:sz="4" w:space="0" w:color="auto"/>
              <w:bottom w:val="single" w:sz="4" w:space="0" w:color="auto"/>
              <w:right w:val="nil"/>
            </w:tcBorders>
            <w:vAlign w:val="center"/>
          </w:tcPr>
          <w:p w14:paraId="4C1F1018"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nil"/>
              <w:bottom w:val="single" w:sz="4" w:space="0" w:color="auto"/>
              <w:right w:val="nil"/>
            </w:tcBorders>
            <w:vAlign w:val="center"/>
          </w:tcPr>
          <w:p w14:paraId="5EB9391E" w14:textId="77777777" w:rsidR="004001AB" w:rsidRPr="00CF30EA" w:rsidRDefault="004001AB" w:rsidP="00374DFC">
            <w:pPr>
              <w:keepNext/>
              <w:keepLines/>
              <w:spacing w:before="60" w:after="60" w:line="240" w:lineRule="auto"/>
              <w:rPr>
                <w:rFonts w:eastAsia="Times New Roman" w:cs="Arial"/>
                <w:bCs/>
                <w:lang w:val="en-GB"/>
              </w:rPr>
            </w:pPr>
          </w:p>
        </w:tc>
        <w:tc>
          <w:tcPr>
            <w:tcW w:w="540" w:type="dxa"/>
            <w:tcBorders>
              <w:top w:val="nil"/>
              <w:left w:val="nil"/>
              <w:bottom w:val="single" w:sz="4" w:space="0" w:color="auto"/>
              <w:right w:val="single" w:sz="4" w:space="0" w:color="auto"/>
            </w:tcBorders>
            <w:vAlign w:val="center"/>
          </w:tcPr>
          <w:p w14:paraId="02D109EC"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r>
    </w:tbl>
    <w:p w14:paraId="560F65B6" w14:textId="0327FEA4" w:rsidR="000314E0" w:rsidRPr="00374DFC" w:rsidRDefault="00DD570C" w:rsidP="005A0747">
      <w:pPr>
        <w:pStyle w:val="Caption"/>
        <w:rPr>
          <w:rFonts w:eastAsia="Times New Roman" w:cs="Arial"/>
        </w:rPr>
      </w:pPr>
      <w:bookmarkStart w:id="893" w:name="_Ref126187822"/>
      <w:r w:rsidRPr="00374DFC">
        <w:t xml:space="preserve">Figure </w:t>
      </w:r>
      <w:r w:rsidR="005E1B1C">
        <w:fldChar w:fldCharType="begin"/>
      </w:r>
      <w:r w:rsidR="005E1B1C">
        <w:instrText xml:space="preserve"> STYLEREF 1 \s </w:instrText>
      </w:r>
      <w:r w:rsidR="005E1B1C">
        <w:fldChar w:fldCharType="separate"/>
      </w:r>
      <w:r w:rsidR="000218DB">
        <w:rPr>
          <w:noProof/>
        </w:rPr>
        <w:t>11</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0218DB">
        <w:rPr>
          <w:noProof/>
        </w:rPr>
        <w:t>1</w:t>
      </w:r>
      <w:r w:rsidR="005E1B1C">
        <w:fldChar w:fldCharType="end"/>
      </w:r>
      <w:bookmarkEnd w:id="893"/>
      <w:r w:rsidRPr="00374DFC">
        <w:t xml:space="preserve"> </w:t>
      </w:r>
      <w:r w:rsidR="00F6101A">
        <w:t>–</w:t>
      </w:r>
      <w:r w:rsidRPr="00374DFC">
        <w:t xml:space="preserve"> Schematic diagram of the Exchange Set</w:t>
      </w:r>
    </w:p>
    <w:p w14:paraId="08F85D67" w14:textId="77777777" w:rsidR="0073184B" w:rsidRDefault="0073184B" w:rsidP="00374DFC">
      <w:pPr>
        <w:spacing w:after="120" w:line="240" w:lineRule="auto"/>
        <w:rPr>
          <w:lang w:val="en-GB"/>
        </w:rPr>
      </w:pPr>
      <w:r w:rsidRPr="0073184B">
        <w:rPr>
          <w:lang w:val="en-GB"/>
        </w:rPr>
        <w:t>Since the transfer of large amounts of data may pose a problem for recipients with limited network bandwidth, it is suggested that the maximum size of exchange sets be approximately 10MB. This suggested limit may be varied up or down depending on transfer channel capabilities and constraints on producers, distributors, aggregators, and recipients.</w:t>
      </w:r>
    </w:p>
    <w:p w14:paraId="3F6C33AE" w14:textId="3F8FC153" w:rsidR="000314E0" w:rsidRPr="00CF30EA" w:rsidRDefault="00DD570C" w:rsidP="00374DFC">
      <w:pPr>
        <w:spacing w:after="120" w:line="240" w:lineRule="auto"/>
        <w:rPr>
          <w:lang w:val="en-GB"/>
        </w:rPr>
      </w:pPr>
      <w:r w:rsidRPr="00CF30EA">
        <w:rPr>
          <w:lang w:val="en-GB"/>
        </w:rPr>
        <w:t xml:space="preserve">The size of datasets (HDF5 data files) can vary widely, depending on the data. Exchange files may be compressed using the DEFLATE compression algorithm commonly used in ZIP archives (cf. S-100 </w:t>
      </w:r>
      <w:r w:rsidR="00374DFC">
        <w:rPr>
          <w:lang w:val="en-GB"/>
        </w:rPr>
        <w:t>Part 15, c</w:t>
      </w:r>
      <w:r w:rsidRPr="00CF30EA">
        <w:rPr>
          <w:lang w:val="en-GB"/>
        </w:rPr>
        <w:t>lause 15-5.2). Doing so can reduce file size by 80% or more.</w:t>
      </w:r>
    </w:p>
    <w:p w14:paraId="7F33384D" w14:textId="262ABB8E" w:rsidR="003203A4" w:rsidRPr="00CF30EA" w:rsidRDefault="003203A4" w:rsidP="00374DFC">
      <w:pPr>
        <w:pStyle w:val="Heading4"/>
        <w:tabs>
          <w:tab w:val="clear" w:pos="900"/>
          <w:tab w:val="clear" w:pos="1140"/>
          <w:tab w:val="clear" w:pos="1360"/>
          <w:tab w:val="left" w:pos="993"/>
        </w:tabs>
        <w:spacing w:before="120" w:after="120" w:line="240" w:lineRule="auto"/>
        <w:ind w:left="992" w:hanging="992"/>
      </w:pPr>
      <w:r w:rsidRPr="00CF30EA">
        <w:t xml:space="preserve">Exchange </w:t>
      </w:r>
      <w:r w:rsidR="00374DFC">
        <w:t>S</w:t>
      </w:r>
      <w:r w:rsidRPr="00CF30EA">
        <w:t>et structure</w:t>
      </w:r>
    </w:p>
    <w:p w14:paraId="6B03F13C" w14:textId="4CC7255A" w:rsidR="003203A4" w:rsidRPr="00CF30EA" w:rsidRDefault="003203A4" w:rsidP="00374DFC">
      <w:pPr>
        <w:spacing w:after="60" w:line="240" w:lineRule="auto"/>
        <w:rPr>
          <w:lang w:val="en-GB"/>
        </w:rPr>
      </w:pPr>
      <w:r w:rsidRPr="00CF30EA">
        <w:rPr>
          <w:lang w:val="en-GB"/>
        </w:rPr>
        <w:t xml:space="preserve">The structure of an S-111 </w:t>
      </w:r>
      <w:r w:rsidR="00374DFC">
        <w:rPr>
          <w:lang w:val="en-GB"/>
        </w:rPr>
        <w:t>E</w:t>
      </w:r>
      <w:r w:rsidRPr="00CF30EA">
        <w:rPr>
          <w:lang w:val="en-GB"/>
        </w:rPr>
        <w:t xml:space="preserve">xchange </w:t>
      </w:r>
      <w:r w:rsidR="00374DFC">
        <w:rPr>
          <w:lang w:val="en-GB"/>
        </w:rPr>
        <w:t>S</w:t>
      </w:r>
      <w:r w:rsidRPr="00CF30EA">
        <w:rPr>
          <w:lang w:val="en-GB"/>
        </w:rPr>
        <w:t xml:space="preserve">et must be according to the structure described below, which is based on S-100 </w:t>
      </w:r>
      <w:r w:rsidR="00374DFC">
        <w:rPr>
          <w:lang w:val="en-GB"/>
        </w:rPr>
        <w:t>Part 17, c</w:t>
      </w:r>
      <w:r w:rsidRPr="00CF30EA">
        <w:rPr>
          <w:lang w:val="en-GB"/>
        </w:rPr>
        <w:t xml:space="preserve">lause 17-4.2. The </w:t>
      </w:r>
      <w:r w:rsidR="00D8092E" w:rsidRPr="00CF30EA">
        <w:rPr>
          <w:lang w:val="en-GB"/>
        </w:rPr>
        <w:t>S-111</w:t>
      </w:r>
      <w:r w:rsidRPr="00CF30EA">
        <w:rPr>
          <w:lang w:val="en-GB"/>
        </w:rPr>
        <w:t xml:space="preserve"> </w:t>
      </w:r>
      <w:r w:rsidR="00374DFC">
        <w:rPr>
          <w:lang w:val="en-GB"/>
        </w:rPr>
        <w:t>E</w:t>
      </w:r>
      <w:r w:rsidRPr="00CF30EA">
        <w:rPr>
          <w:lang w:val="en-GB"/>
        </w:rPr>
        <w:t xml:space="preserve">xchange </w:t>
      </w:r>
      <w:r w:rsidR="00374DFC">
        <w:rPr>
          <w:lang w:val="en-GB"/>
        </w:rPr>
        <w:t>S</w:t>
      </w:r>
      <w:r w:rsidRPr="00CF30EA">
        <w:rPr>
          <w:lang w:val="en-GB"/>
        </w:rPr>
        <w:t xml:space="preserve">et structure is depicted in </w:t>
      </w:r>
      <w:r w:rsidRPr="00CF30EA">
        <w:rPr>
          <w:lang w:val="en-GB"/>
        </w:rPr>
        <w:fldChar w:fldCharType="begin"/>
      </w:r>
      <w:r w:rsidRPr="00CF30EA">
        <w:rPr>
          <w:lang w:val="en-GB"/>
        </w:rPr>
        <w:instrText xml:space="preserve"> REF _Ref112773502 \h </w:instrText>
      </w:r>
      <w:r w:rsidRPr="00CF30EA">
        <w:rPr>
          <w:lang w:val="en-GB"/>
        </w:rPr>
      </w:r>
      <w:r w:rsidRPr="00CF30EA">
        <w:rPr>
          <w:lang w:val="en-GB"/>
        </w:rPr>
        <w:fldChar w:fldCharType="separate"/>
      </w:r>
      <w:r w:rsidR="00D33763" w:rsidRPr="00F6101A">
        <w:rPr>
          <w:b/>
          <w:bCs/>
          <w:sz w:val="18"/>
          <w:szCs w:val="18"/>
          <w:lang w:val="en-GB"/>
        </w:rPr>
        <w:t xml:space="preserve">Figure </w:t>
      </w:r>
      <w:r w:rsidR="00D33763">
        <w:rPr>
          <w:b/>
          <w:bCs/>
          <w:noProof/>
          <w:sz w:val="18"/>
          <w:szCs w:val="18"/>
          <w:lang w:val="en-GB"/>
        </w:rPr>
        <w:t>11</w:t>
      </w:r>
      <w:r w:rsidR="00D33763">
        <w:rPr>
          <w:b/>
          <w:bCs/>
          <w:sz w:val="18"/>
          <w:szCs w:val="18"/>
          <w:lang w:val="en-GB"/>
        </w:rPr>
        <w:t>-</w:t>
      </w:r>
      <w:r w:rsidR="00D33763">
        <w:rPr>
          <w:b/>
          <w:bCs/>
          <w:noProof/>
          <w:sz w:val="18"/>
          <w:szCs w:val="18"/>
          <w:lang w:val="en-GB"/>
        </w:rPr>
        <w:t>2</w:t>
      </w:r>
      <w:r w:rsidRPr="00CF30EA">
        <w:rPr>
          <w:lang w:val="en-GB"/>
        </w:rPr>
        <w:fldChar w:fldCharType="end"/>
      </w:r>
      <w:r w:rsidRPr="00CF30EA">
        <w:rPr>
          <w:lang w:val="en-GB"/>
        </w:rPr>
        <w:t>.</w:t>
      </w:r>
    </w:p>
    <w:p w14:paraId="114A7007" w14:textId="0DEA8678" w:rsidR="003203A4" w:rsidRPr="00CF30EA" w:rsidRDefault="003203A4" w:rsidP="00374DFC">
      <w:pPr>
        <w:pStyle w:val="ListParagraph"/>
        <w:numPr>
          <w:ilvl w:val="0"/>
          <w:numId w:val="51"/>
        </w:numPr>
        <w:spacing w:after="60" w:line="240" w:lineRule="auto"/>
        <w:ind w:left="567" w:hanging="283"/>
        <w:rPr>
          <w:lang w:val="en-GB"/>
        </w:rPr>
      </w:pPr>
      <w:r w:rsidRPr="00CF30EA">
        <w:rPr>
          <w:lang w:val="en-GB"/>
        </w:rPr>
        <w:t xml:space="preserve">All content must be placed inside a top root folder named S100_ROOT. This is the only top level root folder in an </w:t>
      </w:r>
      <w:r w:rsidR="00374DFC">
        <w:rPr>
          <w:lang w:val="en-GB"/>
        </w:rPr>
        <w:t>E</w:t>
      </w:r>
      <w:r w:rsidRPr="00CF30EA">
        <w:rPr>
          <w:lang w:val="en-GB"/>
        </w:rPr>
        <w:t xml:space="preserve">xchange </w:t>
      </w:r>
      <w:r w:rsidR="00374DFC">
        <w:rPr>
          <w:lang w:val="en-GB"/>
        </w:rPr>
        <w:t>S</w:t>
      </w:r>
      <w:r w:rsidRPr="00CF30EA">
        <w:rPr>
          <w:lang w:val="en-GB"/>
        </w:rPr>
        <w:t>et containing only S-100 products.</w:t>
      </w:r>
    </w:p>
    <w:p w14:paraId="6FB87F4D" w14:textId="414C3AD6" w:rsidR="003203A4" w:rsidRPr="00CF30EA" w:rsidRDefault="003203A4" w:rsidP="00374DFC">
      <w:pPr>
        <w:pStyle w:val="ListParagraph"/>
        <w:numPr>
          <w:ilvl w:val="0"/>
          <w:numId w:val="51"/>
        </w:numPr>
        <w:spacing w:after="60" w:line="240" w:lineRule="auto"/>
        <w:ind w:left="567" w:hanging="283"/>
        <w:rPr>
          <w:lang w:val="en-GB"/>
        </w:rPr>
      </w:pPr>
      <w:r w:rsidRPr="00CF30EA">
        <w:rPr>
          <w:lang w:val="en-GB"/>
        </w:rPr>
        <w:t>The S100_ROOT folder must contain a subfolder for S-111 which holds content specific to S-111.</w:t>
      </w:r>
    </w:p>
    <w:p w14:paraId="13F8A71C" w14:textId="5BEF061D" w:rsidR="003203A4" w:rsidRPr="00CF30EA" w:rsidRDefault="003203A4" w:rsidP="00374DFC">
      <w:pPr>
        <w:pStyle w:val="ListParagraph"/>
        <w:numPr>
          <w:ilvl w:val="0"/>
          <w:numId w:val="51"/>
        </w:numPr>
        <w:spacing w:after="60" w:line="240" w:lineRule="auto"/>
        <w:ind w:left="567" w:hanging="283"/>
        <w:rPr>
          <w:lang w:val="en-GB"/>
        </w:rPr>
      </w:pPr>
      <w:r w:rsidRPr="00CF30EA">
        <w:rPr>
          <w:lang w:val="en-GB"/>
        </w:rPr>
        <w:t xml:space="preserve">An S-111 </w:t>
      </w:r>
      <w:r w:rsidR="00374DFC">
        <w:rPr>
          <w:lang w:val="en-GB"/>
        </w:rPr>
        <w:t>E</w:t>
      </w:r>
      <w:r w:rsidRPr="00CF30EA">
        <w:rPr>
          <w:lang w:val="en-GB"/>
        </w:rPr>
        <w:t xml:space="preserve">xchange </w:t>
      </w:r>
      <w:r w:rsidR="00374DFC">
        <w:rPr>
          <w:lang w:val="en-GB"/>
        </w:rPr>
        <w:t>S</w:t>
      </w:r>
      <w:r w:rsidRPr="00CF30EA">
        <w:rPr>
          <w:lang w:val="en-GB"/>
        </w:rPr>
        <w:t xml:space="preserve">et must contain an </w:t>
      </w:r>
      <w:r w:rsidR="00374DFC">
        <w:rPr>
          <w:lang w:val="en-GB"/>
        </w:rPr>
        <w:t>E</w:t>
      </w:r>
      <w:r w:rsidRPr="00CF30EA">
        <w:rPr>
          <w:lang w:val="en-GB"/>
        </w:rPr>
        <w:t xml:space="preserve">xchange </w:t>
      </w:r>
      <w:r w:rsidR="00374DFC">
        <w:rPr>
          <w:lang w:val="en-GB"/>
        </w:rPr>
        <w:t>S</w:t>
      </w:r>
      <w:r w:rsidRPr="00CF30EA">
        <w:rPr>
          <w:lang w:val="en-GB"/>
        </w:rPr>
        <w:t xml:space="preserve">et </w:t>
      </w:r>
      <w:r w:rsidR="00374DFC">
        <w:rPr>
          <w:lang w:val="en-GB"/>
        </w:rPr>
        <w:t>C</w:t>
      </w:r>
      <w:r w:rsidRPr="00CF30EA">
        <w:rPr>
          <w:lang w:val="en-GB"/>
        </w:rPr>
        <w:t xml:space="preserve">atalogue, CATALOG.XML, its digital signature CATALOG.SIGN and may contain any number of </w:t>
      </w:r>
      <w:r w:rsidR="00D8092E" w:rsidRPr="00CF30EA">
        <w:rPr>
          <w:lang w:val="en-GB"/>
        </w:rPr>
        <w:t>S-111</w:t>
      </w:r>
      <w:r w:rsidRPr="00CF30EA">
        <w:rPr>
          <w:lang w:val="en-GB"/>
        </w:rPr>
        <w:t xml:space="preserve"> conformant dataset files and </w:t>
      </w:r>
      <w:r w:rsidR="00B46422">
        <w:rPr>
          <w:lang w:val="en-GB"/>
        </w:rPr>
        <w:t>C</w:t>
      </w:r>
      <w:r w:rsidRPr="00CF30EA">
        <w:rPr>
          <w:lang w:val="en-GB"/>
        </w:rPr>
        <w:t>atalogue files.</w:t>
      </w:r>
    </w:p>
    <w:p w14:paraId="452F93A5" w14:textId="4CB616F7" w:rsidR="003203A4" w:rsidRPr="00CF30EA" w:rsidRDefault="003203A4" w:rsidP="00B46422">
      <w:pPr>
        <w:pStyle w:val="ListParagraph"/>
        <w:numPr>
          <w:ilvl w:val="0"/>
          <w:numId w:val="51"/>
        </w:numPr>
        <w:spacing w:after="0" w:line="240" w:lineRule="auto"/>
        <w:ind w:left="567" w:hanging="283"/>
        <w:rPr>
          <w:lang w:val="en-GB"/>
        </w:rPr>
      </w:pPr>
      <w:r w:rsidRPr="00CF30EA">
        <w:rPr>
          <w:lang w:val="en-GB"/>
        </w:rPr>
        <w:t xml:space="preserve">The S-111 subfolder must contain subfolders for the component dataset files (DATASET_FILES) and </w:t>
      </w:r>
      <w:r w:rsidR="00B46422">
        <w:rPr>
          <w:lang w:val="en-GB"/>
        </w:rPr>
        <w:t>C</w:t>
      </w:r>
      <w:r w:rsidRPr="00CF30EA">
        <w:rPr>
          <w:lang w:val="en-GB"/>
        </w:rPr>
        <w:t>atalogues (CATALOGUES) as required:</w:t>
      </w:r>
    </w:p>
    <w:p w14:paraId="4D3FFCCE" w14:textId="75F1B149" w:rsidR="003203A4" w:rsidRPr="00CF30EA" w:rsidRDefault="003203A4" w:rsidP="00B46422">
      <w:pPr>
        <w:pStyle w:val="ListParagraph"/>
        <w:numPr>
          <w:ilvl w:val="1"/>
          <w:numId w:val="51"/>
        </w:numPr>
        <w:spacing w:after="0" w:line="240" w:lineRule="auto"/>
        <w:ind w:left="1134" w:hanging="283"/>
        <w:rPr>
          <w:lang w:val="en-GB"/>
        </w:rPr>
      </w:pPr>
      <w:r w:rsidRPr="00CF30EA">
        <w:rPr>
          <w:lang w:val="en-GB"/>
        </w:rPr>
        <w:t xml:space="preserve">The DATASET_FILES subfolder is required if and only if the </w:t>
      </w:r>
      <w:r w:rsidR="00B46422">
        <w:rPr>
          <w:lang w:val="en-GB"/>
        </w:rPr>
        <w:t>E</w:t>
      </w:r>
      <w:r w:rsidRPr="00CF30EA">
        <w:rPr>
          <w:lang w:val="en-GB"/>
        </w:rPr>
        <w:t xml:space="preserve">xchange </w:t>
      </w:r>
      <w:r w:rsidR="00B46422">
        <w:rPr>
          <w:lang w:val="en-GB"/>
        </w:rPr>
        <w:t>S</w:t>
      </w:r>
      <w:r w:rsidRPr="00CF30EA">
        <w:rPr>
          <w:lang w:val="en-GB"/>
        </w:rPr>
        <w:t>et contains an S-111 HDF5 dataset.</w:t>
      </w:r>
    </w:p>
    <w:p w14:paraId="2AD238D7" w14:textId="7F1A97FB" w:rsidR="003203A4" w:rsidRPr="00CF30EA" w:rsidRDefault="003203A4" w:rsidP="00B46422">
      <w:pPr>
        <w:pStyle w:val="ListParagraph"/>
        <w:numPr>
          <w:ilvl w:val="1"/>
          <w:numId w:val="51"/>
        </w:numPr>
        <w:spacing w:after="60" w:line="240" w:lineRule="auto"/>
        <w:ind w:left="1134" w:hanging="283"/>
        <w:rPr>
          <w:lang w:val="en-GB"/>
        </w:rPr>
      </w:pPr>
      <w:r w:rsidRPr="00CF30EA">
        <w:rPr>
          <w:lang w:val="en-GB"/>
        </w:rPr>
        <w:t xml:space="preserve">The CATALOGUES subfolder is required if and only if the </w:t>
      </w:r>
      <w:r w:rsidR="00B46422">
        <w:rPr>
          <w:lang w:val="en-GB"/>
        </w:rPr>
        <w:t>E</w:t>
      </w:r>
      <w:r w:rsidRPr="00CF30EA">
        <w:rPr>
          <w:lang w:val="en-GB"/>
        </w:rPr>
        <w:t xml:space="preserve">xchange </w:t>
      </w:r>
      <w:r w:rsidR="00B46422">
        <w:rPr>
          <w:lang w:val="en-GB"/>
        </w:rPr>
        <w:t>S</w:t>
      </w:r>
      <w:r w:rsidRPr="00CF30EA">
        <w:rPr>
          <w:lang w:val="en-GB"/>
        </w:rPr>
        <w:t xml:space="preserve">et contains a </w:t>
      </w:r>
      <w:r w:rsidR="00B46422">
        <w:rPr>
          <w:lang w:val="en-GB"/>
        </w:rPr>
        <w:t>F</w:t>
      </w:r>
      <w:r w:rsidRPr="00CF30EA">
        <w:rPr>
          <w:lang w:val="en-GB"/>
        </w:rPr>
        <w:t xml:space="preserve">eature or </w:t>
      </w:r>
      <w:r w:rsidR="00B46422">
        <w:rPr>
          <w:lang w:val="en-GB"/>
        </w:rPr>
        <w:t>P</w:t>
      </w:r>
      <w:r w:rsidRPr="00CF30EA">
        <w:rPr>
          <w:lang w:val="en-GB"/>
        </w:rPr>
        <w:t xml:space="preserve">ortrayal </w:t>
      </w:r>
      <w:r w:rsidR="00B46422">
        <w:rPr>
          <w:lang w:val="en-GB"/>
        </w:rPr>
        <w:t>C</w:t>
      </w:r>
      <w:r w:rsidRPr="00CF30EA">
        <w:rPr>
          <w:lang w:val="en-GB"/>
        </w:rPr>
        <w:t xml:space="preserve">atalogue. (This </w:t>
      </w:r>
      <w:r w:rsidR="00B46422">
        <w:rPr>
          <w:lang w:val="en-GB"/>
        </w:rPr>
        <w:t>E</w:t>
      </w:r>
      <w:r w:rsidRPr="00CF30EA">
        <w:rPr>
          <w:lang w:val="en-GB"/>
        </w:rPr>
        <w:t xml:space="preserve">dition of S-111 does not include </w:t>
      </w:r>
      <w:r w:rsidR="00B46422">
        <w:rPr>
          <w:lang w:val="en-GB"/>
        </w:rPr>
        <w:t>I</w:t>
      </w:r>
      <w:r w:rsidRPr="00CF30EA">
        <w:rPr>
          <w:lang w:val="en-GB"/>
        </w:rPr>
        <w:t xml:space="preserve">nteroperability </w:t>
      </w:r>
      <w:r w:rsidR="00B46422">
        <w:rPr>
          <w:lang w:val="en-GB"/>
        </w:rPr>
        <w:lastRenderedPageBreak/>
        <w:t>C</w:t>
      </w:r>
      <w:r w:rsidRPr="00CF30EA">
        <w:rPr>
          <w:lang w:val="en-GB"/>
        </w:rPr>
        <w:t>atalogues</w:t>
      </w:r>
      <w:r w:rsidR="0020395B">
        <w:rPr>
          <w:lang w:val="en-GB"/>
        </w:rPr>
        <w:t>, which are described by S-98 and will be part of the exchange set structure described in that specification</w:t>
      </w:r>
      <w:r w:rsidRPr="00CF30EA">
        <w:rPr>
          <w:lang w:val="en-GB"/>
        </w:rPr>
        <w:t>.)</w:t>
      </w:r>
    </w:p>
    <w:p w14:paraId="5DDB46F4" w14:textId="75D6E0D2" w:rsidR="003203A4" w:rsidRPr="00CF30EA" w:rsidRDefault="003203A4" w:rsidP="00B46422">
      <w:pPr>
        <w:pStyle w:val="ListParagraph"/>
        <w:numPr>
          <w:ilvl w:val="0"/>
          <w:numId w:val="51"/>
        </w:numPr>
        <w:spacing w:after="60" w:line="240" w:lineRule="auto"/>
        <w:ind w:left="567" w:hanging="283"/>
        <w:rPr>
          <w:lang w:val="en-GB"/>
        </w:rPr>
      </w:pPr>
      <w:r w:rsidRPr="00CF30EA">
        <w:rPr>
          <w:lang w:val="en-GB"/>
        </w:rPr>
        <w:t xml:space="preserve">The DATASET_FILES folder must contain a subfolder named according to the </w:t>
      </w:r>
      <w:r w:rsidR="00B46422">
        <w:rPr>
          <w:lang w:val="en-GB"/>
        </w:rPr>
        <w:t>P</w:t>
      </w:r>
      <w:r w:rsidRPr="00CF30EA">
        <w:rPr>
          <w:lang w:val="en-GB"/>
        </w:rPr>
        <w:t xml:space="preserve">roducer </w:t>
      </w:r>
      <w:r w:rsidR="00B46422">
        <w:rPr>
          <w:lang w:val="en-GB"/>
        </w:rPr>
        <w:t>C</w:t>
      </w:r>
      <w:r w:rsidRPr="00CF30EA">
        <w:rPr>
          <w:lang w:val="en-GB"/>
        </w:rPr>
        <w:t>ode.</w:t>
      </w:r>
    </w:p>
    <w:p w14:paraId="403DD6FB" w14:textId="13DF2596" w:rsidR="003203A4" w:rsidRPr="00CF30EA" w:rsidRDefault="003203A4" w:rsidP="00B46422">
      <w:pPr>
        <w:pStyle w:val="ListParagraph"/>
        <w:numPr>
          <w:ilvl w:val="0"/>
          <w:numId w:val="51"/>
        </w:numPr>
        <w:spacing w:after="60" w:line="240" w:lineRule="auto"/>
        <w:ind w:left="567" w:hanging="283"/>
        <w:rPr>
          <w:lang w:val="en-GB"/>
        </w:rPr>
      </w:pPr>
      <w:r w:rsidRPr="00CF30EA">
        <w:rPr>
          <w:lang w:val="en-GB"/>
        </w:rPr>
        <w:t xml:space="preserve">Individual data files must be placed under the </w:t>
      </w:r>
      <w:r w:rsidR="00B46422">
        <w:rPr>
          <w:lang w:val="en-GB"/>
        </w:rPr>
        <w:t>P</w:t>
      </w:r>
      <w:r w:rsidRPr="00CF30EA">
        <w:rPr>
          <w:lang w:val="en-GB"/>
        </w:rPr>
        <w:t xml:space="preserve">roducer subfolder, either directly in the </w:t>
      </w:r>
      <w:r w:rsidR="00B46422">
        <w:rPr>
          <w:lang w:val="en-GB"/>
        </w:rPr>
        <w:t>P</w:t>
      </w:r>
      <w:r w:rsidRPr="00CF30EA">
        <w:rPr>
          <w:lang w:val="en-GB"/>
        </w:rPr>
        <w:t>roducer folder, or within a lower-level subfolder hierarchy. Individual data files may be optionally placed in their own subfolders or grouped with other data files.</w:t>
      </w:r>
    </w:p>
    <w:p w14:paraId="1F6D3AF2" w14:textId="54669230" w:rsidR="003203A4" w:rsidRPr="00CF30EA" w:rsidRDefault="003203A4" w:rsidP="00B46422">
      <w:pPr>
        <w:pStyle w:val="ListParagraph"/>
        <w:numPr>
          <w:ilvl w:val="0"/>
          <w:numId w:val="51"/>
        </w:numPr>
        <w:spacing w:after="60" w:line="240" w:lineRule="auto"/>
        <w:ind w:left="567" w:hanging="283"/>
        <w:rPr>
          <w:lang w:val="en-GB"/>
        </w:rPr>
      </w:pPr>
      <w:r w:rsidRPr="00CF30EA">
        <w:rPr>
          <w:lang w:val="en-GB"/>
        </w:rPr>
        <w:t xml:space="preserve">An </w:t>
      </w:r>
      <w:r w:rsidR="00B46422">
        <w:rPr>
          <w:lang w:val="en-GB"/>
        </w:rPr>
        <w:t>E</w:t>
      </w:r>
      <w:r w:rsidRPr="00CF30EA">
        <w:rPr>
          <w:lang w:val="en-GB"/>
        </w:rPr>
        <w:t xml:space="preserve">xchange </w:t>
      </w:r>
      <w:r w:rsidR="00B46422">
        <w:rPr>
          <w:lang w:val="en-GB"/>
        </w:rPr>
        <w:t>S</w:t>
      </w:r>
      <w:r w:rsidRPr="00CF30EA">
        <w:rPr>
          <w:lang w:val="en-GB"/>
        </w:rPr>
        <w:t xml:space="preserve">et may carry </w:t>
      </w:r>
      <w:r w:rsidR="00B46422">
        <w:rPr>
          <w:lang w:val="en-GB"/>
        </w:rPr>
        <w:t>F</w:t>
      </w:r>
      <w:r w:rsidRPr="00CF30EA">
        <w:rPr>
          <w:lang w:val="en-GB"/>
        </w:rPr>
        <w:t xml:space="preserve">eature and </w:t>
      </w:r>
      <w:r w:rsidR="00B46422">
        <w:rPr>
          <w:lang w:val="en-GB"/>
        </w:rPr>
        <w:t>P</w:t>
      </w:r>
      <w:r w:rsidRPr="00CF30EA">
        <w:rPr>
          <w:lang w:val="en-GB"/>
        </w:rPr>
        <w:t xml:space="preserve">ortrayal </w:t>
      </w:r>
      <w:r w:rsidR="00B46422">
        <w:rPr>
          <w:lang w:val="en-GB"/>
        </w:rPr>
        <w:t>C</w:t>
      </w:r>
      <w:r w:rsidRPr="00CF30EA">
        <w:rPr>
          <w:lang w:val="en-GB"/>
        </w:rPr>
        <w:t>atalogues in different versions, which should also be grouped together in the CATALOGUES folder.</w:t>
      </w:r>
    </w:p>
    <w:p w14:paraId="3C7B0EA3" w14:textId="33716552" w:rsidR="003203A4" w:rsidRPr="00CF30EA" w:rsidRDefault="003203A4" w:rsidP="00B46422">
      <w:pPr>
        <w:pStyle w:val="ListParagraph"/>
        <w:numPr>
          <w:ilvl w:val="0"/>
          <w:numId w:val="51"/>
        </w:numPr>
        <w:spacing w:after="60" w:line="240" w:lineRule="auto"/>
        <w:ind w:left="567" w:hanging="283"/>
        <w:rPr>
          <w:lang w:val="en-GB"/>
        </w:rPr>
      </w:pPr>
      <w:r w:rsidRPr="00CF30EA">
        <w:rPr>
          <w:lang w:val="en-GB"/>
        </w:rPr>
        <w:t xml:space="preserve">If a </w:t>
      </w:r>
      <w:r w:rsidR="00B46422">
        <w:rPr>
          <w:lang w:val="en-GB"/>
        </w:rPr>
        <w:t>P</w:t>
      </w:r>
      <w:r w:rsidRPr="00CF30EA">
        <w:rPr>
          <w:lang w:val="en-GB"/>
        </w:rPr>
        <w:t xml:space="preserve">ortrayal </w:t>
      </w:r>
      <w:r w:rsidR="00B46422">
        <w:rPr>
          <w:lang w:val="en-GB"/>
        </w:rPr>
        <w:t>C</w:t>
      </w:r>
      <w:r w:rsidRPr="00CF30EA">
        <w:rPr>
          <w:lang w:val="en-GB"/>
        </w:rPr>
        <w:t xml:space="preserve">atalogue is included in the </w:t>
      </w:r>
      <w:r w:rsidR="00B46422">
        <w:rPr>
          <w:lang w:val="en-GB"/>
        </w:rPr>
        <w:t>E</w:t>
      </w:r>
      <w:r w:rsidRPr="00CF30EA">
        <w:rPr>
          <w:lang w:val="en-GB"/>
        </w:rPr>
        <w:t xml:space="preserve">xchange </w:t>
      </w:r>
      <w:r w:rsidR="00B46422">
        <w:rPr>
          <w:lang w:val="en-GB"/>
        </w:rPr>
        <w:t>S</w:t>
      </w:r>
      <w:r w:rsidRPr="00CF30EA">
        <w:rPr>
          <w:lang w:val="en-GB"/>
        </w:rPr>
        <w:t xml:space="preserve">et, it </w:t>
      </w:r>
      <w:r w:rsidR="00DD0497" w:rsidRPr="00CF30EA">
        <w:rPr>
          <w:lang w:val="en-GB"/>
        </w:rPr>
        <w:t>should</w:t>
      </w:r>
      <w:r w:rsidRPr="00CF30EA">
        <w:rPr>
          <w:lang w:val="en-GB"/>
        </w:rPr>
        <w:t xml:space="preserve"> be packaged as either a ZIP archive containing all </w:t>
      </w:r>
      <w:r w:rsidR="00B46422">
        <w:rPr>
          <w:lang w:val="en-GB"/>
        </w:rPr>
        <w:t>P</w:t>
      </w:r>
      <w:r w:rsidRPr="00CF30EA">
        <w:rPr>
          <w:lang w:val="en-GB"/>
        </w:rPr>
        <w:t xml:space="preserve">ortrayal </w:t>
      </w:r>
      <w:r w:rsidR="00B46422">
        <w:rPr>
          <w:lang w:val="en-GB"/>
        </w:rPr>
        <w:t>C</w:t>
      </w:r>
      <w:r w:rsidRPr="00CF30EA">
        <w:rPr>
          <w:lang w:val="en-GB"/>
        </w:rPr>
        <w:t xml:space="preserve">atalogue files, or a filesystem structure of folders and files. The structure of </w:t>
      </w:r>
      <w:r w:rsidR="00B46422">
        <w:rPr>
          <w:lang w:val="en-GB"/>
        </w:rPr>
        <w:t>P</w:t>
      </w:r>
      <w:r w:rsidRPr="00CF30EA">
        <w:rPr>
          <w:lang w:val="en-GB"/>
        </w:rPr>
        <w:t xml:space="preserve">ortrayal </w:t>
      </w:r>
      <w:r w:rsidR="00B46422">
        <w:rPr>
          <w:lang w:val="en-GB"/>
        </w:rPr>
        <w:t>C</w:t>
      </w:r>
      <w:r w:rsidRPr="00CF30EA">
        <w:rPr>
          <w:lang w:val="en-GB"/>
        </w:rPr>
        <w:t>atalogues is described in S-100 Part 9</w:t>
      </w:r>
      <w:r w:rsidR="00B46422">
        <w:rPr>
          <w:lang w:val="en-GB"/>
        </w:rPr>
        <w:t>,</w:t>
      </w:r>
      <w:r w:rsidRPr="00CF30EA">
        <w:rPr>
          <w:lang w:val="en-GB"/>
        </w:rPr>
        <w:t xml:space="preserve"> </w:t>
      </w:r>
      <w:r w:rsidR="00B46422">
        <w:rPr>
          <w:lang w:val="en-GB"/>
        </w:rPr>
        <w:t>c</w:t>
      </w:r>
      <w:r w:rsidRPr="00CF30EA">
        <w:rPr>
          <w:lang w:val="en-GB"/>
        </w:rPr>
        <w:t xml:space="preserve">lause 9-13.2 and guidance on packaging </w:t>
      </w:r>
      <w:r w:rsidR="00B46422">
        <w:rPr>
          <w:lang w:val="en-GB"/>
        </w:rPr>
        <w:t>P</w:t>
      </w:r>
      <w:r w:rsidRPr="00CF30EA">
        <w:rPr>
          <w:lang w:val="en-GB"/>
        </w:rPr>
        <w:t xml:space="preserve">ortrayal </w:t>
      </w:r>
      <w:r w:rsidR="00B46422">
        <w:rPr>
          <w:lang w:val="en-GB"/>
        </w:rPr>
        <w:t>C</w:t>
      </w:r>
      <w:r w:rsidRPr="00CF30EA">
        <w:rPr>
          <w:lang w:val="en-GB"/>
        </w:rPr>
        <w:t xml:space="preserve">atalogues is provided in </w:t>
      </w:r>
      <w:r w:rsidR="00B46422">
        <w:rPr>
          <w:lang w:val="en-GB"/>
        </w:rPr>
        <w:t>c</w:t>
      </w:r>
      <w:r w:rsidRPr="00CF30EA">
        <w:rPr>
          <w:lang w:val="en-GB"/>
        </w:rPr>
        <w:t xml:space="preserve">lause </w:t>
      </w:r>
      <w:r w:rsidR="00D5425A" w:rsidRPr="00CF30EA">
        <w:rPr>
          <w:lang w:val="en-GB"/>
        </w:rPr>
        <w:fldChar w:fldCharType="begin"/>
      </w:r>
      <w:r w:rsidR="00D5425A" w:rsidRPr="00CF30EA">
        <w:rPr>
          <w:lang w:val="en-GB"/>
        </w:rPr>
        <w:instrText xml:space="preserve"> REF _Ref80783121 \r \h </w:instrText>
      </w:r>
      <w:r w:rsidR="00D5425A" w:rsidRPr="00CF30EA">
        <w:rPr>
          <w:lang w:val="en-GB"/>
        </w:rPr>
      </w:r>
      <w:r w:rsidR="00D5425A" w:rsidRPr="00CF30EA">
        <w:rPr>
          <w:lang w:val="en-GB"/>
        </w:rPr>
        <w:fldChar w:fldCharType="separate"/>
      </w:r>
      <w:r w:rsidR="00D33763">
        <w:rPr>
          <w:lang w:val="en-GB"/>
        </w:rPr>
        <w:t>9.9</w:t>
      </w:r>
      <w:r w:rsidR="00D5425A" w:rsidRPr="00CF30EA">
        <w:rPr>
          <w:lang w:val="en-GB"/>
        </w:rPr>
        <w:fldChar w:fldCharType="end"/>
      </w:r>
      <w:r w:rsidRPr="00CF30EA">
        <w:rPr>
          <w:lang w:val="en-GB"/>
        </w:rPr>
        <w:t>.</w:t>
      </w:r>
    </w:p>
    <w:p w14:paraId="783478BE" w14:textId="7CDDFFCF" w:rsidR="003203A4" w:rsidRPr="00CF30EA" w:rsidRDefault="003203A4" w:rsidP="00B46422">
      <w:pPr>
        <w:pStyle w:val="ListParagraph"/>
        <w:numPr>
          <w:ilvl w:val="0"/>
          <w:numId w:val="51"/>
        </w:numPr>
        <w:spacing w:after="60" w:line="240" w:lineRule="auto"/>
        <w:ind w:left="567" w:hanging="283"/>
        <w:rPr>
          <w:lang w:val="en-GB"/>
        </w:rPr>
      </w:pPr>
      <w:r w:rsidRPr="00CF30EA">
        <w:rPr>
          <w:lang w:val="en-GB"/>
        </w:rPr>
        <w:t xml:space="preserve">Except for the signature of the </w:t>
      </w:r>
      <w:r w:rsidR="00B46422">
        <w:rPr>
          <w:lang w:val="en-GB"/>
        </w:rPr>
        <w:t>E</w:t>
      </w:r>
      <w:r w:rsidRPr="00CF30EA">
        <w:rPr>
          <w:lang w:val="en-GB"/>
        </w:rPr>
        <w:t xml:space="preserve">xchange </w:t>
      </w:r>
      <w:r w:rsidR="00B46422">
        <w:rPr>
          <w:lang w:val="en-GB"/>
        </w:rPr>
        <w:t>C</w:t>
      </w:r>
      <w:r w:rsidRPr="00CF30EA">
        <w:rPr>
          <w:lang w:val="en-GB"/>
        </w:rPr>
        <w:t>atalogue file (CATALOG.XML), which is in the CATALOG.SIGN file, all digital signatures are included within their corresponding resource metadata records in CATALOG.XML.</w:t>
      </w:r>
    </w:p>
    <w:p w14:paraId="1009192C" w14:textId="3559A9CC" w:rsidR="003203A4" w:rsidRPr="00CF30EA" w:rsidRDefault="003203A4" w:rsidP="00B46422">
      <w:pPr>
        <w:pStyle w:val="ListParagraph"/>
        <w:numPr>
          <w:ilvl w:val="0"/>
          <w:numId w:val="51"/>
        </w:numPr>
        <w:tabs>
          <w:tab w:val="left" w:pos="709"/>
        </w:tabs>
        <w:spacing w:after="60" w:line="240" w:lineRule="auto"/>
        <w:ind w:left="567" w:hanging="283"/>
        <w:rPr>
          <w:lang w:val="en-GB"/>
        </w:rPr>
      </w:pPr>
      <w:r w:rsidRPr="00CF30EA">
        <w:rPr>
          <w:lang w:val="en-GB"/>
        </w:rPr>
        <w:t xml:space="preserve">Dataset and </w:t>
      </w:r>
      <w:r w:rsidR="00B46422">
        <w:rPr>
          <w:lang w:val="en-GB"/>
        </w:rPr>
        <w:t>C</w:t>
      </w:r>
      <w:r w:rsidRPr="00CF30EA">
        <w:rPr>
          <w:lang w:val="en-GB"/>
        </w:rPr>
        <w:t>atalogue file and/or folder names should be such as to avoid inadvertent overwriting of files.</w:t>
      </w:r>
    </w:p>
    <w:p w14:paraId="4817621C" w14:textId="19341444" w:rsidR="003203A4" w:rsidRPr="00CF30EA" w:rsidRDefault="003203A4" w:rsidP="00B46422">
      <w:pPr>
        <w:pStyle w:val="ListParagraph"/>
        <w:numPr>
          <w:ilvl w:val="0"/>
          <w:numId w:val="51"/>
        </w:numPr>
        <w:tabs>
          <w:tab w:val="left" w:pos="709"/>
        </w:tabs>
        <w:spacing w:after="60" w:line="240" w:lineRule="auto"/>
        <w:ind w:left="567" w:hanging="283"/>
        <w:rPr>
          <w:lang w:val="en-GB"/>
        </w:rPr>
      </w:pPr>
      <w:r w:rsidRPr="00CF30EA">
        <w:rPr>
          <w:lang w:val="en-GB"/>
        </w:rPr>
        <w:t xml:space="preserve">Digital signatures </w:t>
      </w:r>
      <w:r w:rsidR="009558FA">
        <w:rPr>
          <w:lang w:val="en-GB"/>
        </w:rPr>
        <w:t xml:space="preserve">are required </w:t>
      </w:r>
      <w:r w:rsidRPr="00CF30EA">
        <w:rPr>
          <w:lang w:val="en-GB"/>
        </w:rPr>
        <w:t xml:space="preserve">for </w:t>
      </w:r>
      <w:r w:rsidR="00B46422">
        <w:rPr>
          <w:lang w:val="en-GB"/>
        </w:rPr>
        <w:t>E</w:t>
      </w:r>
      <w:r w:rsidRPr="00CF30EA">
        <w:rPr>
          <w:lang w:val="en-GB"/>
        </w:rPr>
        <w:t xml:space="preserve">xchange </w:t>
      </w:r>
      <w:r w:rsidR="00B46422">
        <w:rPr>
          <w:lang w:val="en-GB"/>
        </w:rPr>
        <w:t>S</w:t>
      </w:r>
      <w:r w:rsidRPr="00CF30EA">
        <w:rPr>
          <w:lang w:val="en-GB"/>
        </w:rPr>
        <w:t xml:space="preserve">ets </w:t>
      </w:r>
      <w:r w:rsidR="009558FA" w:rsidRPr="009558FA">
        <w:rPr>
          <w:lang w:val="en-GB"/>
        </w:rPr>
        <w:t>and datasets intended for navigation on ECDIS. All resources included within an E</w:t>
      </w:r>
      <w:r w:rsidR="009558FA">
        <w:rPr>
          <w:lang w:val="en-GB"/>
        </w:rPr>
        <w:t>x</w:t>
      </w:r>
      <w:r w:rsidR="009558FA" w:rsidRPr="009558FA">
        <w:rPr>
          <w:lang w:val="en-GB"/>
        </w:rPr>
        <w:t>change Set intended for navigation, including support files and catalogues, must be signed (S-100 Part 17</w:t>
      </w:r>
      <w:r w:rsidR="009558FA">
        <w:rPr>
          <w:lang w:val="en-GB"/>
        </w:rPr>
        <w:t>)</w:t>
      </w:r>
      <w:r w:rsidRPr="00CF30EA">
        <w:rPr>
          <w:lang w:val="en-GB"/>
        </w:rPr>
        <w:t>.</w:t>
      </w:r>
    </w:p>
    <w:p w14:paraId="441B9DB2" w14:textId="65540781" w:rsidR="003203A4" w:rsidRPr="00CF30EA" w:rsidRDefault="003203A4" w:rsidP="00B46422">
      <w:pPr>
        <w:pStyle w:val="ListParagraph"/>
        <w:numPr>
          <w:ilvl w:val="0"/>
          <w:numId w:val="51"/>
        </w:numPr>
        <w:tabs>
          <w:tab w:val="left" w:pos="709"/>
        </w:tabs>
        <w:spacing w:after="60" w:line="240" w:lineRule="auto"/>
        <w:ind w:left="567" w:hanging="283"/>
        <w:rPr>
          <w:lang w:val="en-GB"/>
        </w:rPr>
      </w:pPr>
      <w:r w:rsidRPr="00CF30EA">
        <w:rPr>
          <w:lang w:val="en-GB"/>
        </w:rPr>
        <w:t xml:space="preserve">It is not necessary for an </w:t>
      </w:r>
      <w:r w:rsidR="00B46422">
        <w:rPr>
          <w:lang w:val="en-GB"/>
        </w:rPr>
        <w:t>E</w:t>
      </w:r>
      <w:r w:rsidRPr="00CF30EA">
        <w:rPr>
          <w:lang w:val="en-GB"/>
        </w:rPr>
        <w:t xml:space="preserve">xchange </w:t>
      </w:r>
      <w:r w:rsidR="00B46422">
        <w:rPr>
          <w:lang w:val="en-GB"/>
        </w:rPr>
        <w:t>S</w:t>
      </w:r>
      <w:r w:rsidRPr="00CF30EA">
        <w:rPr>
          <w:lang w:val="en-GB"/>
        </w:rPr>
        <w:t xml:space="preserve">et to contain more than one build of a </w:t>
      </w:r>
      <w:r w:rsidR="00B46422">
        <w:rPr>
          <w:lang w:val="en-GB"/>
        </w:rPr>
        <w:t>F</w:t>
      </w:r>
      <w:r w:rsidRPr="00CF30EA">
        <w:rPr>
          <w:lang w:val="en-GB"/>
        </w:rPr>
        <w:t xml:space="preserve">eature or </w:t>
      </w:r>
      <w:r w:rsidR="00B46422">
        <w:rPr>
          <w:lang w:val="en-GB"/>
        </w:rPr>
        <w:t>P</w:t>
      </w:r>
      <w:r w:rsidRPr="00CF30EA">
        <w:rPr>
          <w:lang w:val="en-GB"/>
        </w:rPr>
        <w:t xml:space="preserve">ortrayal </w:t>
      </w:r>
      <w:r w:rsidR="00B46422">
        <w:rPr>
          <w:lang w:val="en-GB"/>
        </w:rPr>
        <w:t>C</w:t>
      </w:r>
      <w:r w:rsidRPr="00CF30EA">
        <w:rPr>
          <w:lang w:val="en-GB"/>
        </w:rPr>
        <w:t xml:space="preserve">atalogue for the same version of a </w:t>
      </w:r>
      <w:r w:rsidR="00B46422">
        <w:rPr>
          <w:lang w:val="en-GB"/>
        </w:rPr>
        <w:t>P</w:t>
      </w:r>
      <w:r w:rsidRPr="00CF30EA">
        <w:rPr>
          <w:lang w:val="en-GB"/>
        </w:rPr>
        <w:t xml:space="preserve">roduct </w:t>
      </w:r>
      <w:r w:rsidR="00B46422">
        <w:rPr>
          <w:lang w:val="en-GB"/>
        </w:rPr>
        <w:t>S</w:t>
      </w:r>
      <w:r w:rsidRPr="00CF30EA">
        <w:rPr>
          <w:lang w:val="en-GB"/>
        </w:rPr>
        <w:t xml:space="preserve">pecification. For example, an </w:t>
      </w:r>
      <w:r w:rsidR="00B46422">
        <w:rPr>
          <w:lang w:val="en-GB"/>
        </w:rPr>
        <w:t>E</w:t>
      </w:r>
      <w:r w:rsidRPr="00CF30EA">
        <w:rPr>
          <w:lang w:val="en-GB"/>
        </w:rPr>
        <w:t xml:space="preserve">xchange </w:t>
      </w:r>
      <w:r w:rsidR="00B46422">
        <w:rPr>
          <w:lang w:val="en-GB"/>
        </w:rPr>
        <w:t>S</w:t>
      </w:r>
      <w:r w:rsidRPr="00CF30EA">
        <w:rPr>
          <w:lang w:val="en-GB"/>
        </w:rPr>
        <w:t xml:space="preserve">et will not contain both </w:t>
      </w:r>
      <w:r w:rsidR="009E032E" w:rsidRPr="00CF30EA">
        <w:rPr>
          <w:lang w:val="en-GB"/>
        </w:rPr>
        <w:t>111</w:t>
      </w:r>
      <w:r w:rsidRPr="00CF30EA">
        <w:rPr>
          <w:lang w:val="en-GB"/>
        </w:rPr>
        <w:t>_</w:t>
      </w:r>
      <w:r w:rsidR="006B5312">
        <w:rPr>
          <w:lang w:val="en-GB"/>
        </w:rPr>
        <w:t>2_0</w:t>
      </w:r>
      <w:r w:rsidRPr="00CF30EA">
        <w:rPr>
          <w:lang w:val="en-GB"/>
        </w:rPr>
        <w:t xml:space="preserve">_0_FC/20210630/ and </w:t>
      </w:r>
      <w:r w:rsidR="009E032E" w:rsidRPr="00CF30EA">
        <w:rPr>
          <w:lang w:val="en-GB"/>
        </w:rPr>
        <w:t>111</w:t>
      </w:r>
      <w:r w:rsidRPr="00CF30EA">
        <w:rPr>
          <w:lang w:val="en-GB"/>
        </w:rPr>
        <w:t>_</w:t>
      </w:r>
      <w:r w:rsidR="006B5312">
        <w:rPr>
          <w:lang w:val="en-GB"/>
        </w:rPr>
        <w:t>2_0</w:t>
      </w:r>
      <w:r w:rsidRPr="00CF30EA">
        <w:rPr>
          <w:lang w:val="en-GB"/>
        </w:rPr>
        <w:t xml:space="preserve">_0_FC/20220101/ folders for Edition </w:t>
      </w:r>
      <w:r w:rsidR="00444A19">
        <w:rPr>
          <w:lang w:val="en-GB"/>
        </w:rPr>
        <w:t>2.0</w:t>
      </w:r>
      <w:r w:rsidRPr="00CF30EA">
        <w:rPr>
          <w:lang w:val="en-GB"/>
        </w:rPr>
        <w:t xml:space="preserve">.0 </w:t>
      </w:r>
      <w:r w:rsidR="00F6101A">
        <w:rPr>
          <w:lang w:val="en-GB"/>
        </w:rPr>
        <w:t>F</w:t>
      </w:r>
      <w:r w:rsidRPr="00CF30EA">
        <w:rPr>
          <w:lang w:val="en-GB"/>
        </w:rPr>
        <w:t xml:space="preserve">eature </w:t>
      </w:r>
      <w:r w:rsidR="00F6101A">
        <w:rPr>
          <w:lang w:val="en-GB"/>
        </w:rPr>
        <w:t>C</w:t>
      </w:r>
      <w:r w:rsidRPr="00CF30EA">
        <w:rPr>
          <w:lang w:val="en-GB"/>
        </w:rPr>
        <w:t>atalogues. The presence of both in Figure 11</w:t>
      </w:r>
      <w:r w:rsidR="00F6101A">
        <w:rPr>
          <w:lang w:val="en-GB"/>
        </w:rPr>
        <w:t>-</w:t>
      </w:r>
      <w:r w:rsidRPr="00CF30EA">
        <w:rPr>
          <w:lang w:val="en-GB"/>
        </w:rPr>
        <w:t>2 is only for illustrative purposes.</w:t>
      </w:r>
    </w:p>
    <w:p w14:paraId="7EBCFE55" w14:textId="62DBC7F3" w:rsidR="005105B7" w:rsidRPr="00CF30EA" w:rsidRDefault="005105B7" w:rsidP="00B46422">
      <w:pPr>
        <w:pStyle w:val="ListParagraph"/>
        <w:numPr>
          <w:ilvl w:val="0"/>
          <w:numId w:val="51"/>
        </w:numPr>
        <w:tabs>
          <w:tab w:val="left" w:pos="709"/>
        </w:tabs>
        <w:spacing w:line="240" w:lineRule="auto"/>
        <w:ind w:left="567" w:hanging="283"/>
        <w:rPr>
          <w:lang w:val="en-GB"/>
        </w:rPr>
      </w:pPr>
      <w:r w:rsidRPr="00CF30EA">
        <w:rPr>
          <w:lang w:val="en-GB"/>
        </w:rPr>
        <w:t xml:space="preserve">Inclusion of the dictionary of enumerations in any particular </w:t>
      </w:r>
      <w:r w:rsidR="00F6101A">
        <w:rPr>
          <w:lang w:val="en-GB"/>
        </w:rPr>
        <w:t>E</w:t>
      </w:r>
      <w:r w:rsidRPr="00CF30EA">
        <w:rPr>
          <w:lang w:val="en-GB"/>
        </w:rPr>
        <w:t xml:space="preserve">xchange </w:t>
      </w:r>
      <w:r w:rsidR="00F6101A">
        <w:rPr>
          <w:lang w:val="en-GB"/>
        </w:rPr>
        <w:t>S</w:t>
      </w:r>
      <w:r w:rsidRPr="00CF30EA">
        <w:rPr>
          <w:lang w:val="en-GB"/>
        </w:rPr>
        <w:t xml:space="preserve">et is optional, since it will be the same for all datasets from all producers. For similar reasons, inclusion of the </w:t>
      </w:r>
      <w:r w:rsidR="00F6101A">
        <w:rPr>
          <w:lang w:val="en-GB"/>
        </w:rPr>
        <w:t>F</w:t>
      </w:r>
      <w:r w:rsidRPr="00CF30EA">
        <w:rPr>
          <w:lang w:val="en-GB"/>
        </w:rPr>
        <w:t xml:space="preserve">eature </w:t>
      </w:r>
      <w:r w:rsidR="00F6101A">
        <w:rPr>
          <w:lang w:val="en-GB"/>
        </w:rPr>
        <w:t>C</w:t>
      </w:r>
      <w:r w:rsidRPr="00CF30EA">
        <w:rPr>
          <w:lang w:val="en-GB"/>
        </w:rPr>
        <w:t xml:space="preserve">atalogue and </w:t>
      </w:r>
      <w:r w:rsidR="00F6101A">
        <w:rPr>
          <w:lang w:val="en-GB"/>
        </w:rPr>
        <w:t>P</w:t>
      </w:r>
      <w:r w:rsidRPr="00CF30EA">
        <w:rPr>
          <w:lang w:val="en-GB"/>
        </w:rPr>
        <w:t xml:space="preserve">ortrayal </w:t>
      </w:r>
      <w:r w:rsidR="00F6101A">
        <w:rPr>
          <w:lang w:val="en-GB"/>
        </w:rPr>
        <w:t>C</w:t>
      </w:r>
      <w:r w:rsidRPr="00CF30EA">
        <w:rPr>
          <w:lang w:val="en-GB"/>
        </w:rPr>
        <w:t xml:space="preserve">atalogue in any particular </w:t>
      </w:r>
      <w:r w:rsidR="00F6101A">
        <w:rPr>
          <w:lang w:val="en-GB"/>
        </w:rPr>
        <w:t>E</w:t>
      </w:r>
      <w:r w:rsidRPr="00CF30EA">
        <w:rPr>
          <w:lang w:val="en-GB"/>
        </w:rPr>
        <w:t xml:space="preserve">xchange </w:t>
      </w:r>
      <w:r w:rsidR="00F6101A">
        <w:rPr>
          <w:lang w:val="en-GB"/>
        </w:rPr>
        <w:t>S</w:t>
      </w:r>
      <w:r w:rsidRPr="00CF30EA">
        <w:rPr>
          <w:lang w:val="en-GB"/>
        </w:rPr>
        <w:t xml:space="preserve">et is optional. Producers may distribute dummy </w:t>
      </w:r>
      <w:r w:rsidR="00F6101A">
        <w:rPr>
          <w:lang w:val="en-GB"/>
        </w:rPr>
        <w:t>E</w:t>
      </w:r>
      <w:r w:rsidRPr="00CF30EA">
        <w:rPr>
          <w:lang w:val="en-GB"/>
        </w:rPr>
        <w:t xml:space="preserve">xchange </w:t>
      </w:r>
      <w:r w:rsidR="00F6101A">
        <w:rPr>
          <w:lang w:val="en-GB"/>
        </w:rPr>
        <w:t>S</w:t>
      </w:r>
      <w:r w:rsidRPr="00CF30EA">
        <w:rPr>
          <w:lang w:val="en-GB"/>
        </w:rPr>
        <w:t xml:space="preserve">ets containing only the </w:t>
      </w:r>
      <w:r w:rsidR="00F6101A">
        <w:rPr>
          <w:lang w:val="en-GB"/>
        </w:rPr>
        <w:t>F</w:t>
      </w:r>
      <w:r w:rsidRPr="00CF30EA">
        <w:rPr>
          <w:lang w:val="en-GB"/>
        </w:rPr>
        <w:t xml:space="preserve">eature </w:t>
      </w:r>
      <w:r w:rsidR="00F6101A">
        <w:rPr>
          <w:lang w:val="en-GB"/>
        </w:rPr>
        <w:t>C</w:t>
      </w:r>
      <w:r w:rsidRPr="00CF30EA">
        <w:rPr>
          <w:lang w:val="en-GB"/>
        </w:rPr>
        <w:t xml:space="preserve">atalogue, </w:t>
      </w:r>
      <w:r w:rsidR="00F6101A">
        <w:rPr>
          <w:lang w:val="en-GB"/>
        </w:rPr>
        <w:t>P</w:t>
      </w:r>
      <w:r w:rsidRPr="00CF30EA">
        <w:rPr>
          <w:lang w:val="en-GB"/>
        </w:rPr>
        <w:t xml:space="preserve">ortrayal </w:t>
      </w:r>
      <w:r w:rsidR="00F6101A">
        <w:rPr>
          <w:lang w:val="en-GB"/>
        </w:rPr>
        <w:t>C</w:t>
      </w:r>
      <w:r w:rsidRPr="00CF30EA">
        <w:rPr>
          <w:lang w:val="en-GB"/>
        </w:rPr>
        <w:t xml:space="preserve">atalogue, and enumerations dictionary, when any of them is updated or when a new version of the </w:t>
      </w:r>
      <w:r w:rsidR="00F6101A">
        <w:rPr>
          <w:lang w:val="en-GB"/>
        </w:rPr>
        <w:t>P</w:t>
      </w:r>
      <w:r w:rsidRPr="00CF30EA">
        <w:rPr>
          <w:lang w:val="en-GB"/>
        </w:rPr>
        <w:t xml:space="preserve">roduct </w:t>
      </w:r>
      <w:r w:rsidR="00F6101A">
        <w:rPr>
          <w:lang w:val="en-GB"/>
        </w:rPr>
        <w:t>S</w:t>
      </w:r>
      <w:r w:rsidRPr="00CF30EA">
        <w:rPr>
          <w:lang w:val="en-GB"/>
        </w:rPr>
        <w:t xml:space="preserve">pecification is released. Validation checks should ensure that these files are present on the system if they are not included in any particular </w:t>
      </w:r>
      <w:r w:rsidR="00F6101A">
        <w:rPr>
          <w:lang w:val="en-GB"/>
        </w:rPr>
        <w:t>E</w:t>
      </w:r>
      <w:r w:rsidRPr="00CF30EA">
        <w:rPr>
          <w:lang w:val="en-GB"/>
        </w:rPr>
        <w:t xml:space="preserve">xchange </w:t>
      </w:r>
      <w:r w:rsidR="00F6101A">
        <w:rPr>
          <w:lang w:val="en-GB"/>
        </w:rPr>
        <w:t>S</w:t>
      </w:r>
      <w:r w:rsidRPr="00CF30EA">
        <w:rPr>
          <w:lang w:val="en-GB"/>
        </w:rPr>
        <w:t>et.</w:t>
      </w:r>
    </w:p>
    <w:p w14:paraId="0899094F" w14:textId="77777777" w:rsidR="003203A4" w:rsidRPr="00CF30EA" w:rsidRDefault="003203A4" w:rsidP="003203A4">
      <w:pPr>
        <w:keepNext/>
        <w:jc w:val="center"/>
        <w:rPr>
          <w:lang w:val="en-GB"/>
        </w:rPr>
      </w:pPr>
      <w:r w:rsidRPr="00CF30EA">
        <w:rPr>
          <w:noProof/>
          <w:lang w:val="fr-FR" w:eastAsia="fr-FR"/>
        </w:rPr>
        <w:lastRenderedPageBreak/>
        <w:drawing>
          <wp:inline distT="0" distB="0" distL="0" distR="0" wp14:anchorId="4A1EAAF3" wp14:editId="522DF2D3">
            <wp:extent cx="4445222" cy="4391665"/>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4445222" cy="4391665"/>
                    </a:xfrm>
                    <a:prstGeom prst="rect">
                      <a:avLst/>
                    </a:prstGeom>
                  </pic:spPr>
                </pic:pic>
              </a:graphicData>
            </a:graphic>
          </wp:inline>
        </w:drawing>
      </w:r>
    </w:p>
    <w:p w14:paraId="727D811D" w14:textId="24FB4EB9" w:rsidR="003203A4" w:rsidRPr="00F6101A" w:rsidRDefault="003203A4" w:rsidP="005A0747">
      <w:pPr>
        <w:pStyle w:val="Caption"/>
      </w:pPr>
      <w:bookmarkStart w:id="894" w:name="_Ref112773502"/>
      <w:r w:rsidRPr="00F6101A">
        <w:t xml:space="preserve">Figure </w:t>
      </w:r>
      <w:r w:rsidR="005E1B1C">
        <w:fldChar w:fldCharType="begin"/>
      </w:r>
      <w:r w:rsidR="005E1B1C">
        <w:instrText xml:space="preserve"> STYLEREF 1 \s </w:instrText>
      </w:r>
      <w:r w:rsidR="005E1B1C">
        <w:fldChar w:fldCharType="separate"/>
      </w:r>
      <w:r w:rsidR="000B571C">
        <w:rPr>
          <w:noProof/>
        </w:rPr>
        <w:t>11</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0B571C">
        <w:rPr>
          <w:noProof/>
        </w:rPr>
        <w:t>2</w:t>
      </w:r>
      <w:r w:rsidR="005E1B1C">
        <w:fldChar w:fldCharType="end"/>
      </w:r>
      <w:bookmarkEnd w:id="894"/>
      <w:r w:rsidRPr="00F6101A">
        <w:t xml:space="preserve"> </w:t>
      </w:r>
      <w:r w:rsidR="00F6101A">
        <w:t>–</w:t>
      </w:r>
      <w:r w:rsidRPr="00F6101A">
        <w:t xml:space="preserve"> Typical </w:t>
      </w:r>
      <w:r w:rsidR="00F6101A">
        <w:t>E</w:t>
      </w:r>
      <w:r w:rsidRPr="00F6101A">
        <w:t xml:space="preserve">xchange </w:t>
      </w:r>
      <w:r w:rsidR="00F6101A">
        <w:t>S</w:t>
      </w:r>
      <w:r w:rsidRPr="00F6101A">
        <w:t>et structure</w:t>
      </w:r>
    </w:p>
    <w:p w14:paraId="4ECC0B4D" w14:textId="001627A3" w:rsidR="003203A4" w:rsidRPr="00CF30EA" w:rsidRDefault="003203A4" w:rsidP="00F6101A">
      <w:pPr>
        <w:spacing w:after="120" w:line="240" w:lineRule="auto"/>
        <w:rPr>
          <w:lang w:val="en-GB"/>
        </w:rPr>
      </w:pPr>
      <w:r w:rsidRPr="00CF30EA">
        <w:rPr>
          <w:lang w:val="en-GB"/>
        </w:rPr>
        <w:t xml:space="preserve">General guidelines for </w:t>
      </w:r>
      <w:r w:rsidR="00F6101A">
        <w:rPr>
          <w:lang w:val="en-GB"/>
        </w:rPr>
        <w:t>E</w:t>
      </w:r>
      <w:r w:rsidRPr="00CF30EA">
        <w:rPr>
          <w:lang w:val="en-GB"/>
        </w:rPr>
        <w:t xml:space="preserve">xchange </w:t>
      </w:r>
      <w:r w:rsidR="00F6101A">
        <w:rPr>
          <w:lang w:val="en-GB"/>
        </w:rPr>
        <w:t>S</w:t>
      </w:r>
      <w:r w:rsidRPr="00CF30EA">
        <w:rPr>
          <w:lang w:val="en-GB"/>
        </w:rPr>
        <w:t xml:space="preserve">et structure are included in S-100 </w:t>
      </w:r>
      <w:r w:rsidR="003B5C98" w:rsidRPr="00CF30EA">
        <w:rPr>
          <w:lang w:val="en-GB"/>
        </w:rPr>
        <w:t>Part 17</w:t>
      </w:r>
      <w:r w:rsidRPr="00CF30EA">
        <w:rPr>
          <w:lang w:val="en-GB"/>
        </w:rPr>
        <w:t>.</w:t>
      </w:r>
    </w:p>
    <w:p w14:paraId="04DA69EF" w14:textId="2BBC7DC6" w:rsidR="003203A4" w:rsidRPr="00CF30EA" w:rsidRDefault="003203A4" w:rsidP="00F6101A">
      <w:pPr>
        <w:spacing w:after="120" w:line="240" w:lineRule="auto"/>
        <w:rPr>
          <w:lang w:val="en-GB"/>
        </w:rPr>
      </w:pPr>
      <w:r w:rsidRPr="00CF30EA">
        <w:rPr>
          <w:lang w:val="en-GB"/>
        </w:rPr>
        <w:t xml:space="preserve">Note that the names and locations of files are coded within the CATALOG.XML or </w:t>
      </w:r>
      <w:r w:rsidR="00F6101A">
        <w:rPr>
          <w:lang w:val="en-GB"/>
        </w:rPr>
        <w:t>P</w:t>
      </w:r>
      <w:r w:rsidRPr="00CF30EA">
        <w:rPr>
          <w:lang w:val="en-GB"/>
        </w:rPr>
        <w:t xml:space="preserve">ortrayal </w:t>
      </w:r>
      <w:r w:rsidR="00F6101A">
        <w:rPr>
          <w:lang w:val="en-GB"/>
        </w:rPr>
        <w:t>C</w:t>
      </w:r>
      <w:r w:rsidRPr="00CF30EA">
        <w:rPr>
          <w:lang w:val="en-GB"/>
        </w:rPr>
        <w:t xml:space="preserve">atalogue files, and therefore files and folders should not be renamed or relocated by </w:t>
      </w:r>
      <w:r w:rsidR="00F6101A">
        <w:rPr>
          <w:lang w:val="en-GB"/>
        </w:rPr>
        <w:t>P</w:t>
      </w:r>
      <w:r w:rsidRPr="00CF30EA">
        <w:rPr>
          <w:lang w:val="en-GB"/>
        </w:rPr>
        <w:t xml:space="preserve">roducers or end-user systems unless these references can be updated. Portrayal and </w:t>
      </w:r>
      <w:r w:rsidR="00F6101A">
        <w:rPr>
          <w:lang w:val="en-GB"/>
        </w:rPr>
        <w:t>F</w:t>
      </w:r>
      <w:r w:rsidRPr="00CF30EA">
        <w:rPr>
          <w:lang w:val="en-GB"/>
        </w:rPr>
        <w:t xml:space="preserve">eature </w:t>
      </w:r>
      <w:r w:rsidR="00F6101A">
        <w:rPr>
          <w:lang w:val="en-GB"/>
        </w:rPr>
        <w:t>C</w:t>
      </w:r>
      <w:r w:rsidRPr="00CF30EA">
        <w:rPr>
          <w:lang w:val="en-GB"/>
        </w:rPr>
        <w:t>atalogues can be relocated to a common system location if their internal structure is maintained.</w:t>
      </w:r>
    </w:p>
    <w:p w14:paraId="2F8737E1" w14:textId="77777777" w:rsidR="00BC791A" w:rsidRPr="00CF30EA" w:rsidRDefault="00BC791A" w:rsidP="00F6101A">
      <w:pPr>
        <w:pStyle w:val="Heading3"/>
        <w:tabs>
          <w:tab w:val="clear" w:pos="660"/>
          <w:tab w:val="clear" w:pos="880"/>
          <w:tab w:val="left" w:pos="851"/>
        </w:tabs>
        <w:spacing w:before="120" w:after="120" w:line="240" w:lineRule="auto"/>
        <w:ind w:left="851" w:hanging="851"/>
      </w:pPr>
      <w:bookmarkStart w:id="895" w:name="_Toc523992740"/>
      <w:bookmarkStart w:id="896" w:name="_Toc112167329"/>
      <w:bookmarkStart w:id="897" w:name="_Toc172126812"/>
      <w:bookmarkStart w:id="898" w:name="_Toc472931295"/>
      <w:r w:rsidRPr="00CF30EA">
        <w:t>Exchange Catalogue</w:t>
      </w:r>
      <w:bookmarkEnd w:id="895"/>
      <w:bookmarkEnd w:id="896"/>
      <w:bookmarkEnd w:id="897"/>
    </w:p>
    <w:bookmarkEnd w:id="898"/>
    <w:p w14:paraId="71778FCD" w14:textId="22105F9D" w:rsidR="00BC791A" w:rsidRPr="00CF30EA" w:rsidRDefault="00BC791A" w:rsidP="00F6101A">
      <w:pPr>
        <w:spacing w:after="120" w:line="240" w:lineRule="auto"/>
        <w:rPr>
          <w:lang w:val="en-GB"/>
        </w:rPr>
      </w:pPr>
      <w:r w:rsidRPr="00CF30EA">
        <w:rPr>
          <w:lang w:val="en-GB"/>
        </w:rPr>
        <w:t xml:space="preserve">The </w:t>
      </w:r>
      <w:r w:rsidR="00F6101A">
        <w:rPr>
          <w:lang w:val="en-GB"/>
        </w:rPr>
        <w:t>E</w:t>
      </w:r>
      <w:r w:rsidRPr="00CF30EA">
        <w:rPr>
          <w:lang w:val="en-GB"/>
        </w:rPr>
        <w:t xml:space="preserve">xchange </w:t>
      </w:r>
      <w:r w:rsidR="00F6101A">
        <w:rPr>
          <w:lang w:val="en-GB"/>
        </w:rPr>
        <w:t>C</w:t>
      </w:r>
      <w:r w:rsidRPr="00CF30EA">
        <w:rPr>
          <w:lang w:val="en-GB"/>
        </w:rPr>
        <w:t xml:space="preserve">atalogue which is in XML format acts as the table of contents for the </w:t>
      </w:r>
      <w:r w:rsidR="00F6101A">
        <w:rPr>
          <w:lang w:val="en-GB"/>
        </w:rPr>
        <w:t>E</w:t>
      </w:r>
      <w:r w:rsidRPr="00CF30EA">
        <w:rPr>
          <w:lang w:val="en-GB"/>
        </w:rPr>
        <w:t xml:space="preserve">xchange </w:t>
      </w:r>
      <w:r w:rsidR="00F6101A">
        <w:rPr>
          <w:lang w:val="en-GB"/>
        </w:rPr>
        <w:t>S</w:t>
      </w:r>
      <w:r w:rsidRPr="00CF30EA">
        <w:rPr>
          <w:lang w:val="en-GB"/>
        </w:rPr>
        <w:t xml:space="preserve">et. The catalogue file of the </w:t>
      </w:r>
      <w:r w:rsidR="00F6101A">
        <w:rPr>
          <w:lang w:val="en-GB"/>
        </w:rPr>
        <w:t>E</w:t>
      </w:r>
      <w:r w:rsidRPr="00CF30EA">
        <w:rPr>
          <w:lang w:val="en-GB"/>
        </w:rPr>
        <w:t xml:space="preserve">xchange </w:t>
      </w:r>
      <w:r w:rsidR="00F6101A">
        <w:rPr>
          <w:lang w:val="en-GB"/>
        </w:rPr>
        <w:t>S</w:t>
      </w:r>
      <w:r w:rsidRPr="00CF30EA">
        <w:rPr>
          <w:lang w:val="en-GB"/>
        </w:rPr>
        <w:t xml:space="preserve">et must be named CATALOG.XML (as specified in S-100 Part 17); no other file in the </w:t>
      </w:r>
      <w:r w:rsidR="00F6101A">
        <w:rPr>
          <w:lang w:val="en-GB"/>
        </w:rPr>
        <w:t>E</w:t>
      </w:r>
      <w:r w:rsidRPr="00CF30EA">
        <w:rPr>
          <w:lang w:val="en-GB"/>
        </w:rPr>
        <w:t xml:space="preserve">xchange </w:t>
      </w:r>
      <w:r w:rsidR="00F6101A">
        <w:rPr>
          <w:lang w:val="en-GB"/>
        </w:rPr>
        <w:t>S</w:t>
      </w:r>
      <w:r w:rsidRPr="00CF30EA">
        <w:rPr>
          <w:lang w:val="en-GB"/>
        </w:rPr>
        <w:t xml:space="preserve">et may have the same name.  The contents of the </w:t>
      </w:r>
      <w:r w:rsidR="00F6101A">
        <w:rPr>
          <w:lang w:val="en-GB"/>
        </w:rPr>
        <w:t>E</w:t>
      </w:r>
      <w:r w:rsidRPr="00CF30EA">
        <w:rPr>
          <w:lang w:val="en-GB"/>
        </w:rPr>
        <w:t xml:space="preserve">xchange </w:t>
      </w:r>
      <w:r w:rsidR="00F6101A">
        <w:rPr>
          <w:lang w:val="en-GB"/>
        </w:rPr>
        <w:t>C</w:t>
      </w:r>
      <w:r w:rsidRPr="00CF30EA">
        <w:rPr>
          <w:lang w:val="en-GB"/>
        </w:rPr>
        <w:t xml:space="preserve">atalogue are described in </w:t>
      </w:r>
      <w:r w:rsidR="00B85292">
        <w:rPr>
          <w:lang w:val="en-GB"/>
        </w:rPr>
        <w:t>clause</w:t>
      </w:r>
      <w:r w:rsidR="00B85292" w:rsidRPr="00CF30EA">
        <w:rPr>
          <w:lang w:val="en-GB"/>
        </w:rPr>
        <w:t xml:space="preserve"> </w:t>
      </w:r>
      <w:r w:rsidR="00532E83" w:rsidRPr="00CF30EA">
        <w:rPr>
          <w:lang w:val="en-GB"/>
        </w:rPr>
        <w:fldChar w:fldCharType="begin"/>
      </w:r>
      <w:r w:rsidR="00532E83" w:rsidRPr="00CF30EA">
        <w:rPr>
          <w:lang w:val="en-GB"/>
        </w:rPr>
        <w:instrText xml:space="preserve"> REF _Ref126187887 \r \h </w:instrText>
      </w:r>
      <w:r w:rsidR="00532E83" w:rsidRPr="00CF30EA">
        <w:rPr>
          <w:lang w:val="en-GB"/>
        </w:rPr>
      </w:r>
      <w:r w:rsidR="00532E83" w:rsidRPr="00CF30EA">
        <w:rPr>
          <w:lang w:val="en-GB"/>
        </w:rPr>
        <w:fldChar w:fldCharType="separate"/>
      </w:r>
      <w:r w:rsidR="00D33763">
        <w:rPr>
          <w:lang w:val="en-GB"/>
        </w:rPr>
        <w:t>12</w:t>
      </w:r>
      <w:r w:rsidR="00532E83" w:rsidRPr="00CF30EA">
        <w:rPr>
          <w:lang w:val="en-GB"/>
        </w:rPr>
        <w:fldChar w:fldCharType="end"/>
      </w:r>
      <w:r w:rsidRPr="00CF30EA">
        <w:rPr>
          <w:lang w:val="en-GB"/>
        </w:rPr>
        <w:t>.</w:t>
      </w:r>
    </w:p>
    <w:p w14:paraId="12D48CE2" w14:textId="2B4BE185" w:rsidR="00BC791A" w:rsidRPr="00CF30EA" w:rsidRDefault="00BC791A" w:rsidP="00F6101A">
      <w:pPr>
        <w:spacing w:after="120" w:line="240" w:lineRule="auto"/>
        <w:rPr>
          <w:lang w:val="en-GB"/>
        </w:rPr>
      </w:pPr>
      <w:r w:rsidRPr="00CF30EA">
        <w:rPr>
          <w:lang w:val="en-GB"/>
        </w:rPr>
        <w:t xml:space="preserve">The </w:t>
      </w:r>
      <w:r w:rsidR="00F6101A">
        <w:rPr>
          <w:lang w:val="en-GB"/>
        </w:rPr>
        <w:t>E</w:t>
      </w:r>
      <w:r w:rsidRPr="00CF30EA">
        <w:rPr>
          <w:lang w:val="en-GB"/>
        </w:rPr>
        <w:t xml:space="preserve">xchange </w:t>
      </w:r>
      <w:r w:rsidR="00F6101A">
        <w:rPr>
          <w:lang w:val="en-GB"/>
        </w:rPr>
        <w:t>C</w:t>
      </w:r>
      <w:r w:rsidRPr="00CF30EA">
        <w:rPr>
          <w:lang w:val="en-GB"/>
        </w:rPr>
        <w:t xml:space="preserve">atalogue </w:t>
      </w:r>
      <w:r w:rsidR="00F6101A">
        <w:rPr>
          <w:lang w:val="en-GB"/>
        </w:rPr>
        <w:t>S</w:t>
      </w:r>
      <w:r w:rsidRPr="00CF30EA">
        <w:rPr>
          <w:lang w:val="en-GB"/>
        </w:rPr>
        <w:t>chemas for S-</w:t>
      </w:r>
      <w:r w:rsidR="00A317AE" w:rsidRPr="00CF30EA">
        <w:rPr>
          <w:lang w:val="en-GB"/>
        </w:rPr>
        <w:t>111</w:t>
      </w:r>
      <w:r w:rsidRPr="00CF30EA">
        <w:rPr>
          <w:lang w:val="en-GB"/>
        </w:rPr>
        <w:t xml:space="preserve"> are the same as for S-100 and may be obtained from the IHO S-100 </w:t>
      </w:r>
      <w:r w:rsidR="00F6101A">
        <w:rPr>
          <w:lang w:val="en-GB"/>
        </w:rPr>
        <w:t>S</w:t>
      </w:r>
      <w:r w:rsidRPr="00CF30EA">
        <w:rPr>
          <w:lang w:val="en-GB"/>
        </w:rPr>
        <w:t xml:space="preserve">chema server: </w:t>
      </w:r>
      <w:r w:rsidR="00CF3845" w:rsidRPr="00CF3845">
        <w:rPr>
          <w:lang w:val="en-GB"/>
        </w:rPr>
        <w:t>https://schemas.s100dev.net</w:t>
      </w:r>
      <w:r w:rsidRPr="00CF30EA">
        <w:rPr>
          <w:lang w:val="en-GB"/>
        </w:rPr>
        <w:t>. The S-</w:t>
      </w:r>
      <w:r w:rsidR="00A317AE" w:rsidRPr="00CF30EA">
        <w:rPr>
          <w:lang w:val="en-GB"/>
        </w:rPr>
        <w:t>111</w:t>
      </w:r>
      <w:r w:rsidRPr="00CF30EA">
        <w:rPr>
          <w:lang w:val="en-GB"/>
        </w:rPr>
        <w:t xml:space="preserve"> </w:t>
      </w:r>
      <w:r w:rsidR="00F6101A">
        <w:rPr>
          <w:lang w:val="en-GB"/>
        </w:rPr>
        <w:t>E</w:t>
      </w:r>
      <w:r w:rsidRPr="00CF30EA">
        <w:rPr>
          <w:lang w:val="en-GB"/>
        </w:rPr>
        <w:t xml:space="preserve">xchange </w:t>
      </w:r>
      <w:r w:rsidR="00F6101A">
        <w:rPr>
          <w:lang w:val="en-GB"/>
        </w:rPr>
        <w:t>C</w:t>
      </w:r>
      <w:r w:rsidRPr="00CF30EA">
        <w:rPr>
          <w:lang w:val="en-GB"/>
        </w:rPr>
        <w:t xml:space="preserve">atalogue uses an additional </w:t>
      </w:r>
      <w:r w:rsidR="00CB7222" w:rsidRPr="00CF30EA">
        <w:rPr>
          <w:lang w:val="en-GB"/>
        </w:rPr>
        <w:t xml:space="preserve">product-specific </w:t>
      </w:r>
      <w:r w:rsidRPr="00CF30EA">
        <w:rPr>
          <w:lang w:val="en-GB"/>
        </w:rPr>
        <w:t>constraints file implementing product-specific restrictions, which is also available from the same site. Use of the additional product-specific constraints file is optional; developers may implement the constraints using any convenient method.</w:t>
      </w:r>
    </w:p>
    <w:p w14:paraId="6B8D78F7" w14:textId="5DFF7B7B" w:rsidR="00F2312C" w:rsidRPr="00CF30EA" w:rsidRDefault="00F2312C" w:rsidP="00F6101A">
      <w:pPr>
        <w:pStyle w:val="Heading3"/>
        <w:tabs>
          <w:tab w:val="clear" w:pos="660"/>
          <w:tab w:val="clear" w:pos="880"/>
          <w:tab w:val="left" w:pos="851"/>
        </w:tabs>
        <w:spacing w:before="120" w:after="120" w:line="240" w:lineRule="auto"/>
        <w:ind w:left="851" w:hanging="851"/>
      </w:pPr>
      <w:bookmarkStart w:id="899" w:name="_Ref126106592"/>
      <w:bookmarkStart w:id="900" w:name="_Toc172126813"/>
      <w:bookmarkStart w:id="901" w:name="_Toc412810790"/>
      <w:r w:rsidRPr="00CF30EA">
        <w:t>Data</w:t>
      </w:r>
      <w:r w:rsidR="00A317AE" w:rsidRPr="00CF30EA">
        <w:t>set</w:t>
      </w:r>
      <w:r w:rsidRPr="00CF30EA">
        <w:t xml:space="preserve"> </w:t>
      </w:r>
      <w:r w:rsidR="00F6101A">
        <w:t>f</w:t>
      </w:r>
      <w:r w:rsidR="00A6670D" w:rsidRPr="00CF30EA">
        <w:t xml:space="preserve">ile </w:t>
      </w:r>
      <w:r w:rsidR="00F6101A">
        <w:t>n</w:t>
      </w:r>
      <w:r w:rsidR="00A6670D" w:rsidRPr="00CF30EA">
        <w:t>aming</w:t>
      </w:r>
      <w:bookmarkEnd w:id="899"/>
      <w:bookmarkEnd w:id="900"/>
    </w:p>
    <w:bookmarkEnd w:id="901"/>
    <w:p w14:paraId="400A9D04" w14:textId="11C2CFA6" w:rsidR="005B0B34" w:rsidRPr="00CF30EA" w:rsidRDefault="004D400D" w:rsidP="00D25781">
      <w:pPr>
        <w:rPr>
          <w:i/>
        </w:rPr>
      </w:pPr>
      <w:r w:rsidRPr="00CF30EA">
        <w:t>The data</w:t>
      </w:r>
      <w:r w:rsidR="00EF19B4" w:rsidRPr="00CF30EA">
        <w:t>set</w:t>
      </w:r>
      <w:r w:rsidRPr="00CF30EA">
        <w:t xml:space="preserve"> file contains both metadata and one or more sets of speed and direction arrays</w:t>
      </w:r>
      <w:r w:rsidR="007C6E48" w:rsidRPr="00CF30EA">
        <w:t xml:space="preserve"> (see </w:t>
      </w:r>
      <w:r w:rsidR="00B85292">
        <w:t>clause</w:t>
      </w:r>
      <w:r w:rsidR="00B85292" w:rsidRPr="00CF30EA">
        <w:t xml:space="preserve"> </w:t>
      </w:r>
      <w:r w:rsidR="00496123" w:rsidRPr="00CF30EA">
        <w:t xml:space="preserve">10 – </w:t>
      </w:r>
      <w:r w:rsidR="00F2312C" w:rsidRPr="00CF30EA">
        <w:t>Data Product Format</w:t>
      </w:r>
      <w:r w:rsidR="00F724C2" w:rsidRPr="00CF30EA">
        <w:t>)</w:t>
      </w:r>
      <w:r w:rsidRPr="00CF30EA">
        <w:t xml:space="preserve">. </w:t>
      </w:r>
      <w:r w:rsidR="00EF19B4" w:rsidRPr="00CF30EA">
        <w:t xml:space="preserve">The dataset name must begin with the </w:t>
      </w:r>
      <w:r w:rsidR="00EF0109" w:rsidRPr="00CF30EA">
        <w:t>three</w:t>
      </w:r>
      <w:r w:rsidR="00EF19B4" w:rsidRPr="00CF30EA">
        <w:t xml:space="preserve">-character </w:t>
      </w:r>
      <w:r w:rsidR="00F2312C" w:rsidRPr="00CF30EA">
        <w:t>P</w:t>
      </w:r>
      <w:r w:rsidR="00EF19B4" w:rsidRPr="00CF30EA">
        <w:t xml:space="preserve">roduct </w:t>
      </w:r>
      <w:r w:rsidR="00F2312C" w:rsidRPr="00CF30EA">
        <w:lastRenderedPageBreak/>
        <w:t>S</w:t>
      </w:r>
      <w:r w:rsidR="00EF19B4" w:rsidRPr="00CF30EA">
        <w:t>pecification</w:t>
      </w:r>
      <w:r w:rsidR="002E3A1F" w:rsidRPr="00CF30EA">
        <w:t xml:space="preserve">, followed by </w:t>
      </w:r>
      <w:r w:rsidR="00A317AE" w:rsidRPr="00CF30EA">
        <w:t xml:space="preserve">the four-character </w:t>
      </w:r>
      <w:r w:rsidR="008B6698">
        <w:t>P</w:t>
      </w:r>
      <w:r w:rsidR="00A317AE" w:rsidRPr="00CF30EA">
        <w:t xml:space="preserve">roducer </w:t>
      </w:r>
      <w:r w:rsidR="008B6698">
        <w:t>C</w:t>
      </w:r>
      <w:r w:rsidR="00A317AE" w:rsidRPr="00CF30EA">
        <w:t>ode (CCCC)</w:t>
      </w:r>
      <w:r w:rsidR="004B0D39" w:rsidRPr="00CF30EA">
        <w:rPr>
          <w:rStyle w:val="FootnoteReference"/>
          <w:rFonts w:cs="Arial"/>
        </w:rPr>
        <w:footnoteReference w:id="10"/>
      </w:r>
      <w:r w:rsidR="00A317AE" w:rsidRPr="00CF30EA">
        <w:t xml:space="preserve">. </w:t>
      </w:r>
      <w:r w:rsidR="00EF19B4" w:rsidRPr="00CF30EA">
        <w:t xml:space="preserve">Thus surface current datasets begin with the </w:t>
      </w:r>
      <w:r w:rsidR="00A317AE" w:rsidRPr="00CF30EA">
        <w:t>seven</w:t>
      </w:r>
      <w:r w:rsidR="00EF19B4" w:rsidRPr="00CF30EA">
        <w:t>-character string ‘111</w:t>
      </w:r>
      <w:r w:rsidR="002E3A1F" w:rsidRPr="00CF30EA">
        <w:t>CC</w:t>
      </w:r>
      <w:r w:rsidR="00A317AE" w:rsidRPr="00CF30EA">
        <w:t>CC</w:t>
      </w:r>
      <w:r w:rsidR="00EF19B4" w:rsidRPr="00CF30EA">
        <w:t>’</w:t>
      </w:r>
      <w:r w:rsidR="002E3A1F" w:rsidRPr="00CF30EA">
        <w:t xml:space="preserve">. </w:t>
      </w:r>
    </w:p>
    <w:p w14:paraId="11857C1E" w14:textId="52136779" w:rsidR="002B514A" w:rsidRPr="00CF30EA" w:rsidRDefault="002B514A" w:rsidP="008B6698">
      <w:pPr>
        <w:spacing w:after="60" w:line="240" w:lineRule="auto"/>
        <w:rPr>
          <w:rFonts w:cs="Arial"/>
          <w:iCs/>
          <w:lang w:val="en-GB"/>
        </w:rPr>
      </w:pPr>
      <w:r w:rsidRPr="00CF30EA">
        <w:rPr>
          <w:rFonts w:cs="Arial"/>
          <w:iCs/>
          <w:lang w:val="en-GB"/>
        </w:rPr>
        <w:t xml:space="preserve">The characters between this string and the extension are nominally unrestricted in S-100 and S-97 </w:t>
      </w:r>
      <w:r w:rsidR="008B6698">
        <w:rPr>
          <w:rFonts w:cs="Arial"/>
          <w:iCs/>
          <w:lang w:val="en-GB"/>
        </w:rPr>
        <w:t xml:space="preserve">Edition </w:t>
      </w:r>
      <w:r w:rsidRPr="00CF30EA">
        <w:rPr>
          <w:rFonts w:cs="Arial"/>
          <w:iCs/>
          <w:lang w:val="en-GB"/>
        </w:rPr>
        <w:t>1.1.0. However, S-111 restricts the “unrestricted” characters as follows:</w:t>
      </w:r>
    </w:p>
    <w:p w14:paraId="48F74711" w14:textId="45F7A9A3" w:rsidR="002B514A" w:rsidRPr="00CF30EA" w:rsidRDefault="002B514A" w:rsidP="008B6698">
      <w:pPr>
        <w:pStyle w:val="ListParagraph"/>
        <w:numPr>
          <w:ilvl w:val="0"/>
          <w:numId w:val="59"/>
        </w:numPr>
        <w:spacing w:after="60" w:line="240" w:lineRule="auto"/>
        <w:ind w:left="567" w:hanging="283"/>
        <w:rPr>
          <w:rFonts w:cs="Arial"/>
          <w:iCs/>
          <w:lang w:val="en-GB"/>
        </w:rPr>
      </w:pPr>
      <w:r w:rsidRPr="00CF30EA">
        <w:rPr>
          <w:rFonts w:cs="Arial"/>
          <w:iCs/>
          <w:lang w:val="en-GB"/>
        </w:rPr>
        <w:t>Alphabetic characters in the “Latin alphabet”</w:t>
      </w:r>
      <w:r w:rsidR="008B6698">
        <w:rPr>
          <w:rFonts w:cs="Arial"/>
          <w:iCs/>
          <w:lang w:val="en-GB"/>
        </w:rPr>
        <w:t>; that is</w:t>
      </w:r>
      <w:r w:rsidRPr="00CF30EA">
        <w:rPr>
          <w:rFonts w:cs="Arial"/>
          <w:iCs/>
          <w:lang w:val="en-GB"/>
        </w:rPr>
        <w:t>, A-Z and a-z;</w:t>
      </w:r>
    </w:p>
    <w:p w14:paraId="516E2B8B" w14:textId="56C52257" w:rsidR="002B514A" w:rsidRPr="00CF30EA" w:rsidRDefault="002B514A" w:rsidP="008B6698">
      <w:pPr>
        <w:pStyle w:val="ListParagraph"/>
        <w:numPr>
          <w:ilvl w:val="0"/>
          <w:numId w:val="59"/>
        </w:numPr>
        <w:spacing w:after="60" w:line="240" w:lineRule="auto"/>
        <w:ind w:left="567" w:hanging="283"/>
        <w:rPr>
          <w:rFonts w:cs="Arial"/>
          <w:iCs/>
          <w:lang w:val="en-GB"/>
        </w:rPr>
      </w:pPr>
      <w:r w:rsidRPr="00CF30EA">
        <w:rPr>
          <w:rFonts w:cs="Arial"/>
          <w:iCs/>
          <w:lang w:val="en-GB"/>
        </w:rPr>
        <w:t>Numeric characters</w:t>
      </w:r>
      <w:r w:rsidR="008B6698">
        <w:rPr>
          <w:rFonts w:cs="Arial"/>
          <w:iCs/>
          <w:lang w:val="en-GB"/>
        </w:rPr>
        <w:t>; that is</w:t>
      </w:r>
      <w:r w:rsidRPr="00CF30EA">
        <w:rPr>
          <w:rFonts w:cs="Arial"/>
          <w:iCs/>
          <w:lang w:val="en-GB"/>
        </w:rPr>
        <w:t>, the characters 0-9;</w:t>
      </w:r>
    </w:p>
    <w:p w14:paraId="0A896192" w14:textId="77777777" w:rsidR="002B514A" w:rsidRPr="00CF30EA" w:rsidRDefault="002B514A" w:rsidP="008B6698">
      <w:pPr>
        <w:pStyle w:val="ListParagraph"/>
        <w:numPr>
          <w:ilvl w:val="0"/>
          <w:numId w:val="59"/>
        </w:numPr>
        <w:spacing w:line="240" w:lineRule="auto"/>
        <w:ind w:left="567" w:hanging="283"/>
        <w:rPr>
          <w:rFonts w:cs="Arial"/>
          <w:iCs/>
          <w:lang w:val="en-GB"/>
        </w:rPr>
      </w:pPr>
      <w:r w:rsidRPr="00CF30EA">
        <w:rPr>
          <w:rFonts w:cs="Arial"/>
          <w:iCs/>
          <w:lang w:val="en-GB"/>
        </w:rPr>
        <w:t>The hyphen and underscore characters (“-“ and “_”).</w:t>
      </w:r>
    </w:p>
    <w:p w14:paraId="5CB14348" w14:textId="73930934" w:rsidR="00EF19B4" w:rsidRPr="00CF30EA" w:rsidRDefault="00EF19B4" w:rsidP="00D25781">
      <w:pPr>
        <w:rPr>
          <w:i/>
        </w:rPr>
      </w:pPr>
      <w:r w:rsidRPr="00CF30EA">
        <w:t>The unrestricted characters may be used to denote geographical region, valid time, source of the data, version numbers, and/or any other relevant information. Characters may be lower or upper case</w:t>
      </w:r>
      <w:r w:rsidR="002B514A" w:rsidRPr="00CF30EA">
        <w:rPr>
          <w:rStyle w:val="FootnoteReference"/>
          <w:rFonts w:cs="Arial"/>
        </w:rPr>
        <w:footnoteReference w:id="11"/>
      </w:r>
      <w:r w:rsidRPr="00CF30EA">
        <w:t>.</w:t>
      </w:r>
      <w:r w:rsidR="005B0B34" w:rsidRPr="00CF30EA">
        <w:t xml:space="preserve"> For real-time and forecast data, it is recommended that the dateTime of the first record be part of the dataset name, to help distinguish the most recent files.</w:t>
      </w:r>
      <w:r w:rsidRPr="00CF30EA">
        <w:t xml:space="preserve"> </w:t>
      </w:r>
    </w:p>
    <w:p w14:paraId="314CB1E8" w14:textId="46C3029D" w:rsidR="004D400D" w:rsidRPr="00CF30EA" w:rsidRDefault="00EF19B4" w:rsidP="00D25781">
      <w:r w:rsidRPr="00CF30EA">
        <w:t>T</w:t>
      </w:r>
      <w:r w:rsidR="004D400D" w:rsidRPr="00CF30EA">
        <w:t>he filename extension</w:t>
      </w:r>
      <w:r w:rsidR="00F724C2" w:rsidRPr="00CF30EA">
        <w:t xml:space="preserve"> for HDF5</w:t>
      </w:r>
      <w:r w:rsidR="004D400D" w:rsidRPr="00CF30EA">
        <w:t xml:space="preserve"> (.h5</w:t>
      </w:r>
      <w:r w:rsidR="002B514A" w:rsidRPr="00CF30EA">
        <w:t>)</w:t>
      </w:r>
      <w:r w:rsidR="004D400D" w:rsidRPr="00CF30EA">
        <w:t xml:space="preserve"> </w:t>
      </w:r>
      <w:r w:rsidR="00E54A79" w:rsidRPr="00CF30EA">
        <w:t xml:space="preserve">must be used to </w:t>
      </w:r>
      <w:r w:rsidR="004D400D" w:rsidRPr="00CF30EA">
        <w:t>denote the file format.</w:t>
      </w:r>
    </w:p>
    <w:p w14:paraId="39A4EC71" w14:textId="03C9E641" w:rsidR="002B514A" w:rsidRPr="00CF30EA" w:rsidRDefault="002B514A" w:rsidP="008B6698">
      <w:pPr>
        <w:spacing w:after="120" w:line="240" w:lineRule="auto"/>
        <w:rPr>
          <w:lang w:val="en-GB"/>
        </w:rPr>
      </w:pPr>
      <w:r w:rsidRPr="00CF30EA">
        <w:rPr>
          <w:lang w:val="en-GB"/>
        </w:rPr>
        <w:t>The total length of the file name shall be no more than 64 characters, including the extension.</w:t>
      </w:r>
    </w:p>
    <w:p w14:paraId="7EAADB1E" w14:textId="75CCAA8B" w:rsidR="00A317AE" w:rsidRPr="00CF30EA" w:rsidRDefault="00A317AE" w:rsidP="008B6698">
      <w:pPr>
        <w:spacing w:after="120" w:line="240" w:lineRule="auto"/>
        <w:rPr>
          <w:lang w:val="en-GB"/>
        </w:rPr>
      </w:pPr>
      <w:r w:rsidRPr="00CF30EA">
        <w:rPr>
          <w:lang w:val="en-GB"/>
        </w:rPr>
        <w:t>EXAMPLE 1: 1</w:t>
      </w:r>
      <w:r w:rsidR="00F10215" w:rsidRPr="00CF30EA">
        <w:rPr>
          <w:lang w:val="en-GB"/>
        </w:rPr>
        <w:t>11</w:t>
      </w:r>
      <w:r w:rsidRPr="00CF30EA">
        <w:rPr>
          <w:lang w:val="en-GB"/>
        </w:rPr>
        <w:t>US00_CHES_TYPE1_20210630_0600.HDF5 for observational data (</w:t>
      </w:r>
      <w:r w:rsidR="000774F8" w:rsidRPr="003A655F">
        <w:rPr>
          <w:rFonts w:cs="Arial"/>
          <w:lang w:val="en-GB"/>
        </w:rPr>
        <w:t xml:space="preserve">see </w:t>
      </w:r>
      <w:r w:rsidR="000774F8">
        <w:rPr>
          <w:rFonts w:cs="Arial"/>
          <w:lang w:val="en-GB"/>
        </w:rPr>
        <w:t>c</w:t>
      </w:r>
      <w:r w:rsidR="000774F8" w:rsidRPr="003A655F">
        <w:rPr>
          <w:rFonts w:cs="Arial"/>
          <w:lang w:val="en-GB"/>
        </w:rPr>
        <w:t>lause 12.</w:t>
      </w:r>
      <w:r w:rsidR="000774F8">
        <w:rPr>
          <w:rFonts w:cs="Arial"/>
          <w:lang w:val="en-GB"/>
        </w:rPr>
        <w:t>3.5, Table 12</w:t>
      </w:r>
      <w:r w:rsidR="009B1030">
        <w:rPr>
          <w:rFonts w:cs="Arial"/>
          <w:lang w:val="en-GB"/>
        </w:rPr>
        <w:t>-</w:t>
      </w:r>
      <w:r w:rsidR="000774F8">
        <w:rPr>
          <w:rFonts w:cs="Arial"/>
          <w:lang w:val="en-GB"/>
        </w:rPr>
        <w:t>10</w:t>
      </w:r>
      <w:r w:rsidRPr="00CF30EA">
        <w:rPr>
          <w:lang w:val="en-GB"/>
        </w:rPr>
        <w:t>) produced by NOAA for Chesapeake Bay (CHES), observations beginning from 06:00 UTC on 30 June 2021.</w:t>
      </w:r>
    </w:p>
    <w:p w14:paraId="7BA50CD3" w14:textId="47B783BE" w:rsidR="00A317AE" w:rsidRPr="00CF30EA" w:rsidRDefault="00A317AE" w:rsidP="008B6698">
      <w:pPr>
        <w:spacing w:after="120" w:line="240" w:lineRule="auto"/>
        <w:rPr>
          <w:lang w:val="en-GB"/>
        </w:rPr>
      </w:pPr>
      <w:r w:rsidRPr="00CF30EA">
        <w:rPr>
          <w:lang w:val="en-GB"/>
        </w:rPr>
        <w:t>EXAMPLE 2: 1</w:t>
      </w:r>
      <w:r w:rsidR="00F10215" w:rsidRPr="00CF30EA">
        <w:rPr>
          <w:lang w:val="en-GB"/>
        </w:rPr>
        <w:t>11</w:t>
      </w:r>
      <w:r w:rsidRPr="00CF30EA">
        <w:rPr>
          <w:lang w:val="en-GB"/>
        </w:rPr>
        <w:t>US00_ches_dcf8_20190703T00Z.h5 for a dataset produced by NOAA containing data for NOAA fixed stations in the Chesapeake Bay (ches) organised stationwise (dcf8) beginning from midnight at the beginning of 3 July 2019.</w:t>
      </w:r>
    </w:p>
    <w:p w14:paraId="52310E46" w14:textId="79930CEF" w:rsidR="00A317AE" w:rsidRPr="00CF30EA" w:rsidRDefault="00A317AE" w:rsidP="008B6698">
      <w:pPr>
        <w:spacing w:after="120" w:line="240" w:lineRule="auto"/>
        <w:rPr>
          <w:lang w:val="en-GB"/>
        </w:rPr>
      </w:pPr>
      <w:r w:rsidRPr="00CF30EA">
        <w:rPr>
          <w:lang w:val="en-GB"/>
        </w:rPr>
        <w:t>Each producer should adopt a naming scheme that is consistent across its entire S-</w:t>
      </w:r>
      <w:r w:rsidR="00F10215" w:rsidRPr="00CF30EA">
        <w:rPr>
          <w:lang w:val="en-GB"/>
        </w:rPr>
        <w:t>111</w:t>
      </w:r>
      <w:r w:rsidRPr="00CF30EA">
        <w:rPr>
          <w:lang w:val="en-GB"/>
        </w:rPr>
        <w:t xml:space="preserve"> product line. While the examples above are hypothetical, they illustrate how the principles of this clause can be applied by </w:t>
      </w:r>
      <w:r w:rsidR="00E65502">
        <w:rPr>
          <w:lang w:val="en-GB"/>
        </w:rPr>
        <w:t>P</w:t>
      </w:r>
      <w:r w:rsidRPr="00CF30EA">
        <w:rPr>
          <w:lang w:val="en-GB"/>
        </w:rPr>
        <w:t>roducers.</w:t>
      </w:r>
    </w:p>
    <w:p w14:paraId="690F9512" w14:textId="7781A9F0" w:rsidR="00774054" w:rsidRPr="00CF30EA" w:rsidRDefault="00774054" w:rsidP="00E65502">
      <w:pPr>
        <w:pStyle w:val="Heading4"/>
        <w:tabs>
          <w:tab w:val="clear" w:pos="900"/>
          <w:tab w:val="clear" w:pos="1140"/>
          <w:tab w:val="clear" w:pos="1360"/>
          <w:tab w:val="left" w:pos="993"/>
        </w:tabs>
        <w:spacing w:before="120" w:after="120" w:line="240" w:lineRule="auto"/>
        <w:ind w:left="992" w:hanging="992"/>
      </w:pPr>
      <w:bookmarkStart w:id="902" w:name="_Ref112886730"/>
      <w:r w:rsidRPr="00CF30EA">
        <w:t>Dataset MRN (Informative)</w:t>
      </w:r>
      <w:bookmarkEnd w:id="902"/>
    </w:p>
    <w:p w14:paraId="59E9AC86" w14:textId="77777777" w:rsidR="00774054" w:rsidRPr="00CF30EA" w:rsidRDefault="00774054" w:rsidP="00E65502">
      <w:pPr>
        <w:spacing w:after="120" w:line="240" w:lineRule="auto"/>
        <w:rPr>
          <w:lang w:val="en-GB"/>
        </w:rPr>
      </w:pPr>
      <w:bookmarkStart w:id="903" w:name="_Hlk112886598"/>
      <w:r w:rsidRPr="00CF30EA">
        <w:rPr>
          <w:lang w:val="en-GB"/>
        </w:rPr>
        <w:t>The dataset file name may be mapped to an MRN as follows:</w:t>
      </w:r>
    </w:p>
    <w:p w14:paraId="1160346F" w14:textId="6645E391" w:rsidR="00774054" w:rsidRPr="00CF30EA" w:rsidRDefault="00774054" w:rsidP="00E65502">
      <w:pPr>
        <w:spacing w:after="120" w:line="240" w:lineRule="auto"/>
        <w:ind w:firstLine="562"/>
        <w:rPr>
          <w:lang w:val="en-GB"/>
        </w:rPr>
      </w:pPr>
      <w:r w:rsidRPr="00CF30EA">
        <w:rPr>
          <w:lang w:val="en-GB"/>
        </w:rPr>
        <w:t>urn:mrn:iho:s111:</w:t>
      </w:r>
      <w:r w:rsidR="000C58C0">
        <w:rPr>
          <w:lang w:val="en-GB"/>
        </w:rPr>
        <w:t>&lt;ver&gt;</w:t>
      </w:r>
      <w:r w:rsidRPr="00CF30EA">
        <w:rPr>
          <w:lang w:val="en-GB"/>
        </w:rPr>
        <w:t>:&lt;cccc&gt;:&lt;region&gt;:&lt;type&gt;:&lt;dtg&gt;</w:t>
      </w:r>
    </w:p>
    <w:p w14:paraId="40F7459C" w14:textId="77777777" w:rsidR="00774054" w:rsidRPr="00CF30EA" w:rsidRDefault="00774054" w:rsidP="00E65502">
      <w:pPr>
        <w:spacing w:after="60" w:line="240" w:lineRule="auto"/>
        <w:rPr>
          <w:lang w:val="en-GB"/>
        </w:rPr>
      </w:pPr>
      <w:r w:rsidRPr="00CF30EA">
        <w:rPr>
          <w:lang w:val="en-GB"/>
        </w:rPr>
        <w:t>where:</w:t>
      </w:r>
    </w:p>
    <w:p w14:paraId="21F26A5A" w14:textId="610C21FD" w:rsidR="002C72E3" w:rsidRPr="00CF30EA" w:rsidRDefault="00774054" w:rsidP="00E65502">
      <w:pPr>
        <w:pStyle w:val="ListParagraph"/>
        <w:numPr>
          <w:ilvl w:val="0"/>
          <w:numId w:val="58"/>
        </w:numPr>
        <w:spacing w:after="60" w:line="240" w:lineRule="auto"/>
        <w:rPr>
          <w:lang w:val="en-GB"/>
        </w:rPr>
      </w:pPr>
      <w:r w:rsidRPr="00CF30EA">
        <w:rPr>
          <w:lang w:val="en-GB"/>
        </w:rPr>
        <w:t xml:space="preserve">The first part </w:t>
      </w:r>
      <w:r w:rsidR="002C72E3" w:rsidRPr="00CF30EA">
        <w:rPr>
          <w:lang w:val="en-GB"/>
        </w:rPr>
        <w:t>“</w:t>
      </w:r>
      <w:r w:rsidRPr="00CF30EA">
        <w:rPr>
          <w:lang w:val="en-GB"/>
        </w:rPr>
        <w:t>urn:mrn:iho:s111</w:t>
      </w:r>
      <w:r w:rsidR="002C72E3" w:rsidRPr="00CF30EA">
        <w:rPr>
          <w:lang w:val="en-GB"/>
        </w:rPr>
        <w:t>”</w:t>
      </w:r>
      <w:r w:rsidRPr="00CF30EA">
        <w:rPr>
          <w:lang w:val="en-GB"/>
        </w:rPr>
        <w:t xml:space="preserve"> is common to all dataset URNs</w:t>
      </w:r>
      <w:r w:rsidR="002C72E3" w:rsidRPr="00CF30EA">
        <w:rPr>
          <w:lang w:val="en-GB"/>
        </w:rPr>
        <w:t xml:space="preserve"> for S-111</w:t>
      </w:r>
      <w:r w:rsidR="00E65502">
        <w:rPr>
          <w:lang w:val="en-GB"/>
        </w:rPr>
        <w:t>;</w:t>
      </w:r>
    </w:p>
    <w:p w14:paraId="09330513" w14:textId="22381FD3" w:rsidR="002C72E3" w:rsidRPr="00CF30EA" w:rsidRDefault="002C72E3" w:rsidP="00E65502">
      <w:pPr>
        <w:pStyle w:val="ListParagraph"/>
        <w:numPr>
          <w:ilvl w:val="0"/>
          <w:numId w:val="58"/>
        </w:numPr>
        <w:spacing w:after="60" w:line="240" w:lineRule="auto"/>
        <w:rPr>
          <w:lang w:val="en-GB"/>
        </w:rPr>
      </w:pPr>
      <w:r w:rsidRPr="00CF30EA">
        <w:rPr>
          <w:lang w:val="en-GB"/>
        </w:rPr>
        <w:t>The product specification version is represented by the “</w:t>
      </w:r>
      <w:r w:rsidR="000C58C0">
        <w:rPr>
          <w:lang w:val="en-GB"/>
        </w:rPr>
        <w:t>&lt;ver&gt;</w:t>
      </w:r>
      <w:r w:rsidRPr="00CF30EA">
        <w:rPr>
          <w:lang w:val="en-GB"/>
        </w:rPr>
        <w:t>” part</w:t>
      </w:r>
      <w:r w:rsidR="000C58C0">
        <w:rPr>
          <w:lang w:val="en-GB"/>
        </w:rPr>
        <w:t>, for example, “2:0:0” for Edition 2.0.0</w:t>
      </w:r>
      <w:r w:rsidR="00E65502">
        <w:rPr>
          <w:lang w:val="en-GB"/>
        </w:rPr>
        <w:t>;</w:t>
      </w:r>
    </w:p>
    <w:p w14:paraId="11AED474" w14:textId="1011111D" w:rsidR="002C72E3" w:rsidRPr="00CF30EA" w:rsidRDefault="002C72E3" w:rsidP="00E65502">
      <w:pPr>
        <w:pStyle w:val="ListParagraph"/>
        <w:numPr>
          <w:ilvl w:val="0"/>
          <w:numId w:val="58"/>
        </w:numPr>
        <w:spacing w:after="60" w:line="240" w:lineRule="auto"/>
        <w:rPr>
          <w:lang w:val="en-GB"/>
        </w:rPr>
      </w:pPr>
      <w:r w:rsidRPr="00CF30EA">
        <w:rPr>
          <w:lang w:val="en-GB"/>
        </w:rPr>
        <w:t xml:space="preserve">&lt;cccc&gt; represents the 4-character </w:t>
      </w:r>
      <w:r w:rsidR="00E65502">
        <w:rPr>
          <w:lang w:val="en-GB"/>
        </w:rPr>
        <w:t>P</w:t>
      </w:r>
      <w:r w:rsidRPr="00CF30EA">
        <w:rPr>
          <w:lang w:val="en-GB"/>
        </w:rPr>
        <w:t xml:space="preserve">roducer </w:t>
      </w:r>
      <w:r w:rsidR="00E65502">
        <w:rPr>
          <w:lang w:val="en-GB"/>
        </w:rPr>
        <w:t>C</w:t>
      </w:r>
      <w:r w:rsidRPr="00CF30EA">
        <w:rPr>
          <w:lang w:val="en-GB"/>
        </w:rPr>
        <w:t>ode</w:t>
      </w:r>
      <w:r w:rsidR="00E65502">
        <w:rPr>
          <w:lang w:val="en-GB"/>
        </w:rPr>
        <w:t>;</w:t>
      </w:r>
    </w:p>
    <w:p w14:paraId="6B194E33" w14:textId="526D1A22" w:rsidR="00774054" w:rsidRPr="00CF30EA" w:rsidRDefault="002C72E3" w:rsidP="00E65502">
      <w:pPr>
        <w:pStyle w:val="ListParagraph"/>
        <w:numPr>
          <w:ilvl w:val="0"/>
          <w:numId w:val="58"/>
        </w:numPr>
        <w:spacing w:after="60" w:line="240" w:lineRule="auto"/>
        <w:rPr>
          <w:lang w:val="en-GB"/>
        </w:rPr>
      </w:pPr>
      <w:r w:rsidRPr="00CF30EA">
        <w:rPr>
          <w:lang w:val="en-GB"/>
        </w:rPr>
        <w:t>&lt;region&gt; represents</w:t>
      </w:r>
      <w:r w:rsidR="00774054" w:rsidRPr="00CF30EA">
        <w:rPr>
          <w:lang w:val="en-GB"/>
        </w:rPr>
        <w:t xml:space="preserve"> </w:t>
      </w:r>
      <w:r w:rsidRPr="00CF30EA">
        <w:rPr>
          <w:lang w:val="en-GB"/>
        </w:rPr>
        <w:t>the geographical region</w:t>
      </w:r>
      <w:r w:rsidR="00E65502">
        <w:rPr>
          <w:lang w:val="en-GB"/>
        </w:rPr>
        <w:t>;</w:t>
      </w:r>
    </w:p>
    <w:p w14:paraId="77575709" w14:textId="4872F2F3" w:rsidR="002C72E3" w:rsidRPr="00CF30EA" w:rsidRDefault="002C72E3" w:rsidP="00E65502">
      <w:pPr>
        <w:pStyle w:val="ListParagraph"/>
        <w:numPr>
          <w:ilvl w:val="0"/>
          <w:numId w:val="58"/>
        </w:numPr>
        <w:spacing w:after="60" w:line="240" w:lineRule="auto"/>
        <w:rPr>
          <w:lang w:val="en-GB"/>
        </w:rPr>
      </w:pPr>
      <w:r w:rsidRPr="00CF30EA">
        <w:rPr>
          <w:lang w:val="en-GB"/>
        </w:rPr>
        <w:t xml:space="preserve">&lt;type&gt; represents the data coding format, </w:t>
      </w:r>
      <w:r w:rsidR="00E65502">
        <w:rPr>
          <w:lang w:val="en-GB"/>
        </w:rPr>
        <w:t>for example</w:t>
      </w:r>
      <w:r w:rsidRPr="00CF30EA">
        <w:rPr>
          <w:lang w:val="en-GB"/>
        </w:rPr>
        <w:t xml:space="preserve"> “type2” for regular grids</w:t>
      </w:r>
      <w:r w:rsidR="00E65502">
        <w:rPr>
          <w:lang w:val="en-GB"/>
        </w:rPr>
        <w:t>;</w:t>
      </w:r>
    </w:p>
    <w:p w14:paraId="65468E01" w14:textId="7E331421" w:rsidR="002C72E3" w:rsidRPr="00CF30EA" w:rsidRDefault="002C72E3" w:rsidP="00E65502">
      <w:pPr>
        <w:pStyle w:val="ListParagraph"/>
        <w:numPr>
          <w:ilvl w:val="0"/>
          <w:numId w:val="58"/>
        </w:numPr>
        <w:spacing w:line="240" w:lineRule="auto"/>
        <w:rPr>
          <w:lang w:val="en-GB"/>
        </w:rPr>
      </w:pPr>
      <w:r w:rsidRPr="00CF30EA">
        <w:rPr>
          <w:lang w:val="en-GB"/>
        </w:rPr>
        <w:t>&lt;dtg&gt; represents the date/time component in the name</w:t>
      </w:r>
      <w:r w:rsidR="00E65502">
        <w:rPr>
          <w:lang w:val="en-GB"/>
        </w:rPr>
        <w:t>.</w:t>
      </w:r>
    </w:p>
    <w:p w14:paraId="706A3618" w14:textId="5C0ED0B9" w:rsidR="002C72E3" w:rsidRPr="00CF30EA" w:rsidRDefault="002C72E3" w:rsidP="00E65502">
      <w:pPr>
        <w:spacing w:after="120" w:line="240" w:lineRule="auto"/>
        <w:rPr>
          <w:lang w:val="en-GB"/>
        </w:rPr>
      </w:pPr>
      <w:r w:rsidRPr="00CF30EA">
        <w:rPr>
          <w:lang w:val="en-GB"/>
        </w:rPr>
        <w:t xml:space="preserve">This is an interim rule pending definition of an “S-100-wide” rule for MRNs and will be superseded by the “S-100-wide” </w:t>
      </w:r>
      <w:r w:rsidR="00440A82" w:rsidRPr="00CF30EA">
        <w:rPr>
          <w:lang w:val="en-GB"/>
        </w:rPr>
        <w:t>rule</w:t>
      </w:r>
      <w:r w:rsidRPr="00CF30EA">
        <w:rPr>
          <w:lang w:val="en-GB"/>
        </w:rPr>
        <w:t xml:space="preserve"> when </w:t>
      </w:r>
      <w:r w:rsidR="00440A82" w:rsidRPr="00CF30EA">
        <w:rPr>
          <w:lang w:val="en-GB"/>
        </w:rPr>
        <w:t>it</w:t>
      </w:r>
      <w:r w:rsidRPr="00CF30EA">
        <w:rPr>
          <w:lang w:val="en-GB"/>
        </w:rPr>
        <w:t xml:space="preserve"> is </w:t>
      </w:r>
      <w:r w:rsidR="00440A82" w:rsidRPr="00CF30EA">
        <w:rPr>
          <w:lang w:val="en-GB"/>
        </w:rPr>
        <w:t>published</w:t>
      </w:r>
      <w:r w:rsidRPr="00CF30EA">
        <w:rPr>
          <w:lang w:val="en-GB"/>
        </w:rPr>
        <w:t>.</w:t>
      </w:r>
    </w:p>
    <w:p w14:paraId="1BB13EC7" w14:textId="42482045" w:rsidR="00EF0109" w:rsidRPr="00CF30EA" w:rsidRDefault="00EF0109" w:rsidP="00E65502">
      <w:pPr>
        <w:pStyle w:val="Heading3"/>
        <w:tabs>
          <w:tab w:val="clear" w:pos="660"/>
          <w:tab w:val="clear" w:pos="880"/>
          <w:tab w:val="left" w:pos="851"/>
        </w:tabs>
        <w:spacing w:before="120" w:after="120" w:line="240" w:lineRule="auto"/>
        <w:ind w:left="851" w:hanging="851"/>
      </w:pPr>
      <w:bookmarkStart w:id="904" w:name="_Toc172126814"/>
      <w:bookmarkStart w:id="905" w:name="_Toc412810791"/>
      <w:bookmarkEnd w:id="903"/>
      <w:r w:rsidRPr="00CF30EA">
        <w:t xml:space="preserve">Support </w:t>
      </w:r>
      <w:r w:rsidR="007F06A7" w:rsidRPr="00CF30EA">
        <w:t>F</w:t>
      </w:r>
      <w:r w:rsidR="00A6670D" w:rsidRPr="00CF30EA">
        <w:t>iles</w:t>
      </w:r>
      <w:bookmarkEnd w:id="904"/>
    </w:p>
    <w:bookmarkEnd w:id="905"/>
    <w:p w14:paraId="272F848E" w14:textId="2979432B" w:rsidR="00927CD0" w:rsidRPr="00CF30EA" w:rsidRDefault="00927CD0" w:rsidP="00E65502">
      <w:pPr>
        <w:spacing w:after="60" w:line="240" w:lineRule="auto"/>
        <w:rPr>
          <w:lang w:val="en-GB"/>
        </w:rPr>
      </w:pPr>
      <w:r w:rsidRPr="00CF30EA">
        <w:rPr>
          <w:lang w:val="en-GB"/>
        </w:rPr>
        <w:t>Only the following types of support files are allowed in S-111:</w:t>
      </w:r>
    </w:p>
    <w:p w14:paraId="5A545D7A" w14:textId="68F08968" w:rsidR="00927CD0" w:rsidRPr="00CF30EA" w:rsidRDefault="00927CD0" w:rsidP="00E65502">
      <w:pPr>
        <w:pStyle w:val="ListParagraph"/>
        <w:numPr>
          <w:ilvl w:val="0"/>
          <w:numId w:val="52"/>
        </w:numPr>
        <w:spacing w:after="60" w:line="240" w:lineRule="auto"/>
        <w:ind w:left="567" w:hanging="283"/>
        <w:rPr>
          <w:lang w:val="en-GB"/>
        </w:rPr>
      </w:pPr>
      <w:r w:rsidRPr="00CF30EA">
        <w:rPr>
          <w:lang w:val="en-GB"/>
        </w:rPr>
        <w:t xml:space="preserve">Optional ‘language packs’ for </w:t>
      </w:r>
      <w:r w:rsidR="00E65502">
        <w:rPr>
          <w:lang w:val="en-GB"/>
        </w:rPr>
        <w:t>F</w:t>
      </w:r>
      <w:r w:rsidRPr="00CF30EA">
        <w:rPr>
          <w:lang w:val="en-GB"/>
        </w:rPr>
        <w:t xml:space="preserve">eature </w:t>
      </w:r>
      <w:r w:rsidR="00E65502">
        <w:rPr>
          <w:lang w:val="en-GB"/>
        </w:rPr>
        <w:t>C</w:t>
      </w:r>
      <w:r w:rsidRPr="00CF30EA">
        <w:rPr>
          <w:lang w:val="en-GB"/>
        </w:rPr>
        <w:t xml:space="preserve">atalogues. Each language pack contains a translation of the </w:t>
      </w:r>
      <w:r w:rsidR="00E65502">
        <w:rPr>
          <w:lang w:val="en-GB"/>
        </w:rPr>
        <w:t>F</w:t>
      </w:r>
      <w:r w:rsidRPr="00CF30EA">
        <w:rPr>
          <w:lang w:val="en-GB"/>
        </w:rPr>
        <w:t xml:space="preserve">eature </w:t>
      </w:r>
      <w:r w:rsidR="00E65502">
        <w:rPr>
          <w:lang w:val="en-GB"/>
        </w:rPr>
        <w:t>C</w:t>
      </w:r>
      <w:r w:rsidRPr="00CF30EA">
        <w:rPr>
          <w:lang w:val="en-GB"/>
        </w:rPr>
        <w:t>atalogue into a specified language.</w:t>
      </w:r>
    </w:p>
    <w:p w14:paraId="583631C0" w14:textId="3431E409" w:rsidR="006D60D4" w:rsidRPr="00CF30EA" w:rsidRDefault="00927CD0" w:rsidP="00E65502">
      <w:pPr>
        <w:pStyle w:val="ListParagraph"/>
        <w:numPr>
          <w:ilvl w:val="0"/>
          <w:numId w:val="52"/>
        </w:numPr>
        <w:spacing w:line="240" w:lineRule="auto"/>
        <w:ind w:left="567" w:hanging="283"/>
        <w:rPr>
          <w:lang w:val="en-GB"/>
        </w:rPr>
      </w:pPr>
      <w:r w:rsidRPr="00CF30EA">
        <w:rPr>
          <w:lang w:val="en-GB"/>
        </w:rPr>
        <w:lastRenderedPageBreak/>
        <w:t xml:space="preserve">Dictionary resource files listing the allowed values and codes of enumerations. There will generally be a single dictionary file for each version of the Product Specification (corrections, if any, will be issued through the usual mechanism for corrections). Inclusion of the dictionary resource file in </w:t>
      </w:r>
      <w:r w:rsidR="00E65502">
        <w:rPr>
          <w:lang w:val="en-GB"/>
        </w:rPr>
        <w:t>E</w:t>
      </w:r>
      <w:r w:rsidRPr="00CF30EA">
        <w:rPr>
          <w:lang w:val="en-GB"/>
        </w:rPr>
        <w:t xml:space="preserve">xchange </w:t>
      </w:r>
      <w:r w:rsidR="00E65502">
        <w:rPr>
          <w:lang w:val="en-GB"/>
        </w:rPr>
        <w:t>S</w:t>
      </w:r>
      <w:r w:rsidRPr="00CF30EA">
        <w:rPr>
          <w:lang w:val="en-GB"/>
        </w:rPr>
        <w:t>ets is optional, since the Internet location is standardised and manufacturers are permitted to obtain it by other means and install it in an application-specific location.</w:t>
      </w:r>
      <w:bookmarkStart w:id="906" w:name="_Toc412810792"/>
    </w:p>
    <w:p w14:paraId="40554ABC" w14:textId="369F9A07" w:rsidR="00927CD0" w:rsidRPr="00CF30EA" w:rsidRDefault="00927CD0" w:rsidP="00E65502">
      <w:pPr>
        <w:pStyle w:val="Heading3"/>
        <w:tabs>
          <w:tab w:val="clear" w:pos="660"/>
          <w:tab w:val="clear" w:pos="880"/>
          <w:tab w:val="left" w:pos="851"/>
        </w:tabs>
        <w:spacing w:before="120" w:after="120" w:line="240" w:lineRule="auto"/>
        <w:ind w:left="851" w:hanging="851"/>
      </w:pPr>
      <w:bookmarkStart w:id="907" w:name="_Ref112893542"/>
      <w:bookmarkStart w:id="908" w:name="_Toc172126815"/>
      <w:r w:rsidRPr="00CF30EA">
        <w:t xml:space="preserve">Support </w:t>
      </w:r>
      <w:r w:rsidR="00A6670D" w:rsidRPr="00CF30EA">
        <w:t xml:space="preserve">File </w:t>
      </w:r>
      <w:bookmarkEnd w:id="907"/>
      <w:r w:rsidR="00A6670D" w:rsidRPr="00CF30EA">
        <w:t>Naming</w:t>
      </w:r>
      <w:bookmarkEnd w:id="908"/>
    </w:p>
    <w:p w14:paraId="5F3F87FB" w14:textId="4253B463" w:rsidR="00A6670D" w:rsidRPr="00CF30EA" w:rsidRDefault="00A6670D" w:rsidP="00E65502">
      <w:pPr>
        <w:pStyle w:val="Heading4"/>
        <w:tabs>
          <w:tab w:val="clear" w:pos="900"/>
          <w:tab w:val="clear" w:pos="1140"/>
          <w:tab w:val="clear" w:pos="1360"/>
          <w:tab w:val="left" w:pos="993"/>
        </w:tabs>
        <w:spacing w:before="120" w:after="120" w:line="240" w:lineRule="auto"/>
        <w:ind w:left="993" w:hanging="993"/>
      </w:pPr>
      <w:r w:rsidRPr="00CF30EA">
        <w:t>General</w:t>
      </w:r>
    </w:p>
    <w:p w14:paraId="77093398" w14:textId="2E26366E" w:rsidR="00A6670D" w:rsidRPr="00CF30EA" w:rsidRDefault="00A6670D" w:rsidP="00E65502">
      <w:pPr>
        <w:spacing w:after="120" w:line="240" w:lineRule="auto"/>
        <w:rPr>
          <w:lang w:val="en-GB"/>
        </w:rPr>
      </w:pPr>
      <w:r w:rsidRPr="00CF30EA">
        <w:rPr>
          <w:lang w:val="en-GB"/>
        </w:rPr>
        <w:t xml:space="preserve">Support file names are subject to the same naming rules as dataset file names (clause </w:t>
      </w:r>
      <w:r w:rsidRPr="00CF30EA">
        <w:rPr>
          <w:lang w:val="en-GB"/>
        </w:rPr>
        <w:fldChar w:fldCharType="begin"/>
      </w:r>
      <w:r w:rsidRPr="00CF30EA">
        <w:rPr>
          <w:lang w:val="en-GB"/>
        </w:rPr>
        <w:instrText xml:space="preserve"> REF _Ref126106592 \n \h </w:instrText>
      </w:r>
      <w:r w:rsidRPr="00CF30EA">
        <w:rPr>
          <w:lang w:val="en-GB"/>
        </w:rPr>
      </w:r>
      <w:r w:rsidRPr="00CF30EA">
        <w:rPr>
          <w:lang w:val="en-GB"/>
        </w:rPr>
        <w:fldChar w:fldCharType="separate"/>
      </w:r>
      <w:r w:rsidR="00D33763">
        <w:rPr>
          <w:lang w:val="en-GB"/>
        </w:rPr>
        <w:t>11.2.3</w:t>
      </w:r>
      <w:r w:rsidRPr="00CF30EA">
        <w:rPr>
          <w:lang w:val="en-GB"/>
        </w:rPr>
        <w:fldChar w:fldCharType="end"/>
      </w:r>
      <w:r w:rsidRPr="00CF30EA">
        <w:rPr>
          <w:lang w:val="en-GB"/>
        </w:rPr>
        <w:t>), except that the extension is determined by the support file format.</w:t>
      </w:r>
    </w:p>
    <w:p w14:paraId="203C1EF8" w14:textId="11112870" w:rsidR="00A6670D" w:rsidRPr="00CF30EA" w:rsidRDefault="00A6670D" w:rsidP="00E65502">
      <w:pPr>
        <w:spacing w:after="120" w:line="240" w:lineRule="auto"/>
        <w:rPr>
          <w:lang w:val="en-GB"/>
        </w:rPr>
      </w:pPr>
      <w:r w:rsidRPr="00CF30EA">
        <w:rPr>
          <w:lang w:val="en-GB"/>
        </w:rPr>
        <w:t xml:space="preserve">This clause covers names of language packs and enumeration dictionaries, which are the only support files allowed in this </w:t>
      </w:r>
      <w:r w:rsidR="00E65502">
        <w:rPr>
          <w:lang w:val="en-GB"/>
        </w:rPr>
        <w:t>E</w:t>
      </w:r>
      <w:r w:rsidRPr="00CF30EA">
        <w:rPr>
          <w:lang w:val="en-GB"/>
        </w:rPr>
        <w:t>dition of S-1</w:t>
      </w:r>
      <w:r w:rsidR="0052773D" w:rsidRPr="00CF30EA">
        <w:rPr>
          <w:lang w:val="en-GB"/>
        </w:rPr>
        <w:t>11</w:t>
      </w:r>
      <w:r w:rsidRPr="00CF30EA">
        <w:rPr>
          <w:lang w:val="en-GB"/>
        </w:rPr>
        <w:t>. Producers who discover a need for other types of support files should conform to the general rule above and consult TWCWG as necessary.</w:t>
      </w:r>
    </w:p>
    <w:p w14:paraId="18193D7F" w14:textId="27AD4015" w:rsidR="00A6670D" w:rsidRPr="00CF30EA" w:rsidRDefault="00A6670D" w:rsidP="00322029">
      <w:pPr>
        <w:pStyle w:val="Heading4"/>
        <w:tabs>
          <w:tab w:val="clear" w:pos="900"/>
          <w:tab w:val="clear" w:pos="1140"/>
          <w:tab w:val="clear" w:pos="1360"/>
          <w:tab w:val="left" w:pos="993"/>
        </w:tabs>
        <w:spacing w:before="120" w:after="120" w:line="240" w:lineRule="auto"/>
        <w:ind w:left="992" w:hanging="992"/>
      </w:pPr>
      <w:r w:rsidRPr="00CF30EA">
        <w:t>Names of language packs</w:t>
      </w:r>
    </w:p>
    <w:p w14:paraId="42A4D1CB" w14:textId="1EAFE4C6" w:rsidR="00927CD0" w:rsidRPr="00CF30EA" w:rsidRDefault="00927CD0" w:rsidP="00322029">
      <w:pPr>
        <w:spacing w:after="120" w:line="240" w:lineRule="auto"/>
        <w:rPr>
          <w:lang w:val="en-GB"/>
        </w:rPr>
      </w:pPr>
      <w:r w:rsidRPr="00CF30EA">
        <w:rPr>
          <w:lang w:val="en-GB"/>
        </w:rPr>
        <w:t>If a language pack</w:t>
      </w:r>
      <w:r w:rsidR="00A6670D" w:rsidRPr="00CF30EA">
        <w:rPr>
          <w:lang w:val="en-GB"/>
        </w:rPr>
        <w:t xml:space="preserve"> created by a data </w:t>
      </w:r>
      <w:r w:rsidR="00322029">
        <w:rPr>
          <w:lang w:val="en-GB"/>
        </w:rPr>
        <w:t>P</w:t>
      </w:r>
      <w:r w:rsidR="00A6670D" w:rsidRPr="00CF30EA">
        <w:rPr>
          <w:lang w:val="en-GB"/>
        </w:rPr>
        <w:t xml:space="preserve">roducer for the S-111 </w:t>
      </w:r>
      <w:r w:rsidR="00322029">
        <w:rPr>
          <w:lang w:val="en-GB"/>
        </w:rPr>
        <w:t>F</w:t>
      </w:r>
      <w:r w:rsidR="00A6670D" w:rsidRPr="00CF30EA">
        <w:rPr>
          <w:lang w:val="en-GB"/>
        </w:rPr>
        <w:t xml:space="preserve">eature </w:t>
      </w:r>
      <w:r w:rsidR="00322029">
        <w:rPr>
          <w:lang w:val="en-GB"/>
        </w:rPr>
        <w:t>C</w:t>
      </w:r>
      <w:r w:rsidR="00A6670D" w:rsidRPr="00CF30EA">
        <w:rPr>
          <w:lang w:val="en-GB"/>
        </w:rPr>
        <w:t>atalogue</w:t>
      </w:r>
      <w:r w:rsidRPr="00CF30EA">
        <w:rPr>
          <w:lang w:val="en-GB"/>
        </w:rPr>
        <w:t xml:space="preserve"> is included, it must have </w:t>
      </w:r>
      <w:r w:rsidR="00A6670D" w:rsidRPr="00CF30EA">
        <w:rPr>
          <w:lang w:val="en-GB"/>
        </w:rPr>
        <w:t>the standard 7-character “1</w:t>
      </w:r>
      <w:r w:rsidR="00C01D60">
        <w:rPr>
          <w:lang w:val="en-GB"/>
        </w:rPr>
        <w:t>11</w:t>
      </w:r>
      <w:r w:rsidR="00A6670D" w:rsidRPr="00CF30EA">
        <w:rPr>
          <w:lang w:val="en-GB"/>
        </w:rPr>
        <w:t xml:space="preserve">CCCC” prefix and </w:t>
      </w:r>
      <w:r w:rsidRPr="00CF30EA">
        <w:rPr>
          <w:lang w:val="en-GB"/>
        </w:rPr>
        <w:t xml:space="preserve">the same base name as the standard IHO-issued </w:t>
      </w:r>
      <w:r w:rsidR="00322029">
        <w:rPr>
          <w:lang w:val="en-GB"/>
        </w:rPr>
        <w:t>F</w:t>
      </w:r>
      <w:r w:rsidRPr="00CF30EA">
        <w:rPr>
          <w:lang w:val="en-GB"/>
        </w:rPr>
        <w:t xml:space="preserve">eature </w:t>
      </w:r>
      <w:r w:rsidR="00322029">
        <w:rPr>
          <w:lang w:val="en-GB"/>
        </w:rPr>
        <w:t>C</w:t>
      </w:r>
      <w:r w:rsidRPr="00CF30EA">
        <w:rPr>
          <w:lang w:val="en-GB"/>
        </w:rPr>
        <w:t xml:space="preserve">atalogue with the 3-letter ISO 639-2/T language code suffixed. The </w:t>
      </w:r>
      <w:r w:rsidR="00A6670D" w:rsidRPr="00CF30EA">
        <w:rPr>
          <w:lang w:val="en-GB"/>
        </w:rPr>
        <w:t xml:space="preserve">language </w:t>
      </w:r>
      <w:r w:rsidRPr="00CF30EA">
        <w:rPr>
          <w:lang w:val="en-GB"/>
        </w:rPr>
        <w:t>codes must be exactly those in the S-100 codelist for languages (</w:t>
      </w:r>
      <w:r w:rsidRPr="00CF30EA">
        <w:rPr>
          <w:b/>
          <w:bCs/>
          <w:lang w:val="en-GB"/>
        </w:rPr>
        <w:t>S100_MD_LanguageCode</w:t>
      </w:r>
      <w:r w:rsidRPr="00CF30EA">
        <w:rPr>
          <w:lang w:val="en-GB"/>
        </w:rPr>
        <w:t xml:space="preserve">, which can be found in the S-100 </w:t>
      </w:r>
      <w:r w:rsidR="00322029">
        <w:rPr>
          <w:lang w:val="en-GB"/>
        </w:rPr>
        <w:t>S</w:t>
      </w:r>
      <w:r w:rsidRPr="00CF30EA">
        <w:rPr>
          <w:lang w:val="en-GB"/>
        </w:rPr>
        <w:t>chema distribution). The file extension must be “.XML”.</w:t>
      </w:r>
    </w:p>
    <w:p w14:paraId="0152FD66" w14:textId="359F6A13" w:rsidR="00A6670D" w:rsidRPr="00CF30EA" w:rsidRDefault="00A6670D" w:rsidP="00322029">
      <w:pPr>
        <w:spacing w:after="120" w:line="240" w:lineRule="auto"/>
        <w:rPr>
          <w:lang w:val="en-GB"/>
        </w:rPr>
      </w:pPr>
      <w:r w:rsidRPr="00CF30EA">
        <w:rPr>
          <w:lang w:val="en-GB"/>
        </w:rPr>
        <w:t xml:space="preserve">NOTE: A language pack issued by the IHO for the IHO </w:t>
      </w:r>
      <w:r w:rsidR="00322029">
        <w:rPr>
          <w:lang w:val="en-GB"/>
        </w:rPr>
        <w:t>F</w:t>
      </w:r>
      <w:r w:rsidRPr="00CF30EA">
        <w:rPr>
          <w:lang w:val="en-GB"/>
        </w:rPr>
        <w:t xml:space="preserve">eature </w:t>
      </w:r>
      <w:r w:rsidR="00322029">
        <w:rPr>
          <w:lang w:val="en-GB"/>
        </w:rPr>
        <w:t>C</w:t>
      </w:r>
      <w:r w:rsidRPr="00CF30EA">
        <w:rPr>
          <w:lang w:val="en-GB"/>
        </w:rPr>
        <w:t xml:space="preserve">atalogue will use the IHO </w:t>
      </w:r>
      <w:r w:rsidR="00322029">
        <w:rPr>
          <w:lang w:val="en-GB"/>
        </w:rPr>
        <w:t>P</w:t>
      </w:r>
      <w:r w:rsidRPr="00CF30EA">
        <w:rPr>
          <w:lang w:val="en-GB"/>
        </w:rPr>
        <w:t xml:space="preserve">roducer </w:t>
      </w:r>
      <w:r w:rsidR="00322029">
        <w:rPr>
          <w:lang w:val="en-GB"/>
        </w:rPr>
        <w:t>C</w:t>
      </w:r>
      <w:r w:rsidRPr="00CF30EA">
        <w:rPr>
          <w:lang w:val="en-GB"/>
        </w:rPr>
        <w:t>ode.</w:t>
      </w:r>
    </w:p>
    <w:p w14:paraId="296B7FB2" w14:textId="5CF0A7A8" w:rsidR="00A6670D" w:rsidRPr="00CF30EA" w:rsidRDefault="00A6670D" w:rsidP="00322029">
      <w:pPr>
        <w:pStyle w:val="Heading4"/>
        <w:tabs>
          <w:tab w:val="clear" w:pos="900"/>
          <w:tab w:val="clear" w:pos="1140"/>
          <w:tab w:val="clear" w:pos="1360"/>
          <w:tab w:val="left" w:pos="993"/>
        </w:tabs>
        <w:spacing w:before="120" w:after="120" w:line="240" w:lineRule="auto"/>
        <w:ind w:left="992" w:hanging="992"/>
      </w:pPr>
      <w:r w:rsidRPr="00CF30EA">
        <w:t>Names of enumeration dictionaries</w:t>
      </w:r>
    </w:p>
    <w:p w14:paraId="45467B20" w14:textId="5A852528" w:rsidR="002D52A4" w:rsidRPr="00CF30EA" w:rsidRDefault="002D52A4" w:rsidP="00322029">
      <w:pPr>
        <w:spacing w:after="120" w:line="240" w:lineRule="auto"/>
        <w:rPr>
          <w:lang w:val="en-GB"/>
        </w:rPr>
      </w:pPr>
      <w:r w:rsidRPr="00CF30EA">
        <w:rPr>
          <w:lang w:val="en-GB"/>
        </w:rPr>
        <w:t>Enumeration dictionaries are supplied by IHO as part of this Product Specification and should not be renamed.</w:t>
      </w:r>
    </w:p>
    <w:p w14:paraId="40EF5223" w14:textId="175AA4A8" w:rsidR="00A6670D" w:rsidRDefault="00A6670D" w:rsidP="00322029">
      <w:pPr>
        <w:spacing w:after="120" w:line="240" w:lineRule="auto"/>
        <w:rPr>
          <w:lang w:val="en-GB"/>
        </w:rPr>
      </w:pPr>
      <w:r w:rsidRPr="00CF30EA">
        <w:rPr>
          <w:lang w:val="en-GB"/>
        </w:rPr>
        <w:t>NOTE (informative): Substitute or extended enumeration dictionaries may be developed if translations are needed. Producers who desire to provide translations of enumeration dictionaries with S-1</w:t>
      </w:r>
      <w:r w:rsidR="0052773D" w:rsidRPr="00CF30EA">
        <w:rPr>
          <w:lang w:val="en-GB"/>
        </w:rPr>
        <w:t>11</w:t>
      </w:r>
      <w:r w:rsidRPr="00CF30EA">
        <w:rPr>
          <w:lang w:val="en-GB"/>
        </w:rPr>
        <w:t xml:space="preserve"> </w:t>
      </w:r>
      <w:r w:rsidR="00322029">
        <w:rPr>
          <w:lang w:val="en-GB"/>
        </w:rPr>
        <w:t>E</w:t>
      </w:r>
      <w:r w:rsidRPr="00CF30EA">
        <w:rPr>
          <w:lang w:val="en-GB"/>
        </w:rPr>
        <w:t xml:space="preserve">xchange </w:t>
      </w:r>
      <w:r w:rsidR="00322029">
        <w:rPr>
          <w:lang w:val="en-GB"/>
        </w:rPr>
        <w:t>S</w:t>
      </w:r>
      <w:r w:rsidRPr="00CF30EA">
        <w:rPr>
          <w:lang w:val="en-GB"/>
        </w:rPr>
        <w:t>ets should consult with TWCWG.</w:t>
      </w:r>
    </w:p>
    <w:p w14:paraId="38A2DFE2" w14:textId="77777777" w:rsidR="00322029" w:rsidRPr="00CF30EA" w:rsidRDefault="00322029" w:rsidP="00322029">
      <w:pPr>
        <w:spacing w:after="120" w:line="240" w:lineRule="auto"/>
        <w:rPr>
          <w:lang w:val="en-GB"/>
        </w:rPr>
      </w:pPr>
    </w:p>
    <w:p w14:paraId="5668B41C" w14:textId="688E4D60" w:rsidR="00EF0109" w:rsidRPr="00CF30EA" w:rsidRDefault="00EF0109" w:rsidP="00322029">
      <w:pPr>
        <w:pStyle w:val="Heading1"/>
        <w:tabs>
          <w:tab w:val="clear" w:pos="400"/>
          <w:tab w:val="clear" w:pos="560"/>
          <w:tab w:val="left" w:pos="567"/>
        </w:tabs>
        <w:spacing w:before="120" w:after="200" w:line="240" w:lineRule="auto"/>
        <w:ind w:left="567" w:hanging="567"/>
        <w:rPr>
          <w:lang w:val="en-GB"/>
        </w:rPr>
      </w:pPr>
      <w:bookmarkStart w:id="909" w:name="_Toc126186886"/>
      <w:bookmarkStart w:id="910" w:name="_Toc126241899"/>
      <w:bookmarkStart w:id="911" w:name="_Toc127967274"/>
      <w:bookmarkStart w:id="912" w:name="_Toc127967789"/>
      <w:bookmarkStart w:id="913" w:name="_Toc126186887"/>
      <w:bookmarkStart w:id="914" w:name="_Toc126241900"/>
      <w:bookmarkStart w:id="915" w:name="_Toc127967275"/>
      <w:bookmarkStart w:id="916" w:name="_Toc127967790"/>
      <w:bookmarkStart w:id="917" w:name="_Ref126187887"/>
      <w:bookmarkStart w:id="918" w:name="_Toc172126816"/>
      <w:bookmarkStart w:id="919" w:name="_Toc412810793"/>
      <w:bookmarkEnd w:id="906"/>
      <w:bookmarkEnd w:id="909"/>
      <w:bookmarkEnd w:id="910"/>
      <w:bookmarkEnd w:id="911"/>
      <w:bookmarkEnd w:id="912"/>
      <w:bookmarkEnd w:id="913"/>
      <w:bookmarkEnd w:id="914"/>
      <w:bookmarkEnd w:id="915"/>
      <w:bookmarkEnd w:id="916"/>
      <w:r w:rsidRPr="00CF30EA">
        <w:rPr>
          <w:lang w:val="en-GB"/>
        </w:rPr>
        <w:t>Metadata</w:t>
      </w:r>
      <w:bookmarkEnd w:id="917"/>
      <w:bookmarkEnd w:id="918"/>
    </w:p>
    <w:p w14:paraId="363B4B38" w14:textId="63DF1CFF" w:rsidR="00EF0109" w:rsidRPr="00CF30EA" w:rsidRDefault="00EF0109" w:rsidP="00322029">
      <w:pPr>
        <w:pStyle w:val="Heading2"/>
        <w:tabs>
          <w:tab w:val="clear" w:pos="540"/>
          <w:tab w:val="clear" w:pos="700"/>
          <w:tab w:val="left" w:pos="709"/>
        </w:tabs>
        <w:spacing w:before="120" w:after="200" w:line="240" w:lineRule="auto"/>
        <w:ind w:left="709" w:hanging="709"/>
        <w:rPr>
          <w:lang w:val="en-GB"/>
        </w:rPr>
      </w:pPr>
      <w:bookmarkStart w:id="920" w:name="_Ref126154549"/>
      <w:bookmarkStart w:id="921" w:name="_Toc172126817"/>
      <w:r w:rsidRPr="00CF30EA">
        <w:rPr>
          <w:lang w:val="en-GB"/>
        </w:rPr>
        <w:t>Introduction</w:t>
      </w:r>
      <w:bookmarkEnd w:id="920"/>
      <w:bookmarkEnd w:id="921"/>
    </w:p>
    <w:p w14:paraId="74D8B9E8" w14:textId="06451334" w:rsidR="00BF3867" w:rsidRPr="00CF30EA" w:rsidRDefault="00DE379F" w:rsidP="00322029">
      <w:pPr>
        <w:spacing w:after="60" w:line="240" w:lineRule="auto"/>
        <w:rPr>
          <w:rFonts w:cs="Arial"/>
          <w:lang w:val="en-GB"/>
        </w:rPr>
      </w:pPr>
      <w:bookmarkStart w:id="922" w:name="_Toc461707618"/>
      <w:bookmarkStart w:id="923" w:name="_Toc461708553"/>
      <w:bookmarkStart w:id="924" w:name="_Toc461969086"/>
      <w:bookmarkStart w:id="925" w:name="_Toc461707619"/>
      <w:bookmarkStart w:id="926" w:name="_Toc461708554"/>
      <w:bookmarkStart w:id="927" w:name="_Toc461969087"/>
      <w:bookmarkStart w:id="928" w:name="_Toc461707620"/>
      <w:bookmarkStart w:id="929" w:name="_Toc461708555"/>
      <w:bookmarkStart w:id="930" w:name="_Toc461969088"/>
      <w:bookmarkStart w:id="931" w:name="_Toc461707621"/>
      <w:bookmarkStart w:id="932" w:name="_Toc461708556"/>
      <w:bookmarkStart w:id="933" w:name="_Toc461969089"/>
      <w:bookmarkStart w:id="934" w:name="_Toc461707622"/>
      <w:bookmarkStart w:id="935" w:name="_Toc461708557"/>
      <w:bookmarkStart w:id="936" w:name="_Toc461969090"/>
      <w:bookmarkStart w:id="937" w:name="_Toc461707623"/>
      <w:bookmarkStart w:id="938" w:name="_Toc461708558"/>
      <w:bookmarkStart w:id="939" w:name="_Toc461969091"/>
      <w:bookmarkStart w:id="940" w:name="_Toc461707624"/>
      <w:bookmarkStart w:id="941" w:name="_Toc461708559"/>
      <w:bookmarkStart w:id="942" w:name="_Toc461969092"/>
      <w:bookmarkStart w:id="943" w:name="_Toc461707626"/>
      <w:bookmarkStart w:id="944" w:name="_Toc461708561"/>
      <w:bookmarkStart w:id="945" w:name="_Toc461969094"/>
      <w:bookmarkStart w:id="946" w:name="_Toc461707627"/>
      <w:bookmarkStart w:id="947" w:name="_Toc461708562"/>
      <w:bookmarkStart w:id="948" w:name="_Toc461969095"/>
      <w:bookmarkStart w:id="949" w:name="_Toc461707628"/>
      <w:bookmarkStart w:id="950" w:name="_Toc461708563"/>
      <w:bookmarkStart w:id="951" w:name="_Toc461969096"/>
      <w:bookmarkStart w:id="952" w:name="_Toc461707629"/>
      <w:bookmarkStart w:id="953" w:name="_Toc461708564"/>
      <w:bookmarkStart w:id="954" w:name="_Toc461969097"/>
      <w:bookmarkStart w:id="955" w:name="_Toc461707630"/>
      <w:bookmarkStart w:id="956" w:name="_Toc461708565"/>
      <w:bookmarkStart w:id="957" w:name="_Toc461969098"/>
      <w:bookmarkStart w:id="958" w:name="_Toc461707632"/>
      <w:bookmarkStart w:id="959" w:name="_Toc461708567"/>
      <w:bookmarkStart w:id="960" w:name="_Toc461969100"/>
      <w:bookmarkStart w:id="961" w:name="_Toc461707633"/>
      <w:bookmarkStart w:id="962" w:name="_Toc461708568"/>
      <w:bookmarkStart w:id="963" w:name="_Toc461969101"/>
      <w:bookmarkStart w:id="964" w:name="_Toc461707634"/>
      <w:bookmarkStart w:id="965" w:name="_Toc461708569"/>
      <w:bookmarkStart w:id="966" w:name="_Toc461969102"/>
      <w:bookmarkStart w:id="967" w:name="_Toc461707635"/>
      <w:bookmarkStart w:id="968" w:name="_Toc461708570"/>
      <w:bookmarkStart w:id="969" w:name="_Toc461969103"/>
      <w:bookmarkStart w:id="970" w:name="_Toc461707636"/>
      <w:bookmarkStart w:id="971" w:name="_Toc461708571"/>
      <w:bookmarkStart w:id="972" w:name="_Toc461969104"/>
      <w:bookmarkStart w:id="973" w:name="_Toc461707637"/>
      <w:bookmarkStart w:id="974" w:name="_Toc461708572"/>
      <w:bookmarkStart w:id="975" w:name="_Toc461969105"/>
      <w:bookmarkStart w:id="976" w:name="_Toc461707640"/>
      <w:bookmarkStart w:id="977" w:name="_Toc461708575"/>
      <w:bookmarkStart w:id="978" w:name="_Toc461969108"/>
      <w:bookmarkStart w:id="979" w:name="_Toc461707683"/>
      <w:bookmarkStart w:id="980" w:name="_Toc461708618"/>
      <w:bookmarkStart w:id="981" w:name="_Toc461969151"/>
      <w:bookmarkStart w:id="982" w:name="_Toc461707684"/>
      <w:bookmarkStart w:id="983" w:name="_Toc461708619"/>
      <w:bookmarkStart w:id="984" w:name="_Toc461969152"/>
      <w:bookmarkStart w:id="985" w:name="_Toc461707685"/>
      <w:bookmarkStart w:id="986" w:name="_Toc461708620"/>
      <w:bookmarkStart w:id="987" w:name="_Toc461969153"/>
      <w:bookmarkStart w:id="988" w:name="_Toc461707686"/>
      <w:bookmarkStart w:id="989" w:name="_Toc461708621"/>
      <w:bookmarkStart w:id="990" w:name="_Toc461969154"/>
      <w:bookmarkStart w:id="991" w:name="_Toc461707769"/>
      <w:bookmarkStart w:id="992" w:name="_Toc461708704"/>
      <w:bookmarkStart w:id="993" w:name="_Toc461969237"/>
      <w:bookmarkStart w:id="994" w:name="_Toc461707770"/>
      <w:bookmarkStart w:id="995" w:name="_Toc461708705"/>
      <w:bookmarkStart w:id="996" w:name="_Toc461969238"/>
      <w:bookmarkStart w:id="997" w:name="_Toc461707771"/>
      <w:bookmarkStart w:id="998" w:name="_Toc461708706"/>
      <w:bookmarkStart w:id="999" w:name="_Toc461969239"/>
      <w:bookmarkStart w:id="1000" w:name="_Toc461707803"/>
      <w:bookmarkStart w:id="1001" w:name="_Toc461708738"/>
      <w:bookmarkStart w:id="1002" w:name="_Toc461969271"/>
      <w:bookmarkStart w:id="1003" w:name="_Toc461707804"/>
      <w:bookmarkStart w:id="1004" w:name="_Toc461708739"/>
      <w:bookmarkStart w:id="1005" w:name="_Toc461969272"/>
      <w:bookmarkStart w:id="1006" w:name="_Toc461707805"/>
      <w:bookmarkStart w:id="1007" w:name="_Toc461708740"/>
      <w:bookmarkStart w:id="1008" w:name="_Toc461969273"/>
      <w:bookmarkStart w:id="1009" w:name="_Toc461707806"/>
      <w:bookmarkStart w:id="1010" w:name="_Toc461708741"/>
      <w:bookmarkStart w:id="1011" w:name="_Toc461969274"/>
      <w:bookmarkStart w:id="1012" w:name="_Toc461707807"/>
      <w:bookmarkStart w:id="1013" w:name="_Toc461708742"/>
      <w:bookmarkStart w:id="1014" w:name="_Toc461969275"/>
      <w:bookmarkStart w:id="1015" w:name="_Toc461707839"/>
      <w:bookmarkStart w:id="1016" w:name="_Toc461708774"/>
      <w:bookmarkStart w:id="1017" w:name="_Toc461969307"/>
      <w:bookmarkStart w:id="1018" w:name="_Toc461707840"/>
      <w:bookmarkStart w:id="1019" w:name="_Toc461708775"/>
      <w:bookmarkStart w:id="1020" w:name="_Toc461969308"/>
      <w:bookmarkStart w:id="1021" w:name="_Toc461707841"/>
      <w:bookmarkStart w:id="1022" w:name="_Toc461708776"/>
      <w:bookmarkStart w:id="1023" w:name="_Toc461969309"/>
      <w:bookmarkStart w:id="1024" w:name="_Toc461707842"/>
      <w:bookmarkStart w:id="1025" w:name="_Toc461708777"/>
      <w:bookmarkStart w:id="1026" w:name="_Toc461969310"/>
      <w:bookmarkStart w:id="1027" w:name="_Toc461707867"/>
      <w:bookmarkStart w:id="1028" w:name="_Toc461708802"/>
      <w:bookmarkStart w:id="1029" w:name="_Toc461969335"/>
      <w:bookmarkStart w:id="1030" w:name="_Toc461707868"/>
      <w:bookmarkStart w:id="1031" w:name="_Toc461708803"/>
      <w:bookmarkStart w:id="1032" w:name="_Toc461969336"/>
      <w:bookmarkStart w:id="1033" w:name="_Toc461707869"/>
      <w:bookmarkStart w:id="1034" w:name="_Toc461708804"/>
      <w:bookmarkStart w:id="1035" w:name="_Toc461969337"/>
      <w:bookmarkStart w:id="1036" w:name="_Toc461707870"/>
      <w:bookmarkStart w:id="1037" w:name="_Toc461708805"/>
      <w:bookmarkStart w:id="1038" w:name="_Toc461969338"/>
      <w:bookmarkStart w:id="1039" w:name="_Toc461707984"/>
      <w:bookmarkStart w:id="1040" w:name="_Toc461708919"/>
      <w:bookmarkStart w:id="1041" w:name="_Toc461969452"/>
      <w:bookmarkStart w:id="1042" w:name="_Toc461707985"/>
      <w:bookmarkStart w:id="1043" w:name="_Toc461708920"/>
      <w:bookmarkStart w:id="1044" w:name="_Toc461969453"/>
      <w:bookmarkStart w:id="1045" w:name="_Toc461708017"/>
      <w:bookmarkStart w:id="1046" w:name="_Toc461708952"/>
      <w:bookmarkStart w:id="1047" w:name="_Toc461969485"/>
      <w:bookmarkStart w:id="1048" w:name="_Toc461708018"/>
      <w:bookmarkStart w:id="1049" w:name="_Toc461708953"/>
      <w:bookmarkStart w:id="1050" w:name="_Toc461969486"/>
      <w:bookmarkStart w:id="1051" w:name="_Toc461708038"/>
      <w:bookmarkStart w:id="1052" w:name="_Toc461708973"/>
      <w:bookmarkStart w:id="1053" w:name="_Toc461969506"/>
      <w:bookmarkStart w:id="1054" w:name="_Toc461708039"/>
      <w:bookmarkStart w:id="1055" w:name="_Toc461708974"/>
      <w:bookmarkStart w:id="1056" w:name="_Toc461969507"/>
      <w:bookmarkStart w:id="1057" w:name="_Toc461708071"/>
      <w:bookmarkStart w:id="1058" w:name="_Toc461709006"/>
      <w:bookmarkStart w:id="1059" w:name="_Toc461969539"/>
      <w:bookmarkStart w:id="1060" w:name="_Toc461708264"/>
      <w:bookmarkStart w:id="1061" w:name="_Toc461709199"/>
      <w:bookmarkStart w:id="1062" w:name="_Toc461969732"/>
      <w:bookmarkStart w:id="1063" w:name="_Toc461708265"/>
      <w:bookmarkStart w:id="1064" w:name="_Toc461709200"/>
      <w:bookmarkStart w:id="1065" w:name="_Toc461969733"/>
      <w:bookmarkStart w:id="1066" w:name="_Toc461708266"/>
      <w:bookmarkStart w:id="1067" w:name="_Toc461709201"/>
      <w:bookmarkStart w:id="1068" w:name="_Toc461969734"/>
      <w:bookmarkStart w:id="1069" w:name="_Toc461708267"/>
      <w:bookmarkStart w:id="1070" w:name="_Toc461709202"/>
      <w:bookmarkStart w:id="1071" w:name="_Toc461969735"/>
      <w:bookmarkStart w:id="1072" w:name="_Toc461708268"/>
      <w:bookmarkStart w:id="1073" w:name="_Toc461709203"/>
      <w:bookmarkStart w:id="1074" w:name="_Toc461969736"/>
      <w:bookmarkStart w:id="1075" w:name="_Toc461708269"/>
      <w:bookmarkStart w:id="1076" w:name="_Toc461709204"/>
      <w:bookmarkStart w:id="1077" w:name="_Toc461969737"/>
      <w:bookmarkStart w:id="1078" w:name="_Toc461708292"/>
      <w:bookmarkStart w:id="1079" w:name="_Toc461709227"/>
      <w:bookmarkStart w:id="1080" w:name="_Toc461969760"/>
      <w:bookmarkStart w:id="1081" w:name="_Toc461708329"/>
      <w:bookmarkStart w:id="1082" w:name="_Toc461709264"/>
      <w:bookmarkStart w:id="1083" w:name="_Toc461969797"/>
      <w:bookmarkStart w:id="1084" w:name="_Toc461708330"/>
      <w:bookmarkStart w:id="1085" w:name="_Toc461709265"/>
      <w:bookmarkStart w:id="1086" w:name="_Toc461969798"/>
      <w:bookmarkStart w:id="1087" w:name="_Toc461708391"/>
      <w:bookmarkStart w:id="1088" w:name="_Toc461709326"/>
      <w:bookmarkStart w:id="1089" w:name="_Toc461969859"/>
      <w:bookmarkStart w:id="1090" w:name="_Toc461708392"/>
      <w:bookmarkStart w:id="1091" w:name="_Toc461709327"/>
      <w:bookmarkStart w:id="1092" w:name="_Toc461969860"/>
      <w:bookmarkStart w:id="1093" w:name="_Toc461708393"/>
      <w:bookmarkStart w:id="1094" w:name="_Toc461709328"/>
      <w:bookmarkStart w:id="1095" w:name="_Toc461969861"/>
      <w:bookmarkStart w:id="1096" w:name="_Toc412810794"/>
      <w:bookmarkEnd w:id="919"/>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r w:rsidRPr="00CF30EA">
        <w:rPr>
          <w:rFonts w:cs="Arial"/>
          <w:lang w:val="en-GB"/>
        </w:rPr>
        <w:t xml:space="preserve">For information exchange, there are several categories of metadata required: </w:t>
      </w:r>
    </w:p>
    <w:p w14:paraId="7814BC3B" w14:textId="1EF157FE" w:rsidR="00BF3867" w:rsidRPr="00CF30EA" w:rsidRDefault="00322029" w:rsidP="00322029">
      <w:pPr>
        <w:pStyle w:val="ListParagraph"/>
        <w:numPr>
          <w:ilvl w:val="0"/>
          <w:numId w:val="18"/>
        </w:numPr>
        <w:spacing w:after="60" w:line="240" w:lineRule="auto"/>
        <w:ind w:left="567" w:hanging="283"/>
        <w:rPr>
          <w:rFonts w:cs="Arial"/>
          <w:lang w:val="en-GB"/>
        </w:rPr>
      </w:pPr>
      <w:r>
        <w:rPr>
          <w:rFonts w:cs="Arial"/>
          <w:lang w:val="en-GB"/>
        </w:rPr>
        <w:t>M</w:t>
      </w:r>
      <w:r w:rsidR="00DE379F" w:rsidRPr="00CF30EA">
        <w:rPr>
          <w:rFonts w:cs="Arial"/>
          <w:lang w:val="en-GB"/>
        </w:rPr>
        <w:t xml:space="preserve">etadata about the overall </w:t>
      </w:r>
      <w:r>
        <w:rPr>
          <w:rFonts w:cs="Arial"/>
          <w:lang w:val="en-GB"/>
        </w:rPr>
        <w:t>E</w:t>
      </w:r>
      <w:r w:rsidR="00DE379F" w:rsidRPr="00CF30EA">
        <w:rPr>
          <w:rFonts w:cs="Arial"/>
          <w:lang w:val="en-GB"/>
        </w:rPr>
        <w:t xml:space="preserve">xchange </w:t>
      </w:r>
      <w:r>
        <w:rPr>
          <w:rFonts w:cs="Arial"/>
          <w:lang w:val="en-GB"/>
        </w:rPr>
        <w:t>D</w:t>
      </w:r>
      <w:r w:rsidR="002264BE" w:rsidRPr="00CF30EA">
        <w:rPr>
          <w:rFonts w:cs="Arial"/>
          <w:lang w:val="en-GB"/>
        </w:rPr>
        <w:t xml:space="preserve">ataset and </w:t>
      </w:r>
      <w:r>
        <w:rPr>
          <w:rFonts w:cs="Arial"/>
          <w:lang w:val="en-GB"/>
        </w:rPr>
        <w:t>C</w:t>
      </w:r>
      <w:r w:rsidR="007F19E3" w:rsidRPr="00CF30EA">
        <w:rPr>
          <w:rFonts w:cs="Arial"/>
          <w:lang w:val="en-GB"/>
        </w:rPr>
        <w:t>atalogue;</w:t>
      </w:r>
      <w:r w:rsidR="00DE379F" w:rsidRPr="00CF30EA">
        <w:rPr>
          <w:rFonts w:cs="Arial"/>
          <w:lang w:val="en-GB"/>
        </w:rPr>
        <w:t xml:space="preserve"> </w:t>
      </w:r>
    </w:p>
    <w:p w14:paraId="665D02FF" w14:textId="43960FB1" w:rsidR="00BF3867" w:rsidRPr="00CF30EA" w:rsidRDefault="00322029" w:rsidP="00322029">
      <w:pPr>
        <w:pStyle w:val="ListParagraph"/>
        <w:numPr>
          <w:ilvl w:val="0"/>
          <w:numId w:val="18"/>
        </w:numPr>
        <w:spacing w:after="60" w:line="240" w:lineRule="auto"/>
        <w:ind w:left="567" w:hanging="283"/>
        <w:rPr>
          <w:rFonts w:cs="Arial"/>
          <w:lang w:val="en-GB"/>
        </w:rPr>
      </w:pPr>
      <w:r>
        <w:rPr>
          <w:rFonts w:cs="Arial"/>
          <w:lang w:val="en-GB"/>
        </w:rPr>
        <w:t>D</w:t>
      </w:r>
      <w:r w:rsidR="002264BE" w:rsidRPr="00CF30EA">
        <w:rPr>
          <w:rFonts w:cs="Arial"/>
          <w:lang w:val="en-GB"/>
        </w:rPr>
        <w:t xml:space="preserve">iscovery </w:t>
      </w:r>
      <w:r w:rsidR="00DE379F" w:rsidRPr="00CF30EA">
        <w:rPr>
          <w:rFonts w:cs="Arial"/>
          <w:lang w:val="en-GB"/>
        </w:rPr>
        <w:t xml:space="preserve">metadata about each of the datasets contained in the </w:t>
      </w:r>
      <w:r>
        <w:rPr>
          <w:rFonts w:cs="Arial"/>
          <w:lang w:val="en-GB"/>
        </w:rPr>
        <w:t>C</w:t>
      </w:r>
      <w:r w:rsidR="00DE379F" w:rsidRPr="00CF30EA">
        <w:rPr>
          <w:rFonts w:cs="Arial"/>
          <w:lang w:val="en-GB"/>
        </w:rPr>
        <w:t>at</w:t>
      </w:r>
      <w:r w:rsidR="007F19E3" w:rsidRPr="00CF30EA">
        <w:rPr>
          <w:rFonts w:cs="Arial"/>
          <w:lang w:val="en-GB"/>
        </w:rPr>
        <w:t>alogue;</w:t>
      </w:r>
      <w:r w:rsidR="00DE379F" w:rsidRPr="00CF30EA">
        <w:rPr>
          <w:rFonts w:cs="Arial"/>
          <w:lang w:val="en-GB"/>
        </w:rPr>
        <w:t xml:space="preserve"> and </w:t>
      </w:r>
    </w:p>
    <w:p w14:paraId="389F807C" w14:textId="5B3D00FB" w:rsidR="00BF3867" w:rsidRPr="00CF30EA" w:rsidRDefault="00322029" w:rsidP="00322029">
      <w:pPr>
        <w:pStyle w:val="ListParagraph"/>
        <w:numPr>
          <w:ilvl w:val="0"/>
          <w:numId w:val="18"/>
        </w:numPr>
        <w:spacing w:line="240" w:lineRule="auto"/>
        <w:ind w:left="567" w:hanging="283"/>
        <w:rPr>
          <w:rFonts w:cs="Arial"/>
          <w:lang w:val="en-GB"/>
        </w:rPr>
      </w:pPr>
      <w:r>
        <w:rPr>
          <w:rFonts w:cs="Arial"/>
          <w:lang w:val="en-GB"/>
        </w:rPr>
        <w:t>D</w:t>
      </w:r>
      <w:r w:rsidR="002264BE" w:rsidRPr="00CF30EA">
        <w:rPr>
          <w:rFonts w:cs="Arial"/>
          <w:lang w:val="en-GB"/>
        </w:rPr>
        <w:t xml:space="preserve">iscovery </w:t>
      </w:r>
      <w:r w:rsidR="00DE379F" w:rsidRPr="00CF30EA">
        <w:rPr>
          <w:rFonts w:cs="Arial"/>
          <w:lang w:val="en-GB"/>
        </w:rPr>
        <w:t xml:space="preserve">metadata about the support files that make up the package. </w:t>
      </w:r>
    </w:p>
    <w:p w14:paraId="4A9F2754" w14:textId="77777777" w:rsidR="00927CD0" w:rsidRPr="00CF30EA" w:rsidRDefault="00DE379F" w:rsidP="00322029">
      <w:pPr>
        <w:spacing w:after="120" w:line="240" w:lineRule="auto"/>
        <w:rPr>
          <w:rFonts w:cs="Arial"/>
          <w:lang w:val="en-GB"/>
        </w:rPr>
      </w:pPr>
      <w:r w:rsidRPr="00CF30EA">
        <w:rPr>
          <w:rFonts w:cs="Arial"/>
          <w:lang w:val="en-GB"/>
        </w:rPr>
        <w:t xml:space="preserve">The discovery metadata classes have numerous attributes which enable important information about the datasets and accompanying support files to be examined without the need to process the data, </w:t>
      </w:r>
      <w:r w:rsidR="007F19E3" w:rsidRPr="00CF30EA">
        <w:rPr>
          <w:rFonts w:cs="Arial"/>
          <w:lang w:val="en-GB"/>
        </w:rPr>
        <w:t>for example</w:t>
      </w:r>
      <w:r w:rsidRPr="00CF30EA">
        <w:rPr>
          <w:rFonts w:cs="Arial"/>
          <w:lang w:val="en-GB"/>
        </w:rPr>
        <w:t xml:space="preserve"> decrypt, decompress, load etc.</w:t>
      </w:r>
    </w:p>
    <w:p w14:paraId="6A2F7BF1" w14:textId="365C003F" w:rsidR="00927CD0" w:rsidRPr="00CF30EA" w:rsidRDefault="00927CD0" w:rsidP="00322029">
      <w:pPr>
        <w:spacing w:after="120" w:line="240" w:lineRule="auto"/>
        <w:rPr>
          <w:rFonts w:cs="Arial"/>
          <w:lang w:val="en-GB"/>
        </w:rPr>
      </w:pPr>
      <w:r w:rsidRPr="00CF30EA">
        <w:rPr>
          <w:rFonts w:cs="Arial"/>
          <w:lang w:val="en-GB"/>
        </w:rPr>
        <w:t>Catalogues (</w:t>
      </w:r>
      <w:r w:rsidR="00322029">
        <w:rPr>
          <w:rFonts w:cs="Arial"/>
          <w:lang w:val="en-GB"/>
        </w:rPr>
        <w:t>F</w:t>
      </w:r>
      <w:r w:rsidRPr="00CF30EA">
        <w:rPr>
          <w:rFonts w:cs="Arial"/>
          <w:lang w:val="en-GB"/>
        </w:rPr>
        <w:t>eature</w:t>
      </w:r>
      <w:r w:rsidR="009B1030">
        <w:rPr>
          <w:rFonts w:cs="Arial"/>
          <w:lang w:val="en-GB"/>
        </w:rPr>
        <w:t xml:space="preserve"> and</w:t>
      </w:r>
      <w:r w:rsidRPr="00CF30EA">
        <w:rPr>
          <w:rFonts w:cs="Arial"/>
          <w:lang w:val="en-GB"/>
        </w:rPr>
        <w:t xml:space="preserve"> </w:t>
      </w:r>
      <w:r w:rsidR="00322029">
        <w:rPr>
          <w:rFonts w:cs="Arial"/>
          <w:lang w:val="en-GB"/>
        </w:rPr>
        <w:t>P</w:t>
      </w:r>
      <w:r w:rsidRPr="00CF30EA">
        <w:rPr>
          <w:rFonts w:cs="Arial"/>
          <w:lang w:val="en-GB"/>
        </w:rPr>
        <w:t>ortrayal</w:t>
      </w:r>
      <w:r w:rsidR="009B1030">
        <w:rPr>
          <w:rFonts w:cs="Arial"/>
          <w:lang w:val="en-GB"/>
        </w:rPr>
        <w:t xml:space="preserve"> Catalogues</w:t>
      </w:r>
      <w:r w:rsidRPr="00CF30EA">
        <w:rPr>
          <w:rFonts w:cs="Arial"/>
          <w:lang w:val="en-GB"/>
        </w:rPr>
        <w:t xml:space="preserve">) can be included in the </w:t>
      </w:r>
      <w:r w:rsidR="00322029">
        <w:rPr>
          <w:rFonts w:cs="Arial"/>
          <w:lang w:val="en-GB"/>
        </w:rPr>
        <w:t>E</w:t>
      </w:r>
      <w:r w:rsidRPr="00CF30EA">
        <w:rPr>
          <w:rFonts w:cs="Arial"/>
          <w:lang w:val="en-GB"/>
        </w:rPr>
        <w:t xml:space="preserve">xchange </w:t>
      </w:r>
      <w:r w:rsidR="00322029">
        <w:rPr>
          <w:rFonts w:cs="Arial"/>
          <w:lang w:val="en-GB"/>
        </w:rPr>
        <w:t>S</w:t>
      </w:r>
      <w:r w:rsidRPr="00CF30EA">
        <w:rPr>
          <w:rFonts w:cs="Arial"/>
          <w:lang w:val="en-GB"/>
        </w:rPr>
        <w:t xml:space="preserve">et in support of the datasets. If included, discovery metadata about the </w:t>
      </w:r>
      <w:r w:rsidR="00322029">
        <w:rPr>
          <w:rFonts w:cs="Arial"/>
          <w:lang w:val="en-GB"/>
        </w:rPr>
        <w:t>C</w:t>
      </w:r>
      <w:r w:rsidRPr="00CF30EA">
        <w:rPr>
          <w:rFonts w:cs="Arial"/>
          <w:lang w:val="en-GB"/>
        </w:rPr>
        <w:t>atalogues must also be provided.</w:t>
      </w:r>
    </w:p>
    <w:p w14:paraId="3AB2B381" w14:textId="2AFF79C3" w:rsidR="00927CD0" w:rsidRPr="00CF30EA" w:rsidRDefault="00927CD0" w:rsidP="00322029">
      <w:pPr>
        <w:spacing w:after="120" w:line="240" w:lineRule="auto"/>
        <w:rPr>
          <w:rFonts w:cs="Arial"/>
          <w:lang w:val="en-GB"/>
        </w:rPr>
      </w:pPr>
      <w:r w:rsidRPr="00CF30EA">
        <w:rPr>
          <w:rFonts w:cs="Arial"/>
          <w:lang w:val="en-GB"/>
        </w:rPr>
        <w:t>NOTE: S-</w:t>
      </w:r>
      <w:r w:rsidR="007C046C" w:rsidRPr="00CF30EA">
        <w:rPr>
          <w:rFonts w:cs="Arial"/>
          <w:lang w:val="en-GB"/>
        </w:rPr>
        <w:t>11</w:t>
      </w:r>
      <w:r w:rsidR="00B57C84" w:rsidRPr="00CF30EA">
        <w:rPr>
          <w:rFonts w:cs="Arial"/>
          <w:lang w:val="en-GB"/>
        </w:rPr>
        <w:t>1</w:t>
      </w:r>
      <w:r w:rsidRPr="00CF30EA">
        <w:rPr>
          <w:rFonts w:cs="Arial"/>
          <w:lang w:val="en-GB"/>
        </w:rPr>
        <w:t xml:space="preserve"> datasets do not </w:t>
      </w:r>
      <w:r w:rsidRPr="00CF30EA">
        <w:rPr>
          <w:rFonts w:cs="Arial"/>
          <w:u w:val="single"/>
          <w:lang w:val="en-GB"/>
        </w:rPr>
        <w:t>reference</w:t>
      </w:r>
      <w:r w:rsidRPr="00CF30EA">
        <w:rPr>
          <w:rFonts w:cs="Arial"/>
          <w:lang w:val="en-GB"/>
        </w:rPr>
        <w:t xml:space="preserve"> support files. The only support files allowed in the </w:t>
      </w:r>
      <w:r w:rsidR="00322029">
        <w:rPr>
          <w:rFonts w:cs="Arial"/>
          <w:lang w:val="en-GB"/>
        </w:rPr>
        <w:t>E</w:t>
      </w:r>
      <w:r w:rsidRPr="00CF30EA">
        <w:rPr>
          <w:rFonts w:cs="Arial"/>
          <w:lang w:val="en-GB"/>
        </w:rPr>
        <w:t xml:space="preserve">xchange </w:t>
      </w:r>
      <w:r w:rsidR="00322029">
        <w:rPr>
          <w:rFonts w:cs="Arial"/>
          <w:lang w:val="en-GB"/>
        </w:rPr>
        <w:t>S</w:t>
      </w:r>
      <w:r w:rsidRPr="00CF30EA">
        <w:rPr>
          <w:rFonts w:cs="Arial"/>
          <w:lang w:val="en-GB"/>
        </w:rPr>
        <w:t xml:space="preserve">et are “language packs” for </w:t>
      </w:r>
      <w:r w:rsidR="00322029">
        <w:rPr>
          <w:rFonts w:cs="Arial"/>
          <w:lang w:val="en-GB"/>
        </w:rPr>
        <w:t>F</w:t>
      </w:r>
      <w:r w:rsidRPr="00CF30EA">
        <w:rPr>
          <w:rFonts w:cs="Arial"/>
          <w:lang w:val="en-GB"/>
        </w:rPr>
        <w:t xml:space="preserve">eature </w:t>
      </w:r>
      <w:r w:rsidR="00322029">
        <w:rPr>
          <w:rFonts w:cs="Arial"/>
          <w:lang w:val="en-GB"/>
        </w:rPr>
        <w:t>C</w:t>
      </w:r>
      <w:r w:rsidRPr="00CF30EA">
        <w:rPr>
          <w:rFonts w:cs="Arial"/>
          <w:lang w:val="en-GB"/>
        </w:rPr>
        <w:t>atalogues</w:t>
      </w:r>
      <w:r w:rsidR="009B1030">
        <w:rPr>
          <w:rFonts w:cs="Arial"/>
          <w:lang w:val="en-GB"/>
        </w:rPr>
        <w:t xml:space="preserve"> and</w:t>
      </w:r>
      <w:r w:rsidRPr="00CF30EA">
        <w:rPr>
          <w:rFonts w:cs="Arial"/>
          <w:lang w:val="en-GB"/>
        </w:rPr>
        <w:t xml:space="preserve"> </w:t>
      </w:r>
      <w:r w:rsidR="005B43FE" w:rsidRPr="00CF30EA">
        <w:rPr>
          <w:rFonts w:cs="Arial"/>
          <w:lang w:val="en-GB"/>
        </w:rPr>
        <w:t>enumeration dictionaries</w:t>
      </w:r>
      <w:r w:rsidRPr="00CF30EA">
        <w:rPr>
          <w:rFonts w:cs="Arial"/>
          <w:lang w:val="en-GB"/>
        </w:rPr>
        <w:t>, and these are not referenced from within the HDF5 datasets.</w:t>
      </w:r>
    </w:p>
    <w:p w14:paraId="749D255D" w14:textId="6AAE5BF0" w:rsidR="00927CD0" w:rsidRPr="00CF30EA" w:rsidRDefault="00927CD0" w:rsidP="00322029">
      <w:pPr>
        <w:spacing w:after="120" w:line="240" w:lineRule="auto"/>
        <w:rPr>
          <w:rFonts w:cs="Arial"/>
          <w:lang w:val="en-GB"/>
        </w:rPr>
      </w:pPr>
      <w:r w:rsidRPr="00CF30EA">
        <w:rPr>
          <w:rFonts w:cs="Arial"/>
          <w:lang w:val="en-GB"/>
        </w:rPr>
        <w:t xml:space="preserve">Discovery metadata for each HDF5 dataset is given in an XML block within the </w:t>
      </w:r>
      <w:r w:rsidR="00322029">
        <w:rPr>
          <w:rFonts w:cs="Arial"/>
          <w:lang w:val="en-GB"/>
        </w:rPr>
        <w:t>E</w:t>
      </w:r>
      <w:r w:rsidRPr="00CF30EA">
        <w:rPr>
          <w:rFonts w:cs="Arial"/>
          <w:lang w:val="en-GB"/>
        </w:rPr>
        <w:t xml:space="preserve">xchange </w:t>
      </w:r>
      <w:r w:rsidR="00322029">
        <w:rPr>
          <w:rFonts w:cs="Arial"/>
          <w:lang w:val="en-GB"/>
        </w:rPr>
        <w:t>S</w:t>
      </w:r>
      <w:r w:rsidRPr="00CF30EA">
        <w:rPr>
          <w:rFonts w:cs="Arial"/>
          <w:lang w:val="en-GB"/>
        </w:rPr>
        <w:t xml:space="preserve">et </w:t>
      </w:r>
      <w:r w:rsidR="00322029">
        <w:rPr>
          <w:rFonts w:cs="Arial"/>
          <w:lang w:val="en-GB"/>
        </w:rPr>
        <w:t>C</w:t>
      </w:r>
      <w:r w:rsidRPr="00CF30EA">
        <w:rPr>
          <w:rFonts w:cs="Arial"/>
          <w:lang w:val="en-GB"/>
        </w:rPr>
        <w:t xml:space="preserve">atalogue file, and can be accessed without opening the HDF5 file. In addition to discovery metadata, </w:t>
      </w:r>
      <w:r w:rsidR="00D8092E" w:rsidRPr="00CF30EA">
        <w:rPr>
          <w:rFonts w:cs="Arial"/>
          <w:lang w:val="en-GB"/>
        </w:rPr>
        <w:t>S-111</w:t>
      </w:r>
      <w:r w:rsidRPr="00CF30EA">
        <w:rPr>
          <w:rFonts w:cs="Arial"/>
          <w:lang w:val="en-GB"/>
        </w:rPr>
        <w:t xml:space="preserve"> also provides for carrier metadata that is embedded within the HDF5 file, which provides information needed to process and display the data. Discovery metadata is described in </w:t>
      </w:r>
      <w:r w:rsidR="00322029">
        <w:rPr>
          <w:rFonts w:cs="Arial"/>
          <w:lang w:val="en-GB"/>
        </w:rPr>
        <w:t>c</w:t>
      </w:r>
      <w:r w:rsidRPr="00CF30EA">
        <w:rPr>
          <w:rFonts w:cs="Arial"/>
          <w:lang w:val="en-GB"/>
        </w:rPr>
        <w:t xml:space="preserve">lause </w:t>
      </w:r>
      <w:r w:rsidRPr="00CF30EA">
        <w:rPr>
          <w:rFonts w:cs="Arial"/>
          <w:lang w:val="en-GB"/>
        </w:rPr>
        <w:fldChar w:fldCharType="begin"/>
      </w:r>
      <w:r w:rsidRPr="00CF30EA">
        <w:rPr>
          <w:rFonts w:cs="Arial"/>
          <w:lang w:val="en-GB"/>
        </w:rPr>
        <w:instrText xml:space="preserve"> REF _Ref112781178 \r \h </w:instrText>
      </w:r>
      <w:r w:rsidRPr="00CF30EA">
        <w:rPr>
          <w:rFonts w:cs="Arial"/>
          <w:lang w:val="en-GB"/>
        </w:rPr>
      </w:r>
      <w:r w:rsidRPr="00CF30EA">
        <w:rPr>
          <w:rFonts w:cs="Arial"/>
          <w:lang w:val="en-GB"/>
        </w:rPr>
        <w:fldChar w:fldCharType="separate"/>
      </w:r>
      <w:r w:rsidR="00D33763">
        <w:rPr>
          <w:rFonts w:cs="Arial"/>
          <w:lang w:val="en-GB"/>
        </w:rPr>
        <w:t>12.2</w:t>
      </w:r>
      <w:r w:rsidRPr="00CF30EA">
        <w:rPr>
          <w:rFonts w:cs="Arial"/>
          <w:lang w:val="en-GB"/>
        </w:rPr>
        <w:fldChar w:fldCharType="end"/>
      </w:r>
      <w:r w:rsidRPr="00CF30EA">
        <w:rPr>
          <w:rFonts w:cs="Arial"/>
          <w:lang w:val="en-GB"/>
        </w:rPr>
        <w:t xml:space="preserve">; carrier metadata in </w:t>
      </w:r>
      <w:r w:rsidR="00322029">
        <w:rPr>
          <w:rFonts w:cs="Arial"/>
          <w:lang w:val="en-GB"/>
        </w:rPr>
        <w:t>c</w:t>
      </w:r>
      <w:r w:rsidRPr="00CF30EA">
        <w:rPr>
          <w:rFonts w:cs="Arial"/>
          <w:lang w:val="en-GB"/>
        </w:rPr>
        <w:t xml:space="preserve">lause </w:t>
      </w:r>
      <w:r w:rsidRPr="00CF30EA">
        <w:rPr>
          <w:rFonts w:cs="Arial"/>
          <w:lang w:val="en-GB"/>
        </w:rPr>
        <w:fldChar w:fldCharType="begin"/>
      </w:r>
      <w:r w:rsidRPr="00CF30EA">
        <w:rPr>
          <w:rFonts w:cs="Arial"/>
          <w:lang w:val="en-GB"/>
        </w:rPr>
        <w:instrText xml:space="preserve"> REF _Ref112781197 \r \h </w:instrText>
      </w:r>
      <w:r w:rsidRPr="00CF30EA">
        <w:rPr>
          <w:rFonts w:cs="Arial"/>
          <w:lang w:val="en-GB"/>
        </w:rPr>
      </w:r>
      <w:r w:rsidRPr="00CF30EA">
        <w:rPr>
          <w:rFonts w:cs="Arial"/>
          <w:lang w:val="en-GB"/>
        </w:rPr>
        <w:fldChar w:fldCharType="separate"/>
      </w:r>
      <w:r w:rsidR="00D33763">
        <w:rPr>
          <w:rFonts w:cs="Arial"/>
          <w:lang w:val="en-GB"/>
        </w:rPr>
        <w:t>12.3</w:t>
      </w:r>
      <w:r w:rsidRPr="00CF30EA">
        <w:rPr>
          <w:rFonts w:cs="Arial"/>
          <w:lang w:val="en-GB"/>
        </w:rPr>
        <w:fldChar w:fldCharType="end"/>
      </w:r>
      <w:r w:rsidRPr="00CF30EA">
        <w:rPr>
          <w:rFonts w:cs="Arial"/>
          <w:lang w:val="en-GB"/>
        </w:rPr>
        <w:t>.</w:t>
      </w:r>
    </w:p>
    <w:p w14:paraId="263F9A76" w14:textId="611E302F" w:rsidR="00927CD0" w:rsidRPr="00CF30EA" w:rsidRDefault="00927CD0" w:rsidP="00322029">
      <w:pPr>
        <w:spacing w:after="120" w:line="240" w:lineRule="auto"/>
        <w:rPr>
          <w:rFonts w:cs="Arial"/>
          <w:lang w:val="en-GB"/>
        </w:rPr>
      </w:pPr>
      <w:r w:rsidRPr="00CF30EA">
        <w:rPr>
          <w:rFonts w:cs="Arial"/>
          <w:lang w:val="en-GB"/>
        </w:rPr>
        <w:lastRenderedPageBreak/>
        <w:t xml:space="preserve">This clause defines the mandatory and optional metadata needed for </w:t>
      </w:r>
      <w:r w:rsidR="00D8092E" w:rsidRPr="00CF30EA">
        <w:rPr>
          <w:rFonts w:cs="Arial"/>
          <w:lang w:val="en-GB"/>
        </w:rPr>
        <w:t>S-111</w:t>
      </w:r>
      <w:r w:rsidRPr="00CF30EA">
        <w:rPr>
          <w:rFonts w:cs="Arial"/>
          <w:lang w:val="en-GB"/>
        </w:rPr>
        <w:t xml:space="preserve">. In some cases (if provided by the </w:t>
      </w:r>
      <w:r w:rsidR="00322029">
        <w:rPr>
          <w:rFonts w:cs="Arial"/>
          <w:lang w:val="en-GB"/>
        </w:rPr>
        <w:t>P</w:t>
      </w:r>
      <w:r w:rsidRPr="00CF30EA">
        <w:rPr>
          <w:rFonts w:cs="Arial"/>
          <w:lang w:val="en-GB"/>
        </w:rPr>
        <w:t xml:space="preserve">roducer or </w:t>
      </w:r>
      <w:r w:rsidR="00322029">
        <w:rPr>
          <w:rFonts w:cs="Arial"/>
          <w:lang w:val="en-GB"/>
        </w:rPr>
        <w:t>E</w:t>
      </w:r>
      <w:r w:rsidRPr="00CF30EA">
        <w:rPr>
          <w:rFonts w:cs="Arial"/>
          <w:lang w:val="en-GB"/>
        </w:rPr>
        <w:t xml:space="preserve">xchange </w:t>
      </w:r>
      <w:r w:rsidR="00322029">
        <w:rPr>
          <w:rFonts w:cs="Arial"/>
          <w:lang w:val="en-GB"/>
        </w:rPr>
        <w:t>S</w:t>
      </w:r>
      <w:r w:rsidRPr="00CF30EA">
        <w:rPr>
          <w:rFonts w:cs="Arial"/>
          <w:lang w:val="en-GB"/>
        </w:rPr>
        <w:t>et packager) the metadata may be repeated in a language other than English. See S-100 Part 17</w:t>
      </w:r>
      <w:r w:rsidR="00322029">
        <w:rPr>
          <w:rFonts w:cs="Arial"/>
          <w:lang w:val="en-GB"/>
        </w:rPr>
        <w:t>, c</w:t>
      </w:r>
      <w:r w:rsidRPr="00CF30EA">
        <w:rPr>
          <w:rFonts w:cs="Arial"/>
          <w:lang w:val="en-GB"/>
        </w:rPr>
        <w:t xml:space="preserve">lauses 17-4.6 </w:t>
      </w:r>
      <w:r w:rsidR="00322029">
        <w:rPr>
          <w:rFonts w:cs="Arial"/>
          <w:lang w:val="en-GB"/>
        </w:rPr>
        <w:t>–</w:t>
      </w:r>
      <w:r w:rsidRPr="00CF30EA">
        <w:rPr>
          <w:rFonts w:cs="Arial"/>
          <w:lang w:val="en-GB"/>
        </w:rPr>
        <w:t xml:space="preserve"> 17-4.8 for guidance on encoding of metadata in languages other than English.</w:t>
      </w:r>
    </w:p>
    <w:p w14:paraId="471CD65F" w14:textId="71910C4A" w:rsidR="002777D3" w:rsidRPr="00CF30EA" w:rsidRDefault="002777D3" w:rsidP="00322029">
      <w:pPr>
        <w:pStyle w:val="Heading3"/>
        <w:tabs>
          <w:tab w:val="clear" w:pos="660"/>
          <w:tab w:val="clear" w:pos="880"/>
          <w:tab w:val="left" w:pos="851"/>
        </w:tabs>
        <w:spacing w:before="120" w:after="120" w:line="240" w:lineRule="auto"/>
        <w:ind w:left="851" w:hanging="851"/>
      </w:pPr>
      <w:bookmarkStart w:id="1097" w:name="_Ref69725748"/>
      <w:bookmarkStart w:id="1098" w:name="_Toc112167335"/>
      <w:bookmarkStart w:id="1099" w:name="_Toc172126818"/>
      <w:r w:rsidRPr="00CF30EA">
        <w:t xml:space="preserve">Realisation of </w:t>
      </w:r>
      <w:r w:rsidR="00322029">
        <w:t>E</w:t>
      </w:r>
      <w:r w:rsidRPr="00CF30EA">
        <w:t xml:space="preserve">xchange </w:t>
      </w:r>
      <w:r w:rsidR="00322029">
        <w:t>S</w:t>
      </w:r>
      <w:r w:rsidRPr="00CF30EA">
        <w:t>et</w:t>
      </w:r>
      <w:bookmarkEnd w:id="1097"/>
      <w:r w:rsidRPr="00CF30EA">
        <w:t xml:space="preserve"> components and metadata classes</w:t>
      </w:r>
      <w:bookmarkEnd w:id="1098"/>
      <w:r w:rsidR="00593450" w:rsidRPr="00CF30EA">
        <w:t xml:space="preserve"> (informative)</w:t>
      </w:r>
      <w:bookmarkEnd w:id="1099"/>
    </w:p>
    <w:p w14:paraId="3858D7A6" w14:textId="3FCA5612" w:rsidR="002777D3" w:rsidRPr="00CF30EA" w:rsidRDefault="002777D3" w:rsidP="00CE0277">
      <w:pPr>
        <w:spacing w:after="60" w:line="240" w:lineRule="auto"/>
        <w:rPr>
          <w:rFonts w:cs="Arial"/>
          <w:lang w:val="en-GB"/>
        </w:rPr>
      </w:pPr>
      <w:r w:rsidRPr="00CF30EA">
        <w:rPr>
          <w:rFonts w:cs="Arial"/>
          <w:lang w:val="en-GB"/>
        </w:rPr>
        <w:t>The realization of S-</w:t>
      </w:r>
      <w:r w:rsidR="007C046C" w:rsidRPr="00CF30EA">
        <w:rPr>
          <w:rFonts w:cs="Arial"/>
          <w:lang w:val="en-GB"/>
        </w:rPr>
        <w:t>111</w:t>
      </w:r>
      <w:r w:rsidRPr="00CF30EA">
        <w:rPr>
          <w:rFonts w:cs="Arial"/>
          <w:lang w:val="en-GB"/>
        </w:rPr>
        <w:t xml:space="preserve"> </w:t>
      </w:r>
      <w:r w:rsidR="00CE0277">
        <w:rPr>
          <w:rFonts w:cs="Arial"/>
          <w:lang w:val="en-GB"/>
        </w:rPr>
        <w:t>E</w:t>
      </w:r>
      <w:r w:rsidRPr="00CF30EA">
        <w:rPr>
          <w:rFonts w:cs="Arial"/>
          <w:lang w:val="en-GB"/>
        </w:rPr>
        <w:t xml:space="preserve">xchange </w:t>
      </w:r>
      <w:r w:rsidR="00CE0277">
        <w:rPr>
          <w:rFonts w:cs="Arial"/>
          <w:lang w:val="en-GB"/>
        </w:rPr>
        <w:t>S</w:t>
      </w:r>
      <w:r w:rsidRPr="00CF30EA">
        <w:rPr>
          <w:rFonts w:cs="Arial"/>
          <w:lang w:val="en-GB"/>
        </w:rPr>
        <w:t>et components and metadata classes from ISO 19115-1 and ISO 19115-3 is the same as in S-100 Part 17, depicted in</w:t>
      </w:r>
      <w:r w:rsidR="00593450" w:rsidRPr="00CF30EA">
        <w:rPr>
          <w:rFonts w:cs="Arial"/>
          <w:lang w:val="en-GB"/>
        </w:rPr>
        <w:t xml:space="preserve"> </w:t>
      </w:r>
      <w:r w:rsidR="00157181" w:rsidRPr="00CF30EA">
        <w:rPr>
          <w:rFonts w:cs="Arial"/>
          <w:lang w:val="en-GB"/>
        </w:rPr>
        <w:fldChar w:fldCharType="begin"/>
      </w:r>
      <w:r w:rsidR="00157181" w:rsidRPr="00CF30EA">
        <w:rPr>
          <w:rFonts w:cs="Arial"/>
          <w:lang w:val="en-GB"/>
        </w:rPr>
        <w:instrText xml:space="preserve"> REF _Ref112893033 \h </w:instrText>
      </w:r>
      <w:r w:rsidR="00157181" w:rsidRPr="00CF30EA">
        <w:rPr>
          <w:rFonts w:cs="Arial"/>
          <w:lang w:val="en-GB"/>
        </w:rPr>
      </w:r>
      <w:r w:rsidR="00157181"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1</w:t>
      </w:r>
      <w:r w:rsidR="00157181" w:rsidRPr="00CF30EA">
        <w:rPr>
          <w:rFonts w:cs="Arial"/>
          <w:lang w:val="en-GB"/>
        </w:rPr>
        <w:fldChar w:fldCharType="end"/>
      </w:r>
      <w:r w:rsidRPr="00CF30EA">
        <w:rPr>
          <w:rFonts w:cs="Arial"/>
          <w:lang w:val="en-GB"/>
        </w:rPr>
        <w:t>.</w:t>
      </w:r>
      <w:r w:rsidRPr="00CF30EA">
        <w:rPr>
          <w:lang w:val="en-GB"/>
        </w:rPr>
        <w:t xml:space="preserve"> </w:t>
      </w:r>
      <w:r w:rsidRPr="00CF30EA">
        <w:rPr>
          <w:rFonts w:cs="Arial"/>
          <w:lang w:val="en-GB"/>
        </w:rPr>
        <w:t xml:space="preserve">The </w:t>
      </w:r>
      <w:r w:rsidR="00CE0277">
        <w:rPr>
          <w:rFonts w:cs="Arial"/>
          <w:lang w:val="en-GB"/>
        </w:rPr>
        <w:t>F</w:t>
      </w:r>
      <w:r w:rsidRPr="00CF30EA">
        <w:rPr>
          <w:rFonts w:cs="Arial"/>
          <w:lang w:val="en-GB"/>
        </w:rPr>
        <w:t>igure depicts, from left to right:</w:t>
      </w:r>
    </w:p>
    <w:p w14:paraId="4355CCAD" w14:textId="4A5EF3FB" w:rsidR="002777D3" w:rsidRPr="00CF30EA" w:rsidRDefault="00CE0277" w:rsidP="00CE0277">
      <w:pPr>
        <w:pStyle w:val="ListParagraph"/>
        <w:numPr>
          <w:ilvl w:val="0"/>
          <w:numId w:val="53"/>
        </w:numPr>
        <w:spacing w:after="60" w:line="240" w:lineRule="auto"/>
        <w:rPr>
          <w:rFonts w:cs="Arial"/>
          <w:lang w:val="en-GB"/>
        </w:rPr>
      </w:pPr>
      <w:r>
        <w:rPr>
          <w:rFonts w:cs="Arial"/>
          <w:lang w:val="en-GB"/>
        </w:rPr>
        <w:t>T</w:t>
      </w:r>
      <w:r w:rsidR="002777D3" w:rsidRPr="00CF30EA">
        <w:rPr>
          <w:rFonts w:cs="Arial"/>
          <w:lang w:val="en-GB"/>
        </w:rPr>
        <w:t>he relevant ISO data exchange structural classes;</w:t>
      </w:r>
    </w:p>
    <w:p w14:paraId="4D99ECBA" w14:textId="431533F7" w:rsidR="002777D3" w:rsidRPr="00CF30EA" w:rsidRDefault="00CE0277" w:rsidP="00CE0277">
      <w:pPr>
        <w:pStyle w:val="ListParagraph"/>
        <w:numPr>
          <w:ilvl w:val="0"/>
          <w:numId w:val="53"/>
        </w:numPr>
        <w:spacing w:after="60" w:line="240" w:lineRule="auto"/>
        <w:rPr>
          <w:rFonts w:cs="Arial"/>
          <w:lang w:val="en-GB"/>
        </w:rPr>
      </w:pPr>
      <w:r>
        <w:rPr>
          <w:rFonts w:cs="Arial"/>
          <w:lang w:val="en-GB"/>
        </w:rPr>
        <w:t>T</w:t>
      </w:r>
      <w:r w:rsidR="002777D3" w:rsidRPr="00CF30EA">
        <w:rPr>
          <w:rFonts w:cs="Arial"/>
          <w:lang w:val="en-GB"/>
        </w:rPr>
        <w:t>he relevant ISO metadata classes for metadata for exchange;</w:t>
      </w:r>
    </w:p>
    <w:p w14:paraId="251B7A48" w14:textId="18741E4B" w:rsidR="002777D3" w:rsidRPr="00CF30EA" w:rsidRDefault="002777D3" w:rsidP="00CE0277">
      <w:pPr>
        <w:pStyle w:val="ListParagraph"/>
        <w:numPr>
          <w:ilvl w:val="0"/>
          <w:numId w:val="53"/>
        </w:numPr>
        <w:spacing w:after="60" w:line="240" w:lineRule="auto"/>
        <w:rPr>
          <w:rFonts w:cs="Arial"/>
          <w:lang w:val="en-GB"/>
        </w:rPr>
      </w:pPr>
      <w:r w:rsidRPr="00CF30EA">
        <w:rPr>
          <w:rFonts w:cs="Arial"/>
          <w:lang w:val="en-GB"/>
        </w:rPr>
        <w:t>S-100 structure classes representing the S-100/S-</w:t>
      </w:r>
      <w:r w:rsidR="007C046C" w:rsidRPr="00CF30EA">
        <w:rPr>
          <w:rFonts w:cs="Arial"/>
          <w:lang w:val="en-GB"/>
        </w:rPr>
        <w:t>111</w:t>
      </w:r>
      <w:r w:rsidRPr="00CF30EA">
        <w:rPr>
          <w:rFonts w:cs="Arial"/>
          <w:lang w:val="en-GB"/>
        </w:rPr>
        <w:t xml:space="preserve"> exchange </w:t>
      </w:r>
      <w:r w:rsidR="00F44C54" w:rsidRPr="00CF30EA">
        <w:rPr>
          <w:rFonts w:cs="Arial"/>
          <w:lang w:val="en-GB"/>
        </w:rPr>
        <w:t xml:space="preserve">set </w:t>
      </w:r>
      <w:r w:rsidRPr="00CF30EA">
        <w:rPr>
          <w:rFonts w:cs="Arial"/>
          <w:lang w:val="en-GB"/>
        </w:rPr>
        <w:t>components;</w:t>
      </w:r>
    </w:p>
    <w:p w14:paraId="2A2EE669" w14:textId="5B151C0C" w:rsidR="002777D3" w:rsidRPr="00CF30EA" w:rsidRDefault="00CE0277" w:rsidP="00CE0277">
      <w:pPr>
        <w:pStyle w:val="ListParagraph"/>
        <w:numPr>
          <w:ilvl w:val="0"/>
          <w:numId w:val="53"/>
        </w:numPr>
        <w:spacing w:line="240" w:lineRule="auto"/>
        <w:rPr>
          <w:rFonts w:cs="Arial"/>
          <w:lang w:val="en-GB"/>
        </w:rPr>
      </w:pPr>
      <w:r>
        <w:rPr>
          <w:rFonts w:cs="Arial"/>
          <w:lang w:val="en-GB"/>
        </w:rPr>
        <w:t>T</w:t>
      </w:r>
      <w:r w:rsidR="002777D3" w:rsidRPr="00CF30EA">
        <w:rPr>
          <w:rFonts w:cs="Arial"/>
          <w:lang w:val="en-GB"/>
        </w:rPr>
        <w:t>he relevant S-100/S-</w:t>
      </w:r>
      <w:r w:rsidR="007C046C" w:rsidRPr="00CF30EA">
        <w:rPr>
          <w:rFonts w:cs="Arial"/>
          <w:lang w:val="en-GB"/>
        </w:rPr>
        <w:t>111</w:t>
      </w:r>
      <w:r w:rsidR="002777D3" w:rsidRPr="00CF30EA">
        <w:rPr>
          <w:rFonts w:cs="Arial"/>
          <w:lang w:val="en-GB"/>
        </w:rPr>
        <w:t xml:space="preserve"> </w:t>
      </w:r>
      <w:r>
        <w:rPr>
          <w:rFonts w:cs="Arial"/>
          <w:lang w:val="en-GB"/>
        </w:rPr>
        <w:t>E</w:t>
      </w:r>
      <w:r w:rsidR="00DD04D0" w:rsidRPr="00CF30EA">
        <w:rPr>
          <w:rFonts w:cs="Arial"/>
          <w:lang w:val="en-GB"/>
        </w:rPr>
        <w:t xml:space="preserve">xchange </w:t>
      </w:r>
      <w:r>
        <w:rPr>
          <w:rFonts w:cs="Arial"/>
          <w:lang w:val="en-GB"/>
        </w:rPr>
        <w:t>S</w:t>
      </w:r>
      <w:r w:rsidR="00DD04D0" w:rsidRPr="00CF30EA">
        <w:rPr>
          <w:rFonts w:cs="Arial"/>
          <w:lang w:val="en-GB"/>
        </w:rPr>
        <w:t xml:space="preserve">et </w:t>
      </w:r>
      <w:r w:rsidR="002777D3" w:rsidRPr="00CF30EA">
        <w:rPr>
          <w:rFonts w:cs="Arial"/>
          <w:lang w:val="en-GB"/>
        </w:rPr>
        <w:t>metadata classes.</w:t>
      </w:r>
    </w:p>
    <w:p w14:paraId="644A2435" w14:textId="3B3106DA" w:rsidR="002777D3" w:rsidRPr="00CF30EA" w:rsidRDefault="002777D3" w:rsidP="00CE0277">
      <w:pPr>
        <w:spacing w:after="120" w:line="240" w:lineRule="auto"/>
        <w:rPr>
          <w:rFonts w:cs="Arial"/>
          <w:lang w:val="en-GB"/>
        </w:rPr>
      </w:pPr>
      <w:r w:rsidRPr="00CF30EA">
        <w:rPr>
          <w:rFonts w:cs="Arial"/>
          <w:lang w:val="en-GB"/>
        </w:rPr>
        <w:t xml:space="preserve">Note that the only support files in </w:t>
      </w:r>
      <w:r w:rsidR="00D8092E" w:rsidRPr="00CF30EA">
        <w:rPr>
          <w:rFonts w:cs="Arial"/>
          <w:lang w:val="en-GB"/>
        </w:rPr>
        <w:t>S-111</w:t>
      </w:r>
      <w:r w:rsidRPr="00CF30EA">
        <w:rPr>
          <w:rFonts w:cs="Arial"/>
          <w:lang w:val="en-GB"/>
        </w:rPr>
        <w:t xml:space="preserve"> are language packs</w:t>
      </w:r>
      <w:r w:rsidR="000C58C0">
        <w:rPr>
          <w:rFonts w:cs="Arial"/>
          <w:lang w:val="en-GB"/>
        </w:rPr>
        <w:t xml:space="preserve"> or</w:t>
      </w:r>
      <w:r w:rsidR="00F34F56" w:rsidRPr="00CF30EA">
        <w:rPr>
          <w:lang w:val="en-GB"/>
        </w:rPr>
        <w:t xml:space="preserve"> </w:t>
      </w:r>
      <w:r w:rsidR="00F34F56" w:rsidRPr="00CF30EA">
        <w:rPr>
          <w:rFonts w:cs="Arial"/>
          <w:lang w:val="en-GB"/>
        </w:rPr>
        <w:t xml:space="preserve">enumeration dictionaries, </w:t>
      </w:r>
      <w:r w:rsidRPr="00CF30EA">
        <w:rPr>
          <w:rFonts w:cs="Arial"/>
          <w:lang w:val="en-GB"/>
        </w:rPr>
        <w:t xml:space="preserve"> represented by </w:t>
      </w:r>
      <w:r w:rsidRPr="00CF30EA">
        <w:rPr>
          <w:rFonts w:cs="Arial"/>
          <w:b/>
          <w:bCs/>
          <w:lang w:val="en-GB"/>
        </w:rPr>
        <w:t>S100_SupportFile</w:t>
      </w:r>
      <w:bookmarkStart w:id="1100" w:name="_Hlk112868672"/>
      <w:r w:rsidRPr="00CF30EA">
        <w:rPr>
          <w:rFonts w:cs="Arial"/>
          <w:lang w:val="en-GB"/>
        </w:rPr>
        <w:t xml:space="preserve">. </w:t>
      </w:r>
      <w:bookmarkEnd w:id="1100"/>
      <w:r w:rsidRPr="00CF30EA">
        <w:rPr>
          <w:rFonts w:cs="Arial"/>
          <w:lang w:val="en-GB"/>
        </w:rPr>
        <w:t xml:space="preserve">The corresponding metadata blocks are represented by </w:t>
      </w:r>
      <w:r w:rsidRPr="00CF30EA">
        <w:rPr>
          <w:rFonts w:cs="Arial"/>
          <w:b/>
          <w:bCs/>
          <w:lang w:val="en-GB"/>
        </w:rPr>
        <w:t>S100_SupportFileDiscoveryMetadata</w:t>
      </w:r>
      <w:r w:rsidRPr="00CF30EA">
        <w:rPr>
          <w:rFonts w:cs="Arial"/>
          <w:lang w:val="en-GB"/>
        </w:rPr>
        <w:t xml:space="preserve"> elements.</w:t>
      </w:r>
    </w:p>
    <w:p w14:paraId="005305D5" w14:textId="77777777" w:rsidR="002777D3" w:rsidRPr="00CF30EA" w:rsidRDefault="002777D3" w:rsidP="002777D3">
      <w:pPr>
        <w:keepNext/>
        <w:tabs>
          <w:tab w:val="left" w:pos="1572"/>
        </w:tabs>
        <w:spacing w:before="120" w:line="240" w:lineRule="atLeast"/>
        <w:jc w:val="center"/>
        <w:rPr>
          <w:lang w:val="en-GB"/>
        </w:rPr>
      </w:pPr>
      <w:r w:rsidRPr="00CF30EA">
        <w:rPr>
          <w:rFonts w:cs="Arial"/>
          <w:noProof/>
          <w:lang w:val="fr-FR" w:eastAsia="fr-FR"/>
        </w:rPr>
        <w:drawing>
          <wp:inline distT="0" distB="0" distL="0" distR="0" wp14:anchorId="06B8998B" wp14:editId="78B33961">
            <wp:extent cx="4988712" cy="5111819"/>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88712" cy="5111819"/>
                    </a:xfrm>
                    <a:prstGeom prst="rect">
                      <a:avLst/>
                    </a:prstGeom>
                  </pic:spPr>
                </pic:pic>
              </a:graphicData>
            </a:graphic>
          </wp:inline>
        </w:drawing>
      </w:r>
    </w:p>
    <w:p w14:paraId="0B5BEBD6" w14:textId="3B5F44B2" w:rsidR="002777D3" w:rsidRPr="00CE0277" w:rsidRDefault="002777D3" w:rsidP="00AA025E">
      <w:pPr>
        <w:pStyle w:val="Caption"/>
      </w:pPr>
      <w:bookmarkStart w:id="1101" w:name="_Ref112893033"/>
      <w:r w:rsidRPr="00CE0277">
        <w:t xml:space="preserve">Figure </w:t>
      </w:r>
      <w:r w:rsidR="005E1B1C">
        <w:fldChar w:fldCharType="begin"/>
      </w:r>
      <w:r w:rsidR="005E1B1C">
        <w:instrText xml:space="preserve"> STYLEREF 1 \s </w:instrText>
      </w:r>
      <w:r w:rsidR="005E1B1C">
        <w:fldChar w:fldCharType="separate"/>
      </w:r>
      <w:r w:rsidR="00CD7F28">
        <w:rPr>
          <w:noProof/>
        </w:rPr>
        <w:t>12</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CD7F28">
        <w:rPr>
          <w:noProof/>
        </w:rPr>
        <w:t>1</w:t>
      </w:r>
      <w:r w:rsidR="005E1B1C">
        <w:fldChar w:fldCharType="end"/>
      </w:r>
      <w:bookmarkEnd w:id="1101"/>
      <w:r w:rsidRPr="00CE0277">
        <w:t xml:space="preserve"> </w:t>
      </w:r>
      <w:r w:rsidR="005B0135">
        <w:t>–</w:t>
      </w:r>
      <w:r w:rsidRPr="00CE0277">
        <w:t xml:space="preserve"> Realisation of the </w:t>
      </w:r>
      <w:r w:rsidR="00CE0277">
        <w:t>E</w:t>
      </w:r>
      <w:r w:rsidRPr="00CE0277">
        <w:t xml:space="preserve">xchange </w:t>
      </w:r>
      <w:r w:rsidR="00CE0277">
        <w:t>S</w:t>
      </w:r>
      <w:r w:rsidRPr="00CE0277">
        <w:t xml:space="preserve">et classes (S-100 </w:t>
      </w:r>
      <w:r w:rsidR="00CE0277">
        <w:t>Part 17,</w:t>
      </w:r>
      <w:r w:rsidRPr="00CE0277">
        <w:t xml:space="preserve"> Figure 17-1 with relationships not used in S-111 omitted)</w:t>
      </w:r>
    </w:p>
    <w:p w14:paraId="6DB29D89" w14:textId="28B63A3D" w:rsidR="002777D3" w:rsidRPr="00CF30EA" w:rsidRDefault="002777D3" w:rsidP="00CE0277">
      <w:pPr>
        <w:pStyle w:val="Heading3"/>
        <w:tabs>
          <w:tab w:val="clear" w:pos="660"/>
          <w:tab w:val="clear" w:pos="880"/>
          <w:tab w:val="left" w:pos="851"/>
        </w:tabs>
        <w:spacing w:before="120" w:after="120" w:line="240" w:lineRule="auto"/>
        <w:ind w:left="851" w:hanging="851"/>
      </w:pPr>
      <w:bookmarkStart w:id="1102" w:name="_Ref69725912"/>
      <w:bookmarkStart w:id="1103" w:name="_Toc112167336"/>
      <w:bookmarkStart w:id="1104" w:name="_Toc172126819"/>
      <w:r w:rsidRPr="00CF30EA">
        <w:t xml:space="preserve">Exchange </w:t>
      </w:r>
      <w:r w:rsidR="00CE0277">
        <w:t>S</w:t>
      </w:r>
      <w:r w:rsidRPr="00CF30EA">
        <w:t>et components and related metadata</w:t>
      </w:r>
      <w:bookmarkEnd w:id="1102"/>
      <w:bookmarkEnd w:id="1103"/>
      <w:bookmarkEnd w:id="1104"/>
    </w:p>
    <w:p w14:paraId="78528E32" w14:textId="3D95B93E" w:rsidR="002777D3" w:rsidRPr="00CF30EA" w:rsidRDefault="00B57C84" w:rsidP="00CE0277">
      <w:pPr>
        <w:spacing w:after="120" w:line="240" w:lineRule="auto"/>
        <w:rPr>
          <w:lang w:val="en-GB"/>
        </w:rPr>
      </w:pPr>
      <w:r w:rsidRPr="00CF30EA">
        <w:rPr>
          <w:rFonts w:cs="Arial"/>
          <w:lang w:val="en-GB"/>
        </w:rPr>
        <w:fldChar w:fldCharType="begin"/>
      </w:r>
      <w:r w:rsidRPr="00CF30EA">
        <w:rPr>
          <w:rFonts w:cs="Arial"/>
          <w:lang w:val="en-GB"/>
        </w:rPr>
        <w:instrText xml:space="preserve"> REF _Ref126154296 \h </w:instrText>
      </w:r>
      <w:r w:rsidRPr="00CF30EA">
        <w:rPr>
          <w:rFonts w:cs="Arial"/>
          <w:lang w:val="en-GB"/>
        </w:rPr>
      </w:r>
      <w:r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2</w:t>
      </w:r>
      <w:r w:rsidRPr="00CF30EA">
        <w:rPr>
          <w:rFonts w:cs="Arial"/>
          <w:lang w:val="en-GB"/>
        </w:rPr>
        <w:fldChar w:fldCharType="end"/>
      </w:r>
      <w:r w:rsidRPr="00CF30EA">
        <w:rPr>
          <w:rFonts w:cs="Arial"/>
          <w:lang w:val="en-GB"/>
        </w:rPr>
        <w:t xml:space="preserve"> </w:t>
      </w:r>
      <w:r w:rsidR="002777D3" w:rsidRPr="00CF30EA">
        <w:rPr>
          <w:rFonts w:cs="Arial"/>
          <w:lang w:val="en-GB"/>
        </w:rPr>
        <w:t xml:space="preserve">depicts the relationships of </w:t>
      </w:r>
      <w:r w:rsidR="00CE0277">
        <w:rPr>
          <w:rFonts w:cs="Arial"/>
          <w:lang w:val="en-GB"/>
        </w:rPr>
        <w:t>E</w:t>
      </w:r>
      <w:r w:rsidR="002777D3" w:rsidRPr="00CF30EA">
        <w:rPr>
          <w:rFonts w:cs="Arial"/>
          <w:lang w:val="en-GB"/>
        </w:rPr>
        <w:t xml:space="preserve">xchange </w:t>
      </w:r>
      <w:r w:rsidR="00CE0277">
        <w:rPr>
          <w:rFonts w:cs="Arial"/>
          <w:lang w:val="en-GB"/>
        </w:rPr>
        <w:t>S</w:t>
      </w:r>
      <w:r w:rsidR="002777D3" w:rsidRPr="00CF30EA">
        <w:rPr>
          <w:rFonts w:cs="Arial"/>
          <w:lang w:val="en-GB"/>
        </w:rPr>
        <w:t xml:space="preserve">et “core” elements (datasets and </w:t>
      </w:r>
      <w:r w:rsidR="00CE0277">
        <w:rPr>
          <w:rFonts w:cs="Arial"/>
          <w:lang w:val="en-GB"/>
        </w:rPr>
        <w:t>F</w:t>
      </w:r>
      <w:r w:rsidR="002777D3" w:rsidRPr="00CF30EA">
        <w:rPr>
          <w:rFonts w:cs="Arial"/>
          <w:lang w:val="en-GB"/>
        </w:rPr>
        <w:t>eature/</w:t>
      </w:r>
      <w:r w:rsidR="00CE0277">
        <w:rPr>
          <w:rFonts w:cs="Arial"/>
          <w:lang w:val="en-GB"/>
        </w:rPr>
        <w:t>P</w:t>
      </w:r>
      <w:r w:rsidR="002777D3" w:rsidRPr="00CF30EA">
        <w:rPr>
          <w:rFonts w:cs="Arial"/>
          <w:lang w:val="en-GB"/>
        </w:rPr>
        <w:t xml:space="preserve">ortrayal </w:t>
      </w:r>
      <w:r w:rsidR="00CE0277">
        <w:rPr>
          <w:rFonts w:cs="Arial"/>
          <w:lang w:val="en-GB"/>
        </w:rPr>
        <w:t>C</w:t>
      </w:r>
      <w:r w:rsidR="002777D3" w:rsidRPr="00CF30EA">
        <w:rPr>
          <w:rFonts w:cs="Arial"/>
          <w:lang w:val="en-GB"/>
        </w:rPr>
        <w:t xml:space="preserve">atalogues) and </w:t>
      </w:r>
      <w:r w:rsidR="00CE0277">
        <w:rPr>
          <w:rFonts w:cs="Arial"/>
          <w:lang w:val="en-GB"/>
        </w:rPr>
        <w:t>E</w:t>
      </w:r>
      <w:r w:rsidR="002777D3" w:rsidRPr="00CF30EA">
        <w:rPr>
          <w:rFonts w:cs="Arial"/>
          <w:lang w:val="en-GB"/>
        </w:rPr>
        <w:t xml:space="preserve">xchange </w:t>
      </w:r>
      <w:r w:rsidR="00CE0277">
        <w:rPr>
          <w:rFonts w:cs="Arial"/>
          <w:lang w:val="en-GB"/>
        </w:rPr>
        <w:t>S</w:t>
      </w:r>
      <w:r w:rsidR="002777D3" w:rsidRPr="00CF30EA">
        <w:rPr>
          <w:rFonts w:cs="Arial"/>
          <w:lang w:val="en-GB"/>
        </w:rPr>
        <w:t xml:space="preserve">et metadata. This </w:t>
      </w:r>
      <w:r w:rsidR="00CE0277">
        <w:rPr>
          <w:rFonts w:cs="Arial"/>
          <w:lang w:val="en-GB"/>
        </w:rPr>
        <w:t>F</w:t>
      </w:r>
      <w:r w:rsidR="002777D3" w:rsidRPr="00CF30EA">
        <w:rPr>
          <w:rFonts w:cs="Arial"/>
          <w:lang w:val="en-GB"/>
        </w:rPr>
        <w:t xml:space="preserve">igure is derived from S-100 </w:t>
      </w:r>
      <w:r w:rsidR="00CE0277">
        <w:rPr>
          <w:rFonts w:cs="Arial"/>
          <w:lang w:val="en-GB"/>
        </w:rPr>
        <w:t>Part 17, Figure 17-2</w:t>
      </w:r>
      <w:r w:rsidR="002777D3" w:rsidRPr="00CF30EA">
        <w:rPr>
          <w:rFonts w:cs="Arial"/>
          <w:lang w:val="en-GB"/>
        </w:rPr>
        <w:t>. Relationships not applicable to S-</w:t>
      </w:r>
      <w:r w:rsidR="007C046C" w:rsidRPr="00CF30EA">
        <w:rPr>
          <w:rFonts w:cs="Arial"/>
          <w:lang w:val="en-GB"/>
        </w:rPr>
        <w:t>111</w:t>
      </w:r>
      <w:r w:rsidR="002777D3" w:rsidRPr="00CF30EA">
        <w:rPr>
          <w:rFonts w:cs="Arial"/>
          <w:lang w:val="en-GB"/>
        </w:rPr>
        <w:t xml:space="preserve"> have been omitted (for example, the link between datasets and </w:t>
      </w:r>
      <w:r w:rsidR="002777D3" w:rsidRPr="00CF30EA">
        <w:rPr>
          <w:rFonts w:cs="Arial"/>
          <w:lang w:val="en-GB"/>
        </w:rPr>
        <w:lastRenderedPageBreak/>
        <w:t>support files in S-100 Figure 17-2, because S-</w:t>
      </w:r>
      <w:r w:rsidR="007C046C" w:rsidRPr="00CF30EA">
        <w:rPr>
          <w:rFonts w:cs="Arial"/>
          <w:lang w:val="en-GB"/>
        </w:rPr>
        <w:t>111</w:t>
      </w:r>
      <w:r w:rsidR="002777D3" w:rsidRPr="00CF30EA">
        <w:rPr>
          <w:rFonts w:cs="Arial"/>
          <w:lang w:val="en-GB"/>
        </w:rPr>
        <w:t xml:space="preserve"> datasets do not reference support files). Note also that the link between </w:t>
      </w:r>
      <w:r w:rsidR="002777D3" w:rsidRPr="00CF30EA">
        <w:rPr>
          <w:rFonts w:cs="Arial"/>
          <w:b/>
          <w:bCs/>
          <w:lang w:val="en-GB"/>
        </w:rPr>
        <w:t>S100_Dataset</w:t>
      </w:r>
      <w:r w:rsidR="002777D3" w:rsidRPr="00CF30EA">
        <w:rPr>
          <w:rFonts w:cs="Arial"/>
          <w:lang w:val="en-GB"/>
        </w:rPr>
        <w:t xml:space="preserve"> and </w:t>
      </w:r>
      <w:r w:rsidR="002777D3" w:rsidRPr="00CF30EA">
        <w:rPr>
          <w:rFonts w:cs="Arial"/>
          <w:b/>
          <w:bCs/>
          <w:lang w:val="en-GB"/>
        </w:rPr>
        <w:t>S100_CatalogueMetadata</w:t>
      </w:r>
      <w:r w:rsidR="002777D3" w:rsidRPr="00CF30EA">
        <w:rPr>
          <w:rFonts w:cs="Arial"/>
          <w:lang w:val="en-GB"/>
        </w:rPr>
        <w:t xml:space="preserve"> is implicit by means of the S-</w:t>
      </w:r>
      <w:r w:rsidR="007C046C" w:rsidRPr="00CF30EA">
        <w:rPr>
          <w:rFonts w:cs="Arial"/>
          <w:lang w:val="en-GB"/>
        </w:rPr>
        <w:t>111</w:t>
      </w:r>
      <w:r w:rsidR="002777D3" w:rsidRPr="00CF30EA">
        <w:rPr>
          <w:rFonts w:cs="Arial"/>
          <w:lang w:val="en-GB"/>
        </w:rPr>
        <w:t xml:space="preserve"> version to which the </w:t>
      </w:r>
      <w:r w:rsidR="00CE0277">
        <w:rPr>
          <w:rFonts w:cs="Arial"/>
          <w:lang w:val="en-GB"/>
        </w:rPr>
        <w:t>F</w:t>
      </w:r>
      <w:r w:rsidR="002777D3" w:rsidRPr="00CF30EA">
        <w:rPr>
          <w:rFonts w:cs="Arial"/>
          <w:lang w:val="en-GB"/>
        </w:rPr>
        <w:t xml:space="preserve">eature </w:t>
      </w:r>
      <w:r w:rsidR="00CE0277">
        <w:rPr>
          <w:rFonts w:cs="Arial"/>
          <w:lang w:val="en-GB"/>
        </w:rPr>
        <w:t>C</w:t>
      </w:r>
      <w:r w:rsidR="002777D3" w:rsidRPr="00CF30EA">
        <w:rPr>
          <w:rFonts w:cs="Arial"/>
          <w:lang w:val="en-GB"/>
        </w:rPr>
        <w:t xml:space="preserve">atalogue, </w:t>
      </w:r>
      <w:r w:rsidR="00CE0277">
        <w:rPr>
          <w:rFonts w:cs="Arial"/>
          <w:lang w:val="en-GB"/>
        </w:rPr>
        <w:t>P</w:t>
      </w:r>
      <w:r w:rsidR="002777D3" w:rsidRPr="00CF30EA">
        <w:rPr>
          <w:rFonts w:cs="Arial"/>
          <w:lang w:val="en-GB"/>
        </w:rPr>
        <w:t xml:space="preserve">ortrayal </w:t>
      </w:r>
      <w:r w:rsidR="00CE0277">
        <w:rPr>
          <w:rFonts w:cs="Arial"/>
          <w:lang w:val="en-GB"/>
        </w:rPr>
        <w:t>C</w:t>
      </w:r>
      <w:r w:rsidR="002777D3" w:rsidRPr="00CF30EA">
        <w:rPr>
          <w:rFonts w:cs="Arial"/>
          <w:lang w:val="en-GB"/>
        </w:rPr>
        <w:t xml:space="preserve">atalogue and dataset conform, which must have the same </w:t>
      </w:r>
      <w:r w:rsidR="00CE0277">
        <w:rPr>
          <w:rFonts w:cs="Arial"/>
          <w:lang w:val="en-GB"/>
        </w:rPr>
        <w:t>E</w:t>
      </w:r>
      <w:r w:rsidR="002777D3" w:rsidRPr="00CF30EA">
        <w:rPr>
          <w:rFonts w:cs="Arial"/>
          <w:lang w:val="en-GB"/>
        </w:rPr>
        <w:t>dition and revision components.</w:t>
      </w:r>
    </w:p>
    <w:p w14:paraId="44A3948F" w14:textId="77777777" w:rsidR="002777D3" w:rsidRPr="00CF30EA" w:rsidRDefault="002777D3" w:rsidP="002777D3">
      <w:pPr>
        <w:keepNext/>
        <w:spacing w:before="120" w:line="240" w:lineRule="atLeast"/>
        <w:jc w:val="center"/>
        <w:rPr>
          <w:lang w:val="en-GB"/>
        </w:rPr>
      </w:pPr>
      <w:r w:rsidRPr="00CF30EA">
        <w:rPr>
          <w:rFonts w:cs="Arial"/>
          <w:noProof/>
          <w:lang w:val="fr-FR" w:eastAsia="fr-FR"/>
        </w:rPr>
        <w:drawing>
          <wp:inline distT="0" distB="0" distL="0" distR="0" wp14:anchorId="2FBB251A" wp14:editId="1DAC5E88">
            <wp:extent cx="5619498" cy="3569323"/>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19498" cy="3569323"/>
                    </a:xfrm>
                    <a:prstGeom prst="rect">
                      <a:avLst/>
                    </a:prstGeom>
                  </pic:spPr>
                </pic:pic>
              </a:graphicData>
            </a:graphic>
          </wp:inline>
        </w:drawing>
      </w:r>
    </w:p>
    <w:p w14:paraId="12261711" w14:textId="6C56E2E9" w:rsidR="002777D3" w:rsidRPr="009B1030" w:rsidRDefault="002777D3" w:rsidP="005A0747">
      <w:pPr>
        <w:pStyle w:val="Caption"/>
      </w:pPr>
      <w:bookmarkStart w:id="1105" w:name="_Ref126154296"/>
      <w:r w:rsidRPr="00AA025E">
        <w:t xml:space="preserve">Figure </w:t>
      </w:r>
      <w:r w:rsidR="005E1B1C">
        <w:fldChar w:fldCharType="begin"/>
      </w:r>
      <w:r w:rsidR="005E1B1C">
        <w:instrText xml:space="preserve"> STYLEREF 1 \s </w:instrText>
      </w:r>
      <w:r w:rsidR="005E1B1C">
        <w:fldChar w:fldCharType="separate"/>
      </w:r>
      <w:r w:rsidR="00CD7F28">
        <w:rPr>
          <w:noProof/>
        </w:rPr>
        <w:t>12</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CD7F28">
        <w:rPr>
          <w:noProof/>
        </w:rPr>
        <w:t>2</w:t>
      </w:r>
      <w:r w:rsidR="005E1B1C">
        <w:fldChar w:fldCharType="end"/>
      </w:r>
      <w:bookmarkEnd w:id="1105"/>
      <w:r w:rsidRPr="00AA025E">
        <w:t xml:space="preserve"> </w:t>
      </w:r>
      <w:r w:rsidR="005B0135" w:rsidRPr="00AA025E">
        <w:t>–</w:t>
      </w:r>
      <w:r w:rsidRPr="00AA025E">
        <w:t xml:space="preserve"> Components and associated metadata for the S-111 </w:t>
      </w:r>
      <w:r w:rsidR="00CE0277" w:rsidRPr="00AA025E">
        <w:t>E</w:t>
      </w:r>
      <w:r w:rsidRPr="00AA025E">
        <w:t xml:space="preserve">xchange </w:t>
      </w:r>
      <w:r w:rsidR="00CE0277" w:rsidRPr="00AA025E">
        <w:t>S</w:t>
      </w:r>
      <w:r w:rsidRPr="00AA025E">
        <w:t xml:space="preserve">et (S-100 </w:t>
      </w:r>
      <w:r w:rsidR="00CE0277" w:rsidRPr="00AA025E">
        <w:t>P</w:t>
      </w:r>
      <w:r w:rsidR="000D2E87" w:rsidRPr="00AA025E">
        <w:t>a</w:t>
      </w:r>
      <w:r w:rsidR="00CE0277" w:rsidRPr="00AA025E">
        <w:t>rt 17,</w:t>
      </w:r>
      <w:r w:rsidRPr="00AA025E">
        <w:t xml:space="preserve"> Figure 17</w:t>
      </w:r>
      <w:r w:rsidR="00AC1770">
        <w:noBreakHyphen/>
      </w:r>
      <w:r w:rsidRPr="00AA025E">
        <w:t>2 with relationships not used by S-111 omitted)</w:t>
      </w:r>
    </w:p>
    <w:p w14:paraId="3CCFB49D" w14:textId="66187ACA" w:rsidR="002777D3" w:rsidRPr="00CF30EA" w:rsidRDefault="002777D3" w:rsidP="00CE0277">
      <w:pPr>
        <w:spacing w:after="60" w:line="240" w:lineRule="auto"/>
        <w:rPr>
          <w:rFonts w:cs="Arial"/>
          <w:lang w:val="en-GB"/>
        </w:rPr>
      </w:pPr>
      <w:r w:rsidRPr="00CF30EA">
        <w:rPr>
          <w:rFonts w:cs="Arial"/>
          <w:lang w:val="en-GB"/>
        </w:rPr>
        <w:t>The rules governing the presence and roles of the exchange set components depicted in Figure 12.2 are given below.</w:t>
      </w:r>
    </w:p>
    <w:p w14:paraId="0750C2A1" w14:textId="4E60B87A"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 xml:space="preserve">Every exchange set must contain an Exchange Catalogue, represented by </w:t>
      </w:r>
      <w:r w:rsidRPr="00CF30EA">
        <w:rPr>
          <w:rFonts w:cs="Arial"/>
          <w:b/>
          <w:bCs/>
          <w:lang w:val="en-GB"/>
        </w:rPr>
        <w:t>S100_ExchangeCatalogue</w:t>
      </w:r>
      <w:r w:rsidRPr="00CF30EA">
        <w:rPr>
          <w:rFonts w:cs="Arial"/>
          <w:lang w:val="en-GB"/>
        </w:rPr>
        <w:t xml:space="preserve">  in </w:t>
      </w:r>
      <w:r w:rsidR="00B57C84" w:rsidRPr="00CF30EA">
        <w:rPr>
          <w:rFonts w:cs="Arial"/>
          <w:lang w:val="en-GB"/>
        </w:rPr>
        <w:fldChar w:fldCharType="begin"/>
      </w:r>
      <w:r w:rsidR="00B57C84" w:rsidRPr="00CF30EA">
        <w:rPr>
          <w:rFonts w:cs="Arial"/>
          <w:lang w:val="en-GB"/>
        </w:rPr>
        <w:instrText xml:space="preserve"> REF _Ref126154296 \h </w:instrText>
      </w:r>
      <w:r w:rsidR="00B57C84" w:rsidRPr="00CF30EA">
        <w:rPr>
          <w:rFonts w:cs="Arial"/>
          <w:lang w:val="en-GB"/>
        </w:rPr>
      </w:r>
      <w:r w:rsidR="00B57C84"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2</w:t>
      </w:r>
      <w:r w:rsidR="00B57C84" w:rsidRPr="00CF30EA">
        <w:rPr>
          <w:rFonts w:cs="Arial"/>
          <w:lang w:val="en-GB"/>
        </w:rPr>
        <w:fldChar w:fldCharType="end"/>
      </w:r>
      <w:r w:rsidRPr="00CF30EA">
        <w:rPr>
          <w:rFonts w:cs="Arial"/>
          <w:lang w:val="en-GB"/>
        </w:rPr>
        <w:t>.</w:t>
      </w:r>
    </w:p>
    <w:p w14:paraId="40475AED" w14:textId="4EEA3CF2"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Dataset discovery metadata (</w:t>
      </w:r>
      <w:r w:rsidRPr="00CF30EA">
        <w:rPr>
          <w:rFonts w:cs="Arial"/>
          <w:b/>
          <w:bCs/>
          <w:lang w:val="en-GB"/>
        </w:rPr>
        <w:t>S100_DatasetDiscoveryMetadata</w:t>
      </w:r>
      <w:r w:rsidRPr="00CF30EA">
        <w:rPr>
          <w:rFonts w:cs="Arial"/>
          <w:lang w:val="en-GB"/>
        </w:rPr>
        <w:t>) must be provided in the exchange catalogue for each S</w:t>
      </w:r>
      <w:r w:rsidRPr="00CF30EA">
        <w:rPr>
          <w:rFonts w:cs="Arial"/>
          <w:lang w:val="en-GB"/>
        </w:rPr>
        <w:noBreakHyphen/>
      </w:r>
      <w:r w:rsidR="00D9454F" w:rsidRPr="00CF30EA">
        <w:rPr>
          <w:rFonts w:cs="Arial"/>
          <w:lang w:val="en-GB"/>
        </w:rPr>
        <w:t>111</w:t>
      </w:r>
      <w:r w:rsidRPr="00CF30EA">
        <w:rPr>
          <w:rFonts w:cs="Arial"/>
          <w:lang w:val="en-GB"/>
        </w:rPr>
        <w:t xml:space="preserve"> dataset in the exchange set.</w:t>
      </w:r>
    </w:p>
    <w:p w14:paraId="0C781808" w14:textId="77777777"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Catalogue metadata (</w:t>
      </w:r>
      <w:r w:rsidRPr="00CF30EA">
        <w:rPr>
          <w:rFonts w:cs="Arial"/>
          <w:b/>
          <w:bCs/>
          <w:lang w:val="en-GB"/>
        </w:rPr>
        <w:t>S100_CatalogueDiscoveryMetadata</w:t>
      </w:r>
      <w:r w:rsidRPr="00CF30EA">
        <w:rPr>
          <w:rFonts w:cs="Arial"/>
          <w:lang w:val="en-GB"/>
        </w:rPr>
        <w:t>) must be provided in the exchange catalogue for any feature and portrayal catalogues included in the exchange set.</w:t>
      </w:r>
    </w:p>
    <w:p w14:paraId="763EADE4" w14:textId="31E95B18"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The only support files allowed are language packs</w:t>
      </w:r>
      <w:r w:rsidR="009B1030">
        <w:rPr>
          <w:rFonts w:cs="Arial"/>
          <w:lang w:val="en-GB"/>
        </w:rPr>
        <w:t xml:space="preserve"> and</w:t>
      </w:r>
      <w:r w:rsidRPr="00CF30EA">
        <w:rPr>
          <w:rFonts w:cs="Arial"/>
          <w:lang w:val="en-GB"/>
        </w:rPr>
        <w:t xml:space="preserve"> </w:t>
      </w:r>
      <w:r w:rsidR="0073129F" w:rsidRPr="00CF30EA">
        <w:rPr>
          <w:rFonts w:cs="Arial"/>
          <w:lang w:val="en-GB"/>
        </w:rPr>
        <w:t xml:space="preserve">enumeration dictionaries (both represented by </w:t>
      </w:r>
      <w:r w:rsidRPr="00CF30EA">
        <w:rPr>
          <w:rFonts w:cs="Arial"/>
          <w:b/>
          <w:bCs/>
          <w:lang w:val="en-GB"/>
        </w:rPr>
        <w:t>S100_SupportFile</w:t>
      </w:r>
      <w:r w:rsidRPr="00CF30EA">
        <w:rPr>
          <w:rFonts w:cs="Arial"/>
          <w:lang w:val="en-GB"/>
        </w:rPr>
        <w:t>). Their inclusion in exchange sets is optional.</w:t>
      </w:r>
    </w:p>
    <w:p w14:paraId="27FAE143" w14:textId="60586E60"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 xml:space="preserve">Producers must not </w:t>
      </w:r>
      <w:r w:rsidR="009B1030">
        <w:rPr>
          <w:rFonts w:cs="Arial"/>
          <w:lang w:val="en-GB"/>
        </w:rPr>
        <w:t>include</w:t>
      </w:r>
      <w:r w:rsidRPr="00CF30EA">
        <w:rPr>
          <w:rFonts w:cs="Arial"/>
          <w:lang w:val="en-GB"/>
        </w:rPr>
        <w:t xml:space="preserve"> ISO metadata files to convey information for ECDIS application processing, since processing these files is not an ECDIS requirement. All information necessary for ECDIS processing must be in CATALOG.XML.</w:t>
      </w:r>
    </w:p>
    <w:p w14:paraId="5EA09D5B" w14:textId="77777777"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Language packs are described in S-100 Part 18 and provide translations of feature catalogues.</w:t>
      </w:r>
    </w:p>
    <w:p w14:paraId="52C199FA" w14:textId="253F3EFC" w:rsidR="002777D3"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If a language pack is included, a support file discovery metadata block (</w:t>
      </w:r>
      <w:r w:rsidRPr="00CF30EA">
        <w:rPr>
          <w:rFonts w:cs="Arial"/>
          <w:b/>
          <w:bCs/>
          <w:lang w:val="en-GB"/>
        </w:rPr>
        <w:t>S100_SupportFileDiscoveryMetadata</w:t>
      </w:r>
      <w:r w:rsidRPr="00CF30EA">
        <w:rPr>
          <w:rFonts w:cs="Arial"/>
          <w:lang w:val="en-GB"/>
        </w:rPr>
        <w:t>) describing the file must be included in the exchange catalogue.</w:t>
      </w:r>
    </w:p>
    <w:p w14:paraId="2D10C354" w14:textId="4C5855A4" w:rsidR="0006554D" w:rsidRPr="00CF30EA" w:rsidRDefault="0006554D" w:rsidP="0006554D">
      <w:pPr>
        <w:pStyle w:val="ListParagraph"/>
        <w:numPr>
          <w:ilvl w:val="0"/>
          <w:numId w:val="54"/>
        </w:numPr>
        <w:spacing w:line="240" w:lineRule="auto"/>
        <w:ind w:left="568" w:hanging="284"/>
        <w:rPr>
          <w:rFonts w:cs="Arial"/>
          <w:lang w:val="en-GB"/>
        </w:rPr>
      </w:pPr>
      <w:r w:rsidRPr="00CF30EA">
        <w:rPr>
          <w:rFonts w:cs="Arial"/>
          <w:lang w:val="en-GB"/>
        </w:rPr>
        <w:t xml:space="preserve">A signature file for the </w:t>
      </w:r>
      <w:r>
        <w:rPr>
          <w:rFonts w:cs="Arial"/>
          <w:lang w:val="en-GB"/>
        </w:rPr>
        <w:t>E</w:t>
      </w:r>
      <w:r w:rsidRPr="00CF30EA">
        <w:rPr>
          <w:rFonts w:cs="Arial"/>
          <w:lang w:val="en-GB"/>
        </w:rPr>
        <w:t xml:space="preserve">xchange </w:t>
      </w:r>
      <w:r>
        <w:rPr>
          <w:rFonts w:cs="Arial"/>
          <w:lang w:val="en-GB"/>
        </w:rPr>
        <w:t>C</w:t>
      </w:r>
      <w:r w:rsidRPr="00CF30EA">
        <w:rPr>
          <w:rFonts w:cs="Arial"/>
          <w:lang w:val="en-GB"/>
        </w:rPr>
        <w:t xml:space="preserve">atalogue must also be included in the </w:t>
      </w:r>
      <w:r>
        <w:rPr>
          <w:rFonts w:cs="Arial"/>
          <w:lang w:val="en-GB"/>
        </w:rPr>
        <w:t>E</w:t>
      </w:r>
      <w:r w:rsidRPr="00CF30EA">
        <w:rPr>
          <w:rFonts w:cs="Arial"/>
          <w:lang w:val="en-GB"/>
        </w:rPr>
        <w:t xml:space="preserve">xchange </w:t>
      </w:r>
      <w:r>
        <w:rPr>
          <w:rFonts w:cs="Arial"/>
          <w:lang w:val="en-GB"/>
        </w:rPr>
        <w:t>S</w:t>
      </w:r>
      <w:r w:rsidRPr="00CF30EA">
        <w:rPr>
          <w:rFonts w:cs="Arial"/>
          <w:lang w:val="en-GB"/>
        </w:rPr>
        <w:t>et</w:t>
      </w:r>
      <w:r w:rsidRPr="00CF30EA">
        <w:rPr>
          <w:rStyle w:val="FootnoteReference"/>
          <w:rFonts w:cs="Arial"/>
          <w:lang w:val="en-GB"/>
        </w:rPr>
        <w:footnoteReference w:id="12"/>
      </w:r>
      <w:r w:rsidRPr="00CF30EA">
        <w:rPr>
          <w:rFonts w:cs="Arial"/>
          <w:lang w:val="en-GB"/>
        </w:rPr>
        <w:t xml:space="preserve"> (</w:t>
      </w:r>
      <w:r w:rsidRPr="00CF30EA">
        <w:rPr>
          <w:rFonts w:cs="Arial"/>
          <w:b/>
          <w:bCs/>
          <w:lang w:val="en-GB"/>
        </w:rPr>
        <w:t>S100_CatalogueSignature</w:t>
      </w:r>
      <w:r w:rsidRPr="00CF30EA">
        <w:rPr>
          <w:rFonts w:cs="Arial"/>
          <w:lang w:val="en-GB"/>
        </w:rPr>
        <w:t>).</w:t>
      </w:r>
    </w:p>
    <w:p w14:paraId="05F25729" w14:textId="5A43119E" w:rsidR="002777D3" w:rsidRPr="00CF30EA" w:rsidRDefault="002777D3" w:rsidP="0006554D">
      <w:pPr>
        <w:spacing w:after="120" w:line="240" w:lineRule="auto"/>
        <w:rPr>
          <w:rFonts w:cs="Arial"/>
          <w:lang w:val="en-GB"/>
        </w:rPr>
      </w:pPr>
      <w:r w:rsidRPr="00CF30EA">
        <w:rPr>
          <w:rFonts w:cs="Arial"/>
          <w:lang w:val="en-GB"/>
        </w:rPr>
        <w:lastRenderedPageBreak/>
        <w:t>Since S-</w:t>
      </w:r>
      <w:r w:rsidR="00D9454F" w:rsidRPr="00CF30EA">
        <w:rPr>
          <w:rFonts w:cs="Arial"/>
          <w:lang w:val="en-GB"/>
        </w:rPr>
        <w:t>111</w:t>
      </w:r>
      <w:r w:rsidRPr="00CF30EA">
        <w:rPr>
          <w:rFonts w:cs="Arial"/>
          <w:lang w:val="en-GB"/>
        </w:rPr>
        <w:t xml:space="preserve"> does not add product-specific metadata attributes, the S</w:t>
      </w:r>
      <w:r w:rsidRPr="00CF30EA">
        <w:rPr>
          <w:rFonts w:cs="Arial"/>
          <w:lang w:val="en-GB"/>
        </w:rPr>
        <w:noBreakHyphen/>
        <w:t xml:space="preserve">100 metadata classes and </w:t>
      </w:r>
      <w:r w:rsidR="0006554D">
        <w:rPr>
          <w:rFonts w:cs="Arial"/>
          <w:lang w:val="en-GB"/>
        </w:rPr>
        <w:t>S</w:t>
      </w:r>
      <w:r w:rsidRPr="00CF30EA">
        <w:rPr>
          <w:rFonts w:cs="Arial"/>
          <w:lang w:val="en-GB"/>
        </w:rPr>
        <w:t>chema are used in S</w:t>
      </w:r>
      <w:r w:rsidRPr="00CF30EA">
        <w:rPr>
          <w:rFonts w:cs="Arial"/>
          <w:lang w:val="en-GB"/>
        </w:rPr>
        <w:noBreakHyphen/>
      </w:r>
      <w:r w:rsidR="00D9454F" w:rsidRPr="00CF30EA">
        <w:rPr>
          <w:rFonts w:cs="Arial"/>
          <w:lang w:val="en-GB"/>
        </w:rPr>
        <w:t>111</w:t>
      </w:r>
      <w:r w:rsidRPr="00CF30EA">
        <w:rPr>
          <w:rFonts w:cs="Arial"/>
          <w:lang w:val="en-GB"/>
        </w:rPr>
        <w:t xml:space="preserve"> </w:t>
      </w:r>
      <w:r w:rsidR="0006554D">
        <w:rPr>
          <w:rFonts w:cs="Arial"/>
          <w:lang w:val="en-GB"/>
        </w:rPr>
        <w:t>E</w:t>
      </w:r>
      <w:r w:rsidRPr="00CF30EA">
        <w:rPr>
          <w:rFonts w:cs="Arial"/>
          <w:lang w:val="en-GB"/>
        </w:rPr>
        <w:t xml:space="preserve">xchange </w:t>
      </w:r>
      <w:r w:rsidR="0006554D">
        <w:rPr>
          <w:rFonts w:cs="Arial"/>
          <w:lang w:val="en-GB"/>
        </w:rPr>
        <w:t>S</w:t>
      </w:r>
      <w:r w:rsidRPr="00CF30EA">
        <w:rPr>
          <w:rFonts w:cs="Arial"/>
          <w:lang w:val="en-GB"/>
        </w:rPr>
        <w:t>ets without extension. The constraints S-</w:t>
      </w:r>
      <w:r w:rsidR="00D9454F" w:rsidRPr="00CF30EA">
        <w:rPr>
          <w:rFonts w:cs="Arial"/>
          <w:lang w:val="en-GB"/>
        </w:rPr>
        <w:t>111</w:t>
      </w:r>
      <w:r w:rsidRPr="00CF30EA">
        <w:rPr>
          <w:rFonts w:cs="Arial"/>
          <w:lang w:val="en-GB"/>
        </w:rPr>
        <w:t xml:space="preserve"> impose on generic S-100 metadata are described in the documentation tables in </w:t>
      </w:r>
      <w:r w:rsidR="0006554D">
        <w:rPr>
          <w:rFonts w:cs="Arial"/>
          <w:lang w:val="en-GB"/>
        </w:rPr>
        <w:t>c</w:t>
      </w:r>
      <w:r w:rsidRPr="00CF30EA">
        <w:rPr>
          <w:rFonts w:cs="Arial"/>
          <w:lang w:val="en-GB"/>
        </w:rPr>
        <w:t xml:space="preserve">lause </w:t>
      </w:r>
      <w:r w:rsidRPr="00CF30EA">
        <w:rPr>
          <w:rFonts w:cs="Arial"/>
          <w:lang w:val="en-GB"/>
        </w:rPr>
        <w:fldChar w:fldCharType="begin"/>
      </w:r>
      <w:r w:rsidRPr="00CF30EA">
        <w:rPr>
          <w:rFonts w:cs="Arial"/>
          <w:lang w:val="en-GB"/>
        </w:rPr>
        <w:instrText xml:space="preserve"> REF _Ref112781579 \r \h </w:instrText>
      </w:r>
      <w:r w:rsidRPr="00CF30EA">
        <w:rPr>
          <w:rFonts w:cs="Arial"/>
          <w:lang w:val="en-GB"/>
        </w:rPr>
      </w:r>
      <w:r w:rsidRPr="00CF30EA">
        <w:rPr>
          <w:rFonts w:cs="Arial"/>
          <w:lang w:val="en-GB"/>
        </w:rPr>
        <w:fldChar w:fldCharType="separate"/>
      </w:r>
      <w:r w:rsidR="00D33763">
        <w:rPr>
          <w:rFonts w:cs="Arial"/>
          <w:lang w:val="en-GB"/>
        </w:rPr>
        <w:t>12.2</w:t>
      </w:r>
      <w:r w:rsidRPr="00CF30EA">
        <w:rPr>
          <w:rFonts w:cs="Arial"/>
          <w:lang w:val="en-GB"/>
        </w:rPr>
        <w:fldChar w:fldCharType="end"/>
      </w:r>
      <w:r w:rsidRPr="00CF30EA">
        <w:rPr>
          <w:rFonts w:cs="Arial"/>
          <w:lang w:val="en-GB"/>
        </w:rPr>
        <w:t>.</w:t>
      </w:r>
    </w:p>
    <w:p w14:paraId="3D067F6F" w14:textId="5BCF40FA" w:rsidR="002777D3" w:rsidRPr="00CF30EA" w:rsidRDefault="002777D3" w:rsidP="0006554D">
      <w:pPr>
        <w:spacing w:after="120" w:line="240" w:lineRule="auto"/>
        <w:rPr>
          <w:rFonts w:cs="Arial"/>
          <w:lang w:val="en-GB"/>
        </w:rPr>
      </w:pPr>
      <w:r w:rsidRPr="00CF30EA">
        <w:rPr>
          <w:rFonts w:cs="Arial"/>
          <w:lang w:val="en-GB"/>
        </w:rPr>
        <w:t>NOTE: The distribution package implements the additional S-</w:t>
      </w:r>
      <w:r w:rsidR="00D9454F" w:rsidRPr="00CF30EA">
        <w:rPr>
          <w:rFonts w:cs="Arial"/>
          <w:lang w:val="en-GB"/>
        </w:rPr>
        <w:t>111</w:t>
      </w:r>
      <w:r w:rsidRPr="00CF30EA">
        <w:rPr>
          <w:rFonts w:cs="Arial"/>
          <w:lang w:val="en-GB"/>
        </w:rPr>
        <w:t xml:space="preserve"> constraints on metadata attributes (and many of the S-100 constraints) as Schematron rules in files available from the IHO </w:t>
      </w:r>
      <w:r w:rsidR="0006554D">
        <w:rPr>
          <w:rFonts w:cs="Arial"/>
          <w:lang w:val="en-GB"/>
        </w:rPr>
        <w:t>S</w:t>
      </w:r>
      <w:r w:rsidRPr="00CF30EA">
        <w:rPr>
          <w:rFonts w:cs="Arial"/>
          <w:lang w:val="en-GB"/>
        </w:rPr>
        <w:t xml:space="preserve">chema server. Implementers may substitute any implementation method to apply or check constraints instead of using </w:t>
      </w:r>
      <w:r w:rsidR="00A76C83" w:rsidRPr="00CF30EA">
        <w:rPr>
          <w:rFonts w:cs="Arial"/>
          <w:lang w:val="en-GB"/>
        </w:rPr>
        <w:t>Schematron-capable processing software</w:t>
      </w:r>
      <w:r w:rsidRPr="00CF30EA">
        <w:rPr>
          <w:rFonts w:cs="Arial"/>
          <w:lang w:val="en-GB"/>
        </w:rPr>
        <w:t>.</w:t>
      </w:r>
    </w:p>
    <w:p w14:paraId="42D852F8" w14:textId="1B814EAE" w:rsidR="002777D3" w:rsidRPr="00CF30EA" w:rsidRDefault="002777D3" w:rsidP="0006554D">
      <w:pPr>
        <w:spacing w:after="120" w:line="240" w:lineRule="auto"/>
        <w:rPr>
          <w:rFonts w:cs="Arial"/>
          <w:lang w:val="en-GB"/>
        </w:rPr>
      </w:pPr>
      <w:r w:rsidRPr="00CF30EA">
        <w:rPr>
          <w:rFonts w:cs="Arial"/>
          <w:lang w:val="en-GB"/>
        </w:rPr>
        <w:t xml:space="preserve">The tangible representations of the structure classes in </w:t>
      </w:r>
      <w:r w:rsidR="00B57C84" w:rsidRPr="00CF30EA">
        <w:rPr>
          <w:rFonts w:cs="Arial"/>
          <w:lang w:val="en-GB"/>
        </w:rPr>
        <w:fldChar w:fldCharType="begin"/>
      </w:r>
      <w:r w:rsidR="00B57C84" w:rsidRPr="00CF30EA">
        <w:rPr>
          <w:rFonts w:cs="Arial"/>
          <w:lang w:val="en-GB"/>
        </w:rPr>
        <w:instrText xml:space="preserve"> REF _Ref126154296 \h </w:instrText>
      </w:r>
      <w:r w:rsidR="00B57C84" w:rsidRPr="00CF30EA">
        <w:rPr>
          <w:rFonts w:cs="Arial"/>
          <w:lang w:val="en-GB"/>
        </w:rPr>
      </w:r>
      <w:r w:rsidR="00B57C84"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2</w:t>
      </w:r>
      <w:r w:rsidR="00B57C84" w:rsidRPr="00CF30EA">
        <w:rPr>
          <w:rFonts w:cs="Arial"/>
          <w:lang w:val="en-GB"/>
        </w:rPr>
        <w:fldChar w:fldCharType="end"/>
      </w:r>
      <w:r w:rsidR="00B57C84" w:rsidRPr="00CF30EA">
        <w:rPr>
          <w:rFonts w:cs="Arial"/>
          <w:lang w:val="en-GB"/>
        </w:rPr>
        <w:t xml:space="preserve"> </w:t>
      </w:r>
      <w:r w:rsidRPr="00CF30EA">
        <w:rPr>
          <w:rFonts w:cs="Arial"/>
          <w:lang w:val="en-GB"/>
        </w:rPr>
        <w:t xml:space="preserve">within actual </w:t>
      </w:r>
      <w:r w:rsidR="0006554D">
        <w:rPr>
          <w:rFonts w:cs="Arial"/>
          <w:lang w:val="en-GB"/>
        </w:rPr>
        <w:t>E</w:t>
      </w:r>
      <w:r w:rsidRPr="00CF30EA">
        <w:rPr>
          <w:rFonts w:cs="Arial"/>
          <w:lang w:val="en-GB"/>
        </w:rPr>
        <w:t xml:space="preserve">xchange </w:t>
      </w:r>
      <w:r w:rsidR="0006554D">
        <w:rPr>
          <w:rFonts w:cs="Arial"/>
          <w:lang w:val="en-GB"/>
        </w:rPr>
        <w:t>S</w:t>
      </w:r>
      <w:r w:rsidRPr="00CF30EA">
        <w:rPr>
          <w:rFonts w:cs="Arial"/>
          <w:lang w:val="en-GB"/>
        </w:rPr>
        <w:t xml:space="preserve">ets are the digital files or folders containing the </w:t>
      </w:r>
      <w:r w:rsidR="0006554D">
        <w:rPr>
          <w:rFonts w:cs="Arial"/>
          <w:lang w:val="en-GB"/>
        </w:rPr>
        <w:t>E</w:t>
      </w:r>
      <w:r w:rsidRPr="00CF30EA">
        <w:rPr>
          <w:rFonts w:cs="Arial"/>
          <w:lang w:val="en-GB"/>
        </w:rPr>
        <w:t xml:space="preserve">xchange </w:t>
      </w:r>
      <w:r w:rsidR="0006554D">
        <w:rPr>
          <w:rFonts w:cs="Arial"/>
          <w:lang w:val="en-GB"/>
        </w:rPr>
        <w:t>S</w:t>
      </w:r>
      <w:r w:rsidRPr="00CF30EA">
        <w:rPr>
          <w:rFonts w:cs="Arial"/>
          <w:lang w:val="en-GB"/>
        </w:rPr>
        <w:t xml:space="preserve">et, dataset(s), </w:t>
      </w:r>
      <w:r w:rsidR="0006554D">
        <w:rPr>
          <w:rFonts w:cs="Arial"/>
          <w:lang w:val="en-GB"/>
        </w:rPr>
        <w:t>C</w:t>
      </w:r>
      <w:r w:rsidRPr="00CF30EA">
        <w:rPr>
          <w:rFonts w:cs="Arial"/>
          <w:lang w:val="en-GB"/>
        </w:rPr>
        <w:t xml:space="preserve">atalogue(s), and support files. The tangible representations of their roles as depicted in </w:t>
      </w:r>
      <w:r w:rsidR="00B57C84" w:rsidRPr="00CF30EA">
        <w:rPr>
          <w:rFonts w:cs="Arial"/>
          <w:lang w:val="en-GB"/>
        </w:rPr>
        <w:fldChar w:fldCharType="begin"/>
      </w:r>
      <w:r w:rsidR="00B57C84" w:rsidRPr="00CF30EA">
        <w:rPr>
          <w:rFonts w:cs="Arial"/>
          <w:lang w:val="en-GB"/>
        </w:rPr>
        <w:instrText xml:space="preserve"> REF _Ref126154296 \h </w:instrText>
      </w:r>
      <w:r w:rsidR="00B57C84" w:rsidRPr="00CF30EA">
        <w:rPr>
          <w:rFonts w:cs="Arial"/>
          <w:lang w:val="en-GB"/>
        </w:rPr>
      </w:r>
      <w:r w:rsidR="00B57C84"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2</w:t>
      </w:r>
      <w:r w:rsidR="00B57C84" w:rsidRPr="00CF30EA">
        <w:rPr>
          <w:rFonts w:cs="Arial"/>
          <w:lang w:val="en-GB"/>
        </w:rPr>
        <w:fldChar w:fldCharType="end"/>
      </w:r>
      <w:r w:rsidRPr="00CF30EA">
        <w:rPr>
          <w:rFonts w:cs="Arial"/>
          <w:lang w:val="en-GB"/>
        </w:rPr>
        <w:t xml:space="preserve"> are the inclusion of the respective components within the </w:t>
      </w:r>
      <w:r w:rsidR="0006554D">
        <w:rPr>
          <w:rFonts w:cs="Arial"/>
          <w:lang w:val="en-GB"/>
        </w:rPr>
        <w:t>E</w:t>
      </w:r>
      <w:r w:rsidRPr="00CF30EA">
        <w:rPr>
          <w:rFonts w:cs="Arial"/>
          <w:lang w:val="en-GB"/>
        </w:rPr>
        <w:t xml:space="preserve">xchange </w:t>
      </w:r>
      <w:r w:rsidR="0006554D">
        <w:rPr>
          <w:rFonts w:cs="Arial"/>
          <w:lang w:val="en-GB"/>
        </w:rPr>
        <w:t>S</w:t>
      </w:r>
      <w:r w:rsidRPr="00CF30EA">
        <w:rPr>
          <w:rFonts w:cs="Arial"/>
          <w:lang w:val="en-GB"/>
        </w:rPr>
        <w:t xml:space="preserve">et. Documentation tables for the structure classes are not provided since the </w:t>
      </w:r>
      <w:r w:rsidR="0006554D">
        <w:rPr>
          <w:rFonts w:cs="Arial"/>
          <w:lang w:val="en-GB"/>
        </w:rPr>
        <w:t>E</w:t>
      </w:r>
      <w:r w:rsidRPr="00CF30EA">
        <w:rPr>
          <w:rFonts w:cs="Arial"/>
          <w:lang w:val="en-GB"/>
        </w:rPr>
        <w:t xml:space="preserve">xchange </w:t>
      </w:r>
      <w:r w:rsidR="0006554D">
        <w:rPr>
          <w:rFonts w:cs="Arial"/>
          <w:lang w:val="en-GB"/>
        </w:rPr>
        <w:t>S</w:t>
      </w:r>
      <w:r w:rsidRPr="00CF30EA">
        <w:rPr>
          <w:rFonts w:cs="Arial"/>
          <w:lang w:val="en-GB"/>
        </w:rPr>
        <w:t xml:space="preserve">et structure is described in </w:t>
      </w:r>
      <w:r w:rsidR="0006554D">
        <w:rPr>
          <w:rFonts w:cs="Arial"/>
          <w:lang w:val="en-GB"/>
        </w:rPr>
        <w:t>c</w:t>
      </w:r>
      <w:r w:rsidRPr="00CF30EA">
        <w:rPr>
          <w:rFonts w:cs="Arial"/>
          <w:lang w:val="en-GB"/>
        </w:rPr>
        <w:t xml:space="preserve">lause </w:t>
      </w:r>
      <w:r w:rsidR="00B57C84" w:rsidRPr="00CF30EA">
        <w:rPr>
          <w:rFonts w:cs="Arial"/>
          <w:lang w:val="en-GB"/>
        </w:rPr>
        <w:fldChar w:fldCharType="begin"/>
      </w:r>
      <w:r w:rsidR="00B57C84" w:rsidRPr="00CF30EA">
        <w:rPr>
          <w:rFonts w:cs="Arial"/>
          <w:lang w:val="en-GB"/>
        </w:rPr>
        <w:instrText xml:space="preserve"> REF _Ref126154466 \r \h </w:instrText>
      </w:r>
      <w:r w:rsidR="00B57C84" w:rsidRPr="00CF30EA">
        <w:rPr>
          <w:rFonts w:cs="Arial"/>
          <w:lang w:val="en-GB"/>
        </w:rPr>
      </w:r>
      <w:r w:rsidR="00B57C84" w:rsidRPr="00CF30EA">
        <w:rPr>
          <w:rFonts w:cs="Arial"/>
          <w:lang w:val="en-GB"/>
        </w:rPr>
        <w:fldChar w:fldCharType="separate"/>
      </w:r>
      <w:r w:rsidR="00D33763">
        <w:rPr>
          <w:rFonts w:cs="Arial"/>
          <w:lang w:val="en-GB"/>
        </w:rPr>
        <w:t>11.2.1</w:t>
      </w:r>
      <w:r w:rsidR="00B57C84" w:rsidRPr="00CF30EA">
        <w:rPr>
          <w:rFonts w:cs="Arial"/>
          <w:lang w:val="en-GB"/>
        </w:rPr>
        <w:fldChar w:fldCharType="end"/>
      </w:r>
      <w:r w:rsidRPr="00CF30EA">
        <w:rPr>
          <w:rFonts w:cs="Arial"/>
          <w:lang w:val="en-GB"/>
        </w:rPr>
        <w:t>.</w:t>
      </w:r>
    </w:p>
    <w:p w14:paraId="07E714FD" w14:textId="00222443" w:rsidR="002777D3" w:rsidRDefault="00D9454F" w:rsidP="0006554D">
      <w:pPr>
        <w:spacing w:after="120" w:line="240" w:lineRule="auto"/>
        <w:rPr>
          <w:rFonts w:cs="Arial"/>
          <w:lang w:val="en-GB"/>
        </w:rPr>
      </w:pPr>
      <w:r w:rsidRPr="00CF30EA">
        <w:rPr>
          <w:rFonts w:cs="Arial"/>
          <w:lang w:val="en-GB"/>
        </w:rPr>
        <w:t xml:space="preserve">The metadata classes in </w:t>
      </w:r>
      <w:r w:rsidR="00B57C84" w:rsidRPr="00CF30EA">
        <w:rPr>
          <w:rFonts w:cs="Arial"/>
          <w:lang w:val="en-GB"/>
        </w:rPr>
        <w:fldChar w:fldCharType="begin"/>
      </w:r>
      <w:r w:rsidR="00B57C84" w:rsidRPr="00CF30EA">
        <w:rPr>
          <w:rFonts w:cs="Arial"/>
          <w:lang w:val="en-GB"/>
        </w:rPr>
        <w:instrText xml:space="preserve"> REF _Ref126154296 \h </w:instrText>
      </w:r>
      <w:r w:rsidR="00B57C84" w:rsidRPr="00CF30EA">
        <w:rPr>
          <w:rFonts w:cs="Arial"/>
          <w:lang w:val="en-GB"/>
        </w:rPr>
      </w:r>
      <w:r w:rsidR="00B57C84"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2</w:t>
      </w:r>
      <w:r w:rsidR="00B57C84" w:rsidRPr="00CF30EA">
        <w:rPr>
          <w:rFonts w:cs="Arial"/>
          <w:lang w:val="en-GB"/>
        </w:rPr>
        <w:fldChar w:fldCharType="end"/>
      </w:r>
      <w:r w:rsidRPr="00CF30EA">
        <w:rPr>
          <w:rFonts w:cs="Arial"/>
          <w:lang w:val="en-GB"/>
        </w:rPr>
        <w:t xml:space="preserve"> are represented by XML files or XML blocks and are documented in </w:t>
      </w:r>
      <w:r w:rsidR="0006554D">
        <w:rPr>
          <w:rFonts w:cs="Arial"/>
          <w:lang w:val="en-GB"/>
        </w:rPr>
        <w:t>c</w:t>
      </w:r>
      <w:r w:rsidRPr="00CF30EA">
        <w:rPr>
          <w:rFonts w:cs="Arial"/>
          <w:lang w:val="en-GB"/>
        </w:rPr>
        <w:t xml:space="preserve">lause </w:t>
      </w:r>
      <w:r w:rsidR="005C2B79" w:rsidRPr="00CF30EA">
        <w:rPr>
          <w:rFonts w:cs="Arial"/>
          <w:lang w:val="en-GB"/>
        </w:rPr>
        <w:fldChar w:fldCharType="begin"/>
      </w:r>
      <w:r w:rsidR="005C2B79" w:rsidRPr="00CF30EA">
        <w:rPr>
          <w:rFonts w:cs="Arial"/>
          <w:lang w:val="en-GB"/>
        </w:rPr>
        <w:instrText xml:space="preserve"> REF _Ref112757711 \r \h </w:instrText>
      </w:r>
      <w:r w:rsidR="005C2B79" w:rsidRPr="00CF30EA">
        <w:rPr>
          <w:rFonts w:cs="Arial"/>
          <w:lang w:val="en-GB"/>
        </w:rPr>
      </w:r>
      <w:r w:rsidR="005C2B79" w:rsidRPr="00CF30EA">
        <w:rPr>
          <w:rFonts w:cs="Arial"/>
          <w:lang w:val="en-GB"/>
        </w:rPr>
        <w:fldChar w:fldCharType="separate"/>
      </w:r>
      <w:r w:rsidR="00D33763">
        <w:rPr>
          <w:rFonts w:cs="Arial"/>
          <w:lang w:val="en-GB"/>
        </w:rPr>
        <w:t>12.2</w:t>
      </w:r>
      <w:r w:rsidR="005C2B79" w:rsidRPr="00CF30EA">
        <w:rPr>
          <w:rFonts w:cs="Arial"/>
          <w:lang w:val="en-GB"/>
        </w:rPr>
        <w:fldChar w:fldCharType="end"/>
      </w:r>
      <w:r w:rsidRPr="00CF30EA">
        <w:rPr>
          <w:rFonts w:cs="Arial"/>
          <w:lang w:val="en-GB"/>
        </w:rPr>
        <w:t>.</w:t>
      </w:r>
    </w:p>
    <w:p w14:paraId="7A9A963B" w14:textId="77777777" w:rsidR="0006554D" w:rsidRPr="00CF30EA" w:rsidRDefault="0006554D" w:rsidP="0006554D">
      <w:pPr>
        <w:spacing w:after="120" w:line="240" w:lineRule="auto"/>
        <w:rPr>
          <w:rFonts w:cs="Arial"/>
          <w:lang w:val="en-GB"/>
        </w:rPr>
      </w:pPr>
    </w:p>
    <w:p w14:paraId="50B4F393" w14:textId="69E05ED1" w:rsidR="007F19E3" w:rsidRPr="00CF30EA" w:rsidRDefault="007F19E3" w:rsidP="0006554D">
      <w:pPr>
        <w:pStyle w:val="Heading2"/>
        <w:tabs>
          <w:tab w:val="clear" w:pos="540"/>
          <w:tab w:val="clear" w:pos="700"/>
          <w:tab w:val="left" w:pos="709"/>
        </w:tabs>
        <w:spacing w:before="120" w:after="200" w:line="240" w:lineRule="auto"/>
        <w:ind w:left="709" w:hanging="709"/>
        <w:rPr>
          <w:lang w:val="en-GB"/>
        </w:rPr>
      </w:pPr>
      <w:bookmarkStart w:id="1106" w:name="_Ref112757711"/>
      <w:bookmarkStart w:id="1107" w:name="_Ref112781178"/>
      <w:bookmarkStart w:id="1108" w:name="_Ref112781579"/>
      <w:bookmarkStart w:id="1109" w:name="_Toc172126820"/>
      <w:r w:rsidRPr="00CF30EA">
        <w:rPr>
          <w:lang w:val="en-GB"/>
        </w:rPr>
        <w:t>Discovery metadata</w:t>
      </w:r>
      <w:bookmarkEnd w:id="1106"/>
      <w:bookmarkEnd w:id="1107"/>
      <w:bookmarkEnd w:id="1108"/>
      <w:bookmarkEnd w:id="1109"/>
    </w:p>
    <w:p w14:paraId="165FAD82" w14:textId="7B294D93" w:rsidR="003C12AF" w:rsidRPr="00CF30EA" w:rsidRDefault="003C12AF" w:rsidP="005B0135">
      <w:pPr>
        <w:spacing w:after="120" w:line="240" w:lineRule="auto"/>
        <w:rPr>
          <w:rFonts w:cs="Arial"/>
          <w:lang w:val="en-GB"/>
        </w:rPr>
      </w:pPr>
      <w:r w:rsidRPr="00CF30EA">
        <w:rPr>
          <w:rFonts w:cs="Arial"/>
          <w:lang w:val="en-GB"/>
        </w:rPr>
        <w:t>An outline of the overall concept of an S-</w:t>
      </w:r>
      <w:r w:rsidR="007C046C" w:rsidRPr="00CF30EA">
        <w:rPr>
          <w:rFonts w:cs="Arial"/>
          <w:lang w:val="en-GB"/>
        </w:rPr>
        <w:t>111</w:t>
      </w:r>
      <w:r w:rsidRPr="00CF30EA">
        <w:rPr>
          <w:rFonts w:cs="Arial"/>
          <w:lang w:val="en-GB"/>
        </w:rPr>
        <w:t xml:space="preserve"> </w:t>
      </w:r>
      <w:r w:rsidR="005B0135">
        <w:rPr>
          <w:rFonts w:cs="Arial"/>
          <w:lang w:val="en-GB"/>
        </w:rPr>
        <w:t>E</w:t>
      </w:r>
      <w:r w:rsidRPr="00CF30EA">
        <w:rPr>
          <w:rFonts w:cs="Arial"/>
          <w:lang w:val="en-GB"/>
        </w:rPr>
        <w:t xml:space="preserve">xchange </w:t>
      </w:r>
      <w:r w:rsidR="005B0135">
        <w:rPr>
          <w:rFonts w:cs="Arial"/>
          <w:lang w:val="en-GB"/>
        </w:rPr>
        <w:t>S</w:t>
      </w:r>
      <w:r w:rsidRPr="00CF30EA">
        <w:rPr>
          <w:rFonts w:cs="Arial"/>
          <w:lang w:val="en-GB"/>
        </w:rPr>
        <w:t xml:space="preserve">et for the interchange of geospatial data and its relevant metadata is explained in </w:t>
      </w:r>
      <w:r w:rsidR="005B0135">
        <w:rPr>
          <w:rFonts w:cs="Arial"/>
          <w:lang w:val="en-GB"/>
        </w:rPr>
        <w:t>c</w:t>
      </w:r>
      <w:r w:rsidRPr="00CF30EA">
        <w:rPr>
          <w:rFonts w:cs="Arial"/>
          <w:lang w:val="en-GB"/>
        </w:rPr>
        <w:t xml:space="preserve">lauses </w:t>
      </w:r>
      <w:r w:rsidR="00B57C84" w:rsidRPr="00CF30EA">
        <w:rPr>
          <w:rFonts w:cs="Arial"/>
          <w:lang w:val="en-GB"/>
        </w:rPr>
        <w:fldChar w:fldCharType="begin"/>
      </w:r>
      <w:r w:rsidR="00B57C84" w:rsidRPr="00CF30EA">
        <w:rPr>
          <w:rFonts w:cs="Arial"/>
          <w:lang w:val="en-GB"/>
        </w:rPr>
        <w:instrText xml:space="preserve"> REF _Ref126154522 \r \h </w:instrText>
      </w:r>
      <w:r w:rsidR="00B57C84" w:rsidRPr="00CF30EA">
        <w:rPr>
          <w:rFonts w:cs="Arial"/>
          <w:lang w:val="en-GB"/>
        </w:rPr>
      </w:r>
      <w:r w:rsidR="00B57C84" w:rsidRPr="00CF30EA">
        <w:rPr>
          <w:rFonts w:cs="Arial"/>
          <w:lang w:val="en-GB"/>
        </w:rPr>
        <w:fldChar w:fldCharType="separate"/>
      </w:r>
      <w:r w:rsidR="00D33763">
        <w:rPr>
          <w:rFonts w:cs="Arial"/>
          <w:lang w:val="en-GB"/>
        </w:rPr>
        <w:t>11.2.1</w:t>
      </w:r>
      <w:r w:rsidR="00B57C84" w:rsidRPr="00CF30EA">
        <w:rPr>
          <w:rFonts w:cs="Arial"/>
          <w:lang w:val="en-GB"/>
        </w:rPr>
        <w:fldChar w:fldCharType="end"/>
      </w:r>
      <w:r w:rsidRPr="00CF30EA">
        <w:rPr>
          <w:rFonts w:cs="Arial"/>
          <w:lang w:val="en-GB"/>
        </w:rPr>
        <w:t xml:space="preserve"> and </w:t>
      </w:r>
      <w:r w:rsidR="00B57C84" w:rsidRPr="00CF30EA">
        <w:rPr>
          <w:rFonts w:cs="Arial"/>
          <w:lang w:val="en-GB"/>
        </w:rPr>
        <w:fldChar w:fldCharType="begin"/>
      </w:r>
      <w:r w:rsidR="00B57C84" w:rsidRPr="00CF30EA">
        <w:rPr>
          <w:rFonts w:cs="Arial"/>
          <w:lang w:val="en-GB"/>
        </w:rPr>
        <w:instrText xml:space="preserve"> REF _Ref126154549 \r \h </w:instrText>
      </w:r>
      <w:r w:rsidR="00B57C84" w:rsidRPr="00CF30EA">
        <w:rPr>
          <w:rFonts w:cs="Arial"/>
          <w:lang w:val="en-GB"/>
        </w:rPr>
      </w:r>
      <w:r w:rsidR="00B57C84" w:rsidRPr="00CF30EA">
        <w:rPr>
          <w:rFonts w:cs="Arial"/>
          <w:lang w:val="en-GB"/>
        </w:rPr>
        <w:fldChar w:fldCharType="separate"/>
      </w:r>
      <w:r w:rsidR="00D33763">
        <w:rPr>
          <w:rFonts w:cs="Arial"/>
          <w:lang w:val="en-GB"/>
        </w:rPr>
        <w:t>12.1</w:t>
      </w:r>
      <w:r w:rsidR="00B57C84" w:rsidRPr="00CF30EA">
        <w:rPr>
          <w:rFonts w:cs="Arial"/>
          <w:lang w:val="en-GB"/>
        </w:rPr>
        <w:fldChar w:fldCharType="end"/>
      </w:r>
      <w:r w:rsidRPr="00CF30EA">
        <w:rPr>
          <w:rFonts w:cs="Arial"/>
          <w:lang w:val="en-GB"/>
        </w:rPr>
        <w:t xml:space="preserve">. The place of metadata in the </w:t>
      </w:r>
      <w:r w:rsidR="005B0135">
        <w:rPr>
          <w:rFonts w:cs="Arial"/>
          <w:lang w:val="en-GB"/>
        </w:rPr>
        <w:t>E</w:t>
      </w:r>
      <w:r w:rsidRPr="00CF30EA">
        <w:rPr>
          <w:rFonts w:cs="Arial"/>
          <w:lang w:val="en-GB"/>
        </w:rPr>
        <w:t xml:space="preserve">xchange </w:t>
      </w:r>
      <w:r w:rsidR="005B0135">
        <w:rPr>
          <w:rFonts w:cs="Arial"/>
          <w:lang w:val="en-GB"/>
        </w:rPr>
        <w:t>S</w:t>
      </w:r>
      <w:r w:rsidRPr="00CF30EA">
        <w:rPr>
          <w:rFonts w:cs="Arial"/>
          <w:lang w:val="en-GB"/>
        </w:rPr>
        <w:t xml:space="preserve">et is summarised in </w:t>
      </w:r>
      <w:r w:rsidR="005B0135">
        <w:rPr>
          <w:rFonts w:cs="Arial"/>
          <w:lang w:val="en-GB"/>
        </w:rPr>
        <w:t>c</w:t>
      </w:r>
      <w:r w:rsidRPr="00CF30EA">
        <w:rPr>
          <w:rFonts w:cs="Arial"/>
          <w:lang w:val="en-GB"/>
        </w:rPr>
        <w:t xml:space="preserve">lause </w:t>
      </w:r>
      <w:r w:rsidR="00B57C84" w:rsidRPr="00CF30EA">
        <w:rPr>
          <w:rFonts w:cs="Arial"/>
          <w:lang w:val="en-GB"/>
        </w:rPr>
        <w:fldChar w:fldCharType="begin"/>
      </w:r>
      <w:r w:rsidR="00B57C84" w:rsidRPr="00CF30EA">
        <w:rPr>
          <w:rFonts w:cs="Arial"/>
          <w:lang w:val="en-GB"/>
        </w:rPr>
        <w:instrText xml:space="preserve"> REF _Ref69725912 \r \h </w:instrText>
      </w:r>
      <w:r w:rsidR="00B57C84" w:rsidRPr="00CF30EA">
        <w:rPr>
          <w:rFonts w:cs="Arial"/>
          <w:lang w:val="en-GB"/>
        </w:rPr>
      </w:r>
      <w:r w:rsidR="00B57C84" w:rsidRPr="00CF30EA">
        <w:rPr>
          <w:rFonts w:cs="Arial"/>
          <w:lang w:val="en-GB"/>
        </w:rPr>
        <w:fldChar w:fldCharType="separate"/>
      </w:r>
      <w:r w:rsidR="00D33763">
        <w:rPr>
          <w:rFonts w:cs="Arial"/>
          <w:lang w:val="en-GB"/>
        </w:rPr>
        <w:t>12.1.2</w:t>
      </w:r>
      <w:r w:rsidR="00B57C84" w:rsidRPr="00CF30EA">
        <w:rPr>
          <w:rFonts w:cs="Arial"/>
          <w:lang w:val="en-GB"/>
        </w:rPr>
        <w:fldChar w:fldCharType="end"/>
      </w:r>
      <w:r w:rsidRPr="00CF30EA">
        <w:rPr>
          <w:rFonts w:cs="Arial"/>
          <w:lang w:val="en-GB"/>
        </w:rPr>
        <w:t>.</w:t>
      </w:r>
    </w:p>
    <w:p w14:paraId="0EE7927F" w14:textId="5B96033F" w:rsidR="003C12AF" w:rsidRPr="00CF30EA" w:rsidRDefault="00B57C84" w:rsidP="005B0135">
      <w:pPr>
        <w:spacing w:after="120" w:line="240" w:lineRule="auto"/>
        <w:rPr>
          <w:rFonts w:cs="Arial"/>
          <w:lang w:val="en-GB"/>
        </w:rPr>
      </w:pPr>
      <w:r w:rsidRPr="00CF30EA">
        <w:rPr>
          <w:rFonts w:cs="Arial"/>
          <w:lang w:val="en-GB"/>
        </w:rPr>
        <w:fldChar w:fldCharType="begin"/>
      </w:r>
      <w:r w:rsidRPr="00CF30EA">
        <w:rPr>
          <w:rFonts w:cs="Arial"/>
          <w:lang w:val="en-GB"/>
        </w:rPr>
        <w:instrText xml:space="preserve"> REF _Ref126154580 \h </w:instrText>
      </w:r>
      <w:r w:rsidRPr="00CF30EA">
        <w:rPr>
          <w:rFonts w:cs="Arial"/>
          <w:lang w:val="en-GB"/>
        </w:rPr>
      </w:r>
      <w:r w:rsidRPr="00CF30EA">
        <w:rPr>
          <w:rFonts w:cs="Arial"/>
          <w:lang w:val="en-GB"/>
        </w:rPr>
        <w:fldChar w:fldCharType="separate"/>
      </w:r>
      <w:r w:rsidR="00D33763" w:rsidRPr="005B0135">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3</w:t>
      </w:r>
      <w:r w:rsidRPr="00CF30EA">
        <w:rPr>
          <w:rFonts w:cs="Arial"/>
          <w:lang w:val="en-GB"/>
        </w:rPr>
        <w:fldChar w:fldCharType="end"/>
      </w:r>
      <w:r w:rsidR="003C12AF" w:rsidRPr="00CF30EA">
        <w:rPr>
          <w:rFonts w:cs="Arial"/>
          <w:lang w:val="en-GB"/>
        </w:rPr>
        <w:t xml:space="preserve"> depicts the structure of the </w:t>
      </w:r>
      <w:r w:rsidR="005B0135">
        <w:rPr>
          <w:rFonts w:cs="Arial"/>
          <w:lang w:val="en-GB"/>
        </w:rPr>
        <w:t>E</w:t>
      </w:r>
      <w:r w:rsidR="003C12AF" w:rsidRPr="00CF30EA">
        <w:rPr>
          <w:rFonts w:cs="Arial"/>
          <w:lang w:val="en-GB"/>
        </w:rPr>
        <w:t xml:space="preserve">xchange </w:t>
      </w:r>
      <w:r w:rsidR="005B0135">
        <w:rPr>
          <w:rFonts w:cs="Arial"/>
          <w:lang w:val="en-GB"/>
        </w:rPr>
        <w:t>C</w:t>
      </w:r>
      <w:r w:rsidR="003C12AF" w:rsidRPr="00CF30EA">
        <w:rPr>
          <w:rFonts w:cs="Arial"/>
          <w:lang w:val="en-GB"/>
        </w:rPr>
        <w:t>atalogue and its component discovery metadata blocks. The structure is the same as in S-100 Part 17.</w:t>
      </w:r>
    </w:p>
    <w:p w14:paraId="1C625837" w14:textId="77777777" w:rsidR="003C12AF" w:rsidRPr="00CF30EA" w:rsidRDefault="003C12AF" w:rsidP="003C12AF">
      <w:pPr>
        <w:keepNext/>
        <w:spacing w:line="240" w:lineRule="auto"/>
        <w:ind w:left="2" w:firstLine="1"/>
        <w:jc w:val="center"/>
        <w:rPr>
          <w:lang w:val="en-GB"/>
        </w:rPr>
      </w:pPr>
      <w:r w:rsidRPr="00CF30EA">
        <w:rPr>
          <w:rFonts w:cs="Arial"/>
          <w:noProof/>
          <w:lang w:val="fr-FR" w:eastAsia="fr-FR"/>
        </w:rPr>
        <w:drawing>
          <wp:inline distT="0" distB="0" distL="0" distR="0" wp14:anchorId="2C6324B3" wp14:editId="7283A12B">
            <wp:extent cx="3955459" cy="2700445"/>
            <wp:effectExtent l="0" t="0" r="6985"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 12_X2 ExchangeSetCatalogue (4_0_0 Fig 4a-D2).png"/>
                    <pic:cNvPicPr/>
                  </pic:nvPicPr>
                  <pic:blipFill>
                    <a:blip r:embed="rId68"/>
                    <a:stretch>
                      <a:fillRect/>
                    </a:stretch>
                  </pic:blipFill>
                  <pic:spPr>
                    <a:xfrm>
                      <a:off x="0" y="0"/>
                      <a:ext cx="3955459" cy="2700445"/>
                    </a:xfrm>
                    <a:prstGeom prst="rect">
                      <a:avLst/>
                    </a:prstGeom>
                  </pic:spPr>
                </pic:pic>
              </a:graphicData>
            </a:graphic>
          </wp:inline>
        </w:drawing>
      </w:r>
    </w:p>
    <w:p w14:paraId="134DF672" w14:textId="09D19A1E" w:rsidR="00DE379F" w:rsidRPr="005B0135" w:rsidRDefault="003C12AF" w:rsidP="005A0747">
      <w:pPr>
        <w:pStyle w:val="Caption"/>
      </w:pPr>
      <w:bookmarkStart w:id="1110" w:name="_Ref126154580"/>
      <w:r w:rsidRPr="005B0135">
        <w:t xml:space="preserve">Figure </w:t>
      </w:r>
      <w:r w:rsidR="005E1B1C">
        <w:fldChar w:fldCharType="begin"/>
      </w:r>
      <w:r w:rsidR="005E1B1C">
        <w:instrText xml:space="preserve"> STYLEREF 1 \s </w:instrText>
      </w:r>
      <w:r w:rsidR="005E1B1C">
        <w:fldChar w:fldCharType="separate"/>
      </w:r>
      <w:r w:rsidR="00CD7F28">
        <w:rPr>
          <w:noProof/>
        </w:rPr>
        <w:t>12</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CD7F28">
        <w:rPr>
          <w:noProof/>
        </w:rPr>
        <w:t>3</w:t>
      </w:r>
      <w:r w:rsidR="005E1B1C">
        <w:fldChar w:fldCharType="end"/>
      </w:r>
      <w:bookmarkEnd w:id="1110"/>
      <w:r w:rsidRPr="005B0135">
        <w:t xml:space="preserve"> </w:t>
      </w:r>
      <w:r w:rsidR="005B0135">
        <w:t>–</w:t>
      </w:r>
      <w:r w:rsidRPr="005B0135">
        <w:t xml:space="preserve"> Relationship between </w:t>
      </w:r>
      <w:r w:rsidR="005B0135">
        <w:t>E</w:t>
      </w:r>
      <w:r w:rsidRPr="005B0135">
        <w:t xml:space="preserve">xchange </w:t>
      </w:r>
      <w:r w:rsidR="005B0135">
        <w:t>C</w:t>
      </w:r>
      <w:r w:rsidRPr="005B0135">
        <w:t xml:space="preserve">atalogue, discovery metadata, and dataset (from S-100 </w:t>
      </w:r>
      <w:r w:rsidR="005B0135">
        <w:t>Part 17,</w:t>
      </w:r>
      <w:r w:rsidRPr="005B0135">
        <w:t xml:space="preserve"> Figure 17-6)</w:t>
      </w:r>
    </w:p>
    <w:p w14:paraId="2875186D" w14:textId="41FCE273" w:rsidR="003C12AF" w:rsidRPr="00CF30EA" w:rsidRDefault="003C12AF" w:rsidP="005B0135">
      <w:pPr>
        <w:spacing w:after="60" w:line="240" w:lineRule="atLeast"/>
        <w:rPr>
          <w:rFonts w:cs="Arial"/>
          <w:lang w:val="en-GB"/>
        </w:rPr>
      </w:pPr>
      <w:r w:rsidRPr="00CF30EA">
        <w:rPr>
          <w:rFonts w:cs="Arial"/>
          <w:lang w:val="en-GB"/>
        </w:rPr>
        <w:t xml:space="preserve">The detailed structure of the S-111 </w:t>
      </w:r>
      <w:r w:rsidR="005B0135">
        <w:rPr>
          <w:rFonts w:cs="Arial"/>
          <w:lang w:val="en-GB"/>
        </w:rPr>
        <w:t>E</w:t>
      </w:r>
      <w:r w:rsidRPr="00CF30EA">
        <w:rPr>
          <w:rFonts w:cs="Arial"/>
          <w:lang w:val="en-GB"/>
        </w:rPr>
        <w:t xml:space="preserve">xchange </w:t>
      </w:r>
      <w:r w:rsidR="005B0135">
        <w:rPr>
          <w:rFonts w:cs="Arial"/>
          <w:lang w:val="en-GB"/>
        </w:rPr>
        <w:t>C</w:t>
      </w:r>
      <w:r w:rsidRPr="00CF30EA">
        <w:rPr>
          <w:rFonts w:cs="Arial"/>
          <w:lang w:val="en-GB"/>
        </w:rPr>
        <w:t xml:space="preserve">atalogue is depicted in </w:t>
      </w:r>
      <w:r w:rsidR="00157181" w:rsidRPr="00CF30EA">
        <w:rPr>
          <w:rFonts w:cs="Arial"/>
          <w:lang w:val="en-GB"/>
        </w:rPr>
        <w:fldChar w:fldCharType="begin"/>
      </w:r>
      <w:r w:rsidR="00157181" w:rsidRPr="00CF30EA">
        <w:rPr>
          <w:rFonts w:cs="Arial"/>
          <w:lang w:val="en-GB"/>
        </w:rPr>
        <w:instrText xml:space="preserve"> REF _Ref112784832 \h </w:instrText>
      </w:r>
      <w:r w:rsidR="00157181" w:rsidRPr="00CF30EA">
        <w:rPr>
          <w:rFonts w:cs="Arial"/>
          <w:lang w:val="en-GB"/>
        </w:rPr>
      </w:r>
      <w:r w:rsidR="00157181" w:rsidRPr="00CF30EA">
        <w:rPr>
          <w:rFonts w:cs="Arial"/>
          <w:lang w:val="en-GB"/>
        </w:rPr>
        <w:fldChar w:fldCharType="separate"/>
      </w:r>
      <w:r w:rsidR="00D33763" w:rsidRPr="002E0858">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4</w:t>
      </w:r>
      <w:r w:rsidR="00157181" w:rsidRPr="00CF30EA">
        <w:rPr>
          <w:rFonts w:cs="Arial"/>
          <w:lang w:val="en-GB"/>
        </w:rPr>
        <w:fldChar w:fldCharType="end"/>
      </w:r>
      <w:r w:rsidRPr="00CF30EA">
        <w:rPr>
          <w:rFonts w:cs="Arial"/>
          <w:lang w:val="en-GB"/>
        </w:rPr>
        <w:t xml:space="preserve">. This </w:t>
      </w:r>
      <w:r w:rsidR="005B0135">
        <w:rPr>
          <w:rFonts w:cs="Arial"/>
          <w:lang w:val="en-GB"/>
        </w:rPr>
        <w:t>F</w:t>
      </w:r>
      <w:r w:rsidRPr="00CF30EA">
        <w:rPr>
          <w:rFonts w:cs="Arial"/>
          <w:lang w:val="en-GB"/>
        </w:rPr>
        <w:t xml:space="preserve">igure is derived from </w:t>
      </w:r>
      <w:r w:rsidR="005B0135" w:rsidRPr="003A655F">
        <w:rPr>
          <w:rFonts w:cs="Arial"/>
          <w:lang w:val="en-GB"/>
        </w:rPr>
        <w:t>S-100 Part 17,</w:t>
      </w:r>
      <w:r w:rsidR="005B0135">
        <w:rPr>
          <w:rFonts w:cs="Arial"/>
          <w:lang w:val="en-GB"/>
        </w:rPr>
        <w:t xml:space="preserve"> </w:t>
      </w:r>
      <w:r w:rsidR="005B0135" w:rsidRPr="003A655F">
        <w:rPr>
          <w:rFonts w:cs="Arial"/>
          <w:lang w:val="en-GB"/>
        </w:rPr>
        <w:t>Figure 17-7</w:t>
      </w:r>
      <w:r w:rsidRPr="00CF30EA">
        <w:rPr>
          <w:rFonts w:cs="Arial"/>
          <w:lang w:val="en-GB"/>
        </w:rPr>
        <w:t>, with the following restrictions:</w:t>
      </w:r>
    </w:p>
    <w:p w14:paraId="2F36E38B" w14:textId="2E749FBA" w:rsidR="003C12AF" w:rsidRPr="00CF30EA" w:rsidRDefault="003C12AF" w:rsidP="005B0135">
      <w:pPr>
        <w:pStyle w:val="ListParagraph"/>
        <w:numPr>
          <w:ilvl w:val="0"/>
          <w:numId w:val="55"/>
        </w:numPr>
        <w:spacing w:after="60" w:line="240" w:lineRule="atLeast"/>
        <w:ind w:left="567" w:hanging="283"/>
        <w:rPr>
          <w:rFonts w:cs="Arial"/>
          <w:lang w:val="en-GB"/>
        </w:rPr>
      </w:pPr>
      <w:r w:rsidRPr="00CF30EA">
        <w:rPr>
          <w:rFonts w:cs="Arial"/>
          <w:lang w:val="en-GB"/>
        </w:rPr>
        <w:t xml:space="preserve">Elements that are optional in the generic S-100 catalogue model but not used in S-111 are not shown; for example, the </w:t>
      </w:r>
      <w:r w:rsidRPr="00CF30EA">
        <w:rPr>
          <w:rFonts w:cs="Arial"/>
          <w:i/>
          <w:iCs/>
          <w:lang w:val="en-GB"/>
        </w:rPr>
        <w:t>updateNumber</w:t>
      </w:r>
      <w:r w:rsidRPr="00CF30EA">
        <w:rPr>
          <w:rFonts w:cs="Arial"/>
          <w:lang w:val="en-GB"/>
        </w:rPr>
        <w:t xml:space="preserve"> and </w:t>
      </w:r>
      <w:r w:rsidRPr="00CF30EA">
        <w:rPr>
          <w:rFonts w:cs="Arial"/>
          <w:i/>
          <w:iCs/>
          <w:lang w:val="en-GB"/>
        </w:rPr>
        <w:t>updateApplicationDate</w:t>
      </w:r>
      <w:r w:rsidRPr="00CF30EA">
        <w:rPr>
          <w:rFonts w:cs="Arial"/>
          <w:lang w:val="en-GB"/>
        </w:rPr>
        <w:t xml:space="preserve"> attributes in the dataset discovery class are not used in S-111.</w:t>
      </w:r>
    </w:p>
    <w:p w14:paraId="67C40C15" w14:textId="29043A85" w:rsidR="003C12AF" w:rsidRPr="00CF30EA" w:rsidRDefault="003C12AF" w:rsidP="005B0135">
      <w:pPr>
        <w:pStyle w:val="ListParagraph"/>
        <w:numPr>
          <w:ilvl w:val="0"/>
          <w:numId w:val="55"/>
        </w:numPr>
        <w:spacing w:line="240" w:lineRule="auto"/>
        <w:ind w:left="567" w:hanging="283"/>
        <w:rPr>
          <w:rFonts w:cs="Arial"/>
          <w:lang w:val="en-GB"/>
        </w:rPr>
      </w:pPr>
      <w:r w:rsidRPr="00CF30EA">
        <w:rPr>
          <w:rFonts w:cs="Arial"/>
          <w:lang w:val="en-GB"/>
        </w:rPr>
        <w:t>Constraints that are specific to S-111 are summarised in a diagram note. Details about constraints are provided in the documentation tables following the diagram.</w:t>
      </w:r>
    </w:p>
    <w:p w14:paraId="6710717F" w14:textId="142507DF" w:rsidR="003C12AF" w:rsidRPr="00CF30EA" w:rsidRDefault="003C12AF" w:rsidP="005B0135">
      <w:pPr>
        <w:spacing w:after="120" w:line="240" w:lineRule="auto"/>
        <w:rPr>
          <w:rFonts w:cs="Arial"/>
          <w:lang w:val="en-GB"/>
        </w:rPr>
      </w:pPr>
      <w:r w:rsidRPr="00CF30EA">
        <w:rPr>
          <w:rFonts w:cs="Arial"/>
          <w:lang w:val="en-GB"/>
        </w:rPr>
        <w:t xml:space="preserve">In S-111 Edition </w:t>
      </w:r>
      <w:r w:rsidR="0063238F">
        <w:rPr>
          <w:rFonts w:cs="Arial"/>
          <w:lang w:val="en-GB"/>
        </w:rPr>
        <w:t>2.0.0</w:t>
      </w:r>
      <w:r w:rsidRPr="00CF30EA">
        <w:rPr>
          <w:rFonts w:cs="Arial"/>
          <w:lang w:val="en-GB"/>
        </w:rPr>
        <w:t xml:space="preserve"> only </w:t>
      </w:r>
      <w:r w:rsidR="002E0858">
        <w:rPr>
          <w:rFonts w:cs="Arial"/>
          <w:lang w:val="en-GB"/>
        </w:rPr>
        <w:t>F</w:t>
      </w:r>
      <w:r w:rsidRPr="00CF30EA">
        <w:rPr>
          <w:rFonts w:cs="Arial"/>
          <w:lang w:val="en-GB"/>
        </w:rPr>
        <w:t xml:space="preserve">eature and </w:t>
      </w:r>
      <w:r w:rsidR="002E0858">
        <w:rPr>
          <w:rFonts w:cs="Arial"/>
          <w:lang w:val="en-GB"/>
        </w:rPr>
        <w:t>P</w:t>
      </w:r>
      <w:r w:rsidRPr="00CF30EA">
        <w:rPr>
          <w:rFonts w:cs="Arial"/>
          <w:lang w:val="en-GB"/>
        </w:rPr>
        <w:t xml:space="preserve">ortrayal </w:t>
      </w:r>
      <w:r w:rsidR="002E0858">
        <w:rPr>
          <w:rFonts w:cs="Arial"/>
          <w:lang w:val="en-GB"/>
        </w:rPr>
        <w:t>C</w:t>
      </w:r>
      <w:r w:rsidRPr="00CF30EA">
        <w:rPr>
          <w:rFonts w:cs="Arial"/>
          <w:lang w:val="en-GB"/>
        </w:rPr>
        <w:t>atalogues are allowed.</w:t>
      </w:r>
    </w:p>
    <w:p w14:paraId="7CDEF63E" w14:textId="77777777" w:rsidR="003C12AF" w:rsidRPr="00CF30EA" w:rsidRDefault="003C12AF" w:rsidP="005B0135">
      <w:pPr>
        <w:spacing w:after="120" w:line="240" w:lineRule="auto"/>
        <w:rPr>
          <w:rFonts w:eastAsia="Times New Roman" w:cs="Arial"/>
          <w:i/>
          <w:lang w:val="en-GB" w:eastAsia="en-GB"/>
        </w:rPr>
      </w:pPr>
      <w:r w:rsidRPr="00CF30EA">
        <w:rPr>
          <w:lang w:val="en-GB"/>
        </w:rPr>
        <w:t>The language used for the metadata is English.</w:t>
      </w:r>
    </w:p>
    <w:p w14:paraId="109991F3" w14:textId="77777777" w:rsidR="003C12AF" w:rsidRPr="002E0858" w:rsidRDefault="003C12AF" w:rsidP="005B0135">
      <w:pPr>
        <w:spacing w:after="120" w:line="240" w:lineRule="auto"/>
        <w:rPr>
          <w:lang w:val="en-GB"/>
        </w:rPr>
      </w:pPr>
      <w:r w:rsidRPr="002E0858">
        <w:rPr>
          <w:rFonts w:eastAsia="Times New Roman" w:cs="Arial"/>
          <w:lang w:val="en-GB" w:eastAsia="en-US"/>
        </w:rPr>
        <w:t xml:space="preserve">Time reference for all </w:t>
      </w:r>
      <w:r w:rsidRPr="002E0858">
        <w:rPr>
          <w:lang w:val="en-GB"/>
        </w:rPr>
        <w:t>data will be UTC.</w:t>
      </w:r>
    </w:p>
    <w:p w14:paraId="6E80E0A1" w14:textId="42F316F1" w:rsidR="003C12AF" w:rsidRPr="00CF30EA" w:rsidRDefault="003C12AF" w:rsidP="005B0135">
      <w:pPr>
        <w:spacing w:after="120" w:line="240" w:lineRule="auto"/>
        <w:rPr>
          <w:b/>
          <w:lang w:val="en-GB"/>
        </w:rPr>
      </w:pPr>
      <w:r w:rsidRPr="00CF30EA">
        <w:rPr>
          <w:b/>
          <w:lang w:val="en-GB"/>
        </w:rPr>
        <w:lastRenderedPageBreak/>
        <w:t xml:space="preserve">All </w:t>
      </w:r>
      <w:r w:rsidR="00E76991" w:rsidRPr="00CF30EA">
        <w:rPr>
          <w:b/>
          <w:lang w:val="en-GB"/>
        </w:rPr>
        <w:t>depth or height</w:t>
      </w:r>
      <w:r w:rsidRPr="00CF30EA">
        <w:rPr>
          <w:b/>
          <w:lang w:val="en-GB"/>
        </w:rPr>
        <w:t xml:space="preserve"> values to be given in metres (up to two decimal places for real values).</w:t>
      </w:r>
    </w:p>
    <w:p w14:paraId="7EBCB2C3" w14:textId="47FAC972" w:rsidR="002E0858" w:rsidRDefault="003C12AF" w:rsidP="00AA5983">
      <w:pPr>
        <w:spacing w:after="120" w:line="240" w:lineRule="auto"/>
        <w:rPr>
          <w:rFonts w:cs="Arial"/>
          <w:lang w:val="en-GB"/>
        </w:rPr>
      </w:pPr>
      <w:r w:rsidRPr="00CF30EA">
        <w:rPr>
          <w:rFonts w:cs="Arial"/>
          <w:lang w:val="en-GB"/>
        </w:rPr>
        <w:t xml:space="preserve">More detailed information about the various classes and textual descriptions of the constraints are in the </w:t>
      </w:r>
      <w:r w:rsidR="002E0858">
        <w:rPr>
          <w:rFonts w:cs="Arial"/>
          <w:lang w:val="en-GB"/>
        </w:rPr>
        <w:t>T</w:t>
      </w:r>
      <w:r w:rsidRPr="00CF30EA">
        <w:rPr>
          <w:rFonts w:cs="Arial"/>
          <w:lang w:val="en-GB"/>
        </w:rPr>
        <w:t xml:space="preserve">ables in </w:t>
      </w:r>
      <w:r w:rsidR="002E0858">
        <w:rPr>
          <w:rFonts w:cs="Arial"/>
          <w:lang w:val="en-GB"/>
        </w:rPr>
        <w:t>c</w:t>
      </w:r>
      <w:r w:rsidRPr="00CF30EA">
        <w:rPr>
          <w:rFonts w:cs="Arial"/>
          <w:lang w:val="en-GB"/>
        </w:rPr>
        <w:t xml:space="preserve">lauses </w:t>
      </w:r>
      <w:r w:rsidR="00157181" w:rsidRPr="00CF30EA">
        <w:rPr>
          <w:rFonts w:cs="Arial"/>
          <w:lang w:val="en-GB"/>
        </w:rPr>
        <w:fldChar w:fldCharType="begin"/>
      </w:r>
      <w:r w:rsidR="00157181" w:rsidRPr="00CF30EA">
        <w:rPr>
          <w:rFonts w:cs="Arial"/>
          <w:lang w:val="en-GB"/>
        </w:rPr>
        <w:instrText xml:space="preserve"> REF _Ref112893133 \r \h </w:instrText>
      </w:r>
      <w:r w:rsidR="00157181" w:rsidRPr="00CF30EA">
        <w:rPr>
          <w:rFonts w:cs="Arial"/>
          <w:lang w:val="en-GB"/>
        </w:rPr>
      </w:r>
      <w:r w:rsidR="00157181" w:rsidRPr="00CF30EA">
        <w:rPr>
          <w:rFonts w:cs="Arial"/>
          <w:lang w:val="en-GB"/>
        </w:rPr>
        <w:fldChar w:fldCharType="separate"/>
      </w:r>
      <w:r w:rsidR="00D33763">
        <w:rPr>
          <w:rFonts w:cs="Arial"/>
          <w:lang w:val="en-GB"/>
        </w:rPr>
        <w:t>12.2.1</w:t>
      </w:r>
      <w:r w:rsidR="00157181" w:rsidRPr="00CF30EA">
        <w:rPr>
          <w:rFonts w:cs="Arial"/>
          <w:lang w:val="en-GB"/>
        </w:rPr>
        <w:fldChar w:fldCharType="end"/>
      </w:r>
      <w:r w:rsidRPr="00CF30EA">
        <w:rPr>
          <w:rFonts w:cs="Arial"/>
          <w:lang w:val="en-GB"/>
        </w:rPr>
        <w:t xml:space="preserve"> – </w:t>
      </w:r>
      <w:r w:rsidRPr="00CF30EA">
        <w:rPr>
          <w:rFonts w:cs="Arial"/>
          <w:lang w:val="en-GB"/>
        </w:rPr>
        <w:fldChar w:fldCharType="begin"/>
      </w:r>
      <w:r w:rsidRPr="00CF30EA">
        <w:rPr>
          <w:rFonts w:cs="Arial"/>
          <w:lang w:val="en-GB"/>
        </w:rPr>
        <w:instrText xml:space="preserve"> REF _Ref109166688 \r \h </w:instrText>
      </w:r>
      <w:r w:rsidRPr="00CF30EA">
        <w:rPr>
          <w:rFonts w:cs="Arial"/>
          <w:lang w:val="en-GB"/>
        </w:rPr>
      </w:r>
      <w:r w:rsidRPr="00CF30EA">
        <w:rPr>
          <w:rFonts w:cs="Arial"/>
          <w:lang w:val="en-GB"/>
        </w:rPr>
        <w:fldChar w:fldCharType="separate"/>
      </w:r>
      <w:r w:rsidR="00D33763">
        <w:rPr>
          <w:rFonts w:cs="Arial"/>
          <w:lang w:val="en-GB"/>
        </w:rPr>
        <w:t>12.2.30</w:t>
      </w:r>
      <w:r w:rsidRPr="00CF30EA">
        <w:rPr>
          <w:rFonts w:cs="Arial"/>
          <w:lang w:val="en-GB"/>
        </w:rPr>
        <w:fldChar w:fldCharType="end"/>
      </w:r>
      <w:r w:rsidRPr="00CF30EA">
        <w:rPr>
          <w:rFonts w:cs="Arial"/>
          <w:lang w:val="en-GB"/>
        </w:rPr>
        <w:t xml:space="preserve"> following </w:t>
      </w:r>
      <w:r w:rsidR="00157181" w:rsidRPr="00CF30EA">
        <w:rPr>
          <w:rFonts w:cs="Arial"/>
          <w:lang w:val="en-GB"/>
        </w:rPr>
        <w:fldChar w:fldCharType="begin"/>
      </w:r>
      <w:r w:rsidR="00157181" w:rsidRPr="00CF30EA">
        <w:rPr>
          <w:rFonts w:cs="Arial"/>
          <w:lang w:val="en-GB"/>
        </w:rPr>
        <w:instrText xml:space="preserve"> REF _Ref112784832 \h </w:instrText>
      </w:r>
      <w:r w:rsidR="00157181" w:rsidRPr="00CF30EA">
        <w:rPr>
          <w:rFonts w:cs="Arial"/>
          <w:lang w:val="en-GB"/>
        </w:rPr>
      </w:r>
      <w:r w:rsidR="00157181" w:rsidRPr="00CF30EA">
        <w:rPr>
          <w:rFonts w:cs="Arial"/>
          <w:lang w:val="en-GB"/>
        </w:rPr>
        <w:fldChar w:fldCharType="separate"/>
      </w:r>
      <w:r w:rsidR="00D33763" w:rsidRPr="002E0858">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4</w:t>
      </w:r>
      <w:r w:rsidR="00157181" w:rsidRPr="00CF30EA">
        <w:rPr>
          <w:rFonts w:cs="Arial"/>
          <w:lang w:val="en-GB"/>
        </w:rPr>
        <w:fldChar w:fldCharType="end"/>
      </w:r>
      <w:r w:rsidR="00157181" w:rsidRPr="00CF30EA">
        <w:rPr>
          <w:rFonts w:cs="Arial"/>
          <w:lang w:val="en-GB"/>
        </w:rPr>
        <w:t>.</w:t>
      </w:r>
      <w:r w:rsidR="0045246A" w:rsidRPr="00CF30EA">
        <w:rPr>
          <w:rFonts w:cs="Arial"/>
          <w:lang w:val="en-GB"/>
        </w:rPr>
        <w:t xml:space="preserve"> Differences from generic S-100 metadata are emphasized for developer convenience</w:t>
      </w:r>
      <w:r w:rsidR="009751BD">
        <w:rPr>
          <w:rFonts w:cs="Arial"/>
          <w:lang w:val="en-GB"/>
        </w:rPr>
        <w:t xml:space="preserve"> in </w:t>
      </w:r>
      <w:r w:rsidR="009751BD">
        <w:rPr>
          <w:rFonts w:cs="Arial"/>
          <w:b/>
          <w:bCs/>
          <w:lang w:val="en-GB"/>
        </w:rPr>
        <w:t xml:space="preserve">bold </w:t>
      </w:r>
      <w:r w:rsidR="009751BD">
        <w:rPr>
          <w:rFonts w:cs="Arial"/>
          <w:lang w:val="en-GB"/>
        </w:rPr>
        <w:t>text</w:t>
      </w:r>
      <w:r w:rsidR="0045246A" w:rsidRPr="00CF30EA">
        <w:rPr>
          <w:rFonts w:cs="Arial"/>
          <w:lang w:val="en-GB"/>
        </w:rPr>
        <w:t>.</w:t>
      </w:r>
    </w:p>
    <w:p w14:paraId="2EDB8ABE" w14:textId="77777777" w:rsidR="002E0858" w:rsidRPr="003A655F" w:rsidRDefault="002E0858" w:rsidP="003F3F90">
      <w:pPr>
        <w:spacing w:line="240" w:lineRule="auto"/>
        <w:rPr>
          <w:lang w:val="en-GB"/>
        </w:rPr>
      </w:pPr>
    </w:p>
    <w:p w14:paraId="59F4B6C7" w14:textId="3D7D624C" w:rsidR="002E0858" w:rsidRPr="00CF30EA" w:rsidRDefault="002E0858" w:rsidP="005B0135">
      <w:pPr>
        <w:spacing w:after="120" w:line="240" w:lineRule="auto"/>
        <w:rPr>
          <w:rFonts w:cs="Arial"/>
          <w:lang w:val="en-GB"/>
        </w:rPr>
      </w:pPr>
    </w:p>
    <w:p w14:paraId="36F085E1" w14:textId="77777777" w:rsidR="000B7DB4" w:rsidRPr="00CF30EA" w:rsidRDefault="000B7DB4" w:rsidP="003C12AF">
      <w:pPr>
        <w:rPr>
          <w:lang w:val="en-GB"/>
        </w:rPr>
      </w:pPr>
    </w:p>
    <w:p w14:paraId="55AE2D27" w14:textId="77777777" w:rsidR="000B7DB4" w:rsidRPr="00CF30EA" w:rsidRDefault="000B7DB4" w:rsidP="000B7DB4">
      <w:pPr>
        <w:keepNext/>
        <w:keepLines/>
        <w:spacing w:before="100" w:beforeAutospacing="1" w:after="100" w:afterAutospacing="1" w:line="240" w:lineRule="auto"/>
        <w:jc w:val="center"/>
        <w:rPr>
          <w:rFonts w:cs="Arial"/>
          <w:lang w:val="en-GB"/>
        </w:rPr>
        <w:sectPr w:rsidR="000B7DB4" w:rsidRPr="00CF30EA" w:rsidSect="00A07674">
          <w:pgSz w:w="11906" w:h="16838" w:code="9"/>
          <w:pgMar w:top="1440" w:right="1440" w:bottom="1440" w:left="1440" w:header="720" w:footer="720" w:gutter="0"/>
          <w:pgNumType w:start="1"/>
          <w:cols w:space="720"/>
          <w:docGrid w:linePitch="360"/>
        </w:sectPr>
      </w:pPr>
    </w:p>
    <w:p w14:paraId="36B5B2DA" w14:textId="77777777" w:rsidR="00B94523" w:rsidRPr="00CF30EA" w:rsidRDefault="00B94523" w:rsidP="00B94523">
      <w:pPr>
        <w:keepNext/>
        <w:spacing w:line="240" w:lineRule="auto"/>
        <w:jc w:val="center"/>
        <w:rPr>
          <w:lang w:val="en-GB"/>
        </w:rPr>
      </w:pPr>
      <w:r w:rsidRPr="00CF30EA">
        <w:rPr>
          <w:rFonts w:cs="Arial"/>
          <w:iCs/>
          <w:noProof/>
          <w:lang w:val="fr-FR" w:eastAsia="fr-FR"/>
        </w:rPr>
        <w:lastRenderedPageBreak/>
        <w:drawing>
          <wp:inline distT="0" distB="0" distL="0" distR="0" wp14:anchorId="4CD2C53C" wp14:editId="0B5516FF">
            <wp:extent cx="8729257" cy="533260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69">
                      <a:extLst>
                        <a:ext uri="{28A0092B-C50C-407E-A947-70E740481C1C}">
                          <a14:useLocalDpi xmlns:a14="http://schemas.microsoft.com/office/drawing/2010/main" val="0"/>
                        </a:ext>
                      </a:extLst>
                    </a:blip>
                    <a:stretch>
                      <a:fillRect/>
                    </a:stretch>
                  </pic:blipFill>
                  <pic:spPr>
                    <a:xfrm>
                      <a:off x="0" y="0"/>
                      <a:ext cx="8729257" cy="5332605"/>
                    </a:xfrm>
                    <a:prstGeom prst="rect">
                      <a:avLst/>
                    </a:prstGeom>
                  </pic:spPr>
                </pic:pic>
              </a:graphicData>
            </a:graphic>
          </wp:inline>
        </w:drawing>
      </w:r>
    </w:p>
    <w:p w14:paraId="7D7F75CB" w14:textId="6A96749C" w:rsidR="000B7DB4" w:rsidRPr="002E0858" w:rsidRDefault="00B94523" w:rsidP="005A0747">
      <w:pPr>
        <w:pStyle w:val="Caption"/>
      </w:pPr>
      <w:bookmarkStart w:id="1111" w:name="_Ref112784832"/>
      <w:r w:rsidRPr="002E0858">
        <w:t xml:space="preserve">Figure </w:t>
      </w:r>
      <w:r w:rsidR="005E1B1C">
        <w:fldChar w:fldCharType="begin"/>
      </w:r>
      <w:r w:rsidR="005E1B1C">
        <w:instrText xml:space="preserve"> STYLEREF 1 \s </w:instrText>
      </w:r>
      <w:r w:rsidR="005E1B1C">
        <w:fldChar w:fldCharType="separate"/>
      </w:r>
      <w:r w:rsidR="00CD7F28">
        <w:rPr>
          <w:noProof/>
        </w:rPr>
        <w:t>12</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CD7F28">
        <w:rPr>
          <w:noProof/>
        </w:rPr>
        <w:t>4</w:t>
      </w:r>
      <w:r w:rsidR="005E1B1C">
        <w:fldChar w:fldCharType="end"/>
      </w:r>
      <w:bookmarkEnd w:id="1111"/>
      <w:r w:rsidRPr="002E0858">
        <w:t xml:space="preserve"> - Details of </w:t>
      </w:r>
      <w:r w:rsidR="002E0858">
        <w:t>E</w:t>
      </w:r>
      <w:r w:rsidRPr="002E0858">
        <w:t xml:space="preserve">xchange </w:t>
      </w:r>
      <w:r w:rsidR="002E0858">
        <w:t>S</w:t>
      </w:r>
      <w:r w:rsidRPr="002E0858">
        <w:t xml:space="preserve">et </w:t>
      </w:r>
      <w:r w:rsidR="002E0858">
        <w:t>C</w:t>
      </w:r>
      <w:r w:rsidRPr="002E0858">
        <w:t xml:space="preserve">atalogue classes. Based on S-100 </w:t>
      </w:r>
      <w:r w:rsidR="002E0858">
        <w:t>Part 17,</w:t>
      </w:r>
      <w:r w:rsidRPr="002E0858">
        <w:t xml:space="preserve"> Figure 17-7</w:t>
      </w:r>
    </w:p>
    <w:p w14:paraId="3A2E1ECD" w14:textId="27EB3C8A" w:rsidR="00C23AB2" w:rsidRPr="00CF30EA" w:rsidRDefault="00C23AB2" w:rsidP="002E0858">
      <w:pPr>
        <w:pStyle w:val="Heading3"/>
        <w:tabs>
          <w:tab w:val="clear" w:pos="660"/>
          <w:tab w:val="clear" w:pos="880"/>
          <w:tab w:val="left" w:pos="851"/>
        </w:tabs>
        <w:spacing w:before="120" w:after="120" w:line="240" w:lineRule="auto"/>
        <w:ind w:left="851" w:hanging="851"/>
      </w:pPr>
      <w:bookmarkStart w:id="1112" w:name="_Ref112893133"/>
      <w:bookmarkStart w:id="1113" w:name="_Toc172126821"/>
      <w:r w:rsidRPr="00CF30EA">
        <w:lastRenderedPageBreak/>
        <w:t>S100_ExchangeCatalogue</w:t>
      </w:r>
      <w:bookmarkEnd w:id="1112"/>
      <w:bookmarkEnd w:id="1113"/>
    </w:p>
    <w:p w14:paraId="317237DC" w14:textId="65632FF2" w:rsidR="00DE379F" w:rsidRPr="00CF30EA" w:rsidRDefault="00DE379F" w:rsidP="002E0858">
      <w:pPr>
        <w:spacing w:after="120" w:line="240" w:lineRule="auto"/>
        <w:rPr>
          <w:rFonts w:cs="Arial"/>
          <w:szCs w:val="24"/>
          <w:lang w:val="en-GB"/>
        </w:rPr>
      </w:pPr>
      <w:r w:rsidRPr="00CF30EA">
        <w:rPr>
          <w:rFonts w:cs="Arial"/>
          <w:szCs w:val="24"/>
          <w:lang w:val="en-GB"/>
        </w:rPr>
        <w:t xml:space="preserve">Each </w:t>
      </w:r>
      <w:r w:rsidR="002E0858">
        <w:rPr>
          <w:rFonts w:cs="Arial"/>
          <w:szCs w:val="24"/>
          <w:lang w:val="en-GB"/>
        </w:rPr>
        <w:t>E</w:t>
      </w:r>
      <w:r w:rsidRPr="00CF30EA">
        <w:rPr>
          <w:rFonts w:cs="Arial"/>
          <w:szCs w:val="24"/>
          <w:lang w:val="en-GB"/>
        </w:rPr>
        <w:t xml:space="preserve">xchange </w:t>
      </w:r>
      <w:r w:rsidR="002E0858">
        <w:rPr>
          <w:rFonts w:cs="Arial"/>
          <w:szCs w:val="24"/>
          <w:lang w:val="en-GB"/>
        </w:rPr>
        <w:t>S</w:t>
      </w:r>
      <w:r w:rsidRPr="00CF30EA">
        <w:rPr>
          <w:rFonts w:cs="Arial"/>
          <w:szCs w:val="24"/>
          <w:lang w:val="en-GB"/>
        </w:rPr>
        <w:t xml:space="preserve">et has a single S100_ExchangeCatalogue which contains meta information for the data and support files in the </w:t>
      </w:r>
      <w:r w:rsidR="002E0858">
        <w:rPr>
          <w:rFonts w:cs="Arial"/>
          <w:szCs w:val="24"/>
          <w:lang w:val="en-GB"/>
        </w:rPr>
        <w:t>E</w:t>
      </w:r>
      <w:r w:rsidRPr="00CF30EA">
        <w:rPr>
          <w:rFonts w:cs="Arial"/>
          <w:szCs w:val="24"/>
          <w:lang w:val="en-GB"/>
        </w:rPr>
        <w:t xml:space="preserve">xchange </w:t>
      </w:r>
      <w:r w:rsidR="002E0858">
        <w:rPr>
          <w:rFonts w:cs="Arial"/>
          <w:szCs w:val="24"/>
          <w:lang w:val="en-GB"/>
        </w:rPr>
        <w:t>S</w:t>
      </w:r>
      <w:r w:rsidRPr="00CF30EA">
        <w:rPr>
          <w:rFonts w:cs="Arial"/>
          <w:szCs w:val="24"/>
          <w:lang w:val="en-GB"/>
        </w:rPr>
        <w:t xml:space="preserve">et. </w:t>
      </w:r>
      <w:r w:rsidR="009751BD" w:rsidRPr="003A655F">
        <w:rPr>
          <w:rFonts w:cs="Arial"/>
          <w:szCs w:val="24"/>
          <w:lang w:val="en-GB"/>
        </w:rPr>
        <w:t>S-1</w:t>
      </w:r>
      <w:r w:rsidR="002B3361">
        <w:rPr>
          <w:rFonts w:cs="Arial"/>
          <w:szCs w:val="24"/>
          <w:lang w:val="en-GB"/>
        </w:rPr>
        <w:t>11</w:t>
      </w:r>
      <w:r w:rsidR="009751BD" w:rsidRPr="003A655F">
        <w:rPr>
          <w:rFonts w:cs="Arial"/>
          <w:szCs w:val="24"/>
          <w:lang w:val="en-GB"/>
        </w:rPr>
        <w:t xml:space="preserve"> restricts the S-100 class as described in the Remarks column.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125"/>
        <w:gridCol w:w="2699"/>
        <w:gridCol w:w="3338"/>
        <w:gridCol w:w="445"/>
        <w:gridCol w:w="3059"/>
        <w:gridCol w:w="3282"/>
      </w:tblGrid>
      <w:tr w:rsidR="00E9151D" w:rsidRPr="009751BD" w14:paraId="0701521D" w14:textId="77777777" w:rsidTr="009751BD">
        <w:trPr>
          <w:cantSplit/>
          <w:tblHeader/>
        </w:trPr>
        <w:tc>
          <w:tcPr>
            <w:tcW w:w="418" w:type="pct"/>
            <w:shd w:val="clear" w:color="auto" w:fill="D9D9D9" w:themeFill="background1" w:themeFillShade="D9"/>
          </w:tcPr>
          <w:p w14:paraId="78107EEA" w14:textId="77777777" w:rsidR="00E9151D" w:rsidRPr="009751BD" w:rsidRDefault="00E9151D" w:rsidP="009751BD">
            <w:pPr>
              <w:snapToGrid w:val="0"/>
              <w:spacing w:before="60" w:after="60" w:line="240" w:lineRule="auto"/>
              <w:rPr>
                <w:rFonts w:cs="Arial"/>
                <w:b/>
                <w:sz w:val="16"/>
                <w:szCs w:val="16"/>
                <w:lang w:val="en-GB"/>
              </w:rPr>
            </w:pPr>
            <w:r w:rsidRPr="009751BD">
              <w:rPr>
                <w:rFonts w:cs="Arial"/>
                <w:b/>
                <w:sz w:val="16"/>
                <w:szCs w:val="16"/>
                <w:lang w:val="en-GB"/>
              </w:rPr>
              <w:t>Role Name</w:t>
            </w:r>
          </w:p>
        </w:tc>
        <w:tc>
          <w:tcPr>
            <w:tcW w:w="982" w:type="pct"/>
            <w:shd w:val="clear" w:color="auto" w:fill="D9D9D9" w:themeFill="background1" w:themeFillShade="D9"/>
            <w:vAlign w:val="center"/>
          </w:tcPr>
          <w:p w14:paraId="2BE1BE7C" w14:textId="77777777" w:rsidR="00E9151D" w:rsidRPr="009751BD" w:rsidRDefault="00E9151D" w:rsidP="009751BD">
            <w:pPr>
              <w:snapToGrid w:val="0"/>
              <w:spacing w:before="60" w:after="60" w:line="240" w:lineRule="auto"/>
              <w:rPr>
                <w:rFonts w:cs="Arial"/>
                <w:b/>
                <w:sz w:val="16"/>
                <w:szCs w:val="16"/>
                <w:lang w:val="en-GB"/>
              </w:rPr>
            </w:pPr>
            <w:r w:rsidRPr="009751BD">
              <w:rPr>
                <w:rFonts w:cs="Arial"/>
                <w:b/>
                <w:sz w:val="16"/>
                <w:szCs w:val="16"/>
                <w:lang w:val="en-GB"/>
              </w:rPr>
              <w:t>Name</w:t>
            </w:r>
          </w:p>
        </w:tc>
        <w:tc>
          <w:tcPr>
            <w:tcW w:w="1211" w:type="pct"/>
            <w:shd w:val="clear" w:color="auto" w:fill="D9D9D9" w:themeFill="background1" w:themeFillShade="D9"/>
            <w:vAlign w:val="center"/>
          </w:tcPr>
          <w:p w14:paraId="0E556F0B" w14:textId="77777777" w:rsidR="00E9151D" w:rsidRPr="009751BD" w:rsidRDefault="00E9151D" w:rsidP="009751BD">
            <w:pPr>
              <w:snapToGrid w:val="0"/>
              <w:spacing w:before="60" w:after="60" w:line="240" w:lineRule="auto"/>
              <w:rPr>
                <w:rFonts w:cs="Arial"/>
                <w:b/>
                <w:sz w:val="16"/>
                <w:szCs w:val="16"/>
                <w:lang w:val="en-GB"/>
              </w:rPr>
            </w:pPr>
            <w:r w:rsidRPr="009751BD">
              <w:rPr>
                <w:rFonts w:cs="Arial"/>
                <w:b/>
                <w:sz w:val="16"/>
                <w:szCs w:val="16"/>
                <w:lang w:val="en-GB"/>
              </w:rPr>
              <w:t>Description</w:t>
            </w:r>
          </w:p>
        </w:tc>
        <w:tc>
          <w:tcPr>
            <w:tcW w:w="87" w:type="pct"/>
            <w:shd w:val="clear" w:color="auto" w:fill="D9D9D9" w:themeFill="background1" w:themeFillShade="D9"/>
            <w:vAlign w:val="center"/>
          </w:tcPr>
          <w:p w14:paraId="7E91C438" w14:textId="77777777" w:rsidR="00E9151D" w:rsidRPr="009751BD" w:rsidRDefault="00E9151D" w:rsidP="009751BD">
            <w:pPr>
              <w:snapToGrid w:val="0"/>
              <w:spacing w:before="60" w:after="60" w:line="240" w:lineRule="auto"/>
              <w:jc w:val="center"/>
              <w:rPr>
                <w:rFonts w:cs="Arial"/>
                <w:b/>
                <w:sz w:val="16"/>
                <w:szCs w:val="16"/>
                <w:lang w:val="en-GB"/>
              </w:rPr>
            </w:pPr>
            <w:r w:rsidRPr="009751BD">
              <w:rPr>
                <w:rFonts w:cs="Arial"/>
                <w:b/>
                <w:sz w:val="16"/>
                <w:szCs w:val="16"/>
                <w:lang w:val="en-GB"/>
              </w:rPr>
              <w:t>Mult</w:t>
            </w:r>
          </w:p>
        </w:tc>
        <w:tc>
          <w:tcPr>
            <w:tcW w:w="1111" w:type="pct"/>
            <w:shd w:val="clear" w:color="auto" w:fill="D9D9D9" w:themeFill="background1" w:themeFillShade="D9"/>
            <w:vAlign w:val="center"/>
          </w:tcPr>
          <w:p w14:paraId="3921A6A2" w14:textId="77777777" w:rsidR="00E9151D" w:rsidRPr="009751BD" w:rsidRDefault="00E9151D" w:rsidP="009751BD">
            <w:pPr>
              <w:snapToGrid w:val="0"/>
              <w:spacing w:before="60" w:after="60" w:line="240" w:lineRule="auto"/>
              <w:rPr>
                <w:rFonts w:cs="Arial"/>
                <w:b/>
                <w:sz w:val="16"/>
                <w:szCs w:val="16"/>
                <w:lang w:val="en-GB"/>
              </w:rPr>
            </w:pPr>
            <w:r w:rsidRPr="009751BD">
              <w:rPr>
                <w:rFonts w:cs="Arial"/>
                <w:b/>
                <w:sz w:val="16"/>
                <w:szCs w:val="16"/>
                <w:lang w:val="en-GB"/>
              </w:rPr>
              <w:t>Type</w:t>
            </w:r>
          </w:p>
        </w:tc>
        <w:tc>
          <w:tcPr>
            <w:tcW w:w="1191" w:type="pct"/>
            <w:shd w:val="clear" w:color="auto" w:fill="D9D9D9" w:themeFill="background1" w:themeFillShade="D9"/>
            <w:vAlign w:val="center"/>
          </w:tcPr>
          <w:p w14:paraId="5B026C4B" w14:textId="77777777" w:rsidR="00E9151D" w:rsidRPr="009751BD" w:rsidRDefault="00E9151D" w:rsidP="009751BD">
            <w:pPr>
              <w:snapToGrid w:val="0"/>
              <w:spacing w:before="60" w:after="60" w:line="240" w:lineRule="auto"/>
              <w:rPr>
                <w:rFonts w:cs="Arial"/>
                <w:b/>
                <w:sz w:val="16"/>
                <w:szCs w:val="16"/>
                <w:lang w:val="en-GB"/>
              </w:rPr>
            </w:pPr>
            <w:r w:rsidRPr="009751BD">
              <w:rPr>
                <w:rFonts w:cs="Arial"/>
                <w:b/>
                <w:sz w:val="16"/>
                <w:szCs w:val="16"/>
                <w:lang w:val="en-GB"/>
              </w:rPr>
              <w:t>Remarks</w:t>
            </w:r>
          </w:p>
        </w:tc>
      </w:tr>
      <w:tr w:rsidR="00E9151D" w:rsidRPr="009751BD" w14:paraId="16E40037" w14:textId="77777777" w:rsidTr="009751BD">
        <w:trPr>
          <w:cantSplit/>
        </w:trPr>
        <w:tc>
          <w:tcPr>
            <w:tcW w:w="418" w:type="pct"/>
          </w:tcPr>
          <w:p w14:paraId="58B7E658"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Class</w:t>
            </w:r>
          </w:p>
        </w:tc>
        <w:tc>
          <w:tcPr>
            <w:tcW w:w="982" w:type="pct"/>
            <w:tcMar>
              <w:left w:w="58" w:type="dxa"/>
              <w:right w:w="58" w:type="dxa"/>
            </w:tcMar>
          </w:tcPr>
          <w:p w14:paraId="220CA69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S100_ExchangeCatalogue</w:t>
            </w:r>
          </w:p>
        </w:tc>
        <w:tc>
          <w:tcPr>
            <w:tcW w:w="1211" w:type="pct"/>
            <w:tcMar>
              <w:left w:w="58" w:type="dxa"/>
              <w:right w:w="58" w:type="dxa"/>
            </w:tcMar>
          </w:tcPr>
          <w:p w14:paraId="5A5EF865"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An exchange catalogue contains the discovery metadata about the exchange datasets and support files</w:t>
            </w:r>
          </w:p>
        </w:tc>
        <w:tc>
          <w:tcPr>
            <w:tcW w:w="87" w:type="pct"/>
            <w:tcMar>
              <w:left w:w="58" w:type="dxa"/>
              <w:right w:w="58" w:type="dxa"/>
            </w:tcMar>
          </w:tcPr>
          <w:p w14:paraId="086C0DDE"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w:t>
            </w:r>
          </w:p>
        </w:tc>
        <w:tc>
          <w:tcPr>
            <w:tcW w:w="1111" w:type="pct"/>
            <w:tcMar>
              <w:left w:w="58" w:type="dxa"/>
              <w:right w:w="58" w:type="dxa"/>
            </w:tcMar>
          </w:tcPr>
          <w:p w14:paraId="345CA29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w:t>
            </w:r>
          </w:p>
        </w:tc>
        <w:tc>
          <w:tcPr>
            <w:tcW w:w="1191" w:type="pct"/>
            <w:tcMar>
              <w:left w:w="58" w:type="dxa"/>
              <w:right w:w="58" w:type="dxa"/>
            </w:tcMar>
          </w:tcPr>
          <w:p w14:paraId="60D64362" w14:textId="14C738BB" w:rsidR="00E9151D" w:rsidRPr="009751BD" w:rsidRDefault="00E9151D" w:rsidP="009751BD">
            <w:pPr>
              <w:snapToGrid w:val="0"/>
              <w:spacing w:before="60" w:after="60" w:line="240" w:lineRule="auto"/>
              <w:jc w:val="left"/>
              <w:rPr>
                <w:rFonts w:cs="Arial"/>
                <w:b/>
                <w:bCs/>
                <w:sz w:val="16"/>
                <w:szCs w:val="16"/>
                <w:lang w:val="en-GB"/>
              </w:rPr>
            </w:pPr>
            <w:r w:rsidRPr="009751BD">
              <w:rPr>
                <w:rFonts w:cs="Arial"/>
                <w:b/>
                <w:bCs/>
                <w:sz w:val="16"/>
                <w:szCs w:val="16"/>
                <w:lang w:val="en-GB"/>
              </w:rPr>
              <w:t xml:space="preserve">The optional S-100 attributes </w:t>
            </w:r>
            <w:r w:rsidRPr="009751BD">
              <w:rPr>
                <w:rFonts w:cs="Arial"/>
                <w:b/>
                <w:bCs/>
                <w:i/>
                <w:iCs/>
                <w:sz w:val="16"/>
                <w:szCs w:val="16"/>
                <w:lang w:val="en-GB"/>
              </w:rPr>
              <w:t>identifier</w:t>
            </w:r>
            <w:r w:rsidRPr="009751BD">
              <w:rPr>
                <w:rFonts w:cs="Arial"/>
                <w:b/>
                <w:bCs/>
                <w:sz w:val="16"/>
                <w:szCs w:val="16"/>
                <w:lang w:val="en-GB"/>
              </w:rPr>
              <w:t xml:space="preserve">, </w:t>
            </w:r>
            <w:r w:rsidRPr="009751BD">
              <w:rPr>
                <w:rFonts w:cs="Arial"/>
                <w:b/>
                <w:bCs/>
                <w:i/>
                <w:iCs/>
                <w:sz w:val="16"/>
                <w:szCs w:val="16"/>
                <w:lang w:val="en-GB"/>
              </w:rPr>
              <w:t>contact</w:t>
            </w:r>
            <w:r w:rsidRPr="009751BD">
              <w:rPr>
                <w:rFonts w:cs="Arial"/>
                <w:b/>
                <w:bCs/>
                <w:sz w:val="16"/>
                <w:szCs w:val="16"/>
                <w:lang w:val="en-GB"/>
              </w:rPr>
              <w:t xml:space="preserve">, and </w:t>
            </w:r>
            <w:r w:rsidRPr="009751BD">
              <w:rPr>
                <w:rFonts w:cs="Arial"/>
                <w:b/>
                <w:bCs/>
                <w:i/>
                <w:iCs/>
                <w:sz w:val="16"/>
                <w:szCs w:val="16"/>
                <w:lang w:val="en-GB"/>
              </w:rPr>
              <w:t>productSpecification</w:t>
            </w:r>
            <w:r w:rsidRPr="009751BD">
              <w:rPr>
                <w:rFonts w:cs="Arial"/>
                <w:b/>
                <w:bCs/>
                <w:sz w:val="16"/>
                <w:szCs w:val="16"/>
                <w:lang w:val="en-GB"/>
              </w:rPr>
              <w:t xml:space="preserve"> are mandatory in </w:t>
            </w:r>
            <w:r w:rsidR="006730CF" w:rsidRPr="009751BD">
              <w:rPr>
                <w:rFonts w:cs="Arial"/>
                <w:b/>
                <w:bCs/>
                <w:sz w:val="16"/>
                <w:szCs w:val="16"/>
                <w:lang w:val="en-GB"/>
              </w:rPr>
              <w:t>S-111</w:t>
            </w:r>
          </w:p>
        </w:tc>
      </w:tr>
      <w:tr w:rsidR="00E9151D" w:rsidRPr="009751BD" w14:paraId="305ADD13" w14:textId="77777777" w:rsidTr="009751BD">
        <w:trPr>
          <w:cantSplit/>
        </w:trPr>
        <w:tc>
          <w:tcPr>
            <w:tcW w:w="418" w:type="pct"/>
          </w:tcPr>
          <w:p w14:paraId="43E8E9E3"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tcMar>
              <w:left w:w="58" w:type="dxa"/>
              <w:right w:w="58" w:type="dxa"/>
            </w:tcMar>
          </w:tcPr>
          <w:p w14:paraId="5961943D"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identifier</w:t>
            </w:r>
          </w:p>
        </w:tc>
        <w:tc>
          <w:tcPr>
            <w:tcW w:w="1211" w:type="pct"/>
            <w:tcMar>
              <w:left w:w="58" w:type="dxa"/>
              <w:right w:w="58" w:type="dxa"/>
            </w:tcMar>
          </w:tcPr>
          <w:p w14:paraId="0F80BBC9" w14:textId="3CF9A543" w:rsidR="00E9151D" w:rsidRPr="009751BD" w:rsidRDefault="00E9151D" w:rsidP="009751BD">
            <w:pPr>
              <w:snapToGrid w:val="0"/>
              <w:spacing w:before="60" w:after="60" w:line="240" w:lineRule="auto"/>
              <w:jc w:val="left"/>
              <w:rPr>
                <w:rFonts w:cs="Arial"/>
                <w:sz w:val="16"/>
                <w:szCs w:val="16"/>
                <w:lang w:val="fr-FR"/>
              </w:rPr>
            </w:pPr>
            <w:r w:rsidRPr="009751BD">
              <w:rPr>
                <w:rFonts w:cs="Arial"/>
                <w:sz w:val="16"/>
                <w:szCs w:val="16"/>
                <w:lang w:val="fr-FR"/>
              </w:rPr>
              <w:t xml:space="preserve">Uniquely identifies this </w:t>
            </w:r>
            <w:r w:rsidR="009751BD">
              <w:rPr>
                <w:rFonts w:cs="Arial"/>
                <w:sz w:val="16"/>
                <w:szCs w:val="16"/>
                <w:lang w:val="fr-FR"/>
              </w:rPr>
              <w:t>E</w:t>
            </w:r>
            <w:r w:rsidRPr="009751BD">
              <w:rPr>
                <w:rFonts w:cs="Arial"/>
                <w:sz w:val="16"/>
                <w:szCs w:val="16"/>
                <w:lang w:val="fr-FR"/>
              </w:rPr>
              <w:t xml:space="preserve">xchange </w:t>
            </w:r>
            <w:r w:rsidR="009751BD">
              <w:rPr>
                <w:rFonts w:cs="Arial"/>
                <w:sz w:val="16"/>
                <w:szCs w:val="16"/>
                <w:lang w:val="fr-FR"/>
              </w:rPr>
              <w:t>C</w:t>
            </w:r>
            <w:r w:rsidRPr="009751BD">
              <w:rPr>
                <w:rFonts w:cs="Arial"/>
                <w:sz w:val="16"/>
                <w:szCs w:val="16"/>
                <w:lang w:val="fr-FR"/>
              </w:rPr>
              <w:t>atalogue</w:t>
            </w:r>
          </w:p>
        </w:tc>
        <w:tc>
          <w:tcPr>
            <w:tcW w:w="87" w:type="pct"/>
            <w:tcMar>
              <w:left w:w="58" w:type="dxa"/>
              <w:right w:w="58" w:type="dxa"/>
            </w:tcMar>
          </w:tcPr>
          <w:p w14:paraId="58B0B668" w14:textId="77777777" w:rsidR="00E9151D" w:rsidRPr="00841FD8" w:rsidRDefault="00E9151D" w:rsidP="009751BD">
            <w:pPr>
              <w:snapToGrid w:val="0"/>
              <w:spacing w:before="60" w:after="60" w:line="240" w:lineRule="auto"/>
              <w:jc w:val="center"/>
              <w:rPr>
                <w:rFonts w:cs="Arial"/>
                <w:b/>
                <w:sz w:val="16"/>
                <w:szCs w:val="16"/>
                <w:lang w:val="en-GB"/>
              </w:rPr>
            </w:pPr>
            <w:r w:rsidRPr="00841FD8">
              <w:rPr>
                <w:rFonts w:cs="Arial"/>
                <w:b/>
                <w:sz w:val="16"/>
                <w:szCs w:val="16"/>
                <w:lang w:val="en-GB"/>
              </w:rPr>
              <w:t>1</w:t>
            </w:r>
          </w:p>
        </w:tc>
        <w:tc>
          <w:tcPr>
            <w:tcW w:w="1111" w:type="pct"/>
            <w:tcMar>
              <w:left w:w="58" w:type="dxa"/>
              <w:right w:w="58" w:type="dxa"/>
            </w:tcMar>
          </w:tcPr>
          <w:p w14:paraId="0E5289F4"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S100_ExchangeCatalogueIdentifier</w:t>
            </w:r>
          </w:p>
        </w:tc>
        <w:tc>
          <w:tcPr>
            <w:tcW w:w="1191" w:type="pct"/>
            <w:tcMar>
              <w:left w:w="58" w:type="dxa"/>
              <w:right w:w="58" w:type="dxa"/>
            </w:tcMar>
          </w:tcPr>
          <w:p w14:paraId="0F8304C6" w14:textId="39D81B3A" w:rsidR="00E9151D" w:rsidRPr="009751BD" w:rsidRDefault="00E9151D" w:rsidP="009751BD">
            <w:pPr>
              <w:snapToGrid w:val="0"/>
              <w:spacing w:before="60" w:after="60" w:line="240" w:lineRule="auto"/>
              <w:jc w:val="left"/>
              <w:rPr>
                <w:rFonts w:cs="Arial"/>
                <w:b/>
                <w:bCs/>
                <w:sz w:val="16"/>
                <w:szCs w:val="16"/>
                <w:lang w:val="en-GB"/>
              </w:rPr>
            </w:pPr>
            <w:r w:rsidRPr="009751BD">
              <w:rPr>
                <w:rFonts w:cs="Arial"/>
                <w:b/>
                <w:bCs/>
                <w:sz w:val="16"/>
                <w:szCs w:val="16"/>
                <w:lang w:val="en-GB"/>
              </w:rPr>
              <w:t xml:space="preserve">Mandatory in </w:t>
            </w:r>
            <w:r w:rsidR="006730CF" w:rsidRPr="009751BD">
              <w:rPr>
                <w:rFonts w:cs="Arial"/>
                <w:b/>
                <w:bCs/>
                <w:sz w:val="16"/>
                <w:szCs w:val="16"/>
                <w:lang w:val="en-GB"/>
              </w:rPr>
              <w:t>S-111</w:t>
            </w:r>
          </w:p>
        </w:tc>
      </w:tr>
      <w:tr w:rsidR="00E9151D" w:rsidRPr="009751BD" w14:paraId="0786C005" w14:textId="77777777" w:rsidTr="009751BD">
        <w:trPr>
          <w:cantSplit/>
        </w:trPr>
        <w:tc>
          <w:tcPr>
            <w:tcW w:w="418" w:type="pct"/>
          </w:tcPr>
          <w:p w14:paraId="28DFDDC6"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tcMar>
              <w:left w:w="58" w:type="dxa"/>
              <w:right w:w="58" w:type="dxa"/>
            </w:tcMar>
          </w:tcPr>
          <w:p w14:paraId="2F4BAD6D"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contact</w:t>
            </w:r>
          </w:p>
        </w:tc>
        <w:tc>
          <w:tcPr>
            <w:tcW w:w="1211" w:type="pct"/>
            <w:tcMar>
              <w:left w:w="58" w:type="dxa"/>
              <w:right w:w="58" w:type="dxa"/>
            </w:tcMar>
          </w:tcPr>
          <w:p w14:paraId="054906CB" w14:textId="06F9E82D"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 xml:space="preserve">Details about the issuer of this </w:t>
            </w:r>
            <w:r w:rsidR="009751BD">
              <w:rPr>
                <w:rFonts w:cs="Arial"/>
                <w:sz w:val="16"/>
                <w:szCs w:val="16"/>
                <w:lang w:val="en-GB"/>
              </w:rPr>
              <w:t>E</w:t>
            </w:r>
            <w:r w:rsidRPr="009751BD">
              <w:rPr>
                <w:rFonts w:cs="Arial"/>
                <w:sz w:val="16"/>
                <w:szCs w:val="16"/>
                <w:lang w:val="en-GB"/>
              </w:rPr>
              <w:t xml:space="preserve">xchange </w:t>
            </w:r>
            <w:r w:rsidR="009751BD">
              <w:rPr>
                <w:rFonts w:cs="Arial"/>
                <w:sz w:val="16"/>
                <w:szCs w:val="16"/>
                <w:lang w:val="en-GB"/>
              </w:rPr>
              <w:t>C</w:t>
            </w:r>
            <w:r w:rsidRPr="009751BD">
              <w:rPr>
                <w:rFonts w:cs="Arial"/>
                <w:sz w:val="16"/>
                <w:szCs w:val="16"/>
                <w:lang w:val="en-GB"/>
              </w:rPr>
              <w:t>atalogue</w:t>
            </w:r>
          </w:p>
        </w:tc>
        <w:tc>
          <w:tcPr>
            <w:tcW w:w="87" w:type="pct"/>
            <w:tcMar>
              <w:left w:w="58" w:type="dxa"/>
              <w:right w:w="58" w:type="dxa"/>
            </w:tcMar>
          </w:tcPr>
          <w:p w14:paraId="5D964534" w14:textId="77777777" w:rsidR="00E9151D" w:rsidRPr="00841FD8" w:rsidRDefault="00E9151D" w:rsidP="009751BD">
            <w:pPr>
              <w:snapToGrid w:val="0"/>
              <w:spacing w:before="60" w:after="60" w:line="240" w:lineRule="auto"/>
              <w:jc w:val="center"/>
              <w:rPr>
                <w:rFonts w:cs="Arial"/>
                <w:b/>
                <w:sz w:val="16"/>
                <w:szCs w:val="16"/>
                <w:lang w:val="en-GB"/>
              </w:rPr>
            </w:pPr>
            <w:r w:rsidRPr="00841FD8">
              <w:rPr>
                <w:rFonts w:cs="Arial"/>
                <w:b/>
                <w:sz w:val="16"/>
                <w:szCs w:val="16"/>
                <w:lang w:val="en-GB"/>
              </w:rPr>
              <w:t>1</w:t>
            </w:r>
          </w:p>
        </w:tc>
        <w:tc>
          <w:tcPr>
            <w:tcW w:w="1111" w:type="pct"/>
            <w:tcMar>
              <w:left w:w="58" w:type="dxa"/>
              <w:right w:w="58" w:type="dxa"/>
            </w:tcMar>
          </w:tcPr>
          <w:p w14:paraId="68E9C33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S100_CataloguePointOfContact</w:t>
            </w:r>
          </w:p>
        </w:tc>
        <w:tc>
          <w:tcPr>
            <w:tcW w:w="1191" w:type="pct"/>
            <w:tcMar>
              <w:left w:w="58" w:type="dxa"/>
              <w:right w:w="58" w:type="dxa"/>
            </w:tcMar>
          </w:tcPr>
          <w:p w14:paraId="6AF30153" w14:textId="329949E0" w:rsidR="00E9151D" w:rsidRPr="009751BD" w:rsidRDefault="00E9151D" w:rsidP="009751BD">
            <w:pPr>
              <w:snapToGrid w:val="0"/>
              <w:spacing w:before="60" w:after="60" w:line="240" w:lineRule="auto"/>
              <w:jc w:val="left"/>
              <w:rPr>
                <w:rFonts w:cs="Arial"/>
                <w:b/>
                <w:bCs/>
                <w:sz w:val="16"/>
                <w:szCs w:val="16"/>
                <w:lang w:val="en-GB"/>
              </w:rPr>
            </w:pPr>
            <w:r w:rsidRPr="009751BD">
              <w:rPr>
                <w:rFonts w:cs="Arial"/>
                <w:b/>
                <w:bCs/>
                <w:sz w:val="16"/>
                <w:szCs w:val="16"/>
                <w:lang w:val="en-GB"/>
              </w:rPr>
              <w:t xml:space="preserve">Mandatory in </w:t>
            </w:r>
            <w:r w:rsidR="006730CF" w:rsidRPr="009751BD">
              <w:rPr>
                <w:rFonts w:cs="Arial"/>
                <w:b/>
                <w:bCs/>
                <w:sz w:val="16"/>
                <w:szCs w:val="16"/>
                <w:lang w:val="en-GB"/>
              </w:rPr>
              <w:t>S-111</w:t>
            </w:r>
          </w:p>
        </w:tc>
      </w:tr>
      <w:tr w:rsidR="00E9151D" w:rsidRPr="009751BD" w14:paraId="7899727E" w14:textId="77777777" w:rsidTr="009751BD">
        <w:trPr>
          <w:cantSplit/>
        </w:trPr>
        <w:tc>
          <w:tcPr>
            <w:tcW w:w="418" w:type="pct"/>
            <w:tcBorders>
              <w:bottom w:val="single" w:sz="4" w:space="0" w:color="000000"/>
            </w:tcBorders>
          </w:tcPr>
          <w:p w14:paraId="578144D3"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tcBorders>
              <w:bottom w:val="single" w:sz="4" w:space="0" w:color="000000"/>
            </w:tcBorders>
            <w:tcMar>
              <w:left w:w="58" w:type="dxa"/>
              <w:right w:w="58" w:type="dxa"/>
            </w:tcMar>
          </w:tcPr>
          <w:p w14:paraId="153A37A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productSpecification</w:t>
            </w:r>
          </w:p>
        </w:tc>
        <w:tc>
          <w:tcPr>
            <w:tcW w:w="1211" w:type="pct"/>
            <w:tcBorders>
              <w:bottom w:val="single" w:sz="4" w:space="0" w:color="000000"/>
            </w:tcBorders>
            <w:tcMar>
              <w:left w:w="58" w:type="dxa"/>
              <w:right w:w="58" w:type="dxa"/>
            </w:tcMar>
          </w:tcPr>
          <w:p w14:paraId="7575FC2C" w14:textId="010E3E42"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 xml:space="preserve">Details about the </w:t>
            </w:r>
            <w:r w:rsidR="009751BD">
              <w:rPr>
                <w:rFonts w:cs="Arial"/>
                <w:sz w:val="16"/>
                <w:szCs w:val="16"/>
                <w:lang w:val="en-GB"/>
              </w:rPr>
              <w:t>P</w:t>
            </w:r>
            <w:r w:rsidRPr="009751BD">
              <w:rPr>
                <w:rFonts w:cs="Arial"/>
                <w:sz w:val="16"/>
                <w:szCs w:val="16"/>
                <w:lang w:val="en-GB"/>
              </w:rPr>
              <w:t xml:space="preserve">roduct </w:t>
            </w:r>
            <w:r w:rsidR="009751BD">
              <w:rPr>
                <w:rFonts w:cs="Arial"/>
                <w:sz w:val="16"/>
                <w:szCs w:val="16"/>
                <w:lang w:val="en-GB"/>
              </w:rPr>
              <w:t>S</w:t>
            </w:r>
            <w:r w:rsidRPr="009751BD">
              <w:rPr>
                <w:rFonts w:cs="Arial"/>
                <w:sz w:val="16"/>
                <w:szCs w:val="16"/>
                <w:lang w:val="en-GB"/>
              </w:rPr>
              <w:t xml:space="preserve">pecifications used for the datasets contained in the </w:t>
            </w:r>
            <w:r w:rsidR="009751BD">
              <w:rPr>
                <w:rFonts w:cs="Arial"/>
                <w:sz w:val="16"/>
                <w:szCs w:val="16"/>
                <w:lang w:val="en-GB"/>
              </w:rPr>
              <w:t>E</w:t>
            </w:r>
            <w:r w:rsidRPr="009751BD">
              <w:rPr>
                <w:rFonts w:cs="Arial"/>
                <w:sz w:val="16"/>
                <w:szCs w:val="16"/>
                <w:lang w:val="en-GB"/>
              </w:rPr>
              <w:t xml:space="preserve">xchange </w:t>
            </w:r>
            <w:r w:rsidR="009751BD">
              <w:rPr>
                <w:rFonts w:cs="Arial"/>
                <w:sz w:val="16"/>
                <w:szCs w:val="16"/>
                <w:lang w:val="en-GB"/>
              </w:rPr>
              <w:t>C</w:t>
            </w:r>
            <w:r w:rsidRPr="009751BD">
              <w:rPr>
                <w:rFonts w:cs="Arial"/>
                <w:sz w:val="16"/>
                <w:szCs w:val="16"/>
                <w:lang w:val="en-GB"/>
              </w:rPr>
              <w:t>atalogue</w:t>
            </w:r>
          </w:p>
        </w:tc>
        <w:tc>
          <w:tcPr>
            <w:tcW w:w="87" w:type="pct"/>
            <w:tcBorders>
              <w:bottom w:val="single" w:sz="4" w:space="0" w:color="000000"/>
            </w:tcBorders>
            <w:tcMar>
              <w:left w:w="58" w:type="dxa"/>
              <w:right w:w="58" w:type="dxa"/>
            </w:tcMar>
          </w:tcPr>
          <w:p w14:paraId="4A582383" w14:textId="77777777" w:rsidR="00E9151D" w:rsidRPr="00841FD8" w:rsidRDefault="00E9151D" w:rsidP="009751BD">
            <w:pPr>
              <w:snapToGrid w:val="0"/>
              <w:spacing w:before="60" w:after="60" w:line="240" w:lineRule="auto"/>
              <w:jc w:val="center"/>
              <w:rPr>
                <w:rFonts w:cs="Arial"/>
                <w:b/>
                <w:sz w:val="16"/>
                <w:szCs w:val="16"/>
                <w:lang w:val="en-GB"/>
              </w:rPr>
            </w:pPr>
            <w:r w:rsidRPr="00841FD8">
              <w:rPr>
                <w:rFonts w:cs="Arial"/>
                <w:b/>
                <w:sz w:val="16"/>
                <w:szCs w:val="16"/>
                <w:lang w:val="en-GB"/>
              </w:rPr>
              <w:t>1</w:t>
            </w:r>
          </w:p>
        </w:tc>
        <w:tc>
          <w:tcPr>
            <w:tcW w:w="1111" w:type="pct"/>
            <w:tcBorders>
              <w:bottom w:val="single" w:sz="4" w:space="0" w:color="000000"/>
            </w:tcBorders>
            <w:tcMar>
              <w:left w:w="58" w:type="dxa"/>
              <w:right w:w="58" w:type="dxa"/>
            </w:tcMar>
          </w:tcPr>
          <w:p w14:paraId="3257386D"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S100_ProductSpecification</w:t>
            </w:r>
          </w:p>
        </w:tc>
        <w:tc>
          <w:tcPr>
            <w:tcW w:w="1191" w:type="pct"/>
            <w:tcBorders>
              <w:bottom w:val="single" w:sz="4" w:space="0" w:color="000000"/>
            </w:tcBorders>
            <w:tcMar>
              <w:left w:w="58" w:type="dxa"/>
              <w:right w:w="58" w:type="dxa"/>
            </w:tcMar>
          </w:tcPr>
          <w:p w14:paraId="571C6D49" w14:textId="3DB3ECFE" w:rsidR="00E9151D" w:rsidRPr="009751BD" w:rsidRDefault="00E9151D" w:rsidP="009751BD">
            <w:pPr>
              <w:snapToGrid w:val="0"/>
              <w:spacing w:before="60" w:after="60" w:line="240" w:lineRule="auto"/>
              <w:jc w:val="left"/>
              <w:rPr>
                <w:rFonts w:cs="Arial"/>
                <w:b/>
                <w:bCs/>
                <w:sz w:val="16"/>
                <w:szCs w:val="16"/>
                <w:lang w:val="en-GB"/>
              </w:rPr>
            </w:pPr>
            <w:r w:rsidRPr="009751BD">
              <w:rPr>
                <w:rFonts w:cs="Arial"/>
                <w:b/>
                <w:bCs/>
                <w:sz w:val="16"/>
                <w:szCs w:val="16"/>
                <w:lang w:val="en-GB"/>
              </w:rPr>
              <w:t xml:space="preserve">Mandatory in </w:t>
            </w:r>
            <w:r w:rsidR="006730CF" w:rsidRPr="009751BD">
              <w:rPr>
                <w:rFonts w:cs="Arial"/>
                <w:b/>
                <w:bCs/>
                <w:sz w:val="16"/>
                <w:szCs w:val="16"/>
                <w:lang w:val="en-GB"/>
              </w:rPr>
              <w:t>S-111</w:t>
            </w:r>
          </w:p>
        </w:tc>
      </w:tr>
      <w:tr w:rsidR="00E9151D" w:rsidRPr="009751BD" w14:paraId="388D2A6C" w14:textId="77777777" w:rsidTr="009751BD">
        <w:trPr>
          <w:cantSplit/>
        </w:trPr>
        <w:tc>
          <w:tcPr>
            <w:tcW w:w="418" w:type="pct"/>
            <w:tcBorders>
              <w:bottom w:val="single" w:sz="4" w:space="0" w:color="000000"/>
            </w:tcBorders>
          </w:tcPr>
          <w:p w14:paraId="31CA37F9" w14:textId="77777777" w:rsidR="00E9151D" w:rsidRPr="009751BD" w:rsidRDefault="00E9151D" w:rsidP="009751BD">
            <w:pPr>
              <w:snapToGrid w:val="0"/>
              <w:spacing w:before="60" w:after="60" w:line="240" w:lineRule="auto"/>
              <w:jc w:val="left"/>
              <w:rPr>
                <w:rFonts w:cs="Arial"/>
                <w:sz w:val="16"/>
                <w:szCs w:val="16"/>
                <w:lang w:val="en-GB" w:eastAsia="ar-SA"/>
              </w:rPr>
            </w:pPr>
            <w:r w:rsidRPr="009751BD">
              <w:rPr>
                <w:rFonts w:cs="Arial"/>
                <w:sz w:val="16"/>
                <w:szCs w:val="16"/>
                <w:lang w:val="en-GB"/>
              </w:rPr>
              <w:t>Attribute</w:t>
            </w:r>
          </w:p>
        </w:tc>
        <w:tc>
          <w:tcPr>
            <w:tcW w:w="982" w:type="pct"/>
            <w:tcBorders>
              <w:bottom w:val="single" w:sz="4" w:space="0" w:color="000000"/>
            </w:tcBorders>
            <w:tcMar>
              <w:left w:w="58" w:type="dxa"/>
              <w:right w:w="58" w:type="dxa"/>
            </w:tcMar>
          </w:tcPr>
          <w:p w14:paraId="35D20A06"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defaultLocale</w:t>
            </w:r>
          </w:p>
        </w:tc>
        <w:tc>
          <w:tcPr>
            <w:tcW w:w="1211" w:type="pct"/>
            <w:tcBorders>
              <w:bottom w:val="single" w:sz="4" w:space="0" w:color="000000"/>
            </w:tcBorders>
            <w:tcMar>
              <w:left w:w="58" w:type="dxa"/>
              <w:right w:w="58" w:type="dxa"/>
            </w:tcMar>
          </w:tcPr>
          <w:p w14:paraId="55D7555B"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Default language and character set used for all metadata records in this Exchange Catalogue</w:t>
            </w:r>
          </w:p>
        </w:tc>
        <w:tc>
          <w:tcPr>
            <w:tcW w:w="87" w:type="pct"/>
            <w:tcBorders>
              <w:bottom w:val="single" w:sz="4" w:space="0" w:color="000000"/>
            </w:tcBorders>
            <w:tcMar>
              <w:left w:w="58" w:type="dxa"/>
              <w:right w:w="58" w:type="dxa"/>
            </w:tcMar>
          </w:tcPr>
          <w:p w14:paraId="40F26158"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0..1</w:t>
            </w:r>
          </w:p>
        </w:tc>
        <w:tc>
          <w:tcPr>
            <w:tcW w:w="1111" w:type="pct"/>
            <w:tcBorders>
              <w:bottom w:val="single" w:sz="4" w:space="0" w:color="000000"/>
            </w:tcBorders>
            <w:tcMar>
              <w:left w:w="58" w:type="dxa"/>
              <w:right w:w="58" w:type="dxa"/>
            </w:tcMar>
          </w:tcPr>
          <w:p w14:paraId="2D8D4C4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PT_Locale</w:t>
            </w:r>
          </w:p>
        </w:tc>
        <w:tc>
          <w:tcPr>
            <w:tcW w:w="1191" w:type="pct"/>
            <w:tcBorders>
              <w:bottom w:val="single" w:sz="4" w:space="0" w:color="000000"/>
            </w:tcBorders>
            <w:tcMar>
              <w:left w:w="58" w:type="dxa"/>
              <w:right w:w="58" w:type="dxa"/>
            </w:tcMar>
          </w:tcPr>
          <w:p w14:paraId="20B41B6F"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Default is English and UTF-8</w:t>
            </w:r>
          </w:p>
        </w:tc>
      </w:tr>
      <w:tr w:rsidR="00E9151D" w:rsidRPr="009751BD" w14:paraId="44F71E74" w14:textId="77777777" w:rsidTr="009751BD">
        <w:trPr>
          <w:cantSplit/>
        </w:trPr>
        <w:tc>
          <w:tcPr>
            <w:tcW w:w="418" w:type="pct"/>
            <w:shd w:val="clear" w:color="auto" w:fill="FFFFFF"/>
          </w:tcPr>
          <w:p w14:paraId="1AA13473"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shd w:val="clear" w:color="auto" w:fill="FFFFFF"/>
            <w:tcMar>
              <w:left w:w="58" w:type="dxa"/>
              <w:right w:w="58" w:type="dxa"/>
            </w:tcMar>
          </w:tcPr>
          <w:p w14:paraId="3565D0A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otherLocale</w:t>
            </w:r>
          </w:p>
        </w:tc>
        <w:tc>
          <w:tcPr>
            <w:tcW w:w="1211" w:type="pct"/>
            <w:shd w:val="clear" w:color="auto" w:fill="FFFFFF"/>
            <w:tcMar>
              <w:left w:w="58" w:type="dxa"/>
              <w:right w:w="58" w:type="dxa"/>
            </w:tcMar>
          </w:tcPr>
          <w:p w14:paraId="1E019AD0"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Other languages and character sets used for the localized metadata records in this Exchange Catalogue</w:t>
            </w:r>
            <w:r w:rsidRPr="009751BD" w:rsidDel="005F1D4D">
              <w:rPr>
                <w:rFonts w:cs="Arial"/>
                <w:sz w:val="16"/>
                <w:szCs w:val="16"/>
                <w:lang w:val="en-GB"/>
              </w:rPr>
              <w:t xml:space="preserve"> </w:t>
            </w:r>
          </w:p>
        </w:tc>
        <w:tc>
          <w:tcPr>
            <w:tcW w:w="87" w:type="pct"/>
            <w:shd w:val="clear" w:color="auto" w:fill="FFFFFF"/>
            <w:tcMar>
              <w:left w:w="58" w:type="dxa"/>
              <w:right w:w="58" w:type="dxa"/>
            </w:tcMar>
          </w:tcPr>
          <w:p w14:paraId="3E9CEDBC"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w:t>
            </w:r>
          </w:p>
        </w:tc>
        <w:tc>
          <w:tcPr>
            <w:tcW w:w="1111" w:type="pct"/>
            <w:shd w:val="clear" w:color="auto" w:fill="FFFFFF"/>
            <w:tcMar>
              <w:left w:w="58" w:type="dxa"/>
              <w:right w:w="58" w:type="dxa"/>
            </w:tcMar>
          </w:tcPr>
          <w:p w14:paraId="25592CC6"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PT_Locale</w:t>
            </w:r>
          </w:p>
        </w:tc>
        <w:tc>
          <w:tcPr>
            <w:tcW w:w="1191" w:type="pct"/>
            <w:shd w:val="clear" w:color="auto" w:fill="FFFFFF"/>
            <w:tcMar>
              <w:left w:w="58" w:type="dxa"/>
              <w:right w:w="58" w:type="dxa"/>
            </w:tcMar>
          </w:tcPr>
          <w:p w14:paraId="69177BD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Required if any localized entries are present in the Exchange Catalogue</w:t>
            </w:r>
          </w:p>
        </w:tc>
      </w:tr>
      <w:tr w:rsidR="00E9151D" w:rsidRPr="009751BD" w14:paraId="4F23AF5D" w14:textId="77777777" w:rsidTr="009751BD">
        <w:trPr>
          <w:cantSplit/>
        </w:trPr>
        <w:tc>
          <w:tcPr>
            <w:tcW w:w="418" w:type="pct"/>
            <w:shd w:val="clear" w:color="auto" w:fill="FFFFFF"/>
          </w:tcPr>
          <w:p w14:paraId="57583430"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shd w:val="clear" w:color="auto" w:fill="FFFFFF"/>
            <w:tcMar>
              <w:left w:w="58" w:type="dxa"/>
              <w:right w:w="58" w:type="dxa"/>
            </w:tcMar>
          </w:tcPr>
          <w:p w14:paraId="6DD6EC6D"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exchangeCatalogueDescription</w:t>
            </w:r>
          </w:p>
        </w:tc>
        <w:tc>
          <w:tcPr>
            <w:tcW w:w="1211" w:type="pct"/>
            <w:shd w:val="clear" w:color="auto" w:fill="FFFFFF"/>
            <w:tcMar>
              <w:left w:w="58" w:type="dxa"/>
              <w:right w:w="58" w:type="dxa"/>
            </w:tcMar>
          </w:tcPr>
          <w:p w14:paraId="69390D61" w14:textId="6C9EA87C" w:rsidR="00E9151D" w:rsidRPr="009751BD" w:rsidRDefault="00E9151D" w:rsidP="009751BD">
            <w:pPr>
              <w:spacing w:before="60" w:after="60" w:line="240" w:lineRule="auto"/>
              <w:jc w:val="left"/>
              <w:rPr>
                <w:rFonts w:cs="Arial"/>
                <w:sz w:val="16"/>
                <w:szCs w:val="16"/>
                <w:lang w:val="en-GB"/>
              </w:rPr>
            </w:pPr>
            <w:r w:rsidRPr="009751BD">
              <w:rPr>
                <w:rFonts w:cs="Arial"/>
                <w:sz w:val="16"/>
                <w:szCs w:val="16"/>
                <w:lang w:val="en-GB"/>
              </w:rPr>
              <w:t xml:space="preserve">Description of what the </w:t>
            </w:r>
            <w:r w:rsidR="009751BD">
              <w:rPr>
                <w:rFonts w:cs="Arial"/>
                <w:sz w:val="16"/>
                <w:szCs w:val="16"/>
                <w:lang w:val="en-GB"/>
              </w:rPr>
              <w:t>E</w:t>
            </w:r>
            <w:r w:rsidRPr="009751BD">
              <w:rPr>
                <w:rFonts w:cs="Arial"/>
                <w:sz w:val="16"/>
                <w:szCs w:val="16"/>
                <w:lang w:val="en-GB"/>
              </w:rPr>
              <w:t xml:space="preserve">xchange </w:t>
            </w:r>
            <w:r w:rsidR="009751BD">
              <w:rPr>
                <w:rFonts w:cs="Arial"/>
                <w:sz w:val="16"/>
                <w:szCs w:val="16"/>
                <w:lang w:val="en-GB"/>
              </w:rPr>
              <w:t>C</w:t>
            </w:r>
            <w:r w:rsidRPr="009751BD">
              <w:rPr>
                <w:rFonts w:cs="Arial"/>
                <w:sz w:val="16"/>
                <w:szCs w:val="16"/>
                <w:lang w:val="en-GB"/>
              </w:rPr>
              <w:t>atalogue contains</w:t>
            </w:r>
          </w:p>
        </w:tc>
        <w:tc>
          <w:tcPr>
            <w:tcW w:w="87" w:type="pct"/>
            <w:shd w:val="clear" w:color="auto" w:fill="FFFFFF"/>
            <w:tcMar>
              <w:left w:w="58" w:type="dxa"/>
              <w:right w:w="58" w:type="dxa"/>
            </w:tcMar>
          </w:tcPr>
          <w:p w14:paraId="4CC31EC6"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0..1</w:t>
            </w:r>
          </w:p>
        </w:tc>
        <w:tc>
          <w:tcPr>
            <w:tcW w:w="1111" w:type="pct"/>
            <w:shd w:val="clear" w:color="auto" w:fill="FFFFFF"/>
            <w:tcMar>
              <w:left w:w="58" w:type="dxa"/>
              <w:right w:w="58" w:type="dxa"/>
            </w:tcMar>
          </w:tcPr>
          <w:p w14:paraId="7480784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CharacterString</w:t>
            </w:r>
          </w:p>
        </w:tc>
        <w:tc>
          <w:tcPr>
            <w:tcW w:w="1191" w:type="pct"/>
            <w:shd w:val="clear" w:color="auto" w:fill="FFFFFF"/>
            <w:tcMar>
              <w:left w:w="58" w:type="dxa"/>
              <w:right w:w="58" w:type="dxa"/>
            </w:tcMar>
          </w:tcPr>
          <w:p w14:paraId="7F9340A3" w14:textId="77777777" w:rsidR="00E9151D" w:rsidRPr="009751BD" w:rsidRDefault="00E9151D" w:rsidP="009751BD">
            <w:pPr>
              <w:snapToGrid w:val="0"/>
              <w:spacing w:before="60" w:after="60" w:line="240" w:lineRule="auto"/>
              <w:jc w:val="left"/>
              <w:rPr>
                <w:rFonts w:cs="Arial"/>
                <w:sz w:val="16"/>
                <w:szCs w:val="16"/>
                <w:lang w:val="en-GB"/>
              </w:rPr>
            </w:pPr>
          </w:p>
        </w:tc>
      </w:tr>
      <w:tr w:rsidR="00E9151D" w:rsidRPr="009751BD" w14:paraId="3F20766F" w14:textId="77777777" w:rsidTr="009751BD">
        <w:trPr>
          <w:cantSplit/>
        </w:trPr>
        <w:tc>
          <w:tcPr>
            <w:tcW w:w="418" w:type="pct"/>
            <w:shd w:val="clear" w:color="auto" w:fill="FFFFFF"/>
          </w:tcPr>
          <w:p w14:paraId="270B704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shd w:val="clear" w:color="auto" w:fill="FFFFFF"/>
            <w:tcMar>
              <w:left w:w="58" w:type="dxa"/>
              <w:right w:w="58" w:type="dxa"/>
            </w:tcMar>
          </w:tcPr>
          <w:p w14:paraId="7CDE55E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exchangeCatalogueComment</w:t>
            </w:r>
          </w:p>
        </w:tc>
        <w:tc>
          <w:tcPr>
            <w:tcW w:w="1211" w:type="pct"/>
            <w:shd w:val="clear" w:color="auto" w:fill="FFFFFF"/>
            <w:tcMar>
              <w:left w:w="58" w:type="dxa"/>
              <w:right w:w="58" w:type="dxa"/>
            </w:tcMar>
          </w:tcPr>
          <w:p w14:paraId="7892C5D9" w14:textId="77777777" w:rsidR="00E9151D" w:rsidRPr="009751BD" w:rsidRDefault="00E9151D" w:rsidP="009751BD">
            <w:pPr>
              <w:spacing w:before="60" w:after="60" w:line="240" w:lineRule="auto"/>
              <w:jc w:val="left"/>
              <w:rPr>
                <w:rFonts w:cs="Arial"/>
                <w:sz w:val="16"/>
                <w:szCs w:val="16"/>
                <w:lang w:val="en-GB"/>
              </w:rPr>
            </w:pPr>
            <w:r w:rsidRPr="009751BD">
              <w:rPr>
                <w:rFonts w:cs="Arial"/>
                <w:sz w:val="16"/>
                <w:szCs w:val="16"/>
                <w:lang w:val="en-GB"/>
              </w:rPr>
              <w:t>Any additional Information</w:t>
            </w:r>
          </w:p>
        </w:tc>
        <w:tc>
          <w:tcPr>
            <w:tcW w:w="87" w:type="pct"/>
            <w:shd w:val="clear" w:color="auto" w:fill="FFFFFF"/>
            <w:tcMar>
              <w:left w:w="58" w:type="dxa"/>
              <w:right w:w="58" w:type="dxa"/>
            </w:tcMar>
          </w:tcPr>
          <w:p w14:paraId="31BD1FED"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0..1</w:t>
            </w:r>
          </w:p>
        </w:tc>
        <w:tc>
          <w:tcPr>
            <w:tcW w:w="1111" w:type="pct"/>
            <w:shd w:val="clear" w:color="auto" w:fill="FFFFFF"/>
            <w:tcMar>
              <w:left w:w="58" w:type="dxa"/>
              <w:right w:w="58" w:type="dxa"/>
            </w:tcMar>
          </w:tcPr>
          <w:p w14:paraId="3F7E97F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CharacterString</w:t>
            </w:r>
          </w:p>
        </w:tc>
        <w:tc>
          <w:tcPr>
            <w:tcW w:w="1191" w:type="pct"/>
            <w:shd w:val="clear" w:color="auto" w:fill="FFFFFF"/>
            <w:tcMar>
              <w:left w:w="58" w:type="dxa"/>
              <w:right w:w="58" w:type="dxa"/>
            </w:tcMar>
          </w:tcPr>
          <w:p w14:paraId="7697F860" w14:textId="77777777" w:rsidR="00E9151D" w:rsidRPr="009751BD" w:rsidRDefault="00E9151D" w:rsidP="009751BD">
            <w:pPr>
              <w:snapToGrid w:val="0"/>
              <w:spacing w:before="60" w:after="60" w:line="240" w:lineRule="auto"/>
              <w:jc w:val="left"/>
              <w:rPr>
                <w:rFonts w:cs="Arial"/>
                <w:sz w:val="16"/>
                <w:szCs w:val="16"/>
                <w:lang w:val="en-GB"/>
              </w:rPr>
            </w:pPr>
          </w:p>
        </w:tc>
      </w:tr>
      <w:tr w:rsidR="00E9151D" w:rsidRPr="009751BD" w14:paraId="756E049E" w14:textId="77777777" w:rsidTr="009751BD">
        <w:trPr>
          <w:cantSplit/>
        </w:trPr>
        <w:tc>
          <w:tcPr>
            <w:tcW w:w="418" w:type="pct"/>
            <w:shd w:val="clear" w:color="auto" w:fill="FFFFFF"/>
          </w:tcPr>
          <w:p w14:paraId="5B6C480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shd w:val="clear" w:color="auto" w:fill="FFFFFF"/>
            <w:tcMar>
              <w:left w:w="58" w:type="dxa"/>
              <w:right w:w="58" w:type="dxa"/>
            </w:tcMar>
          </w:tcPr>
          <w:p w14:paraId="64142E3A"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certificates</w:t>
            </w:r>
          </w:p>
        </w:tc>
        <w:tc>
          <w:tcPr>
            <w:tcW w:w="1211" w:type="pct"/>
            <w:shd w:val="clear" w:color="auto" w:fill="FFFFFF"/>
            <w:tcMar>
              <w:left w:w="58" w:type="dxa"/>
              <w:right w:w="58" w:type="dxa"/>
            </w:tcMar>
          </w:tcPr>
          <w:p w14:paraId="753E404F"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Signed public key certificates referred to by digital signatures in the Exchange Set</w:t>
            </w:r>
          </w:p>
        </w:tc>
        <w:tc>
          <w:tcPr>
            <w:tcW w:w="87" w:type="pct"/>
            <w:shd w:val="clear" w:color="auto" w:fill="FFFFFF"/>
            <w:tcMar>
              <w:left w:w="58" w:type="dxa"/>
              <w:right w:w="58" w:type="dxa"/>
            </w:tcMar>
          </w:tcPr>
          <w:p w14:paraId="7035FD59"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w:t>
            </w:r>
          </w:p>
        </w:tc>
        <w:tc>
          <w:tcPr>
            <w:tcW w:w="1111" w:type="pct"/>
            <w:shd w:val="clear" w:color="auto" w:fill="FFFFFF"/>
            <w:tcMar>
              <w:left w:w="58" w:type="dxa"/>
              <w:right w:w="58" w:type="dxa"/>
            </w:tcMar>
          </w:tcPr>
          <w:p w14:paraId="624539D7" w14:textId="124E314E"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S100_SE_CertificateContainer</w:t>
            </w:r>
            <w:r w:rsidR="00BB6129">
              <w:rPr>
                <w:rFonts w:cs="Arial"/>
                <w:sz w:val="16"/>
                <w:szCs w:val="16"/>
                <w:lang w:val="en-GB"/>
              </w:rPr>
              <w:t>Type</w:t>
            </w:r>
          </w:p>
        </w:tc>
        <w:tc>
          <w:tcPr>
            <w:tcW w:w="1191" w:type="pct"/>
            <w:shd w:val="clear" w:color="auto" w:fill="FFFFFF"/>
            <w:tcMar>
              <w:left w:w="58" w:type="dxa"/>
              <w:right w:w="58" w:type="dxa"/>
            </w:tcMar>
          </w:tcPr>
          <w:p w14:paraId="14C8C65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Content defined in S-100 Part 15. All certificates used, except the SA root certificate (installed separately by the implementing system) shall be included</w:t>
            </w:r>
          </w:p>
        </w:tc>
      </w:tr>
      <w:tr w:rsidR="00E9151D" w:rsidRPr="009751BD" w14:paraId="65CD2724" w14:textId="77777777" w:rsidTr="009751BD">
        <w:trPr>
          <w:cantSplit/>
        </w:trPr>
        <w:tc>
          <w:tcPr>
            <w:tcW w:w="418" w:type="pct"/>
            <w:shd w:val="clear" w:color="auto" w:fill="FFFFFF"/>
          </w:tcPr>
          <w:p w14:paraId="18B41BC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shd w:val="clear" w:color="auto" w:fill="FFFFFF"/>
            <w:tcMar>
              <w:left w:w="58" w:type="dxa"/>
              <w:right w:w="58" w:type="dxa"/>
            </w:tcMar>
          </w:tcPr>
          <w:p w14:paraId="5099ACC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dataServerIdentifier</w:t>
            </w:r>
          </w:p>
        </w:tc>
        <w:tc>
          <w:tcPr>
            <w:tcW w:w="1211" w:type="pct"/>
            <w:shd w:val="clear" w:color="auto" w:fill="FFFFFF"/>
            <w:tcMar>
              <w:left w:w="58" w:type="dxa"/>
              <w:right w:w="58" w:type="dxa"/>
            </w:tcMar>
          </w:tcPr>
          <w:p w14:paraId="32863D30"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Identifies the data server for the permit</w:t>
            </w:r>
          </w:p>
        </w:tc>
        <w:tc>
          <w:tcPr>
            <w:tcW w:w="87" w:type="pct"/>
            <w:shd w:val="clear" w:color="auto" w:fill="FFFFFF"/>
            <w:tcMar>
              <w:left w:w="58" w:type="dxa"/>
              <w:right w:w="58" w:type="dxa"/>
            </w:tcMar>
          </w:tcPr>
          <w:p w14:paraId="62E62DAE"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0..1</w:t>
            </w:r>
          </w:p>
        </w:tc>
        <w:tc>
          <w:tcPr>
            <w:tcW w:w="1111" w:type="pct"/>
            <w:shd w:val="clear" w:color="auto" w:fill="FFFFFF"/>
            <w:tcMar>
              <w:left w:w="58" w:type="dxa"/>
              <w:right w:w="58" w:type="dxa"/>
            </w:tcMar>
          </w:tcPr>
          <w:p w14:paraId="337364D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CharacterString</w:t>
            </w:r>
          </w:p>
        </w:tc>
        <w:tc>
          <w:tcPr>
            <w:tcW w:w="1191" w:type="pct"/>
            <w:shd w:val="clear" w:color="auto" w:fill="FFFFFF"/>
            <w:tcMar>
              <w:left w:w="58" w:type="dxa"/>
              <w:right w:w="58" w:type="dxa"/>
            </w:tcMar>
          </w:tcPr>
          <w:p w14:paraId="6CF09D3D" w14:textId="77777777" w:rsidR="00E9151D" w:rsidRPr="009751BD" w:rsidRDefault="00E9151D" w:rsidP="009751BD">
            <w:pPr>
              <w:snapToGrid w:val="0"/>
              <w:spacing w:before="60" w:after="60" w:line="240" w:lineRule="auto"/>
              <w:jc w:val="left"/>
              <w:rPr>
                <w:rFonts w:cs="Arial"/>
                <w:sz w:val="16"/>
                <w:szCs w:val="16"/>
                <w:lang w:val="en-GB"/>
              </w:rPr>
            </w:pPr>
          </w:p>
        </w:tc>
      </w:tr>
      <w:tr w:rsidR="00E9151D" w:rsidRPr="009751BD" w14:paraId="422F886B" w14:textId="77777777" w:rsidTr="009751BD">
        <w:trPr>
          <w:cantSplit/>
        </w:trPr>
        <w:tc>
          <w:tcPr>
            <w:tcW w:w="418" w:type="pct"/>
            <w:shd w:val="clear" w:color="auto" w:fill="FFFFFF"/>
          </w:tcPr>
          <w:p w14:paraId="0A63853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Role</w:t>
            </w:r>
          </w:p>
        </w:tc>
        <w:tc>
          <w:tcPr>
            <w:tcW w:w="982" w:type="pct"/>
            <w:shd w:val="clear" w:color="auto" w:fill="FFFFFF"/>
            <w:tcMar>
              <w:left w:w="58" w:type="dxa"/>
              <w:right w:w="58" w:type="dxa"/>
            </w:tcMar>
          </w:tcPr>
          <w:p w14:paraId="26F97EF8"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datasetDiscoveryMetadata</w:t>
            </w:r>
          </w:p>
        </w:tc>
        <w:tc>
          <w:tcPr>
            <w:tcW w:w="1211" w:type="pct"/>
            <w:shd w:val="clear" w:color="auto" w:fill="FFFFFF"/>
            <w:tcMar>
              <w:left w:w="58" w:type="dxa"/>
              <w:right w:w="58" w:type="dxa"/>
            </w:tcMar>
          </w:tcPr>
          <w:p w14:paraId="4C88C596"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Exchange Catalogues may include or reference discovery metadata for the datasets in the Exchange Set</w:t>
            </w:r>
          </w:p>
        </w:tc>
        <w:tc>
          <w:tcPr>
            <w:tcW w:w="87" w:type="pct"/>
            <w:shd w:val="clear" w:color="auto" w:fill="FFFFFF"/>
            <w:tcMar>
              <w:left w:w="58" w:type="dxa"/>
              <w:right w:w="58" w:type="dxa"/>
            </w:tcMar>
          </w:tcPr>
          <w:p w14:paraId="3610EEFF"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w:t>
            </w:r>
          </w:p>
        </w:tc>
        <w:tc>
          <w:tcPr>
            <w:tcW w:w="1111" w:type="pct"/>
            <w:shd w:val="clear" w:color="auto" w:fill="FFFFFF"/>
            <w:tcMar>
              <w:left w:w="58" w:type="dxa"/>
              <w:right w:w="58" w:type="dxa"/>
            </w:tcMar>
          </w:tcPr>
          <w:p w14:paraId="42AD8EDE"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Aggregation S100_DatasetDiscoveryMetadata</w:t>
            </w:r>
          </w:p>
        </w:tc>
        <w:tc>
          <w:tcPr>
            <w:tcW w:w="1191" w:type="pct"/>
            <w:shd w:val="clear" w:color="auto" w:fill="FFFFFF"/>
            <w:tcMar>
              <w:left w:w="58" w:type="dxa"/>
              <w:right w:w="58" w:type="dxa"/>
            </w:tcMar>
          </w:tcPr>
          <w:p w14:paraId="174EB983" w14:textId="77777777" w:rsidR="00E9151D" w:rsidRPr="009751BD" w:rsidRDefault="00E9151D" w:rsidP="009751BD">
            <w:pPr>
              <w:snapToGrid w:val="0"/>
              <w:spacing w:before="60" w:after="60" w:line="240" w:lineRule="auto"/>
              <w:jc w:val="left"/>
              <w:rPr>
                <w:rFonts w:cs="Arial"/>
                <w:sz w:val="16"/>
                <w:szCs w:val="16"/>
                <w:lang w:val="en-GB"/>
              </w:rPr>
            </w:pPr>
          </w:p>
        </w:tc>
      </w:tr>
      <w:tr w:rsidR="00E9151D" w:rsidRPr="009751BD" w14:paraId="4198E391" w14:textId="77777777" w:rsidTr="009751BD">
        <w:trPr>
          <w:cantSplit/>
        </w:trPr>
        <w:tc>
          <w:tcPr>
            <w:tcW w:w="418" w:type="pct"/>
            <w:shd w:val="clear" w:color="auto" w:fill="FFFFFF"/>
          </w:tcPr>
          <w:p w14:paraId="349142B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Role</w:t>
            </w:r>
          </w:p>
        </w:tc>
        <w:tc>
          <w:tcPr>
            <w:tcW w:w="982" w:type="pct"/>
            <w:shd w:val="clear" w:color="auto" w:fill="FFFFFF"/>
            <w:tcMar>
              <w:left w:w="58" w:type="dxa"/>
              <w:right w:w="58" w:type="dxa"/>
            </w:tcMar>
          </w:tcPr>
          <w:p w14:paraId="43B867A1"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catalogueDiscoveryMetadata</w:t>
            </w:r>
          </w:p>
        </w:tc>
        <w:tc>
          <w:tcPr>
            <w:tcW w:w="1211" w:type="pct"/>
            <w:shd w:val="clear" w:color="auto" w:fill="FFFFFF"/>
            <w:tcMar>
              <w:left w:w="58" w:type="dxa"/>
              <w:right w:w="58" w:type="dxa"/>
            </w:tcMar>
          </w:tcPr>
          <w:p w14:paraId="146C517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Metadata for Catalogue</w:t>
            </w:r>
          </w:p>
        </w:tc>
        <w:tc>
          <w:tcPr>
            <w:tcW w:w="87" w:type="pct"/>
            <w:shd w:val="clear" w:color="auto" w:fill="FFFFFF"/>
            <w:tcMar>
              <w:left w:w="58" w:type="dxa"/>
              <w:right w:w="58" w:type="dxa"/>
            </w:tcMar>
          </w:tcPr>
          <w:p w14:paraId="1A7E5B76"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w:t>
            </w:r>
          </w:p>
        </w:tc>
        <w:tc>
          <w:tcPr>
            <w:tcW w:w="1111" w:type="pct"/>
            <w:shd w:val="clear" w:color="auto" w:fill="FFFFFF"/>
            <w:tcMar>
              <w:left w:w="58" w:type="dxa"/>
              <w:right w:w="58" w:type="dxa"/>
            </w:tcMar>
          </w:tcPr>
          <w:p w14:paraId="7C8782CC"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Aggregation S100_CatalogueDiscoveryMetadata</w:t>
            </w:r>
          </w:p>
        </w:tc>
        <w:tc>
          <w:tcPr>
            <w:tcW w:w="1191" w:type="pct"/>
            <w:shd w:val="clear" w:color="auto" w:fill="FFFFFF"/>
            <w:tcMar>
              <w:left w:w="58" w:type="dxa"/>
              <w:right w:w="58" w:type="dxa"/>
            </w:tcMar>
          </w:tcPr>
          <w:p w14:paraId="75B1D081" w14:textId="66C9CC80"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Metadata for the Feature</w:t>
            </w:r>
            <w:r w:rsidR="00BB6129">
              <w:rPr>
                <w:rFonts w:cs="Arial"/>
                <w:sz w:val="16"/>
                <w:szCs w:val="16"/>
                <w:lang w:val="en-GB"/>
              </w:rPr>
              <w:t xml:space="preserve"> and</w:t>
            </w:r>
            <w:r w:rsidRPr="009751BD">
              <w:rPr>
                <w:rFonts w:cs="Arial"/>
                <w:sz w:val="16"/>
                <w:szCs w:val="16"/>
                <w:lang w:val="en-GB"/>
              </w:rPr>
              <w:t xml:space="preserve"> Portrayal Catalogues, if any</w:t>
            </w:r>
          </w:p>
        </w:tc>
      </w:tr>
      <w:tr w:rsidR="00E9151D" w:rsidRPr="009751BD" w14:paraId="4989545D" w14:textId="77777777" w:rsidTr="009751BD">
        <w:trPr>
          <w:cantSplit/>
        </w:trPr>
        <w:tc>
          <w:tcPr>
            <w:tcW w:w="418" w:type="pct"/>
            <w:shd w:val="clear" w:color="auto" w:fill="FFFFFF"/>
          </w:tcPr>
          <w:p w14:paraId="215F1183" w14:textId="77777777" w:rsidR="00E9151D" w:rsidRPr="009751BD" w:rsidRDefault="00E9151D" w:rsidP="009751BD">
            <w:pPr>
              <w:snapToGrid w:val="0"/>
              <w:spacing w:before="60" w:after="60" w:line="240" w:lineRule="auto"/>
              <w:jc w:val="left"/>
              <w:rPr>
                <w:rFonts w:cs="Arial"/>
                <w:sz w:val="16"/>
                <w:szCs w:val="16"/>
                <w:lang w:val="en-GB" w:eastAsia="ar-SA"/>
              </w:rPr>
            </w:pPr>
            <w:r w:rsidRPr="009751BD">
              <w:rPr>
                <w:rFonts w:cs="Arial"/>
                <w:sz w:val="16"/>
                <w:szCs w:val="16"/>
                <w:lang w:val="en-GB"/>
              </w:rPr>
              <w:t>Role</w:t>
            </w:r>
          </w:p>
        </w:tc>
        <w:tc>
          <w:tcPr>
            <w:tcW w:w="982" w:type="pct"/>
            <w:shd w:val="clear" w:color="auto" w:fill="FFFFFF"/>
            <w:tcMar>
              <w:left w:w="58" w:type="dxa"/>
              <w:right w:w="58" w:type="dxa"/>
            </w:tcMar>
          </w:tcPr>
          <w:p w14:paraId="572F8E4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supportFileDiscoveryMetadata</w:t>
            </w:r>
          </w:p>
        </w:tc>
        <w:tc>
          <w:tcPr>
            <w:tcW w:w="1211" w:type="pct"/>
            <w:shd w:val="clear" w:color="auto" w:fill="FFFFFF"/>
            <w:tcMar>
              <w:left w:w="58" w:type="dxa"/>
              <w:right w:w="58" w:type="dxa"/>
            </w:tcMar>
          </w:tcPr>
          <w:p w14:paraId="567222C4"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Exchange Catalogues may include or reference discovery metadata for the support files in the Exchange Set</w:t>
            </w:r>
          </w:p>
        </w:tc>
        <w:tc>
          <w:tcPr>
            <w:tcW w:w="87" w:type="pct"/>
            <w:shd w:val="clear" w:color="auto" w:fill="FFFFFF"/>
            <w:tcMar>
              <w:left w:w="58" w:type="dxa"/>
              <w:right w:w="58" w:type="dxa"/>
            </w:tcMar>
          </w:tcPr>
          <w:p w14:paraId="73ACA566"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w:t>
            </w:r>
          </w:p>
        </w:tc>
        <w:tc>
          <w:tcPr>
            <w:tcW w:w="1111" w:type="pct"/>
            <w:shd w:val="clear" w:color="auto" w:fill="FFFFFF"/>
            <w:tcMar>
              <w:left w:w="58" w:type="dxa"/>
              <w:right w:w="58" w:type="dxa"/>
            </w:tcMar>
          </w:tcPr>
          <w:p w14:paraId="41521EFC"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Aggregation S100_SupportFileDiscoveryMetadata</w:t>
            </w:r>
          </w:p>
        </w:tc>
        <w:tc>
          <w:tcPr>
            <w:tcW w:w="1191" w:type="pct"/>
            <w:shd w:val="clear" w:color="auto" w:fill="FFFFFF"/>
            <w:tcMar>
              <w:left w:w="58" w:type="dxa"/>
              <w:right w:w="58" w:type="dxa"/>
            </w:tcMar>
          </w:tcPr>
          <w:p w14:paraId="067B76CD" w14:textId="5BC505AF"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 xml:space="preserve">The only support files allowed in </w:t>
            </w:r>
            <w:r w:rsidR="006730CF" w:rsidRPr="009751BD">
              <w:rPr>
                <w:rFonts w:cs="Arial"/>
                <w:sz w:val="16"/>
                <w:szCs w:val="16"/>
                <w:lang w:val="en-GB"/>
              </w:rPr>
              <w:t>S-111</w:t>
            </w:r>
            <w:r w:rsidRPr="009751BD">
              <w:rPr>
                <w:rFonts w:cs="Arial"/>
                <w:sz w:val="16"/>
                <w:szCs w:val="16"/>
                <w:lang w:val="en-GB"/>
              </w:rPr>
              <w:t xml:space="preserve"> are </w:t>
            </w:r>
            <w:r w:rsidR="002E2928" w:rsidRPr="009751BD">
              <w:rPr>
                <w:rFonts w:cs="Arial"/>
                <w:sz w:val="16"/>
                <w:szCs w:val="16"/>
                <w:lang w:val="en-GB"/>
              </w:rPr>
              <w:t>enumeration dictionaries</w:t>
            </w:r>
            <w:r w:rsidRPr="009751BD">
              <w:rPr>
                <w:rFonts w:cs="Arial"/>
                <w:sz w:val="16"/>
                <w:szCs w:val="16"/>
                <w:lang w:val="en-GB"/>
              </w:rPr>
              <w:t xml:space="preserve"> and language packs for </w:t>
            </w:r>
            <w:r w:rsidR="009751BD">
              <w:rPr>
                <w:rFonts w:cs="Arial"/>
                <w:sz w:val="16"/>
                <w:szCs w:val="16"/>
                <w:lang w:val="en-GB"/>
              </w:rPr>
              <w:t>F</w:t>
            </w:r>
            <w:r w:rsidRPr="009751BD">
              <w:rPr>
                <w:rFonts w:cs="Arial"/>
                <w:sz w:val="16"/>
                <w:szCs w:val="16"/>
                <w:lang w:val="en-GB"/>
              </w:rPr>
              <w:t xml:space="preserve">eature </w:t>
            </w:r>
            <w:r w:rsidR="009751BD">
              <w:rPr>
                <w:rFonts w:cs="Arial"/>
                <w:sz w:val="16"/>
                <w:szCs w:val="16"/>
                <w:lang w:val="en-GB"/>
              </w:rPr>
              <w:t>C</w:t>
            </w:r>
            <w:r w:rsidRPr="009751BD">
              <w:rPr>
                <w:rFonts w:cs="Arial"/>
                <w:sz w:val="16"/>
                <w:szCs w:val="16"/>
                <w:lang w:val="en-GB"/>
              </w:rPr>
              <w:t>atalogues</w:t>
            </w:r>
          </w:p>
        </w:tc>
      </w:tr>
    </w:tbl>
    <w:p w14:paraId="3EAD4C50" w14:textId="77777777" w:rsidR="00DE379F" w:rsidRPr="00CF30EA" w:rsidRDefault="00DE379F" w:rsidP="00DE379F">
      <w:pPr>
        <w:spacing w:line="240" w:lineRule="auto"/>
        <w:rPr>
          <w:rFonts w:cs="Arial"/>
          <w:lang w:val="en-GB"/>
        </w:rPr>
      </w:pPr>
    </w:p>
    <w:p w14:paraId="38F1AE1C" w14:textId="3365E358" w:rsidR="00C23AB2" w:rsidRDefault="00C23AB2" w:rsidP="009751BD">
      <w:pPr>
        <w:pStyle w:val="Heading3"/>
        <w:tabs>
          <w:tab w:val="clear" w:pos="660"/>
          <w:tab w:val="clear" w:pos="880"/>
          <w:tab w:val="left" w:pos="851"/>
        </w:tabs>
        <w:spacing w:before="120" w:after="120" w:line="240" w:lineRule="auto"/>
        <w:ind w:left="851" w:hanging="851"/>
      </w:pPr>
      <w:bookmarkStart w:id="1114" w:name="_Toc172126822"/>
      <w:r w:rsidRPr="00CF30EA">
        <w:lastRenderedPageBreak/>
        <w:t>S100_</w:t>
      </w:r>
      <w:r w:rsidR="00E9151D" w:rsidRPr="00CF30EA">
        <w:t>Exchange</w:t>
      </w:r>
      <w:r w:rsidRPr="00CF30EA">
        <w:t>CatalogueIdentifier</w:t>
      </w:r>
      <w:bookmarkEnd w:id="1114"/>
    </w:p>
    <w:p w14:paraId="074946CB" w14:textId="6C0514A2" w:rsidR="00D60992" w:rsidRPr="003A655F" w:rsidRDefault="00D60992" w:rsidP="00D60992">
      <w:pPr>
        <w:keepNext/>
        <w:keepLines/>
        <w:spacing w:after="120" w:line="240" w:lineRule="auto"/>
        <w:rPr>
          <w:lang w:val="en-GB" w:eastAsia="ar-SA"/>
        </w:rPr>
      </w:pPr>
      <w:r w:rsidRPr="003A655F">
        <w:rPr>
          <w:lang w:val="en-GB" w:eastAsia="ar-SA"/>
        </w:rPr>
        <w:t>S-1</w:t>
      </w:r>
      <w:r>
        <w:rPr>
          <w:lang w:val="en-GB" w:eastAsia="ar-SA"/>
        </w:rPr>
        <w:t>11</w:t>
      </w:r>
      <w:r w:rsidRPr="003A655F">
        <w:rPr>
          <w:lang w:val="en-GB" w:eastAsia="ar-SA"/>
        </w:rPr>
        <w:t xml:space="preserve"> uses </w:t>
      </w:r>
      <w:r w:rsidRPr="003A655F">
        <w:rPr>
          <w:b/>
          <w:bCs/>
          <w:lang w:val="en-GB" w:eastAsia="ar-SA"/>
        </w:rPr>
        <w:t>S100_ExchangeCatalogueIdentifier</w:t>
      </w:r>
      <w:r w:rsidRPr="003A655F">
        <w:rPr>
          <w:lang w:val="en-GB" w:eastAsia="ar-SA"/>
        </w:rPr>
        <w:t xml:space="preserve"> without modification.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988"/>
        <w:gridCol w:w="2693"/>
        <w:gridCol w:w="3544"/>
        <w:gridCol w:w="567"/>
        <w:gridCol w:w="2126"/>
        <w:gridCol w:w="4030"/>
      </w:tblGrid>
      <w:tr w:rsidR="007A4B63" w:rsidRPr="00D60992" w14:paraId="011D6197" w14:textId="65D78BD0" w:rsidTr="00D60992">
        <w:trPr>
          <w:cantSplit/>
        </w:trPr>
        <w:tc>
          <w:tcPr>
            <w:tcW w:w="988" w:type="dxa"/>
            <w:shd w:val="clear" w:color="auto" w:fill="D9D9D9" w:themeFill="background1" w:themeFillShade="D9"/>
          </w:tcPr>
          <w:p w14:paraId="50A5DDF7" w14:textId="77777777" w:rsidR="007A4B63" w:rsidRPr="00D60992" w:rsidRDefault="007A4B63" w:rsidP="00D60992">
            <w:pPr>
              <w:snapToGrid w:val="0"/>
              <w:spacing w:before="60" w:after="60" w:line="240" w:lineRule="auto"/>
              <w:rPr>
                <w:rFonts w:cs="Arial"/>
                <w:b/>
                <w:sz w:val="16"/>
                <w:szCs w:val="16"/>
                <w:lang w:val="en-GB"/>
              </w:rPr>
            </w:pPr>
            <w:r w:rsidRPr="00D60992">
              <w:rPr>
                <w:rFonts w:cs="Arial"/>
                <w:b/>
                <w:sz w:val="16"/>
                <w:szCs w:val="16"/>
                <w:lang w:val="en-GB"/>
              </w:rPr>
              <w:t>Role Name</w:t>
            </w:r>
          </w:p>
        </w:tc>
        <w:tc>
          <w:tcPr>
            <w:tcW w:w="2693" w:type="dxa"/>
            <w:shd w:val="clear" w:color="auto" w:fill="D9D9D9" w:themeFill="background1" w:themeFillShade="D9"/>
            <w:vAlign w:val="center"/>
          </w:tcPr>
          <w:p w14:paraId="0641370F" w14:textId="77777777" w:rsidR="007A4B63" w:rsidRPr="00D60992" w:rsidRDefault="007A4B63" w:rsidP="00D60992">
            <w:pPr>
              <w:snapToGrid w:val="0"/>
              <w:spacing w:before="60" w:after="60" w:line="240" w:lineRule="auto"/>
              <w:rPr>
                <w:rFonts w:cs="Arial"/>
                <w:b/>
                <w:sz w:val="16"/>
                <w:szCs w:val="16"/>
                <w:lang w:val="en-GB"/>
              </w:rPr>
            </w:pPr>
            <w:r w:rsidRPr="00D60992">
              <w:rPr>
                <w:rFonts w:cs="Arial"/>
                <w:b/>
                <w:sz w:val="16"/>
                <w:szCs w:val="16"/>
                <w:lang w:val="en-GB"/>
              </w:rPr>
              <w:t>Name</w:t>
            </w:r>
          </w:p>
        </w:tc>
        <w:tc>
          <w:tcPr>
            <w:tcW w:w="3544" w:type="dxa"/>
            <w:shd w:val="clear" w:color="auto" w:fill="D9D9D9" w:themeFill="background1" w:themeFillShade="D9"/>
            <w:vAlign w:val="center"/>
          </w:tcPr>
          <w:p w14:paraId="0EE9E443" w14:textId="77777777" w:rsidR="007A4B63" w:rsidRPr="00D60992" w:rsidRDefault="007A4B63" w:rsidP="00D60992">
            <w:pPr>
              <w:snapToGrid w:val="0"/>
              <w:spacing w:before="60" w:after="60" w:line="240" w:lineRule="auto"/>
              <w:rPr>
                <w:rFonts w:cs="Arial"/>
                <w:b/>
                <w:sz w:val="16"/>
                <w:szCs w:val="16"/>
                <w:lang w:val="en-GB"/>
              </w:rPr>
            </w:pPr>
            <w:r w:rsidRPr="00D60992">
              <w:rPr>
                <w:rFonts w:cs="Arial"/>
                <w:b/>
                <w:sz w:val="16"/>
                <w:szCs w:val="16"/>
                <w:lang w:val="en-GB"/>
              </w:rPr>
              <w:t>Description</w:t>
            </w:r>
          </w:p>
        </w:tc>
        <w:tc>
          <w:tcPr>
            <w:tcW w:w="567" w:type="dxa"/>
            <w:shd w:val="clear" w:color="auto" w:fill="D9D9D9" w:themeFill="background1" w:themeFillShade="D9"/>
            <w:vAlign w:val="center"/>
          </w:tcPr>
          <w:p w14:paraId="3DE69F74" w14:textId="77777777" w:rsidR="007A4B63" w:rsidRPr="00D60992" w:rsidRDefault="007A4B63" w:rsidP="00D60992">
            <w:pPr>
              <w:snapToGrid w:val="0"/>
              <w:spacing w:before="60" w:after="60" w:line="240" w:lineRule="auto"/>
              <w:jc w:val="center"/>
              <w:rPr>
                <w:rFonts w:cs="Arial"/>
                <w:b/>
                <w:sz w:val="16"/>
                <w:szCs w:val="16"/>
                <w:lang w:val="en-GB"/>
              </w:rPr>
            </w:pPr>
            <w:r w:rsidRPr="00D60992">
              <w:rPr>
                <w:rFonts w:cs="Arial"/>
                <w:b/>
                <w:sz w:val="16"/>
                <w:szCs w:val="16"/>
                <w:lang w:val="en-GB"/>
              </w:rPr>
              <w:t>Mult</w:t>
            </w:r>
          </w:p>
        </w:tc>
        <w:tc>
          <w:tcPr>
            <w:tcW w:w="2126" w:type="dxa"/>
            <w:shd w:val="clear" w:color="auto" w:fill="D9D9D9" w:themeFill="background1" w:themeFillShade="D9"/>
            <w:vAlign w:val="center"/>
          </w:tcPr>
          <w:p w14:paraId="537FF90F" w14:textId="77777777" w:rsidR="007A4B63" w:rsidRPr="00D60992" w:rsidRDefault="007A4B63" w:rsidP="00D60992">
            <w:pPr>
              <w:snapToGrid w:val="0"/>
              <w:spacing w:before="60" w:after="60" w:line="240" w:lineRule="auto"/>
              <w:rPr>
                <w:rFonts w:cs="Arial"/>
                <w:b/>
                <w:sz w:val="16"/>
                <w:szCs w:val="16"/>
                <w:lang w:val="en-GB"/>
              </w:rPr>
            </w:pPr>
            <w:r w:rsidRPr="00D60992">
              <w:rPr>
                <w:rFonts w:cs="Arial"/>
                <w:b/>
                <w:sz w:val="16"/>
                <w:szCs w:val="16"/>
                <w:lang w:val="en-GB"/>
              </w:rPr>
              <w:t>Type</w:t>
            </w:r>
          </w:p>
        </w:tc>
        <w:tc>
          <w:tcPr>
            <w:tcW w:w="4030" w:type="dxa"/>
            <w:shd w:val="clear" w:color="auto" w:fill="D9D9D9" w:themeFill="background1" w:themeFillShade="D9"/>
            <w:vAlign w:val="center"/>
          </w:tcPr>
          <w:p w14:paraId="6F829F12" w14:textId="77777777" w:rsidR="007A4B63" w:rsidRPr="00D60992" w:rsidRDefault="007A4B63" w:rsidP="00D60992">
            <w:pPr>
              <w:snapToGrid w:val="0"/>
              <w:spacing w:before="60" w:after="60" w:line="240" w:lineRule="auto"/>
              <w:rPr>
                <w:rFonts w:cs="Arial"/>
                <w:b/>
                <w:sz w:val="16"/>
                <w:szCs w:val="16"/>
                <w:lang w:val="en-GB"/>
              </w:rPr>
            </w:pPr>
            <w:r w:rsidRPr="00D60992">
              <w:rPr>
                <w:rFonts w:cs="Arial"/>
                <w:b/>
                <w:sz w:val="16"/>
                <w:szCs w:val="16"/>
                <w:lang w:val="en-GB"/>
              </w:rPr>
              <w:t>Remarks</w:t>
            </w:r>
          </w:p>
        </w:tc>
      </w:tr>
      <w:tr w:rsidR="00AF0B9B" w:rsidRPr="00D60992" w14:paraId="6281FB71" w14:textId="52E6703B" w:rsidTr="00D60992">
        <w:trPr>
          <w:cantSplit/>
        </w:trPr>
        <w:tc>
          <w:tcPr>
            <w:tcW w:w="988" w:type="dxa"/>
          </w:tcPr>
          <w:p w14:paraId="5F358EA2" w14:textId="5D90302A"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Class</w:t>
            </w:r>
          </w:p>
        </w:tc>
        <w:tc>
          <w:tcPr>
            <w:tcW w:w="2693" w:type="dxa"/>
          </w:tcPr>
          <w:p w14:paraId="24ADC036" w14:textId="067E3FD7"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S100_ExchangeCatalogueIdentifier</w:t>
            </w:r>
          </w:p>
        </w:tc>
        <w:tc>
          <w:tcPr>
            <w:tcW w:w="3544" w:type="dxa"/>
          </w:tcPr>
          <w:p w14:paraId="38B39103" w14:textId="77320801" w:rsidR="00AF0B9B" w:rsidRPr="00D60992" w:rsidRDefault="00AF0B9B" w:rsidP="00D60992">
            <w:pPr>
              <w:snapToGrid w:val="0"/>
              <w:spacing w:before="60" w:after="60" w:line="240" w:lineRule="auto"/>
              <w:jc w:val="left"/>
              <w:rPr>
                <w:rFonts w:cs="Arial"/>
                <w:sz w:val="16"/>
                <w:szCs w:val="16"/>
                <w:lang w:val="en-GB"/>
              </w:rPr>
            </w:pPr>
            <w:r w:rsidRPr="00D60992">
              <w:rPr>
                <w:rFonts w:cs="Arial"/>
                <w:sz w:val="16"/>
                <w:szCs w:val="16"/>
                <w:lang w:val="en-GB"/>
              </w:rPr>
              <w:t xml:space="preserve">An </w:t>
            </w:r>
            <w:r w:rsidR="00D60992">
              <w:rPr>
                <w:rFonts w:cs="Arial"/>
                <w:sz w:val="16"/>
                <w:szCs w:val="16"/>
                <w:lang w:val="en-GB"/>
              </w:rPr>
              <w:t>E</w:t>
            </w:r>
            <w:r w:rsidRPr="00D60992">
              <w:rPr>
                <w:rFonts w:cs="Arial"/>
                <w:sz w:val="16"/>
                <w:szCs w:val="16"/>
                <w:lang w:val="en-GB"/>
              </w:rPr>
              <w:t xml:space="preserve">xchange </w:t>
            </w:r>
            <w:r w:rsidR="00D60992">
              <w:rPr>
                <w:rFonts w:cs="Arial"/>
                <w:sz w:val="16"/>
                <w:szCs w:val="16"/>
                <w:lang w:val="en-GB"/>
              </w:rPr>
              <w:t>C</w:t>
            </w:r>
            <w:r w:rsidRPr="00D60992">
              <w:rPr>
                <w:rFonts w:cs="Arial"/>
                <w:sz w:val="16"/>
                <w:szCs w:val="16"/>
                <w:lang w:val="en-GB"/>
              </w:rPr>
              <w:t xml:space="preserve">atalogue contains the discovery metadata about the </w:t>
            </w:r>
            <w:r w:rsidR="00D60992">
              <w:rPr>
                <w:rFonts w:cs="Arial"/>
                <w:sz w:val="16"/>
                <w:szCs w:val="16"/>
                <w:lang w:val="en-GB"/>
              </w:rPr>
              <w:t>e</w:t>
            </w:r>
            <w:r w:rsidRPr="00D60992">
              <w:rPr>
                <w:rFonts w:cs="Arial"/>
                <w:sz w:val="16"/>
                <w:szCs w:val="16"/>
                <w:lang w:val="en-GB"/>
              </w:rPr>
              <w:t>xchange datasets and support files</w:t>
            </w:r>
          </w:p>
        </w:tc>
        <w:tc>
          <w:tcPr>
            <w:tcW w:w="567" w:type="dxa"/>
          </w:tcPr>
          <w:p w14:paraId="5BCEFF2C" w14:textId="71973B1C" w:rsidR="00AF0B9B" w:rsidRPr="00D60992" w:rsidRDefault="00AF0B9B" w:rsidP="00D60992">
            <w:pPr>
              <w:snapToGrid w:val="0"/>
              <w:spacing w:before="60" w:after="60" w:line="240" w:lineRule="auto"/>
              <w:jc w:val="center"/>
              <w:rPr>
                <w:rFonts w:cs="Arial"/>
                <w:sz w:val="16"/>
                <w:szCs w:val="16"/>
                <w:lang w:val="en-GB"/>
              </w:rPr>
            </w:pPr>
            <w:r w:rsidRPr="00D60992">
              <w:rPr>
                <w:rFonts w:cs="Arial"/>
                <w:sz w:val="16"/>
                <w:szCs w:val="16"/>
                <w:lang w:val="en-GB"/>
              </w:rPr>
              <w:t>-</w:t>
            </w:r>
          </w:p>
        </w:tc>
        <w:tc>
          <w:tcPr>
            <w:tcW w:w="2126" w:type="dxa"/>
          </w:tcPr>
          <w:p w14:paraId="2F202815" w14:textId="548C45AA"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w:t>
            </w:r>
          </w:p>
        </w:tc>
        <w:tc>
          <w:tcPr>
            <w:tcW w:w="4030" w:type="dxa"/>
          </w:tcPr>
          <w:p w14:paraId="7FAE7315" w14:textId="1BAE7B61" w:rsidR="00AF0B9B" w:rsidRPr="00D60992" w:rsidRDefault="00AF0B9B" w:rsidP="00D60992">
            <w:pPr>
              <w:snapToGrid w:val="0"/>
              <w:spacing w:before="60" w:after="60" w:line="240" w:lineRule="auto"/>
              <w:jc w:val="left"/>
              <w:rPr>
                <w:rFonts w:cs="Arial"/>
                <w:sz w:val="16"/>
                <w:szCs w:val="16"/>
                <w:lang w:val="en-GB"/>
              </w:rPr>
            </w:pPr>
            <w:r w:rsidRPr="00D60992">
              <w:rPr>
                <w:rFonts w:cs="Arial"/>
                <w:sz w:val="16"/>
                <w:szCs w:val="16"/>
                <w:lang w:val="en-GB"/>
              </w:rPr>
              <w:t>The concatenation of identifier and dateTime form the unique name</w:t>
            </w:r>
          </w:p>
        </w:tc>
      </w:tr>
      <w:tr w:rsidR="00AF0B9B" w:rsidRPr="00D60992" w14:paraId="3494DE65" w14:textId="74019366" w:rsidTr="00D60992">
        <w:trPr>
          <w:cantSplit/>
        </w:trPr>
        <w:tc>
          <w:tcPr>
            <w:tcW w:w="988" w:type="dxa"/>
          </w:tcPr>
          <w:p w14:paraId="2F97FFFC" w14:textId="503F8795"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Attribute</w:t>
            </w:r>
          </w:p>
        </w:tc>
        <w:tc>
          <w:tcPr>
            <w:tcW w:w="2693" w:type="dxa"/>
          </w:tcPr>
          <w:p w14:paraId="75442988" w14:textId="541BD245"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identifier</w:t>
            </w:r>
          </w:p>
        </w:tc>
        <w:tc>
          <w:tcPr>
            <w:tcW w:w="3544" w:type="dxa"/>
          </w:tcPr>
          <w:p w14:paraId="52FA2F15" w14:textId="511756F5" w:rsidR="00AF0B9B" w:rsidRPr="00D60992" w:rsidRDefault="00AF0B9B" w:rsidP="00D60992">
            <w:pPr>
              <w:snapToGrid w:val="0"/>
              <w:spacing w:before="60" w:after="60" w:line="240" w:lineRule="auto"/>
              <w:jc w:val="left"/>
              <w:rPr>
                <w:rFonts w:cs="Arial"/>
                <w:sz w:val="16"/>
                <w:szCs w:val="16"/>
                <w:lang w:val="fr-FR"/>
              </w:rPr>
            </w:pPr>
            <w:r w:rsidRPr="00D60992">
              <w:rPr>
                <w:rFonts w:cs="Arial"/>
                <w:sz w:val="16"/>
                <w:szCs w:val="16"/>
                <w:lang w:val="fr-FR"/>
              </w:rPr>
              <w:t xml:space="preserve">Uniquely identifies this </w:t>
            </w:r>
            <w:r w:rsidR="00D60992">
              <w:rPr>
                <w:rFonts w:cs="Arial"/>
                <w:sz w:val="16"/>
                <w:szCs w:val="16"/>
                <w:lang w:val="fr-FR"/>
              </w:rPr>
              <w:t>E</w:t>
            </w:r>
            <w:r w:rsidRPr="00D60992">
              <w:rPr>
                <w:rFonts w:cs="Arial"/>
                <w:sz w:val="16"/>
                <w:szCs w:val="16"/>
                <w:lang w:val="fr-FR"/>
              </w:rPr>
              <w:t xml:space="preserve">xchange </w:t>
            </w:r>
            <w:r w:rsidR="00D60992">
              <w:rPr>
                <w:rFonts w:cs="Arial"/>
                <w:sz w:val="16"/>
                <w:szCs w:val="16"/>
                <w:lang w:val="fr-FR"/>
              </w:rPr>
              <w:t>C</w:t>
            </w:r>
            <w:r w:rsidRPr="00D60992">
              <w:rPr>
                <w:rFonts w:cs="Arial"/>
                <w:sz w:val="16"/>
                <w:szCs w:val="16"/>
                <w:lang w:val="fr-FR"/>
              </w:rPr>
              <w:t>atalogue</w:t>
            </w:r>
          </w:p>
        </w:tc>
        <w:tc>
          <w:tcPr>
            <w:tcW w:w="567" w:type="dxa"/>
          </w:tcPr>
          <w:p w14:paraId="62ED0906" w14:textId="5F99835D" w:rsidR="00AF0B9B" w:rsidRPr="00D60992" w:rsidRDefault="00AF0B9B" w:rsidP="00D60992">
            <w:pPr>
              <w:snapToGrid w:val="0"/>
              <w:spacing w:before="60" w:after="60" w:line="240" w:lineRule="auto"/>
              <w:jc w:val="center"/>
              <w:rPr>
                <w:rFonts w:cs="Arial"/>
                <w:sz w:val="16"/>
                <w:szCs w:val="16"/>
                <w:lang w:val="en-GB"/>
              </w:rPr>
            </w:pPr>
            <w:r w:rsidRPr="00D60992">
              <w:rPr>
                <w:rFonts w:cs="Arial"/>
                <w:sz w:val="16"/>
                <w:szCs w:val="16"/>
                <w:lang w:val="en-GB"/>
              </w:rPr>
              <w:t>1</w:t>
            </w:r>
          </w:p>
        </w:tc>
        <w:tc>
          <w:tcPr>
            <w:tcW w:w="2126" w:type="dxa"/>
          </w:tcPr>
          <w:p w14:paraId="3A802790" w14:textId="14BA54D6"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CharacterString</w:t>
            </w:r>
          </w:p>
        </w:tc>
        <w:tc>
          <w:tcPr>
            <w:tcW w:w="4030" w:type="dxa"/>
          </w:tcPr>
          <w:p w14:paraId="617A86DE" w14:textId="0FBFF5AF" w:rsidR="00AF0B9B" w:rsidRPr="00D60992" w:rsidRDefault="00AF0B9B" w:rsidP="00D60992">
            <w:pPr>
              <w:snapToGrid w:val="0"/>
              <w:spacing w:before="60" w:after="60" w:line="240" w:lineRule="auto"/>
              <w:jc w:val="left"/>
              <w:rPr>
                <w:rFonts w:cs="Arial"/>
                <w:b/>
                <w:bCs/>
                <w:sz w:val="16"/>
                <w:szCs w:val="16"/>
                <w:lang w:val="en-GB"/>
              </w:rPr>
            </w:pPr>
            <w:r w:rsidRPr="00D60992">
              <w:rPr>
                <w:rFonts w:cs="Arial"/>
                <w:b/>
                <w:bCs/>
                <w:sz w:val="16"/>
                <w:szCs w:val="16"/>
                <w:lang w:val="en-GB"/>
              </w:rPr>
              <w:t>See Note 1 for the naming convention</w:t>
            </w:r>
          </w:p>
        </w:tc>
      </w:tr>
      <w:tr w:rsidR="00AF0B9B" w:rsidRPr="00D60992" w14:paraId="6FAE477B" w14:textId="0FEE88A5" w:rsidTr="00D60992">
        <w:trPr>
          <w:cantSplit/>
        </w:trPr>
        <w:tc>
          <w:tcPr>
            <w:tcW w:w="988" w:type="dxa"/>
          </w:tcPr>
          <w:p w14:paraId="4E24AA2C" w14:textId="54AA1D25"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Attribute</w:t>
            </w:r>
          </w:p>
        </w:tc>
        <w:tc>
          <w:tcPr>
            <w:tcW w:w="2693" w:type="dxa"/>
          </w:tcPr>
          <w:p w14:paraId="6FA13FE2" w14:textId="61DA7983" w:rsidR="00AF0B9B" w:rsidRPr="00D60992" w:rsidRDefault="00AF0B9B" w:rsidP="00D60992">
            <w:pPr>
              <w:snapToGrid w:val="0"/>
              <w:spacing w:before="60" w:after="60" w:line="240" w:lineRule="auto"/>
              <w:rPr>
                <w:rFonts w:cs="Arial"/>
                <w:sz w:val="16"/>
                <w:szCs w:val="16"/>
                <w:lang w:val="en-GB"/>
              </w:rPr>
            </w:pPr>
            <w:r w:rsidRPr="00D60992">
              <w:rPr>
                <w:sz w:val="16"/>
                <w:szCs w:val="16"/>
                <w:lang w:val="en-GB"/>
              </w:rPr>
              <w:t>dateTime</w:t>
            </w:r>
          </w:p>
        </w:tc>
        <w:tc>
          <w:tcPr>
            <w:tcW w:w="3544" w:type="dxa"/>
          </w:tcPr>
          <w:p w14:paraId="181CC281" w14:textId="33990921" w:rsidR="00AF0B9B" w:rsidRPr="00D60992" w:rsidRDefault="00AF0B9B" w:rsidP="00D60992">
            <w:pPr>
              <w:snapToGrid w:val="0"/>
              <w:spacing w:before="60" w:after="60" w:line="240" w:lineRule="auto"/>
              <w:jc w:val="left"/>
              <w:rPr>
                <w:rFonts w:cs="Arial"/>
                <w:sz w:val="16"/>
                <w:szCs w:val="16"/>
                <w:lang w:val="en-GB"/>
              </w:rPr>
            </w:pPr>
            <w:r w:rsidRPr="00D60992">
              <w:rPr>
                <w:sz w:val="16"/>
                <w:szCs w:val="16"/>
                <w:lang w:val="en-GB"/>
              </w:rPr>
              <w:t>Creation date and time of the Exchange Catalogue, including time zone</w:t>
            </w:r>
          </w:p>
        </w:tc>
        <w:tc>
          <w:tcPr>
            <w:tcW w:w="567" w:type="dxa"/>
          </w:tcPr>
          <w:p w14:paraId="225E9D04" w14:textId="46FA9012" w:rsidR="00AF0B9B" w:rsidRPr="00D60992" w:rsidRDefault="00AF0B9B" w:rsidP="00D60992">
            <w:pPr>
              <w:snapToGrid w:val="0"/>
              <w:spacing w:before="60" w:after="60" w:line="240" w:lineRule="auto"/>
              <w:jc w:val="center"/>
              <w:rPr>
                <w:rFonts w:cs="Arial"/>
                <w:sz w:val="16"/>
                <w:szCs w:val="16"/>
                <w:lang w:val="en-GB"/>
              </w:rPr>
            </w:pPr>
            <w:r w:rsidRPr="00D60992">
              <w:rPr>
                <w:sz w:val="16"/>
                <w:szCs w:val="16"/>
                <w:lang w:val="en-GB"/>
              </w:rPr>
              <w:t>1</w:t>
            </w:r>
          </w:p>
        </w:tc>
        <w:tc>
          <w:tcPr>
            <w:tcW w:w="2126" w:type="dxa"/>
          </w:tcPr>
          <w:p w14:paraId="22BA673D" w14:textId="67AAEEDA" w:rsidR="00AF0B9B" w:rsidRPr="00D60992" w:rsidRDefault="00AF0B9B" w:rsidP="00D60992">
            <w:pPr>
              <w:snapToGrid w:val="0"/>
              <w:spacing w:before="60" w:after="60" w:line="240" w:lineRule="auto"/>
              <w:rPr>
                <w:rFonts w:cs="Arial"/>
                <w:sz w:val="16"/>
                <w:szCs w:val="16"/>
                <w:lang w:val="en-GB"/>
              </w:rPr>
            </w:pPr>
            <w:r w:rsidRPr="00D60992">
              <w:rPr>
                <w:sz w:val="16"/>
                <w:szCs w:val="16"/>
                <w:lang w:val="en-GB"/>
              </w:rPr>
              <w:t>DateTime</w:t>
            </w:r>
          </w:p>
        </w:tc>
        <w:tc>
          <w:tcPr>
            <w:tcW w:w="4030" w:type="dxa"/>
          </w:tcPr>
          <w:p w14:paraId="64175F42" w14:textId="239A21B3" w:rsidR="00AF0B9B" w:rsidRPr="00D60992" w:rsidRDefault="00AF0B9B" w:rsidP="00D60992">
            <w:pPr>
              <w:snapToGrid w:val="0"/>
              <w:spacing w:before="60" w:after="60" w:line="240" w:lineRule="auto"/>
              <w:jc w:val="left"/>
              <w:rPr>
                <w:rFonts w:cs="Arial"/>
                <w:sz w:val="16"/>
                <w:szCs w:val="16"/>
                <w:lang w:val="en-GB"/>
              </w:rPr>
            </w:pPr>
            <w:r w:rsidRPr="00D60992">
              <w:rPr>
                <w:sz w:val="16"/>
                <w:szCs w:val="16"/>
                <w:lang w:val="en-GB"/>
              </w:rPr>
              <w:t>Format:  yyyy-mm-ddThh:mm:ssZ</w:t>
            </w:r>
          </w:p>
        </w:tc>
      </w:tr>
    </w:tbl>
    <w:p w14:paraId="6EB15BC6" w14:textId="36B4BB86" w:rsidR="00DE379F" w:rsidRPr="00CF30EA" w:rsidRDefault="00DE379F" w:rsidP="00D60992">
      <w:pPr>
        <w:spacing w:after="0" w:line="240" w:lineRule="auto"/>
        <w:rPr>
          <w:lang w:val="en-GB"/>
        </w:rPr>
      </w:pPr>
    </w:p>
    <w:p w14:paraId="788D1474" w14:textId="757C643B" w:rsidR="00AF0B9B" w:rsidRPr="00CF30EA" w:rsidRDefault="00AF0B9B" w:rsidP="00D60992">
      <w:pPr>
        <w:spacing w:after="120" w:line="240" w:lineRule="auto"/>
        <w:rPr>
          <w:lang w:val="en-GB"/>
        </w:rPr>
      </w:pPr>
      <w:r w:rsidRPr="00CF30EA">
        <w:rPr>
          <w:lang w:val="en-GB"/>
        </w:rPr>
        <w:t>NOTE:</w:t>
      </w:r>
      <w:r w:rsidR="00D60992">
        <w:rPr>
          <w:lang w:val="en-GB"/>
        </w:rPr>
        <w:t xml:space="preserve"> </w:t>
      </w:r>
      <w:r w:rsidRPr="00CF30EA">
        <w:rPr>
          <w:lang w:val="en-GB"/>
        </w:rPr>
        <w:t xml:space="preserve">Use the file name component of the dataset according to the convention in </w:t>
      </w:r>
      <w:r w:rsidR="00D60992">
        <w:rPr>
          <w:lang w:val="en-GB"/>
        </w:rPr>
        <w:t>c</w:t>
      </w:r>
      <w:r w:rsidRPr="00CF30EA">
        <w:rPr>
          <w:lang w:val="en-GB"/>
        </w:rPr>
        <w:t xml:space="preserve">lause </w:t>
      </w:r>
      <w:r w:rsidR="00DB069C" w:rsidRPr="00CF30EA">
        <w:rPr>
          <w:lang w:val="en-GB"/>
        </w:rPr>
        <w:fldChar w:fldCharType="begin"/>
      </w:r>
      <w:r w:rsidR="00DB069C" w:rsidRPr="00CF30EA">
        <w:rPr>
          <w:lang w:val="en-GB"/>
        </w:rPr>
        <w:instrText xml:space="preserve"> REF _Ref126106592 \r \h </w:instrText>
      </w:r>
      <w:r w:rsidR="00DB069C" w:rsidRPr="00CF30EA">
        <w:rPr>
          <w:lang w:val="en-GB"/>
        </w:rPr>
      </w:r>
      <w:r w:rsidR="00DB069C" w:rsidRPr="00CF30EA">
        <w:rPr>
          <w:lang w:val="en-GB"/>
        </w:rPr>
        <w:fldChar w:fldCharType="separate"/>
      </w:r>
      <w:r w:rsidR="00D33763">
        <w:rPr>
          <w:lang w:val="en-GB"/>
        </w:rPr>
        <w:t>11.2.3</w:t>
      </w:r>
      <w:r w:rsidR="00DB069C" w:rsidRPr="00CF30EA">
        <w:rPr>
          <w:lang w:val="en-GB"/>
        </w:rPr>
        <w:fldChar w:fldCharType="end"/>
      </w:r>
      <w:r w:rsidRPr="00CF30EA">
        <w:rPr>
          <w:lang w:val="en-GB"/>
        </w:rPr>
        <w:t xml:space="preserve">. </w:t>
      </w:r>
      <w:r w:rsidR="00D60992">
        <w:rPr>
          <w:lang w:val="en-GB"/>
        </w:rPr>
        <w:t>For example</w:t>
      </w:r>
      <w:r w:rsidRPr="00CF30EA">
        <w:rPr>
          <w:lang w:val="en-GB"/>
        </w:rPr>
        <w:t xml:space="preserve">, if the dataset file is named 111ABCDXYZ_1_20_20210420.HDF5 the metadata identifier should be 111ABCDXYZ_1_20_20210420. In the event of an </w:t>
      </w:r>
      <w:r w:rsidR="00D60992">
        <w:rPr>
          <w:lang w:val="en-GB"/>
        </w:rPr>
        <w:t>E</w:t>
      </w:r>
      <w:r w:rsidRPr="00CF30EA">
        <w:rPr>
          <w:lang w:val="en-GB"/>
        </w:rPr>
        <w:t xml:space="preserve">xchange </w:t>
      </w:r>
      <w:r w:rsidR="00D60992">
        <w:rPr>
          <w:lang w:val="en-GB"/>
        </w:rPr>
        <w:t>S</w:t>
      </w:r>
      <w:r w:rsidRPr="00CF30EA">
        <w:rPr>
          <w:lang w:val="en-GB"/>
        </w:rPr>
        <w:t xml:space="preserve">et containing multiple datasets, use the name of the dataset of largest extent with a “+N” suffix (without quotes), where N is the number of additional datasets in the </w:t>
      </w:r>
      <w:r w:rsidR="00D60992">
        <w:rPr>
          <w:lang w:val="en-GB"/>
        </w:rPr>
        <w:t>E</w:t>
      </w:r>
      <w:r w:rsidRPr="00CF30EA">
        <w:rPr>
          <w:lang w:val="en-GB"/>
        </w:rPr>
        <w:t xml:space="preserve">xchange </w:t>
      </w:r>
      <w:r w:rsidR="00D60992">
        <w:rPr>
          <w:lang w:val="en-GB"/>
        </w:rPr>
        <w:t>S</w:t>
      </w:r>
      <w:r w:rsidRPr="00CF30EA">
        <w:rPr>
          <w:lang w:val="en-GB"/>
        </w:rPr>
        <w:t xml:space="preserve">et. If the </w:t>
      </w:r>
      <w:r w:rsidR="00D60992">
        <w:rPr>
          <w:lang w:val="en-GB"/>
        </w:rPr>
        <w:t>E</w:t>
      </w:r>
      <w:r w:rsidRPr="00CF30EA">
        <w:rPr>
          <w:lang w:val="en-GB"/>
        </w:rPr>
        <w:t xml:space="preserve">xchange </w:t>
      </w:r>
      <w:r w:rsidR="00D60992">
        <w:rPr>
          <w:lang w:val="en-GB"/>
        </w:rPr>
        <w:t>S</w:t>
      </w:r>
      <w:r w:rsidRPr="00CF30EA">
        <w:rPr>
          <w:lang w:val="en-GB"/>
        </w:rPr>
        <w:t xml:space="preserve">et contains only </w:t>
      </w:r>
      <w:r w:rsidR="00D60992">
        <w:rPr>
          <w:lang w:val="en-GB"/>
        </w:rPr>
        <w:t>F</w:t>
      </w:r>
      <w:r w:rsidRPr="00CF30EA">
        <w:rPr>
          <w:lang w:val="en-GB"/>
        </w:rPr>
        <w:t xml:space="preserve">eature and/or </w:t>
      </w:r>
      <w:r w:rsidR="00D60992">
        <w:rPr>
          <w:lang w:val="en-GB"/>
        </w:rPr>
        <w:t>P</w:t>
      </w:r>
      <w:r w:rsidRPr="00CF30EA">
        <w:rPr>
          <w:lang w:val="en-GB"/>
        </w:rPr>
        <w:t xml:space="preserve">ortrayal </w:t>
      </w:r>
      <w:r w:rsidR="00D60992">
        <w:rPr>
          <w:lang w:val="en-GB"/>
        </w:rPr>
        <w:t>C</w:t>
      </w:r>
      <w:r w:rsidRPr="00CF30EA">
        <w:rPr>
          <w:lang w:val="en-GB"/>
        </w:rPr>
        <w:t xml:space="preserve">atalogues, use 111ABCD+N where “ABCD” is the 4-character code of the producer of the </w:t>
      </w:r>
      <w:r w:rsidR="00D60992">
        <w:rPr>
          <w:lang w:val="en-GB"/>
        </w:rPr>
        <w:t>F</w:t>
      </w:r>
      <w:r w:rsidRPr="00CF30EA">
        <w:rPr>
          <w:lang w:val="en-GB"/>
        </w:rPr>
        <w:t xml:space="preserve">eature or </w:t>
      </w:r>
      <w:r w:rsidR="00D60992">
        <w:rPr>
          <w:lang w:val="en-GB"/>
        </w:rPr>
        <w:t>P</w:t>
      </w:r>
      <w:r w:rsidRPr="00CF30EA">
        <w:rPr>
          <w:lang w:val="en-GB"/>
        </w:rPr>
        <w:t xml:space="preserve">ortrayal </w:t>
      </w:r>
      <w:r w:rsidR="00D60992">
        <w:rPr>
          <w:lang w:val="en-GB"/>
        </w:rPr>
        <w:t>C</w:t>
      </w:r>
      <w:r w:rsidRPr="00CF30EA">
        <w:rPr>
          <w:lang w:val="en-GB"/>
        </w:rPr>
        <w:t>atalogue.</w:t>
      </w:r>
    </w:p>
    <w:p w14:paraId="133B6CDD" w14:textId="77777777" w:rsidR="00E9151D" w:rsidRPr="00CF30EA" w:rsidRDefault="00E9151D" w:rsidP="00951175">
      <w:pPr>
        <w:pStyle w:val="Heading3"/>
        <w:tabs>
          <w:tab w:val="clear" w:pos="660"/>
          <w:tab w:val="clear" w:pos="880"/>
          <w:tab w:val="left" w:pos="851"/>
        </w:tabs>
        <w:spacing w:before="120" w:after="120" w:line="240" w:lineRule="auto"/>
        <w:ind w:left="851" w:hanging="851"/>
        <w:rPr>
          <w:lang w:eastAsia="ar-SA"/>
        </w:rPr>
      </w:pPr>
      <w:bookmarkStart w:id="1115" w:name="_Toc66339955"/>
      <w:bookmarkStart w:id="1116" w:name="_Toc81406355"/>
      <w:bookmarkStart w:id="1117" w:name="_Toc172126823"/>
      <w:r w:rsidRPr="00CF30EA">
        <w:rPr>
          <w:lang w:eastAsia="ar-SA"/>
        </w:rPr>
        <w:t>S100_CataloguePointofContact</w:t>
      </w:r>
      <w:bookmarkEnd w:id="1115"/>
      <w:bookmarkEnd w:id="1116"/>
      <w:bookmarkEnd w:id="1117"/>
    </w:p>
    <w:p w14:paraId="69CC26C9" w14:textId="507EBD2C" w:rsidR="00E9151D" w:rsidRPr="00CF30EA" w:rsidRDefault="006730CF" w:rsidP="00951175">
      <w:pPr>
        <w:spacing w:after="120" w:line="240" w:lineRule="auto"/>
        <w:rPr>
          <w:lang w:val="en-GB" w:eastAsia="ar-SA"/>
        </w:rPr>
      </w:pPr>
      <w:r w:rsidRPr="00CF30EA">
        <w:rPr>
          <w:lang w:val="en-GB" w:eastAsia="ar-SA"/>
        </w:rPr>
        <w:t>S-111</w:t>
      </w:r>
      <w:r w:rsidR="00E9151D" w:rsidRPr="00CF30EA">
        <w:rPr>
          <w:lang w:val="en-GB" w:eastAsia="ar-SA"/>
        </w:rPr>
        <w:t xml:space="preserve"> uses </w:t>
      </w:r>
      <w:r w:rsidR="00E9151D" w:rsidRPr="00CF30EA">
        <w:rPr>
          <w:b/>
          <w:bCs/>
          <w:lang w:val="en-GB" w:eastAsia="ar-SA"/>
        </w:rPr>
        <w:t>S100_CataloguePointOfContact</w:t>
      </w:r>
      <w:r w:rsidR="00E9151D" w:rsidRPr="00CF30EA">
        <w:rPr>
          <w:lang w:val="en-GB" w:eastAsia="ar-SA"/>
        </w:rPr>
        <w:t xml:space="preserve"> without modification.</w:t>
      </w: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109"/>
        <w:gridCol w:w="2572"/>
        <w:gridCol w:w="3368"/>
        <w:gridCol w:w="635"/>
        <w:gridCol w:w="2965"/>
        <w:gridCol w:w="3333"/>
      </w:tblGrid>
      <w:tr w:rsidR="00E9151D" w:rsidRPr="00951175" w14:paraId="2A18960D" w14:textId="77777777" w:rsidTr="00951175">
        <w:trPr>
          <w:cantSplit/>
        </w:trPr>
        <w:tc>
          <w:tcPr>
            <w:tcW w:w="1109" w:type="dxa"/>
            <w:shd w:val="clear" w:color="auto" w:fill="D9D9D9" w:themeFill="background1" w:themeFillShade="D9"/>
            <w:vAlign w:val="center"/>
          </w:tcPr>
          <w:p w14:paraId="57F8D851" w14:textId="77777777" w:rsidR="00E9151D" w:rsidRPr="00951175" w:rsidRDefault="00E9151D" w:rsidP="00951175">
            <w:pPr>
              <w:keepNext/>
              <w:snapToGrid w:val="0"/>
              <w:spacing w:before="60" w:after="60" w:line="240" w:lineRule="auto"/>
              <w:ind w:left="31"/>
              <w:jc w:val="left"/>
              <w:rPr>
                <w:rFonts w:cs="Arial"/>
                <w:b/>
                <w:sz w:val="16"/>
                <w:szCs w:val="16"/>
                <w:lang w:val="en-GB"/>
              </w:rPr>
            </w:pPr>
            <w:r w:rsidRPr="00951175">
              <w:rPr>
                <w:rFonts w:cs="Arial"/>
                <w:b/>
                <w:sz w:val="16"/>
                <w:szCs w:val="16"/>
                <w:lang w:val="en-GB"/>
              </w:rPr>
              <w:t>Role Name</w:t>
            </w:r>
          </w:p>
        </w:tc>
        <w:tc>
          <w:tcPr>
            <w:tcW w:w="2572" w:type="dxa"/>
            <w:shd w:val="clear" w:color="auto" w:fill="D9D9D9" w:themeFill="background1" w:themeFillShade="D9"/>
            <w:vAlign w:val="center"/>
          </w:tcPr>
          <w:p w14:paraId="008F7977" w14:textId="77777777" w:rsidR="00E9151D" w:rsidRPr="00951175" w:rsidRDefault="00E9151D" w:rsidP="00951175">
            <w:pPr>
              <w:keepNext/>
              <w:snapToGrid w:val="0"/>
              <w:spacing w:before="60" w:after="60" w:line="240" w:lineRule="auto"/>
              <w:jc w:val="left"/>
              <w:rPr>
                <w:rFonts w:cs="Arial"/>
                <w:b/>
                <w:sz w:val="16"/>
                <w:szCs w:val="16"/>
                <w:lang w:val="en-GB"/>
              </w:rPr>
            </w:pPr>
            <w:r w:rsidRPr="00951175">
              <w:rPr>
                <w:rFonts w:cs="Arial"/>
                <w:b/>
                <w:sz w:val="16"/>
                <w:szCs w:val="16"/>
                <w:lang w:val="en-GB"/>
              </w:rPr>
              <w:t>Name</w:t>
            </w:r>
          </w:p>
        </w:tc>
        <w:tc>
          <w:tcPr>
            <w:tcW w:w="3368" w:type="dxa"/>
            <w:shd w:val="clear" w:color="auto" w:fill="D9D9D9" w:themeFill="background1" w:themeFillShade="D9"/>
            <w:vAlign w:val="center"/>
          </w:tcPr>
          <w:p w14:paraId="1B337C23" w14:textId="77777777" w:rsidR="00E9151D" w:rsidRPr="00951175" w:rsidRDefault="00E9151D" w:rsidP="00951175">
            <w:pPr>
              <w:keepNext/>
              <w:snapToGrid w:val="0"/>
              <w:spacing w:before="60" w:after="60" w:line="240" w:lineRule="auto"/>
              <w:jc w:val="left"/>
              <w:rPr>
                <w:rFonts w:cs="Arial"/>
                <w:b/>
                <w:sz w:val="16"/>
                <w:szCs w:val="16"/>
                <w:lang w:val="en-GB"/>
              </w:rPr>
            </w:pPr>
            <w:r w:rsidRPr="00951175">
              <w:rPr>
                <w:rFonts w:cs="Arial"/>
                <w:b/>
                <w:sz w:val="16"/>
                <w:szCs w:val="16"/>
                <w:lang w:val="en-GB"/>
              </w:rPr>
              <w:t>Description</w:t>
            </w:r>
          </w:p>
        </w:tc>
        <w:tc>
          <w:tcPr>
            <w:tcW w:w="635" w:type="dxa"/>
            <w:shd w:val="clear" w:color="auto" w:fill="D9D9D9" w:themeFill="background1" w:themeFillShade="D9"/>
            <w:vAlign w:val="center"/>
          </w:tcPr>
          <w:p w14:paraId="212DFD25" w14:textId="77777777" w:rsidR="00E9151D" w:rsidRPr="00951175" w:rsidRDefault="00E9151D" w:rsidP="00951175">
            <w:pPr>
              <w:keepNext/>
              <w:snapToGrid w:val="0"/>
              <w:spacing w:before="60" w:after="60" w:line="240" w:lineRule="auto"/>
              <w:jc w:val="center"/>
              <w:rPr>
                <w:rFonts w:cs="Arial"/>
                <w:b/>
                <w:sz w:val="16"/>
                <w:szCs w:val="16"/>
                <w:lang w:val="en-GB"/>
              </w:rPr>
            </w:pPr>
            <w:r w:rsidRPr="00951175">
              <w:rPr>
                <w:rFonts w:cs="Arial"/>
                <w:b/>
                <w:sz w:val="16"/>
                <w:szCs w:val="16"/>
                <w:lang w:val="en-GB"/>
              </w:rPr>
              <w:t>Mult</w:t>
            </w:r>
          </w:p>
        </w:tc>
        <w:tc>
          <w:tcPr>
            <w:tcW w:w="2965" w:type="dxa"/>
            <w:shd w:val="clear" w:color="auto" w:fill="D9D9D9" w:themeFill="background1" w:themeFillShade="D9"/>
            <w:vAlign w:val="center"/>
          </w:tcPr>
          <w:p w14:paraId="7C553CC8" w14:textId="77777777" w:rsidR="00E9151D" w:rsidRPr="00951175" w:rsidRDefault="00E9151D" w:rsidP="00951175">
            <w:pPr>
              <w:keepNext/>
              <w:snapToGrid w:val="0"/>
              <w:spacing w:before="60" w:after="60" w:line="240" w:lineRule="auto"/>
              <w:jc w:val="left"/>
              <w:rPr>
                <w:rFonts w:cs="Arial"/>
                <w:b/>
                <w:sz w:val="16"/>
                <w:szCs w:val="16"/>
                <w:lang w:val="en-GB"/>
              </w:rPr>
            </w:pPr>
            <w:r w:rsidRPr="00951175">
              <w:rPr>
                <w:rFonts w:cs="Arial"/>
                <w:b/>
                <w:sz w:val="16"/>
                <w:szCs w:val="16"/>
                <w:lang w:val="en-GB"/>
              </w:rPr>
              <w:t>Type</w:t>
            </w:r>
          </w:p>
        </w:tc>
        <w:tc>
          <w:tcPr>
            <w:tcW w:w="3333" w:type="dxa"/>
            <w:shd w:val="clear" w:color="auto" w:fill="D9D9D9" w:themeFill="background1" w:themeFillShade="D9"/>
            <w:vAlign w:val="center"/>
          </w:tcPr>
          <w:p w14:paraId="6D09C006" w14:textId="77777777" w:rsidR="00E9151D" w:rsidRPr="00951175" w:rsidRDefault="00E9151D" w:rsidP="00951175">
            <w:pPr>
              <w:keepNext/>
              <w:snapToGrid w:val="0"/>
              <w:spacing w:before="60" w:after="60" w:line="240" w:lineRule="auto"/>
              <w:jc w:val="left"/>
              <w:rPr>
                <w:rFonts w:cs="Arial"/>
                <w:b/>
                <w:sz w:val="16"/>
                <w:szCs w:val="16"/>
                <w:lang w:val="en-GB"/>
              </w:rPr>
            </w:pPr>
            <w:r w:rsidRPr="00951175">
              <w:rPr>
                <w:rFonts w:cs="Arial"/>
                <w:b/>
                <w:sz w:val="16"/>
                <w:szCs w:val="16"/>
                <w:lang w:val="en-GB"/>
              </w:rPr>
              <w:t>Remarks</w:t>
            </w:r>
          </w:p>
        </w:tc>
      </w:tr>
      <w:tr w:rsidR="00E9151D" w:rsidRPr="00951175" w14:paraId="5C0C703B" w14:textId="77777777" w:rsidTr="00951175">
        <w:trPr>
          <w:cantSplit/>
        </w:trPr>
        <w:tc>
          <w:tcPr>
            <w:tcW w:w="1109" w:type="dxa"/>
          </w:tcPr>
          <w:p w14:paraId="0C412B8B" w14:textId="77777777" w:rsidR="00E9151D" w:rsidRPr="00951175" w:rsidRDefault="00E9151D" w:rsidP="00951175">
            <w:pPr>
              <w:snapToGrid w:val="0"/>
              <w:spacing w:before="60" w:after="60" w:line="240" w:lineRule="auto"/>
              <w:ind w:left="31"/>
              <w:jc w:val="left"/>
              <w:rPr>
                <w:rFonts w:cs="Arial"/>
                <w:sz w:val="16"/>
                <w:szCs w:val="16"/>
                <w:lang w:val="en-GB"/>
              </w:rPr>
            </w:pPr>
            <w:r w:rsidRPr="00951175">
              <w:rPr>
                <w:rFonts w:cs="Arial"/>
                <w:sz w:val="16"/>
                <w:szCs w:val="16"/>
                <w:lang w:val="en-GB"/>
              </w:rPr>
              <w:t>Class</w:t>
            </w:r>
          </w:p>
        </w:tc>
        <w:tc>
          <w:tcPr>
            <w:tcW w:w="2572" w:type="dxa"/>
            <w:tcMar>
              <w:left w:w="0" w:type="dxa"/>
              <w:right w:w="0" w:type="dxa"/>
            </w:tcMar>
          </w:tcPr>
          <w:p w14:paraId="3B303D87"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S100_CataloguePointOfContact</w:t>
            </w:r>
          </w:p>
        </w:tc>
        <w:tc>
          <w:tcPr>
            <w:tcW w:w="3368" w:type="dxa"/>
            <w:tcMar>
              <w:left w:w="86" w:type="dxa"/>
              <w:right w:w="86" w:type="dxa"/>
            </w:tcMar>
          </w:tcPr>
          <w:p w14:paraId="44B52934" w14:textId="79A78AC3"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Contact details of the issuer of this </w:t>
            </w:r>
            <w:r w:rsidR="00951175">
              <w:rPr>
                <w:rFonts w:cs="Arial"/>
                <w:sz w:val="16"/>
                <w:szCs w:val="16"/>
                <w:lang w:val="en-GB"/>
              </w:rPr>
              <w:t>E</w:t>
            </w:r>
            <w:r w:rsidRPr="00951175">
              <w:rPr>
                <w:rFonts w:cs="Arial"/>
                <w:sz w:val="16"/>
                <w:szCs w:val="16"/>
                <w:lang w:val="en-GB"/>
              </w:rPr>
              <w:t xml:space="preserve">xchange </w:t>
            </w:r>
            <w:r w:rsidR="00951175">
              <w:rPr>
                <w:rFonts w:cs="Arial"/>
                <w:sz w:val="16"/>
                <w:szCs w:val="16"/>
                <w:lang w:val="en-GB"/>
              </w:rPr>
              <w:t>C</w:t>
            </w:r>
            <w:r w:rsidRPr="00951175">
              <w:rPr>
                <w:rFonts w:cs="Arial"/>
                <w:sz w:val="16"/>
                <w:szCs w:val="16"/>
                <w:lang w:val="en-GB"/>
              </w:rPr>
              <w:t>atalogue</w:t>
            </w:r>
          </w:p>
        </w:tc>
        <w:tc>
          <w:tcPr>
            <w:tcW w:w="635" w:type="dxa"/>
            <w:tcMar>
              <w:left w:w="86" w:type="dxa"/>
              <w:right w:w="86" w:type="dxa"/>
            </w:tcMar>
          </w:tcPr>
          <w:p w14:paraId="74FA7C77"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w:t>
            </w:r>
          </w:p>
        </w:tc>
        <w:tc>
          <w:tcPr>
            <w:tcW w:w="2965" w:type="dxa"/>
            <w:tcMar>
              <w:left w:w="86" w:type="dxa"/>
              <w:right w:w="86" w:type="dxa"/>
            </w:tcMar>
          </w:tcPr>
          <w:p w14:paraId="4885D37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w:t>
            </w:r>
          </w:p>
        </w:tc>
        <w:tc>
          <w:tcPr>
            <w:tcW w:w="3333" w:type="dxa"/>
            <w:tcMar>
              <w:left w:w="86" w:type="dxa"/>
              <w:right w:w="86" w:type="dxa"/>
            </w:tcMar>
          </w:tcPr>
          <w:p w14:paraId="510F892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w:t>
            </w:r>
          </w:p>
        </w:tc>
      </w:tr>
      <w:tr w:rsidR="00E9151D" w:rsidRPr="00951175" w14:paraId="1A09851F" w14:textId="77777777" w:rsidTr="00951175">
        <w:trPr>
          <w:cantSplit/>
        </w:trPr>
        <w:tc>
          <w:tcPr>
            <w:tcW w:w="1109" w:type="dxa"/>
          </w:tcPr>
          <w:p w14:paraId="643A7EF1" w14:textId="77777777" w:rsidR="00E9151D" w:rsidRPr="00951175" w:rsidRDefault="00E9151D" w:rsidP="00951175">
            <w:pPr>
              <w:snapToGrid w:val="0"/>
              <w:spacing w:before="60" w:after="60" w:line="240" w:lineRule="auto"/>
              <w:ind w:left="31"/>
              <w:jc w:val="left"/>
              <w:rPr>
                <w:rFonts w:cs="Arial"/>
                <w:sz w:val="16"/>
                <w:szCs w:val="16"/>
                <w:lang w:val="en-GB"/>
              </w:rPr>
            </w:pPr>
            <w:r w:rsidRPr="00951175">
              <w:rPr>
                <w:sz w:val="16"/>
                <w:szCs w:val="16"/>
                <w:lang w:val="en-GB"/>
              </w:rPr>
              <w:t>Attribute</w:t>
            </w:r>
          </w:p>
        </w:tc>
        <w:tc>
          <w:tcPr>
            <w:tcW w:w="2572" w:type="dxa"/>
          </w:tcPr>
          <w:p w14:paraId="3324D8E4"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organization</w:t>
            </w:r>
          </w:p>
        </w:tc>
        <w:tc>
          <w:tcPr>
            <w:tcW w:w="3368" w:type="dxa"/>
          </w:tcPr>
          <w:p w14:paraId="27A1678A"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The organization distributing this Exchange Catalogue</w:t>
            </w:r>
          </w:p>
        </w:tc>
        <w:tc>
          <w:tcPr>
            <w:tcW w:w="635" w:type="dxa"/>
          </w:tcPr>
          <w:p w14:paraId="760DE243" w14:textId="77777777" w:rsidR="00E9151D" w:rsidRPr="00951175" w:rsidRDefault="00E9151D" w:rsidP="00951175">
            <w:pPr>
              <w:snapToGrid w:val="0"/>
              <w:spacing w:before="60" w:after="60" w:line="240" w:lineRule="auto"/>
              <w:jc w:val="center"/>
              <w:rPr>
                <w:rFonts w:cs="Arial"/>
                <w:sz w:val="16"/>
                <w:szCs w:val="16"/>
                <w:lang w:val="en-GB"/>
              </w:rPr>
            </w:pPr>
            <w:r w:rsidRPr="00951175">
              <w:rPr>
                <w:sz w:val="16"/>
                <w:szCs w:val="16"/>
                <w:lang w:val="en-GB"/>
              </w:rPr>
              <w:t>1</w:t>
            </w:r>
          </w:p>
        </w:tc>
        <w:tc>
          <w:tcPr>
            <w:tcW w:w="2965" w:type="dxa"/>
          </w:tcPr>
          <w:p w14:paraId="0DAE08F9"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CharacterString</w:t>
            </w:r>
          </w:p>
        </w:tc>
        <w:tc>
          <w:tcPr>
            <w:tcW w:w="3333" w:type="dxa"/>
          </w:tcPr>
          <w:p w14:paraId="689AE9D5"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This could be an individual producer, value added reseller, etc</w:t>
            </w:r>
          </w:p>
        </w:tc>
      </w:tr>
      <w:tr w:rsidR="00E9151D" w:rsidRPr="00951175" w14:paraId="18057F2E" w14:textId="77777777" w:rsidTr="00951175">
        <w:trPr>
          <w:cantSplit/>
        </w:trPr>
        <w:tc>
          <w:tcPr>
            <w:tcW w:w="1109" w:type="dxa"/>
          </w:tcPr>
          <w:p w14:paraId="7A44A996" w14:textId="77777777" w:rsidR="00E9151D" w:rsidRPr="00951175" w:rsidRDefault="00E9151D" w:rsidP="00951175">
            <w:pPr>
              <w:snapToGrid w:val="0"/>
              <w:spacing w:before="60" w:after="60" w:line="240" w:lineRule="auto"/>
              <w:ind w:left="31"/>
              <w:jc w:val="left"/>
              <w:rPr>
                <w:rFonts w:cs="Arial"/>
                <w:sz w:val="16"/>
                <w:szCs w:val="16"/>
                <w:lang w:val="en-GB"/>
              </w:rPr>
            </w:pPr>
            <w:r w:rsidRPr="00951175">
              <w:rPr>
                <w:sz w:val="16"/>
                <w:szCs w:val="16"/>
                <w:lang w:val="en-GB"/>
              </w:rPr>
              <w:t>Attribute</w:t>
            </w:r>
          </w:p>
        </w:tc>
        <w:tc>
          <w:tcPr>
            <w:tcW w:w="2572" w:type="dxa"/>
          </w:tcPr>
          <w:p w14:paraId="372AC997"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phone</w:t>
            </w:r>
          </w:p>
        </w:tc>
        <w:tc>
          <w:tcPr>
            <w:tcW w:w="3368" w:type="dxa"/>
          </w:tcPr>
          <w:p w14:paraId="7F84877C" w14:textId="66D302FD"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 xml:space="preserve">The phone number of the </w:t>
            </w:r>
            <w:r w:rsidR="00951175">
              <w:rPr>
                <w:sz w:val="16"/>
                <w:szCs w:val="16"/>
                <w:lang w:val="en-GB"/>
              </w:rPr>
              <w:t>O</w:t>
            </w:r>
            <w:r w:rsidRPr="00951175">
              <w:rPr>
                <w:sz w:val="16"/>
                <w:szCs w:val="16"/>
                <w:lang w:val="en-GB"/>
              </w:rPr>
              <w:t>rganization</w:t>
            </w:r>
          </w:p>
        </w:tc>
        <w:tc>
          <w:tcPr>
            <w:tcW w:w="635" w:type="dxa"/>
          </w:tcPr>
          <w:p w14:paraId="1A4E93E3" w14:textId="77777777" w:rsidR="00E9151D" w:rsidRPr="00951175" w:rsidRDefault="00E9151D" w:rsidP="00951175">
            <w:pPr>
              <w:snapToGrid w:val="0"/>
              <w:spacing w:before="60" w:after="60" w:line="240" w:lineRule="auto"/>
              <w:jc w:val="center"/>
              <w:rPr>
                <w:rFonts w:cs="Arial"/>
                <w:sz w:val="16"/>
                <w:szCs w:val="16"/>
                <w:lang w:val="en-GB"/>
              </w:rPr>
            </w:pPr>
            <w:r w:rsidRPr="00951175">
              <w:rPr>
                <w:sz w:val="16"/>
                <w:szCs w:val="16"/>
                <w:lang w:val="en-GB"/>
              </w:rPr>
              <w:t>0..1</w:t>
            </w:r>
          </w:p>
        </w:tc>
        <w:tc>
          <w:tcPr>
            <w:tcW w:w="2965" w:type="dxa"/>
          </w:tcPr>
          <w:p w14:paraId="538C3E69"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CI_Telephone</w:t>
            </w:r>
          </w:p>
        </w:tc>
        <w:tc>
          <w:tcPr>
            <w:tcW w:w="3333" w:type="dxa"/>
          </w:tcPr>
          <w:p w14:paraId="46431EE8" w14:textId="77777777" w:rsidR="00E9151D" w:rsidRPr="00951175" w:rsidRDefault="00E9151D" w:rsidP="00951175">
            <w:pPr>
              <w:snapToGrid w:val="0"/>
              <w:spacing w:before="60" w:after="60" w:line="240" w:lineRule="auto"/>
              <w:jc w:val="left"/>
              <w:rPr>
                <w:rFonts w:cs="Arial"/>
                <w:sz w:val="16"/>
                <w:szCs w:val="16"/>
                <w:lang w:val="en-GB"/>
              </w:rPr>
            </w:pPr>
          </w:p>
        </w:tc>
      </w:tr>
      <w:tr w:rsidR="00E9151D" w:rsidRPr="00951175" w14:paraId="329F0006" w14:textId="77777777" w:rsidTr="00951175">
        <w:trPr>
          <w:cantSplit/>
        </w:trPr>
        <w:tc>
          <w:tcPr>
            <w:tcW w:w="1109" w:type="dxa"/>
          </w:tcPr>
          <w:p w14:paraId="25ECB379" w14:textId="77777777" w:rsidR="00E9151D" w:rsidRPr="00951175" w:rsidRDefault="00E9151D" w:rsidP="00951175">
            <w:pPr>
              <w:snapToGrid w:val="0"/>
              <w:spacing w:before="60" w:after="60" w:line="240" w:lineRule="auto"/>
              <w:ind w:left="31"/>
              <w:jc w:val="left"/>
              <w:rPr>
                <w:rFonts w:cs="Arial"/>
                <w:sz w:val="16"/>
                <w:szCs w:val="16"/>
                <w:lang w:val="en-GB"/>
              </w:rPr>
            </w:pPr>
            <w:r w:rsidRPr="00951175">
              <w:rPr>
                <w:sz w:val="16"/>
                <w:szCs w:val="16"/>
                <w:lang w:val="en-GB"/>
              </w:rPr>
              <w:t>Attribute</w:t>
            </w:r>
          </w:p>
        </w:tc>
        <w:tc>
          <w:tcPr>
            <w:tcW w:w="2572" w:type="dxa"/>
          </w:tcPr>
          <w:p w14:paraId="04ADDF6F"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address</w:t>
            </w:r>
          </w:p>
        </w:tc>
        <w:tc>
          <w:tcPr>
            <w:tcW w:w="3368" w:type="dxa"/>
          </w:tcPr>
          <w:p w14:paraId="1D615AD3" w14:textId="0AA6FE6A"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 xml:space="preserve">The address of the </w:t>
            </w:r>
            <w:r w:rsidR="00951175">
              <w:rPr>
                <w:sz w:val="16"/>
                <w:szCs w:val="16"/>
                <w:lang w:val="en-GB"/>
              </w:rPr>
              <w:t>O</w:t>
            </w:r>
            <w:r w:rsidRPr="00951175">
              <w:rPr>
                <w:sz w:val="16"/>
                <w:szCs w:val="16"/>
                <w:lang w:val="en-GB"/>
              </w:rPr>
              <w:t>rganization</w:t>
            </w:r>
          </w:p>
        </w:tc>
        <w:tc>
          <w:tcPr>
            <w:tcW w:w="635" w:type="dxa"/>
          </w:tcPr>
          <w:p w14:paraId="3AE61EA7" w14:textId="77777777" w:rsidR="00E9151D" w:rsidRPr="00951175" w:rsidRDefault="00E9151D" w:rsidP="00951175">
            <w:pPr>
              <w:snapToGrid w:val="0"/>
              <w:spacing w:before="60" w:after="60" w:line="240" w:lineRule="auto"/>
              <w:jc w:val="center"/>
              <w:rPr>
                <w:rFonts w:cs="Arial"/>
                <w:sz w:val="16"/>
                <w:szCs w:val="16"/>
                <w:lang w:val="en-GB"/>
              </w:rPr>
            </w:pPr>
            <w:r w:rsidRPr="00951175">
              <w:rPr>
                <w:sz w:val="16"/>
                <w:szCs w:val="16"/>
                <w:lang w:val="en-GB"/>
              </w:rPr>
              <w:t>0..1</w:t>
            </w:r>
          </w:p>
        </w:tc>
        <w:tc>
          <w:tcPr>
            <w:tcW w:w="2965" w:type="dxa"/>
          </w:tcPr>
          <w:p w14:paraId="2932C9E1"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CI_Address</w:t>
            </w:r>
          </w:p>
        </w:tc>
        <w:tc>
          <w:tcPr>
            <w:tcW w:w="3333" w:type="dxa"/>
          </w:tcPr>
          <w:p w14:paraId="1C779515" w14:textId="77777777" w:rsidR="00E9151D" w:rsidRPr="00951175" w:rsidRDefault="00E9151D" w:rsidP="00951175">
            <w:pPr>
              <w:snapToGrid w:val="0"/>
              <w:spacing w:before="60" w:after="60" w:line="240" w:lineRule="auto"/>
              <w:jc w:val="left"/>
              <w:rPr>
                <w:rFonts w:cs="Arial"/>
                <w:sz w:val="16"/>
                <w:szCs w:val="16"/>
                <w:lang w:val="en-GB"/>
              </w:rPr>
            </w:pPr>
          </w:p>
        </w:tc>
      </w:tr>
    </w:tbl>
    <w:p w14:paraId="18D0C544" w14:textId="77777777" w:rsidR="00E9151D" w:rsidRPr="00CF30EA" w:rsidRDefault="00E9151D" w:rsidP="00951175">
      <w:pPr>
        <w:spacing w:after="0" w:line="240" w:lineRule="auto"/>
        <w:rPr>
          <w:lang w:val="en-GB"/>
        </w:rPr>
      </w:pPr>
    </w:p>
    <w:p w14:paraId="1C2C8870" w14:textId="77777777" w:rsidR="00E9151D" w:rsidRPr="00CF30EA" w:rsidRDefault="00E9151D" w:rsidP="00951175">
      <w:pPr>
        <w:pStyle w:val="Heading3"/>
        <w:keepLines/>
        <w:tabs>
          <w:tab w:val="clear" w:pos="660"/>
          <w:tab w:val="clear" w:pos="880"/>
          <w:tab w:val="left" w:pos="851"/>
        </w:tabs>
        <w:spacing w:before="120" w:after="120" w:line="240" w:lineRule="auto"/>
        <w:ind w:left="851" w:hanging="851"/>
      </w:pPr>
      <w:bookmarkStart w:id="1118" w:name="_Toc66339956"/>
      <w:bookmarkStart w:id="1119" w:name="_Ref69823162"/>
      <w:bookmarkStart w:id="1120" w:name="_Ref69848570"/>
      <w:bookmarkStart w:id="1121" w:name="_Ref69848579"/>
      <w:bookmarkStart w:id="1122" w:name="_Ref69851527"/>
      <w:bookmarkStart w:id="1123" w:name="_Toc81406356"/>
      <w:bookmarkStart w:id="1124" w:name="_Ref104740704"/>
      <w:bookmarkStart w:id="1125" w:name="_Ref104985261"/>
      <w:bookmarkStart w:id="1126" w:name="_Ref105068666"/>
      <w:bookmarkStart w:id="1127" w:name="_Ref112757728"/>
      <w:bookmarkStart w:id="1128" w:name="_Toc172126824"/>
      <w:r w:rsidRPr="00CF30EA">
        <w:rPr>
          <w:lang w:eastAsia="ar-SA"/>
        </w:rPr>
        <w:lastRenderedPageBreak/>
        <w:t>S100_DatasetDiscoveryMetadata</w:t>
      </w:r>
      <w:bookmarkEnd w:id="1118"/>
      <w:bookmarkEnd w:id="1119"/>
      <w:bookmarkEnd w:id="1120"/>
      <w:bookmarkEnd w:id="1121"/>
      <w:bookmarkEnd w:id="1122"/>
      <w:bookmarkEnd w:id="1123"/>
      <w:bookmarkEnd w:id="1124"/>
      <w:bookmarkEnd w:id="1125"/>
      <w:bookmarkEnd w:id="1126"/>
      <w:bookmarkEnd w:id="1127"/>
      <w:bookmarkEnd w:id="1128"/>
    </w:p>
    <w:p w14:paraId="737AF625" w14:textId="1E9D44D7" w:rsidR="00E9151D" w:rsidRPr="00CF30EA" w:rsidRDefault="00E9151D" w:rsidP="00951175">
      <w:pPr>
        <w:keepNext/>
        <w:keepLines/>
        <w:spacing w:after="120" w:line="240" w:lineRule="auto"/>
        <w:rPr>
          <w:sz w:val="16"/>
          <w:szCs w:val="16"/>
          <w:lang w:val="en-GB" w:eastAsia="ar-SA"/>
        </w:rPr>
      </w:pPr>
      <w:r w:rsidRPr="00CF30EA">
        <w:rPr>
          <w:lang w:val="en-GB" w:eastAsia="ar-SA"/>
        </w:rPr>
        <w:t xml:space="preserve">Data in the Discovery Metadata are used to identify the relevance of the dataset to the particular application. </w:t>
      </w:r>
      <w:r w:rsidR="006730CF" w:rsidRPr="00CF30EA">
        <w:rPr>
          <w:lang w:val="en-GB" w:eastAsia="ar-SA"/>
        </w:rPr>
        <w:t>S-111</w:t>
      </w:r>
      <w:r w:rsidRPr="00CF30EA">
        <w:rPr>
          <w:lang w:val="en-GB" w:eastAsia="ar-SA"/>
        </w:rPr>
        <w:t xml:space="preserve"> restricts the multiplicity and contents of </w:t>
      </w:r>
      <w:r w:rsidRPr="00CF30EA">
        <w:rPr>
          <w:b/>
          <w:bCs/>
          <w:lang w:val="en-GB" w:eastAsia="ar-SA"/>
        </w:rPr>
        <w:t>S100_DatasetDiscoveryMetadata</w:t>
      </w:r>
      <w:r w:rsidRPr="00CF30EA">
        <w:rPr>
          <w:lang w:val="en-GB" w:eastAsia="ar-SA"/>
        </w:rPr>
        <w:t xml:space="preserve"> as described in the Remarks column.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8" w:type="dxa"/>
          <w:right w:w="58" w:type="dxa"/>
        </w:tblCellMar>
        <w:tblLook w:val="0000" w:firstRow="0" w:lastRow="0" w:firstColumn="0" w:lastColumn="0" w:noHBand="0" w:noVBand="0"/>
      </w:tblPr>
      <w:tblGrid>
        <w:gridCol w:w="969"/>
        <w:gridCol w:w="2917"/>
        <w:gridCol w:w="3163"/>
        <w:gridCol w:w="777"/>
        <w:gridCol w:w="3070"/>
        <w:gridCol w:w="3052"/>
      </w:tblGrid>
      <w:tr w:rsidR="00E9151D" w:rsidRPr="00951175" w14:paraId="7DEC7E35" w14:textId="77777777" w:rsidTr="00B824E4">
        <w:trPr>
          <w:cantSplit/>
          <w:tblHeader/>
        </w:trPr>
        <w:tc>
          <w:tcPr>
            <w:tcW w:w="965" w:type="dxa"/>
            <w:shd w:val="clear" w:color="auto" w:fill="D9D9D9" w:themeFill="background1" w:themeFillShade="D9"/>
          </w:tcPr>
          <w:p w14:paraId="4F41D1E4" w14:textId="77777777" w:rsidR="00E9151D" w:rsidRPr="00951175" w:rsidRDefault="00E9151D" w:rsidP="00951175">
            <w:pPr>
              <w:snapToGrid w:val="0"/>
              <w:spacing w:before="60" w:after="60" w:line="240" w:lineRule="auto"/>
              <w:jc w:val="left"/>
              <w:rPr>
                <w:rFonts w:cs="Arial"/>
                <w:b/>
                <w:sz w:val="16"/>
                <w:szCs w:val="16"/>
                <w:lang w:val="en-GB"/>
              </w:rPr>
            </w:pPr>
            <w:bookmarkStart w:id="1129" w:name="_Hlk111730082"/>
            <w:r w:rsidRPr="00951175">
              <w:rPr>
                <w:rFonts w:cs="Arial"/>
                <w:b/>
                <w:sz w:val="16"/>
                <w:szCs w:val="16"/>
                <w:lang w:val="en-GB"/>
              </w:rPr>
              <w:t>Role Name</w:t>
            </w:r>
          </w:p>
        </w:tc>
        <w:tc>
          <w:tcPr>
            <w:tcW w:w="2904" w:type="dxa"/>
            <w:shd w:val="clear" w:color="auto" w:fill="D9D9D9" w:themeFill="background1" w:themeFillShade="D9"/>
            <w:vAlign w:val="center"/>
          </w:tcPr>
          <w:p w14:paraId="2B1DF9C3" w14:textId="77777777" w:rsidR="00E9151D" w:rsidRPr="00951175" w:rsidRDefault="00E9151D" w:rsidP="00951175">
            <w:pPr>
              <w:snapToGrid w:val="0"/>
              <w:spacing w:before="60" w:after="60" w:line="240" w:lineRule="auto"/>
              <w:jc w:val="left"/>
              <w:rPr>
                <w:rFonts w:cs="Arial"/>
                <w:b/>
                <w:sz w:val="16"/>
                <w:szCs w:val="16"/>
                <w:lang w:val="en-GB"/>
              </w:rPr>
            </w:pPr>
            <w:r w:rsidRPr="00951175">
              <w:rPr>
                <w:rFonts w:cs="Arial"/>
                <w:b/>
                <w:sz w:val="16"/>
                <w:szCs w:val="16"/>
                <w:lang w:val="en-GB"/>
              </w:rPr>
              <w:t>Name</w:t>
            </w:r>
          </w:p>
        </w:tc>
        <w:tc>
          <w:tcPr>
            <w:tcW w:w="3149" w:type="dxa"/>
            <w:shd w:val="clear" w:color="auto" w:fill="D9D9D9" w:themeFill="background1" w:themeFillShade="D9"/>
            <w:vAlign w:val="center"/>
          </w:tcPr>
          <w:p w14:paraId="380370D4" w14:textId="77777777" w:rsidR="00E9151D" w:rsidRPr="00951175" w:rsidRDefault="00E9151D" w:rsidP="00951175">
            <w:pPr>
              <w:snapToGrid w:val="0"/>
              <w:spacing w:before="60" w:after="60" w:line="240" w:lineRule="auto"/>
              <w:jc w:val="left"/>
              <w:rPr>
                <w:rFonts w:cs="Arial"/>
                <w:b/>
                <w:sz w:val="16"/>
                <w:szCs w:val="16"/>
                <w:lang w:val="en-GB"/>
              </w:rPr>
            </w:pPr>
            <w:r w:rsidRPr="00951175">
              <w:rPr>
                <w:rFonts w:cs="Arial"/>
                <w:b/>
                <w:sz w:val="16"/>
                <w:szCs w:val="16"/>
                <w:lang w:val="en-GB"/>
              </w:rPr>
              <w:t>Description</w:t>
            </w:r>
          </w:p>
        </w:tc>
        <w:tc>
          <w:tcPr>
            <w:tcW w:w="773" w:type="dxa"/>
            <w:shd w:val="clear" w:color="auto" w:fill="D9D9D9" w:themeFill="background1" w:themeFillShade="D9"/>
            <w:vAlign w:val="center"/>
          </w:tcPr>
          <w:p w14:paraId="770C3753" w14:textId="77777777" w:rsidR="00E9151D" w:rsidRPr="00951175" w:rsidRDefault="00E9151D" w:rsidP="00951175">
            <w:pPr>
              <w:snapToGrid w:val="0"/>
              <w:spacing w:before="60" w:after="60" w:line="240" w:lineRule="auto"/>
              <w:jc w:val="center"/>
              <w:rPr>
                <w:rFonts w:cs="Arial"/>
                <w:b/>
                <w:sz w:val="16"/>
                <w:szCs w:val="16"/>
                <w:lang w:val="en-GB"/>
              </w:rPr>
            </w:pPr>
            <w:r w:rsidRPr="00951175">
              <w:rPr>
                <w:rFonts w:cs="Arial"/>
                <w:b/>
                <w:sz w:val="16"/>
                <w:szCs w:val="16"/>
                <w:lang w:val="en-GB"/>
              </w:rPr>
              <w:t>Mult</w:t>
            </w:r>
          </w:p>
        </w:tc>
        <w:tc>
          <w:tcPr>
            <w:tcW w:w="3056" w:type="dxa"/>
            <w:shd w:val="clear" w:color="auto" w:fill="D9D9D9" w:themeFill="background1" w:themeFillShade="D9"/>
            <w:vAlign w:val="center"/>
          </w:tcPr>
          <w:p w14:paraId="2AB361D7" w14:textId="77777777" w:rsidR="00E9151D" w:rsidRPr="00951175" w:rsidRDefault="00E9151D" w:rsidP="00951175">
            <w:pPr>
              <w:snapToGrid w:val="0"/>
              <w:spacing w:before="60" w:after="60" w:line="240" w:lineRule="auto"/>
              <w:jc w:val="left"/>
              <w:rPr>
                <w:rFonts w:cs="Arial"/>
                <w:b/>
                <w:sz w:val="16"/>
                <w:szCs w:val="16"/>
                <w:lang w:val="en-GB"/>
              </w:rPr>
            </w:pPr>
            <w:r w:rsidRPr="00951175">
              <w:rPr>
                <w:rFonts w:cs="Arial"/>
                <w:b/>
                <w:sz w:val="16"/>
                <w:szCs w:val="16"/>
                <w:lang w:val="en-GB"/>
              </w:rPr>
              <w:t>Type</w:t>
            </w:r>
          </w:p>
        </w:tc>
        <w:tc>
          <w:tcPr>
            <w:tcW w:w="3038" w:type="dxa"/>
            <w:shd w:val="clear" w:color="auto" w:fill="D9D9D9" w:themeFill="background1" w:themeFillShade="D9"/>
            <w:vAlign w:val="center"/>
          </w:tcPr>
          <w:p w14:paraId="3EBD4428" w14:textId="77777777" w:rsidR="00E9151D" w:rsidRPr="00951175" w:rsidRDefault="00E9151D" w:rsidP="00B824E4">
            <w:pPr>
              <w:snapToGrid w:val="0"/>
              <w:spacing w:before="60" w:after="60" w:line="240" w:lineRule="auto"/>
              <w:jc w:val="left"/>
              <w:rPr>
                <w:rFonts w:cs="Arial"/>
                <w:b/>
                <w:sz w:val="16"/>
                <w:szCs w:val="16"/>
                <w:lang w:val="en-GB"/>
              </w:rPr>
            </w:pPr>
            <w:r w:rsidRPr="00951175">
              <w:rPr>
                <w:rFonts w:cs="Arial"/>
                <w:b/>
                <w:sz w:val="16"/>
                <w:szCs w:val="16"/>
                <w:lang w:val="en-GB"/>
              </w:rPr>
              <w:t>Remarks</w:t>
            </w:r>
          </w:p>
        </w:tc>
      </w:tr>
      <w:tr w:rsidR="00E9151D" w:rsidRPr="00951175" w14:paraId="4B2B8F84" w14:textId="77777777" w:rsidTr="00B824E4">
        <w:trPr>
          <w:cantSplit/>
        </w:trPr>
        <w:tc>
          <w:tcPr>
            <w:tcW w:w="965" w:type="dxa"/>
          </w:tcPr>
          <w:p w14:paraId="74B2A2A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Class</w:t>
            </w:r>
          </w:p>
        </w:tc>
        <w:tc>
          <w:tcPr>
            <w:tcW w:w="2904" w:type="dxa"/>
            <w:tcMar>
              <w:left w:w="0" w:type="dxa"/>
              <w:right w:w="0" w:type="dxa"/>
            </w:tcMar>
          </w:tcPr>
          <w:p w14:paraId="0415B935"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S100_DatasetDiscoveryMetadata</w:t>
            </w:r>
          </w:p>
        </w:tc>
        <w:tc>
          <w:tcPr>
            <w:tcW w:w="3149" w:type="dxa"/>
          </w:tcPr>
          <w:p w14:paraId="506EDB14" w14:textId="7F93DA4B"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Metadata about the individual datasets in the </w:t>
            </w:r>
            <w:r w:rsidR="00B824E4">
              <w:rPr>
                <w:rFonts w:cs="Arial"/>
                <w:sz w:val="16"/>
                <w:szCs w:val="16"/>
                <w:lang w:val="en-GB"/>
              </w:rPr>
              <w:t>E</w:t>
            </w:r>
            <w:r w:rsidRPr="00951175">
              <w:rPr>
                <w:rFonts w:cs="Arial"/>
                <w:sz w:val="16"/>
                <w:szCs w:val="16"/>
                <w:lang w:val="en-GB"/>
              </w:rPr>
              <w:t xml:space="preserve">xchange </w:t>
            </w:r>
            <w:r w:rsidR="00B824E4">
              <w:rPr>
                <w:rFonts w:cs="Arial"/>
                <w:sz w:val="16"/>
                <w:szCs w:val="16"/>
                <w:lang w:val="en-GB"/>
              </w:rPr>
              <w:t>C</w:t>
            </w:r>
            <w:r w:rsidRPr="00951175">
              <w:rPr>
                <w:rFonts w:cs="Arial"/>
                <w:sz w:val="16"/>
                <w:szCs w:val="16"/>
                <w:lang w:val="en-GB"/>
              </w:rPr>
              <w:t>atalogue</w:t>
            </w:r>
          </w:p>
        </w:tc>
        <w:tc>
          <w:tcPr>
            <w:tcW w:w="773" w:type="dxa"/>
            <w:vAlign w:val="center"/>
          </w:tcPr>
          <w:p w14:paraId="47D76A47"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w:t>
            </w:r>
          </w:p>
        </w:tc>
        <w:tc>
          <w:tcPr>
            <w:tcW w:w="3056" w:type="dxa"/>
          </w:tcPr>
          <w:p w14:paraId="2E1501B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w:t>
            </w:r>
          </w:p>
        </w:tc>
        <w:tc>
          <w:tcPr>
            <w:tcW w:w="3038" w:type="dxa"/>
            <w:vAlign w:val="center"/>
          </w:tcPr>
          <w:p w14:paraId="76F037E6" w14:textId="2E1886C3" w:rsidR="00E9151D" w:rsidRPr="00951175" w:rsidRDefault="00E9151D" w:rsidP="00B824E4">
            <w:pPr>
              <w:snapToGrid w:val="0"/>
              <w:spacing w:before="60" w:after="60" w:line="240" w:lineRule="auto"/>
              <w:jc w:val="left"/>
              <w:rPr>
                <w:rFonts w:cs="Arial"/>
                <w:b/>
                <w:bCs/>
                <w:sz w:val="16"/>
                <w:szCs w:val="16"/>
                <w:lang w:val="en-GB"/>
              </w:rPr>
            </w:pPr>
            <w:r w:rsidRPr="00951175">
              <w:rPr>
                <w:rFonts w:cs="Arial"/>
                <w:b/>
                <w:bCs/>
                <w:sz w:val="16"/>
                <w:szCs w:val="16"/>
                <w:lang w:val="en-GB"/>
              </w:rPr>
              <w:t xml:space="preserve">The optional S-100 attributes </w:t>
            </w:r>
            <w:r w:rsidRPr="00951175">
              <w:rPr>
                <w:rFonts w:cs="Arial"/>
                <w:b/>
                <w:bCs/>
                <w:i/>
                <w:iCs/>
                <w:sz w:val="16"/>
                <w:szCs w:val="16"/>
                <w:lang w:val="en-GB"/>
              </w:rPr>
              <w:t>updateNumber</w:t>
            </w:r>
            <w:r w:rsidRPr="00951175">
              <w:rPr>
                <w:rFonts w:cs="Arial"/>
                <w:b/>
                <w:bCs/>
                <w:sz w:val="16"/>
                <w:szCs w:val="16"/>
                <w:lang w:val="en-GB"/>
              </w:rPr>
              <w:t xml:space="preserve">, </w:t>
            </w:r>
            <w:r w:rsidRPr="00951175">
              <w:rPr>
                <w:rFonts w:cs="Arial"/>
                <w:b/>
                <w:bCs/>
                <w:i/>
                <w:iCs/>
                <w:sz w:val="16"/>
                <w:szCs w:val="16"/>
                <w:lang w:val="en-GB"/>
              </w:rPr>
              <w:t>updateApplicationDate</w:t>
            </w:r>
            <w:r w:rsidRPr="00951175">
              <w:rPr>
                <w:rFonts w:cs="Arial"/>
                <w:b/>
                <w:bCs/>
                <w:sz w:val="16"/>
                <w:szCs w:val="16"/>
                <w:lang w:val="en-GB"/>
              </w:rPr>
              <w:t xml:space="preserve">, </w:t>
            </w:r>
            <w:r w:rsidRPr="00951175">
              <w:rPr>
                <w:rFonts w:cs="Arial"/>
                <w:b/>
                <w:bCs/>
                <w:i/>
                <w:iCs/>
                <w:sz w:val="16"/>
                <w:szCs w:val="16"/>
                <w:lang w:val="en-GB"/>
              </w:rPr>
              <w:t>otherLocale</w:t>
            </w:r>
            <w:r w:rsidRPr="00951175">
              <w:rPr>
                <w:rFonts w:cs="Arial"/>
                <w:b/>
                <w:bCs/>
                <w:sz w:val="16"/>
                <w:szCs w:val="16"/>
                <w:lang w:val="en-GB"/>
              </w:rPr>
              <w:t xml:space="preserve">, and </w:t>
            </w:r>
            <w:r w:rsidRPr="00951175">
              <w:rPr>
                <w:rFonts w:cs="Arial"/>
                <w:b/>
                <w:bCs/>
                <w:i/>
                <w:iCs/>
                <w:sz w:val="16"/>
                <w:szCs w:val="16"/>
                <w:lang w:val="en-GB"/>
              </w:rPr>
              <w:t>referenceID</w:t>
            </w:r>
            <w:r w:rsidRPr="00951175">
              <w:rPr>
                <w:rFonts w:cs="Arial"/>
                <w:b/>
                <w:bCs/>
                <w:sz w:val="16"/>
                <w:szCs w:val="16"/>
                <w:lang w:val="en-GB"/>
              </w:rPr>
              <w:t xml:space="preserve"> are not used in </w:t>
            </w:r>
            <w:r w:rsidR="006730CF" w:rsidRPr="00951175">
              <w:rPr>
                <w:rFonts w:cs="Arial"/>
                <w:b/>
                <w:bCs/>
                <w:sz w:val="16"/>
                <w:szCs w:val="16"/>
                <w:lang w:val="en-GB"/>
              </w:rPr>
              <w:t>S-111</w:t>
            </w:r>
          </w:p>
          <w:p w14:paraId="789D7201" w14:textId="35B1EDE6" w:rsidR="00E9151D" w:rsidRPr="00951175" w:rsidRDefault="00E9151D" w:rsidP="00B824E4">
            <w:pPr>
              <w:snapToGrid w:val="0"/>
              <w:spacing w:before="60" w:after="60" w:line="240" w:lineRule="auto"/>
              <w:jc w:val="left"/>
              <w:rPr>
                <w:rFonts w:cs="Arial"/>
                <w:sz w:val="16"/>
                <w:szCs w:val="16"/>
                <w:lang w:val="en-GB"/>
              </w:rPr>
            </w:pPr>
            <w:r w:rsidRPr="00951175">
              <w:rPr>
                <w:rFonts w:cs="Arial"/>
                <w:b/>
                <w:bCs/>
                <w:sz w:val="16"/>
                <w:szCs w:val="16"/>
                <w:lang w:val="en-GB"/>
              </w:rPr>
              <w:t xml:space="preserve">The optional S-100 attributes </w:t>
            </w:r>
            <w:r w:rsidRPr="00951175">
              <w:rPr>
                <w:rFonts w:cs="Arial"/>
                <w:b/>
                <w:bCs/>
                <w:i/>
                <w:iCs/>
                <w:sz w:val="16"/>
                <w:szCs w:val="16"/>
                <w:lang w:val="en-GB"/>
              </w:rPr>
              <w:t>datasetID</w:t>
            </w:r>
            <w:r w:rsidRPr="00951175">
              <w:rPr>
                <w:rFonts w:cs="Arial"/>
                <w:b/>
                <w:bCs/>
                <w:sz w:val="16"/>
                <w:szCs w:val="16"/>
                <w:lang w:val="en-GB"/>
              </w:rPr>
              <w:t xml:space="preserve"> </w:t>
            </w:r>
            <w:r w:rsidR="00D27B0E" w:rsidRPr="00951175">
              <w:rPr>
                <w:rFonts w:cs="Arial"/>
                <w:b/>
                <w:bCs/>
                <w:i/>
                <w:iCs/>
                <w:sz w:val="16"/>
                <w:szCs w:val="16"/>
                <w:lang w:val="en-GB"/>
              </w:rPr>
              <w:t>dataCoverage</w:t>
            </w:r>
            <w:r w:rsidR="00D27B0E" w:rsidRPr="00951175">
              <w:rPr>
                <w:rFonts w:cs="Arial"/>
                <w:b/>
                <w:bCs/>
                <w:sz w:val="16"/>
                <w:szCs w:val="16"/>
                <w:lang w:val="en-GB"/>
              </w:rPr>
              <w:t xml:space="preserve">, </w:t>
            </w:r>
            <w:r w:rsidRPr="00951175">
              <w:rPr>
                <w:rFonts w:cs="Arial"/>
                <w:b/>
                <w:bCs/>
                <w:sz w:val="16"/>
                <w:szCs w:val="16"/>
                <w:lang w:val="en-GB"/>
              </w:rPr>
              <w:t xml:space="preserve">and </w:t>
            </w:r>
            <w:r w:rsidRPr="00951175">
              <w:rPr>
                <w:rFonts w:cs="Arial"/>
                <w:b/>
                <w:bCs/>
                <w:i/>
                <w:iCs/>
                <w:sz w:val="16"/>
                <w:szCs w:val="16"/>
                <w:lang w:val="en-GB"/>
              </w:rPr>
              <w:t xml:space="preserve">editionNumber </w:t>
            </w:r>
            <w:r w:rsidRPr="00951175">
              <w:rPr>
                <w:rFonts w:cs="Arial"/>
                <w:b/>
                <w:bCs/>
                <w:sz w:val="16"/>
                <w:szCs w:val="16"/>
                <w:lang w:val="en-GB"/>
              </w:rPr>
              <w:t xml:space="preserve">are mandatory in </w:t>
            </w:r>
            <w:r w:rsidR="006730CF" w:rsidRPr="00951175">
              <w:rPr>
                <w:rFonts w:cs="Arial"/>
                <w:b/>
                <w:bCs/>
                <w:sz w:val="16"/>
                <w:szCs w:val="16"/>
                <w:lang w:val="en-GB"/>
              </w:rPr>
              <w:t>S-111</w:t>
            </w:r>
          </w:p>
        </w:tc>
      </w:tr>
      <w:tr w:rsidR="00E9151D" w:rsidRPr="00951175" w14:paraId="57D91388" w14:textId="77777777" w:rsidTr="00B824E4">
        <w:trPr>
          <w:cantSplit/>
        </w:trPr>
        <w:tc>
          <w:tcPr>
            <w:tcW w:w="965" w:type="dxa"/>
          </w:tcPr>
          <w:p w14:paraId="612D9E3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2E1C312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fileName</w:t>
            </w:r>
          </w:p>
        </w:tc>
        <w:tc>
          <w:tcPr>
            <w:tcW w:w="3149" w:type="dxa"/>
          </w:tcPr>
          <w:p w14:paraId="0A955D7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Dataset file name</w:t>
            </w:r>
          </w:p>
        </w:tc>
        <w:tc>
          <w:tcPr>
            <w:tcW w:w="773" w:type="dxa"/>
          </w:tcPr>
          <w:p w14:paraId="1F30351E"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Pr>
          <w:p w14:paraId="177275E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URI</w:t>
            </w:r>
          </w:p>
        </w:tc>
        <w:tc>
          <w:tcPr>
            <w:tcW w:w="3038" w:type="dxa"/>
          </w:tcPr>
          <w:p w14:paraId="1D22B727"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See S-100 Part 1, clause 1-4.6</w:t>
            </w:r>
          </w:p>
        </w:tc>
      </w:tr>
      <w:tr w:rsidR="00E9151D" w:rsidRPr="00951175" w14:paraId="35D2D2B7" w14:textId="77777777" w:rsidTr="00B824E4">
        <w:trPr>
          <w:cantSplit/>
        </w:trPr>
        <w:tc>
          <w:tcPr>
            <w:tcW w:w="965" w:type="dxa"/>
          </w:tcPr>
          <w:p w14:paraId="3DCF235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4E8CBA9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description</w:t>
            </w:r>
          </w:p>
        </w:tc>
        <w:tc>
          <w:tcPr>
            <w:tcW w:w="3149" w:type="dxa"/>
          </w:tcPr>
          <w:p w14:paraId="07E027B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Short description giving the area or location covered by the dataset</w:t>
            </w:r>
          </w:p>
        </w:tc>
        <w:tc>
          <w:tcPr>
            <w:tcW w:w="773" w:type="dxa"/>
            <w:vAlign w:val="center"/>
          </w:tcPr>
          <w:p w14:paraId="3D5FD1DF"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20033BA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CharacterString</w:t>
            </w:r>
          </w:p>
        </w:tc>
        <w:tc>
          <w:tcPr>
            <w:tcW w:w="3038" w:type="dxa"/>
            <w:vAlign w:val="center"/>
          </w:tcPr>
          <w:p w14:paraId="3714D8ED" w14:textId="328EEBF5" w:rsidR="00E9151D" w:rsidRPr="00951175" w:rsidRDefault="00B824E4" w:rsidP="00B824E4">
            <w:pPr>
              <w:snapToGrid w:val="0"/>
              <w:spacing w:before="60" w:after="60" w:line="240" w:lineRule="auto"/>
              <w:jc w:val="left"/>
              <w:rPr>
                <w:rFonts w:cs="Arial"/>
                <w:sz w:val="16"/>
                <w:szCs w:val="16"/>
                <w:lang w:val="en-GB"/>
              </w:rPr>
            </w:pPr>
            <w:r>
              <w:rPr>
                <w:rFonts w:cs="Arial"/>
                <w:sz w:val="16"/>
                <w:szCs w:val="16"/>
                <w:lang w:val="en-GB"/>
              </w:rPr>
              <w:t>For example</w:t>
            </w:r>
            <w:r w:rsidR="00E9151D" w:rsidRPr="00951175">
              <w:rPr>
                <w:rFonts w:cs="Arial"/>
                <w:sz w:val="16"/>
                <w:szCs w:val="16"/>
                <w:lang w:val="en-GB"/>
              </w:rPr>
              <w:t xml:space="preserve"> a harbour or port name, between two named locations etc</w:t>
            </w:r>
          </w:p>
        </w:tc>
      </w:tr>
      <w:tr w:rsidR="00E9151D" w:rsidRPr="00951175" w14:paraId="040E26C3" w14:textId="77777777" w:rsidTr="00B824E4">
        <w:trPr>
          <w:cantSplit/>
        </w:trPr>
        <w:tc>
          <w:tcPr>
            <w:tcW w:w="965" w:type="dxa"/>
          </w:tcPr>
          <w:p w14:paraId="73EA8F6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088CED0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datasetID</w:t>
            </w:r>
          </w:p>
        </w:tc>
        <w:tc>
          <w:tcPr>
            <w:tcW w:w="3149" w:type="dxa"/>
          </w:tcPr>
          <w:p w14:paraId="216D70B9" w14:textId="3077FCC4"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Dataset ID expressed as a </w:t>
            </w:r>
            <w:r w:rsidR="00BB6129">
              <w:rPr>
                <w:rFonts w:cs="Arial"/>
                <w:sz w:val="16"/>
                <w:szCs w:val="16"/>
                <w:lang w:val="en-GB"/>
              </w:rPr>
              <w:t>Maritime</w:t>
            </w:r>
            <w:r w:rsidR="00BB6129" w:rsidRPr="00951175">
              <w:rPr>
                <w:rFonts w:cs="Arial"/>
                <w:sz w:val="16"/>
                <w:szCs w:val="16"/>
                <w:lang w:val="en-GB"/>
              </w:rPr>
              <w:t xml:space="preserve"> </w:t>
            </w:r>
            <w:r w:rsidRPr="00951175">
              <w:rPr>
                <w:rFonts w:cs="Arial"/>
                <w:sz w:val="16"/>
                <w:szCs w:val="16"/>
                <w:lang w:val="en-GB"/>
              </w:rPr>
              <w:t>Resource Name</w:t>
            </w:r>
          </w:p>
        </w:tc>
        <w:tc>
          <w:tcPr>
            <w:tcW w:w="773" w:type="dxa"/>
          </w:tcPr>
          <w:p w14:paraId="7E8A1A82" w14:textId="77777777" w:rsidR="00E9151D" w:rsidRPr="00841FD8" w:rsidRDefault="00E9151D" w:rsidP="00951175">
            <w:pPr>
              <w:snapToGrid w:val="0"/>
              <w:spacing w:before="60" w:after="60" w:line="240" w:lineRule="auto"/>
              <w:jc w:val="center"/>
              <w:rPr>
                <w:rFonts w:cs="Arial"/>
                <w:b/>
                <w:sz w:val="16"/>
                <w:szCs w:val="16"/>
                <w:lang w:val="en-GB"/>
              </w:rPr>
            </w:pPr>
            <w:r w:rsidRPr="00841FD8">
              <w:rPr>
                <w:rFonts w:cs="Arial"/>
                <w:b/>
                <w:sz w:val="16"/>
                <w:szCs w:val="16"/>
                <w:lang w:val="en-GB"/>
              </w:rPr>
              <w:t>1</w:t>
            </w:r>
          </w:p>
        </w:tc>
        <w:tc>
          <w:tcPr>
            <w:tcW w:w="3056" w:type="dxa"/>
          </w:tcPr>
          <w:p w14:paraId="1327DB0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URN</w:t>
            </w:r>
          </w:p>
        </w:tc>
        <w:tc>
          <w:tcPr>
            <w:tcW w:w="3038" w:type="dxa"/>
            <w:vAlign w:val="center"/>
          </w:tcPr>
          <w:p w14:paraId="7B094685" w14:textId="5DFCD46A"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The URN must be an MRN</w:t>
            </w:r>
          </w:p>
          <w:p w14:paraId="763C58B9" w14:textId="476DBD20" w:rsidR="00E9151D" w:rsidRPr="00841FD8" w:rsidRDefault="00E9151D" w:rsidP="00B824E4">
            <w:pPr>
              <w:snapToGrid w:val="0"/>
              <w:spacing w:before="60" w:after="60" w:line="240" w:lineRule="auto"/>
              <w:jc w:val="left"/>
              <w:rPr>
                <w:rFonts w:cs="Arial"/>
                <w:b/>
                <w:sz w:val="16"/>
                <w:szCs w:val="16"/>
                <w:lang w:val="en-GB"/>
              </w:rPr>
            </w:pPr>
            <w:r w:rsidRPr="00841FD8">
              <w:rPr>
                <w:rFonts w:cs="Arial"/>
                <w:b/>
                <w:sz w:val="16"/>
                <w:szCs w:val="16"/>
                <w:lang w:val="en-GB"/>
              </w:rPr>
              <w:t xml:space="preserve">Made mandatory in </w:t>
            </w:r>
            <w:r w:rsidR="006730CF" w:rsidRPr="00841FD8">
              <w:rPr>
                <w:rFonts w:cs="Arial"/>
                <w:b/>
                <w:sz w:val="16"/>
                <w:szCs w:val="16"/>
                <w:lang w:val="en-GB"/>
              </w:rPr>
              <w:t>S-111</w:t>
            </w:r>
          </w:p>
          <w:p w14:paraId="2DE34D03" w14:textId="2B957E75" w:rsidR="00440A82" w:rsidRPr="00951175" w:rsidRDefault="00440A82" w:rsidP="00B824E4">
            <w:pPr>
              <w:snapToGrid w:val="0"/>
              <w:spacing w:before="60" w:after="60" w:line="240" w:lineRule="auto"/>
              <w:jc w:val="left"/>
              <w:rPr>
                <w:rFonts w:cs="Arial"/>
                <w:sz w:val="16"/>
                <w:szCs w:val="16"/>
                <w:lang w:val="en-GB"/>
              </w:rPr>
            </w:pPr>
            <w:r w:rsidRPr="00951175">
              <w:rPr>
                <w:rFonts w:cs="Arial"/>
                <w:sz w:val="16"/>
                <w:szCs w:val="16"/>
                <w:lang w:val="en-GB"/>
              </w:rPr>
              <w:t xml:space="preserve">See </w:t>
            </w:r>
            <w:r w:rsidR="00B824E4">
              <w:rPr>
                <w:rFonts w:cs="Arial"/>
                <w:sz w:val="16"/>
                <w:szCs w:val="16"/>
                <w:lang w:val="en-GB"/>
              </w:rPr>
              <w:t>c</w:t>
            </w:r>
            <w:r w:rsidRPr="00951175">
              <w:rPr>
                <w:rFonts w:cs="Arial"/>
                <w:sz w:val="16"/>
                <w:szCs w:val="16"/>
                <w:lang w:val="en-GB"/>
              </w:rPr>
              <w:t xml:space="preserve">lause </w:t>
            </w:r>
            <w:r w:rsidRPr="00951175">
              <w:rPr>
                <w:rFonts w:cs="Arial"/>
                <w:sz w:val="16"/>
                <w:szCs w:val="16"/>
                <w:lang w:val="en-GB"/>
              </w:rPr>
              <w:fldChar w:fldCharType="begin"/>
            </w:r>
            <w:r w:rsidRPr="00951175">
              <w:rPr>
                <w:rFonts w:cs="Arial"/>
                <w:sz w:val="16"/>
                <w:szCs w:val="16"/>
                <w:lang w:val="en-GB"/>
              </w:rPr>
              <w:instrText xml:space="preserve"> REF _Ref112886730 \r \h </w:instrText>
            </w:r>
            <w:r w:rsidR="00951175" w:rsidRPr="00951175">
              <w:rPr>
                <w:rFonts w:cs="Arial"/>
                <w:sz w:val="16"/>
                <w:szCs w:val="16"/>
                <w:lang w:val="en-GB"/>
              </w:rPr>
              <w:instrText xml:space="preserve"> \* MERGEFORMAT </w:instrText>
            </w:r>
            <w:r w:rsidRPr="00951175">
              <w:rPr>
                <w:rFonts w:cs="Arial"/>
                <w:sz w:val="16"/>
                <w:szCs w:val="16"/>
                <w:lang w:val="en-GB"/>
              </w:rPr>
            </w:r>
            <w:r w:rsidRPr="00951175">
              <w:rPr>
                <w:rFonts w:cs="Arial"/>
                <w:sz w:val="16"/>
                <w:szCs w:val="16"/>
                <w:lang w:val="en-GB"/>
              </w:rPr>
              <w:fldChar w:fldCharType="separate"/>
            </w:r>
            <w:r w:rsidR="00D33763">
              <w:rPr>
                <w:rFonts w:cs="Arial"/>
                <w:sz w:val="16"/>
                <w:szCs w:val="16"/>
                <w:lang w:val="en-GB"/>
              </w:rPr>
              <w:t>11.2.3.1</w:t>
            </w:r>
            <w:r w:rsidRPr="00951175">
              <w:rPr>
                <w:rFonts w:cs="Arial"/>
                <w:sz w:val="16"/>
                <w:szCs w:val="16"/>
                <w:lang w:val="en-GB"/>
              </w:rPr>
              <w:fldChar w:fldCharType="end"/>
            </w:r>
          </w:p>
        </w:tc>
      </w:tr>
      <w:tr w:rsidR="00E9151D" w:rsidRPr="00951175" w14:paraId="459D8E37" w14:textId="77777777" w:rsidTr="00B824E4">
        <w:trPr>
          <w:cantSplit/>
        </w:trPr>
        <w:tc>
          <w:tcPr>
            <w:tcW w:w="965" w:type="dxa"/>
          </w:tcPr>
          <w:p w14:paraId="2DF1C2E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2ED0183A"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compressionFlag</w:t>
            </w:r>
          </w:p>
        </w:tc>
        <w:tc>
          <w:tcPr>
            <w:tcW w:w="3149" w:type="dxa"/>
          </w:tcPr>
          <w:p w14:paraId="003E34E7"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Indicates if the resource is compressed</w:t>
            </w:r>
          </w:p>
        </w:tc>
        <w:tc>
          <w:tcPr>
            <w:tcW w:w="773" w:type="dxa"/>
          </w:tcPr>
          <w:p w14:paraId="6D802E7F"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Pr>
          <w:p w14:paraId="6984C14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Boolean</w:t>
            </w:r>
          </w:p>
        </w:tc>
        <w:tc>
          <w:tcPr>
            <w:tcW w:w="3038" w:type="dxa"/>
          </w:tcPr>
          <w:p w14:paraId="24F70A9F"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true</w:t>
            </w:r>
            <w:r w:rsidRPr="00951175">
              <w:rPr>
                <w:rFonts w:cs="Arial"/>
                <w:sz w:val="16"/>
                <w:szCs w:val="16"/>
                <w:lang w:val="en-GB"/>
              </w:rPr>
              <w:t xml:space="preserve"> indicates a compressed dataset resource</w:t>
            </w:r>
          </w:p>
          <w:p w14:paraId="345F4317"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false</w:t>
            </w:r>
            <w:r w:rsidRPr="00951175">
              <w:rPr>
                <w:rFonts w:cs="Arial"/>
                <w:sz w:val="16"/>
                <w:szCs w:val="16"/>
                <w:lang w:val="en-GB"/>
              </w:rPr>
              <w:t xml:space="preserve"> indicates an uncompressed dataset resource</w:t>
            </w:r>
          </w:p>
        </w:tc>
      </w:tr>
      <w:tr w:rsidR="00E9151D" w:rsidRPr="00951175" w14:paraId="5CA7567B" w14:textId="77777777" w:rsidTr="00B824E4">
        <w:trPr>
          <w:cantSplit/>
        </w:trPr>
        <w:tc>
          <w:tcPr>
            <w:tcW w:w="965" w:type="dxa"/>
          </w:tcPr>
          <w:p w14:paraId="4865AB0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7F5FC7B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dataProtection</w:t>
            </w:r>
          </w:p>
        </w:tc>
        <w:tc>
          <w:tcPr>
            <w:tcW w:w="3149" w:type="dxa"/>
          </w:tcPr>
          <w:p w14:paraId="187EC2C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Indicates if the data is encrypted</w:t>
            </w:r>
          </w:p>
        </w:tc>
        <w:tc>
          <w:tcPr>
            <w:tcW w:w="773" w:type="dxa"/>
          </w:tcPr>
          <w:p w14:paraId="52041933"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Pr>
          <w:p w14:paraId="0247947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Boolean</w:t>
            </w:r>
          </w:p>
        </w:tc>
        <w:tc>
          <w:tcPr>
            <w:tcW w:w="3038" w:type="dxa"/>
          </w:tcPr>
          <w:p w14:paraId="0F186CE2"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true</w:t>
            </w:r>
            <w:r w:rsidRPr="00951175">
              <w:rPr>
                <w:rFonts w:cs="Arial"/>
                <w:sz w:val="16"/>
                <w:szCs w:val="16"/>
                <w:lang w:val="en-GB"/>
              </w:rPr>
              <w:t xml:space="preserve"> indicates an encrypted dataset resource</w:t>
            </w:r>
          </w:p>
          <w:p w14:paraId="3715DC0B"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false</w:t>
            </w:r>
            <w:r w:rsidRPr="00951175">
              <w:rPr>
                <w:rFonts w:cs="Arial"/>
                <w:sz w:val="16"/>
                <w:szCs w:val="16"/>
                <w:lang w:val="en-GB"/>
              </w:rPr>
              <w:t xml:space="preserve"> indicates an unencrypted dataset resources</w:t>
            </w:r>
          </w:p>
        </w:tc>
      </w:tr>
      <w:tr w:rsidR="00E9151D" w:rsidRPr="00951175" w14:paraId="3E7F8CE0" w14:textId="77777777" w:rsidTr="00B824E4">
        <w:trPr>
          <w:cantSplit/>
        </w:trPr>
        <w:tc>
          <w:tcPr>
            <w:tcW w:w="965" w:type="dxa"/>
          </w:tcPr>
          <w:p w14:paraId="1AAD8746"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shd w:val="clear" w:color="auto" w:fill="auto"/>
          </w:tcPr>
          <w:p w14:paraId="0E2B531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protectionScheme</w:t>
            </w:r>
          </w:p>
        </w:tc>
        <w:tc>
          <w:tcPr>
            <w:tcW w:w="3149" w:type="dxa"/>
            <w:shd w:val="clear" w:color="auto" w:fill="auto"/>
          </w:tcPr>
          <w:p w14:paraId="2F1E3CFE" w14:textId="77777777" w:rsidR="00E9151D" w:rsidRPr="00951175" w:rsidRDefault="00E9151D" w:rsidP="00951175">
            <w:pPr>
              <w:spacing w:before="60" w:after="60" w:line="240" w:lineRule="auto"/>
              <w:jc w:val="left"/>
              <w:rPr>
                <w:rFonts w:cs="Arial"/>
                <w:sz w:val="16"/>
                <w:szCs w:val="16"/>
                <w:lang w:val="en-GB"/>
              </w:rPr>
            </w:pPr>
            <w:r w:rsidRPr="00951175">
              <w:rPr>
                <w:rFonts w:eastAsia="Times New Roman" w:cs="Arial"/>
                <w:sz w:val="16"/>
                <w:szCs w:val="16"/>
                <w:lang w:val="en-GB"/>
              </w:rPr>
              <w:t>Specification of method used for data protection</w:t>
            </w:r>
          </w:p>
        </w:tc>
        <w:tc>
          <w:tcPr>
            <w:tcW w:w="773" w:type="dxa"/>
            <w:shd w:val="clear" w:color="auto" w:fill="auto"/>
          </w:tcPr>
          <w:p w14:paraId="3616AE3F"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Borders>
              <w:bottom w:val="single" w:sz="4" w:space="0" w:color="000000"/>
            </w:tcBorders>
            <w:shd w:val="clear" w:color="auto" w:fill="auto"/>
          </w:tcPr>
          <w:p w14:paraId="1F2775CA"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S100_ProtectionScheme</w:t>
            </w:r>
          </w:p>
        </w:tc>
        <w:tc>
          <w:tcPr>
            <w:tcW w:w="3038" w:type="dxa"/>
            <w:shd w:val="clear" w:color="auto" w:fill="auto"/>
            <w:vAlign w:val="center"/>
          </w:tcPr>
          <w:p w14:paraId="47DE8420" w14:textId="0628BE2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In S-100 the only allowed value is “S100p15”</w:t>
            </w:r>
          </w:p>
        </w:tc>
      </w:tr>
      <w:tr w:rsidR="00E9151D" w:rsidRPr="00951175" w14:paraId="62FA0229" w14:textId="77777777" w:rsidTr="00B824E4">
        <w:trPr>
          <w:cantSplit/>
        </w:trPr>
        <w:tc>
          <w:tcPr>
            <w:tcW w:w="965" w:type="dxa"/>
          </w:tcPr>
          <w:p w14:paraId="3E4C51A1"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sz w:val="16"/>
                <w:szCs w:val="16"/>
                <w:lang w:val="en-GB"/>
              </w:rPr>
              <w:t>Attribute</w:t>
            </w:r>
          </w:p>
        </w:tc>
        <w:tc>
          <w:tcPr>
            <w:tcW w:w="2904" w:type="dxa"/>
          </w:tcPr>
          <w:p w14:paraId="10E468A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digitalSignatureReference</w:t>
            </w:r>
          </w:p>
        </w:tc>
        <w:tc>
          <w:tcPr>
            <w:tcW w:w="3149" w:type="dxa"/>
          </w:tcPr>
          <w:p w14:paraId="259090D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Specifies the algorithm used to compute digitalSignatureValue</w:t>
            </w:r>
          </w:p>
        </w:tc>
        <w:tc>
          <w:tcPr>
            <w:tcW w:w="773" w:type="dxa"/>
          </w:tcPr>
          <w:p w14:paraId="361223DC"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Pr>
          <w:p w14:paraId="70F683E3" w14:textId="716264D3"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w:t>
            </w:r>
            <w:r w:rsidR="000574BF" w:rsidRPr="00951175">
              <w:rPr>
                <w:rFonts w:cs="Arial"/>
                <w:sz w:val="16"/>
                <w:szCs w:val="16"/>
                <w:lang w:val="en-GB"/>
              </w:rPr>
              <w:t>SE_</w:t>
            </w:r>
            <w:r w:rsidRPr="00951175">
              <w:rPr>
                <w:rFonts w:cs="Arial"/>
                <w:sz w:val="16"/>
                <w:szCs w:val="16"/>
                <w:lang w:val="en-GB"/>
              </w:rPr>
              <w:t>DigitalSignatureReference (see S-100 Part 15)</w:t>
            </w:r>
          </w:p>
        </w:tc>
        <w:tc>
          <w:tcPr>
            <w:tcW w:w="3038" w:type="dxa"/>
          </w:tcPr>
          <w:p w14:paraId="3C2E9AEB" w14:textId="64139490"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72ADC85D" w14:textId="77777777" w:rsidTr="00B824E4">
        <w:trPr>
          <w:cantSplit/>
        </w:trPr>
        <w:tc>
          <w:tcPr>
            <w:tcW w:w="965" w:type="dxa"/>
          </w:tcPr>
          <w:p w14:paraId="2C31C21A"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sz w:val="16"/>
                <w:szCs w:val="16"/>
                <w:lang w:val="en-GB"/>
              </w:rPr>
              <w:t>Attribute</w:t>
            </w:r>
          </w:p>
        </w:tc>
        <w:tc>
          <w:tcPr>
            <w:tcW w:w="2904" w:type="dxa"/>
          </w:tcPr>
          <w:p w14:paraId="0BF025C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digitalSignatureValue</w:t>
            </w:r>
          </w:p>
        </w:tc>
        <w:tc>
          <w:tcPr>
            <w:tcW w:w="3149" w:type="dxa"/>
          </w:tcPr>
          <w:p w14:paraId="16E718D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Value derived from the digital signature</w:t>
            </w:r>
          </w:p>
        </w:tc>
        <w:tc>
          <w:tcPr>
            <w:tcW w:w="773" w:type="dxa"/>
          </w:tcPr>
          <w:p w14:paraId="3AAFE09E"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Pr>
          <w:p w14:paraId="0848ED4F" w14:textId="5E375391"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w:t>
            </w:r>
            <w:r w:rsidR="000574BF" w:rsidRPr="00951175">
              <w:rPr>
                <w:rFonts w:cs="Arial"/>
                <w:sz w:val="16"/>
                <w:szCs w:val="16"/>
                <w:lang w:val="en-GB"/>
              </w:rPr>
              <w:t>_SE</w:t>
            </w:r>
            <w:r w:rsidRPr="00951175">
              <w:rPr>
                <w:rFonts w:cs="Arial"/>
                <w:sz w:val="16"/>
                <w:szCs w:val="16"/>
                <w:lang w:val="en-GB"/>
              </w:rPr>
              <w:t>_DigitalSignature (see S-100 Part 15)</w:t>
            </w:r>
          </w:p>
        </w:tc>
        <w:tc>
          <w:tcPr>
            <w:tcW w:w="3038" w:type="dxa"/>
          </w:tcPr>
          <w:p w14:paraId="70C4B65B"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 xml:space="preserve">The value resulting from application of </w:t>
            </w:r>
            <w:r w:rsidRPr="00951175">
              <w:rPr>
                <w:rFonts w:cs="Arial"/>
                <w:i/>
                <w:iCs/>
                <w:sz w:val="16"/>
                <w:szCs w:val="16"/>
                <w:lang w:val="en-GB"/>
              </w:rPr>
              <w:t>digitalSignatureReference</w:t>
            </w:r>
          </w:p>
          <w:p w14:paraId="5951FE44"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Implemented as the digital signature format specified in Part 15</w:t>
            </w:r>
          </w:p>
          <w:p w14:paraId="4594A5E9" w14:textId="0B8DDA2A" w:rsidR="000574BF" w:rsidRPr="00951175" w:rsidRDefault="00BB6129" w:rsidP="00B824E4">
            <w:pPr>
              <w:snapToGrid w:val="0"/>
              <w:spacing w:before="60" w:after="60" w:line="240" w:lineRule="auto"/>
              <w:jc w:val="left"/>
              <w:rPr>
                <w:rFonts w:cs="Arial"/>
                <w:sz w:val="16"/>
                <w:szCs w:val="16"/>
                <w:lang w:val="en-GB"/>
              </w:rPr>
            </w:pPr>
            <w:r w:rsidRPr="00BB6129">
              <w:rPr>
                <w:rFonts w:cs="Arial"/>
                <w:b/>
                <w:bCs/>
                <w:sz w:val="16"/>
                <w:szCs w:val="16"/>
                <w:lang w:val="en-GB"/>
              </w:rPr>
              <w:t>At least one S100_SE_SignatureOnData is required</w:t>
            </w:r>
          </w:p>
        </w:tc>
      </w:tr>
      <w:tr w:rsidR="00E9151D" w:rsidRPr="00951175" w14:paraId="07AF91E1" w14:textId="77777777" w:rsidTr="00B824E4">
        <w:trPr>
          <w:cantSplit/>
        </w:trPr>
        <w:tc>
          <w:tcPr>
            <w:tcW w:w="965" w:type="dxa"/>
          </w:tcPr>
          <w:p w14:paraId="0FEC8722"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sz w:val="16"/>
                <w:szCs w:val="16"/>
                <w:lang w:val="en-GB"/>
              </w:rPr>
              <w:lastRenderedPageBreak/>
              <w:t>Attribute</w:t>
            </w:r>
          </w:p>
        </w:tc>
        <w:tc>
          <w:tcPr>
            <w:tcW w:w="2904" w:type="dxa"/>
          </w:tcPr>
          <w:p w14:paraId="0008D3D6"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bCs/>
                <w:sz w:val="16"/>
                <w:szCs w:val="16"/>
                <w:lang w:val="en-GB"/>
              </w:rPr>
              <w:t>copyright</w:t>
            </w:r>
          </w:p>
        </w:tc>
        <w:tc>
          <w:tcPr>
            <w:tcW w:w="3149" w:type="dxa"/>
          </w:tcPr>
          <w:p w14:paraId="6DB359DC"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sz w:val="16"/>
                <w:szCs w:val="16"/>
                <w:lang w:val="en-GB"/>
              </w:rPr>
              <w:t>Indicates if the dataset is copyrighted</w:t>
            </w:r>
          </w:p>
        </w:tc>
        <w:tc>
          <w:tcPr>
            <w:tcW w:w="773" w:type="dxa"/>
          </w:tcPr>
          <w:p w14:paraId="148B31B4"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Pr>
          <w:p w14:paraId="3AFE9358" w14:textId="77777777" w:rsidR="00E9151D" w:rsidRPr="00951175" w:rsidDel="00EF3EB0"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Boolean</w:t>
            </w:r>
          </w:p>
        </w:tc>
        <w:tc>
          <w:tcPr>
            <w:tcW w:w="3038" w:type="dxa"/>
          </w:tcPr>
          <w:p w14:paraId="53675F59"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true</w:t>
            </w:r>
            <w:r w:rsidRPr="00951175">
              <w:rPr>
                <w:rFonts w:cs="Arial"/>
                <w:sz w:val="16"/>
                <w:szCs w:val="16"/>
                <w:lang w:val="en-GB"/>
              </w:rPr>
              <w:t xml:space="preserve"> indicates the resource is copyrighted</w:t>
            </w:r>
          </w:p>
          <w:p w14:paraId="3FC1C501"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false</w:t>
            </w:r>
            <w:r w:rsidRPr="00951175">
              <w:rPr>
                <w:rFonts w:cs="Arial"/>
                <w:sz w:val="16"/>
                <w:szCs w:val="16"/>
                <w:lang w:val="en-GB"/>
              </w:rPr>
              <w:t xml:space="preserve"> Indicates the resource is not copyrighted</w:t>
            </w:r>
          </w:p>
        </w:tc>
      </w:tr>
      <w:tr w:rsidR="00E9151D" w:rsidRPr="00951175" w14:paraId="5971DAAE" w14:textId="77777777" w:rsidTr="00B824E4">
        <w:trPr>
          <w:cantSplit/>
        </w:trPr>
        <w:tc>
          <w:tcPr>
            <w:tcW w:w="965" w:type="dxa"/>
          </w:tcPr>
          <w:p w14:paraId="757C2865"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sz w:val="16"/>
                <w:szCs w:val="16"/>
                <w:lang w:val="en-GB"/>
              </w:rPr>
              <w:t>Attribute</w:t>
            </w:r>
          </w:p>
        </w:tc>
        <w:tc>
          <w:tcPr>
            <w:tcW w:w="2904" w:type="dxa"/>
          </w:tcPr>
          <w:p w14:paraId="3726ABB8"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bCs/>
                <w:sz w:val="16"/>
                <w:szCs w:val="16"/>
                <w:lang w:val="en-GB"/>
              </w:rPr>
              <w:t>classification</w:t>
            </w:r>
          </w:p>
        </w:tc>
        <w:tc>
          <w:tcPr>
            <w:tcW w:w="3149" w:type="dxa"/>
          </w:tcPr>
          <w:p w14:paraId="61968397"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bCs/>
                <w:sz w:val="16"/>
                <w:szCs w:val="16"/>
                <w:lang w:val="en-GB"/>
              </w:rPr>
              <w:t>Indicates the security classification of the dataset</w:t>
            </w:r>
          </w:p>
        </w:tc>
        <w:tc>
          <w:tcPr>
            <w:tcW w:w="773" w:type="dxa"/>
          </w:tcPr>
          <w:p w14:paraId="66431836"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3704C016" w14:textId="77777777" w:rsidR="00E9151D" w:rsidRPr="00951175" w:rsidRDefault="00E9151D" w:rsidP="00951175">
            <w:pPr>
              <w:snapToGrid w:val="0"/>
              <w:spacing w:before="60" w:after="60" w:line="240" w:lineRule="auto"/>
              <w:jc w:val="left"/>
              <w:rPr>
                <w:rFonts w:cs="Arial"/>
                <w:sz w:val="16"/>
                <w:szCs w:val="16"/>
                <w:lang w:val="fr-FR"/>
              </w:rPr>
            </w:pPr>
            <w:r w:rsidRPr="00951175">
              <w:rPr>
                <w:rFonts w:cs="Arial"/>
                <w:sz w:val="16"/>
                <w:szCs w:val="16"/>
                <w:lang w:val="fr-FR"/>
              </w:rPr>
              <w:t>MD_SecurityConstraints&gt; MD_ClassificationCode (codelist)</w:t>
            </w:r>
          </w:p>
        </w:tc>
        <w:tc>
          <w:tcPr>
            <w:tcW w:w="3038" w:type="dxa"/>
            <w:vAlign w:val="center"/>
          </w:tcPr>
          <w:p w14:paraId="4C49D81E" w14:textId="77777777" w:rsidR="00E9151D" w:rsidRPr="00951175" w:rsidRDefault="00E9151D" w:rsidP="00B824E4">
            <w:pPr>
              <w:spacing w:before="60" w:after="0" w:line="240" w:lineRule="auto"/>
              <w:jc w:val="left"/>
              <w:rPr>
                <w:rFonts w:cs="Arial"/>
                <w:sz w:val="16"/>
                <w:szCs w:val="16"/>
                <w:lang w:val="en-GB"/>
              </w:rPr>
            </w:pPr>
            <w:r w:rsidRPr="00951175">
              <w:rPr>
                <w:rFonts w:cs="Arial"/>
                <w:sz w:val="16"/>
                <w:szCs w:val="16"/>
                <w:lang w:val="en-GB"/>
              </w:rPr>
              <w:t>1. unclassified</w:t>
            </w:r>
          </w:p>
          <w:p w14:paraId="47F4E5B8" w14:textId="77777777" w:rsidR="00E9151D" w:rsidRPr="00951175" w:rsidRDefault="00E9151D" w:rsidP="00B824E4">
            <w:pPr>
              <w:spacing w:after="0" w:line="240" w:lineRule="auto"/>
              <w:jc w:val="left"/>
              <w:rPr>
                <w:rFonts w:cs="Arial"/>
                <w:sz w:val="16"/>
                <w:szCs w:val="16"/>
                <w:lang w:val="en-GB"/>
              </w:rPr>
            </w:pPr>
            <w:r w:rsidRPr="00951175">
              <w:rPr>
                <w:rFonts w:cs="Arial"/>
                <w:sz w:val="16"/>
                <w:szCs w:val="16"/>
                <w:lang w:val="en-GB"/>
              </w:rPr>
              <w:t>2. restricted</w:t>
            </w:r>
          </w:p>
          <w:p w14:paraId="191D9020" w14:textId="77777777" w:rsidR="00E9151D" w:rsidRPr="00951175" w:rsidRDefault="00E9151D" w:rsidP="00B824E4">
            <w:pPr>
              <w:spacing w:after="0" w:line="240" w:lineRule="auto"/>
              <w:jc w:val="left"/>
              <w:rPr>
                <w:rFonts w:cs="Arial"/>
                <w:sz w:val="16"/>
                <w:szCs w:val="16"/>
                <w:lang w:val="en-GB"/>
              </w:rPr>
            </w:pPr>
            <w:r w:rsidRPr="00951175">
              <w:rPr>
                <w:rFonts w:cs="Arial"/>
                <w:sz w:val="16"/>
                <w:szCs w:val="16"/>
                <w:lang w:val="en-GB"/>
              </w:rPr>
              <w:t>3. confidential</w:t>
            </w:r>
          </w:p>
          <w:p w14:paraId="1E2ECBA8" w14:textId="77777777" w:rsidR="00E9151D" w:rsidRPr="00951175" w:rsidRDefault="00E9151D" w:rsidP="00B824E4">
            <w:pPr>
              <w:spacing w:after="0" w:line="240" w:lineRule="auto"/>
              <w:jc w:val="left"/>
              <w:rPr>
                <w:rFonts w:cs="Arial"/>
                <w:sz w:val="16"/>
                <w:szCs w:val="16"/>
                <w:lang w:val="en-GB"/>
              </w:rPr>
            </w:pPr>
            <w:r w:rsidRPr="00951175">
              <w:rPr>
                <w:rFonts w:cs="Arial"/>
                <w:sz w:val="16"/>
                <w:szCs w:val="16"/>
                <w:lang w:val="en-GB"/>
              </w:rPr>
              <w:t>4. secret</w:t>
            </w:r>
          </w:p>
          <w:p w14:paraId="0447B012" w14:textId="77777777" w:rsidR="00E9151D" w:rsidRPr="00951175" w:rsidRDefault="00E9151D" w:rsidP="00B824E4">
            <w:pPr>
              <w:snapToGrid w:val="0"/>
              <w:spacing w:after="0" w:line="240" w:lineRule="auto"/>
              <w:jc w:val="left"/>
              <w:rPr>
                <w:rFonts w:cs="Arial"/>
                <w:sz w:val="16"/>
                <w:szCs w:val="16"/>
                <w:lang w:val="en-GB"/>
              </w:rPr>
            </w:pPr>
            <w:r w:rsidRPr="00951175">
              <w:rPr>
                <w:rFonts w:cs="Arial"/>
                <w:sz w:val="16"/>
                <w:szCs w:val="16"/>
                <w:lang w:val="en-GB"/>
              </w:rPr>
              <w:t>5. top secret</w:t>
            </w:r>
          </w:p>
          <w:p w14:paraId="4D3A5351" w14:textId="77777777" w:rsidR="00E9151D" w:rsidRPr="00951175" w:rsidRDefault="00E9151D" w:rsidP="00B824E4">
            <w:pPr>
              <w:snapToGrid w:val="0"/>
              <w:spacing w:after="0" w:line="240" w:lineRule="auto"/>
              <w:jc w:val="left"/>
              <w:rPr>
                <w:rFonts w:cs="Arial"/>
                <w:sz w:val="16"/>
                <w:szCs w:val="16"/>
                <w:lang w:val="en-GB"/>
              </w:rPr>
            </w:pPr>
            <w:r w:rsidRPr="00951175">
              <w:rPr>
                <w:rFonts w:cs="Arial"/>
                <w:sz w:val="16"/>
                <w:szCs w:val="16"/>
                <w:lang w:val="en-GB"/>
              </w:rPr>
              <w:t>6. sensitive but unclassified</w:t>
            </w:r>
          </w:p>
          <w:p w14:paraId="519B2DC8" w14:textId="77777777" w:rsidR="00E9151D" w:rsidRPr="00951175" w:rsidRDefault="00E9151D" w:rsidP="00B824E4">
            <w:pPr>
              <w:snapToGrid w:val="0"/>
              <w:spacing w:after="0" w:line="240" w:lineRule="auto"/>
              <w:jc w:val="left"/>
              <w:rPr>
                <w:rFonts w:cs="Arial"/>
                <w:sz w:val="16"/>
                <w:szCs w:val="16"/>
                <w:lang w:val="en-GB"/>
              </w:rPr>
            </w:pPr>
            <w:r w:rsidRPr="00951175">
              <w:rPr>
                <w:rFonts w:cs="Arial"/>
                <w:sz w:val="16"/>
                <w:szCs w:val="16"/>
                <w:lang w:val="en-GB"/>
              </w:rPr>
              <w:t>7. for official use only</w:t>
            </w:r>
          </w:p>
          <w:p w14:paraId="493825F3" w14:textId="77777777" w:rsidR="00E9151D" w:rsidRPr="00951175" w:rsidRDefault="00E9151D" w:rsidP="00B824E4">
            <w:pPr>
              <w:snapToGrid w:val="0"/>
              <w:spacing w:after="0" w:line="240" w:lineRule="auto"/>
              <w:jc w:val="left"/>
              <w:rPr>
                <w:rFonts w:cs="Arial"/>
                <w:sz w:val="16"/>
                <w:szCs w:val="16"/>
                <w:lang w:val="en-GB"/>
              </w:rPr>
            </w:pPr>
            <w:r w:rsidRPr="00951175">
              <w:rPr>
                <w:rFonts w:cs="Arial"/>
                <w:sz w:val="16"/>
                <w:szCs w:val="16"/>
                <w:lang w:val="en-GB"/>
              </w:rPr>
              <w:t>8. protected</w:t>
            </w:r>
          </w:p>
          <w:p w14:paraId="0A14C262" w14:textId="77777777" w:rsidR="00E9151D" w:rsidRPr="00951175" w:rsidRDefault="00E9151D" w:rsidP="00B824E4">
            <w:pPr>
              <w:snapToGrid w:val="0"/>
              <w:spacing w:after="60" w:line="240" w:lineRule="auto"/>
              <w:jc w:val="left"/>
              <w:rPr>
                <w:rFonts w:cs="Arial"/>
                <w:sz w:val="16"/>
                <w:szCs w:val="16"/>
                <w:lang w:val="en-GB"/>
              </w:rPr>
            </w:pPr>
            <w:r w:rsidRPr="00951175">
              <w:rPr>
                <w:rFonts w:cs="Arial"/>
                <w:sz w:val="16"/>
                <w:szCs w:val="16"/>
                <w:lang w:val="en-GB"/>
              </w:rPr>
              <w:t>9. limited distribution</w:t>
            </w:r>
          </w:p>
        </w:tc>
      </w:tr>
      <w:tr w:rsidR="00E9151D" w:rsidRPr="00951175" w14:paraId="45ED4E62" w14:textId="77777777" w:rsidTr="00B824E4">
        <w:trPr>
          <w:cantSplit/>
        </w:trPr>
        <w:tc>
          <w:tcPr>
            <w:tcW w:w="965" w:type="dxa"/>
          </w:tcPr>
          <w:p w14:paraId="7FDF1E1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2D91A91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purpose</w:t>
            </w:r>
          </w:p>
        </w:tc>
        <w:tc>
          <w:tcPr>
            <w:tcW w:w="3149" w:type="dxa"/>
          </w:tcPr>
          <w:p w14:paraId="4810269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The purpose for which the dataset has been issued </w:t>
            </w:r>
          </w:p>
        </w:tc>
        <w:tc>
          <w:tcPr>
            <w:tcW w:w="773" w:type="dxa"/>
          </w:tcPr>
          <w:p w14:paraId="2EA4CC17"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03365D6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S100_Purpose</w:t>
            </w:r>
          </w:p>
          <w:p w14:paraId="57AA2A75" w14:textId="77777777" w:rsidR="00E9151D" w:rsidRPr="00951175" w:rsidRDefault="00E9151D" w:rsidP="00951175">
            <w:pPr>
              <w:snapToGrid w:val="0"/>
              <w:spacing w:before="60" w:after="60" w:line="240" w:lineRule="auto"/>
              <w:jc w:val="left"/>
              <w:rPr>
                <w:rFonts w:cs="Arial"/>
                <w:sz w:val="16"/>
                <w:szCs w:val="16"/>
                <w:lang w:val="en-GB"/>
              </w:rPr>
            </w:pPr>
          </w:p>
        </w:tc>
        <w:tc>
          <w:tcPr>
            <w:tcW w:w="3038" w:type="dxa"/>
            <w:vAlign w:val="center"/>
          </w:tcPr>
          <w:p w14:paraId="362BB5E1" w14:textId="77777777" w:rsidR="00E9151D" w:rsidRPr="00951175" w:rsidRDefault="00E9151D" w:rsidP="00B824E4">
            <w:pPr>
              <w:snapToGrid w:val="0"/>
              <w:spacing w:before="60" w:after="60" w:line="240" w:lineRule="auto"/>
              <w:ind w:left="1158" w:hanging="1158"/>
              <w:jc w:val="left"/>
              <w:rPr>
                <w:rFonts w:cs="Arial"/>
                <w:sz w:val="16"/>
                <w:szCs w:val="16"/>
                <w:lang w:val="en-GB"/>
              </w:rPr>
            </w:pPr>
          </w:p>
        </w:tc>
      </w:tr>
      <w:tr w:rsidR="00E9151D" w:rsidRPr="00951175" w14:paraId="731A4ED2" w14:textId="77777777" w:rsidTr="00B824E4">
        <w:trPr>
          <w:cantSplit/>
        </w:trPr>
        <w:tc>
          <w:tcPr>
            <w:tcW w:w="965" w:type="dxa"/>
          </w:tcPr>
          <w:p w14:paraId="3BE4D0A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54267D3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notForNavigation</w:t>
            </w:r>
          </w:p>
        </w:tc>
        <w:tc>
          <w:tcPr>
            <w:tcW w:w="3149" w:type="dxa"/>
          </w:tcPr>
          <w:p w14:paraId="639DED2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Indicates the dataset is not intended to be used for navigation</w:t>
            </w:r>
          </w:p>
        </w:tc>
        <w:tc>
          <w:tcPr>
            <w:tcW w:w="773" w:type="dxa"/>
          </w:tcPr>
          <w:p w14:paraId="3C9F28DD"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Pr>
          <w:p w14:paraId="40EF754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Boolean</w:t>
            </w:r>
          </w:p>
        </w:tc>
        <w:tc>
          <w:tcPr>
            <w:tcW w:w="3038" w:type="dxa"/>
          </w:tcPr>
          <w:p w14:paraId="3D72500D" w14:textId="77777777" w:rsidR="00E9151D" w:rsidRPr="00951175" w:rsidRDefault="00E9151D" w:rsidP="00B824E4">
            <w:pPr>
              <w:spacing w:before="60" w:after="60" w:line="240" w:lineRule="auto"/>
              <w:jc w:val="left"/>
              <w:rPr>
                <w:rFonts w:cs="Arial"/>
                <w:sz w:val="16"/>
                <w:szCs w:val="16"/>
                <w:lang w:val="en-GB" w:eastAsia="en-US"/>
              </w:rPr>
            </w:pPr>
            <w:r w:rsidRPr="00951175">
              <w:rPr>
                <w:rFonts w:cs="Arial"/>
                <w:i/>
                <w:sz w:val="16"/>
                <w:szCs w:val="16"/>
                <w:lang w:val="en-GB" w:eastAsia="en-US"/>
              </w:rPr>
              <w:t>true</w:t>
            </w:r>
            <w:r w:rsidRPr="00951175">
              <w:rPr>
                <w:rFonts w:cs="Arial"/>
                <w:sz w:val="16"/>
                <w:szCs w:val="16"/>
                <w:lang w:val="en-GB" w:eastAsia="en-US"/>
              </w:rPr>
              <w:t xml:space="preserve"> indicates the dataset is not intended to be used for navigation</w:t>
            </w:r>
          </w:p>
          <w:p w14:paraId="6575CBDA"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eastAsia="en-US"/>
              </w:rPr>
              <w:t>false</w:t>
            </w:r>
            <w:r w:rsidRPr="00951175">
              <w:rPr>
                <w:rFonts w:cs="Arial"/>
                <w:sz w:val="16"/>
                <w:szCs w:val="16"/>
                <w:lang w:val="en-GB" w:eastAsia="en-US"/>
              </w:rPr>
              <w:t xml:space="preserve"> indicates the dataset is intended to be used for navigation</w:t>
            </w:r>
          </w:p>
        </w:tc>
      </w:tr>
      <w:tr w:rsidR="00E9151D" w:rsidRPr="00951175" w14:paraId="137ABDC7" w14:textId="77777777" w:rsidTr="00B824E4">
        <w:trPr>
          <w:cantSplit/>
        </w:trPr>
        <w:tc>
          <w:tcPr>
            <w:tcW w:w="965" w:type="dxa"/>
          </w:tcPr>
          <w:p w14:paraId="534ECC51"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11012D5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specificUsage</w:t>
            </w:r>
          </w:p>
        </w:tc>
        <w:tc>
          <w:tcPr>
            <w:tcW w:w="3149" w:type="dxa"/>
          </w:tcPr>
          <w:p w14:paraId="753574B6"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The use for which the dataset is intended</w:t>
            </w:r>
          </w:p>
        </w:tc>
        <w:tc>
          <w:tcPr>
            <w:tcW w:w="773" w:type="dxa"/>
          </w:tcPr>
          <w:p w14:paraId="1ECB71F7" w14:textId="5988A288" w:rsidR="00E9151D" w:rsidRPr="00951175" w:rsidRDefault="00D87DF4" w:rsidP="00951175">
            <w:pPr>
              <w:snapToGrid w:val="0"/>
              <w:spacing w:before="60" w:after="60" w:line="240" w:lineRule="auto"/>
              <w:jc w:val="center"/>
              <w:rPr>
                <w:rFonts w:cs="Arial"/>
                <w:sz w:val="16"/>
                <w:szCs w:val="16"/>
                <w:lang w:val="en-GB"/>
              </w:rPr>
            </w:pPr>
            <w:r w:rsidRPr="00951175">
              <w:rPr>
                <w:rFonts w:cs="Arial"/>
                <w:sz w:val="16"/>
                <w:szCs w:val="16"/>
                <w:lang w:val="en-GB"/>
              </w:rPr>
              <w:t>0..</w:t>
            </w:r>
            <w:r w:rsidR="00E9151D" w:rsidRPr="00951175">
              <w:rPr>
                <w:rFonts w:cs="Arial"/>
                <w:sz w:val="16"/>
                <w:szCs w:val="16"/>
                <w:lang w:val="en-GB"/>
              </w:rPr>
              <w:t>1</w:t>
            </w:r>
          </w:p>
        </w:tc>
        <w:tc>
          <w:tcPr>
            <w:tcW w:w="3056" w:type="dxa"/>
          </w:tcPr>
          <w:p w14:paraId="7DDFD057"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MD_USAGE&gt;specificUsage (character string)</w:t>
            </w:r>
          </w:p>
        </w:tc>
        <w:tc>
          <w:tcPr>
            <w:tcW w:w="3038" w:type="dxa"/>
            <w:vAlign w:val="center"/>
          </w:tcPr>
          <w:p w14:paraId="0E48A1FA" w14:textId="72413BB9"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Information about specific usage(s) for which the dataset is intended.</w:t>
            </w:r>
          </w:p>
        </w:tc>
      </w:tr>
      <w:tr w:rsidR="00E9151D" w:rsidRPr="00951175" w14:paraId="159F6693" w14:textId="77777777" w:rsidTr="00B824E4">
        <w:trPr>
          <w:cantSplit/>
        </w:trPr>
        <w:tc>
          <w:tcPr>
            <w:tcW w:w="965" w:type="dxa"/>
          </w:tcPr>
          <w:p w14:paraId="66CF397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36DD1AB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editionNumber</w:t>
            </w:r>
          </w:p>
        </w:tc>
        <w:tc>
          <w:tcPr>
            <w:tcW w:w="3149" w:type="dxa"/>
          </w:tcPr>
          <w:p w14:paraId="5B57DCEA" w14:textId="3B9C0F02"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The </w:t>
            </w:r>
            <w:r w:rsidR="00B824E4">
              <w:rPr>
                <w:rFonts w:cs="Arial"/>
                <w:sz w:val="16"/>
                <w:szCs w:val="16"/>
                <w:lang w:val="en-GB"/>
              </w:rPr>
              <w:t>E</w:t>
            </w:r>
            <w:r w:rsidRPr="00951175">
              <w:rPr>
                <w:rFonts w:cs="Arial"/>
                <w:sz w:val="16"/>
                <w:szCs w:val="16"/>
                <w:lang w:val="en-GB"/>
              </w:rPr>
              <w:t>dition number of the dataset</w:t>
            </w:r>
          </w:p>
        </w:tc>
        <w:tc>
          <w:tcPr>
            <w:tcW w:w="773" w:type="dxa"/>
          </w:tcPr>
          <w:p w14:paraId="54C2DA71" w14:textId="77777777" w:rsidR="00E9151D" w:rsidRPr="00B824E4" w:rsidRDefault="00E9151D" w:rsidP="00951175">
            <w:pPr>
              <w:snapToGrid w:val="0"/>
              <w:spacing w:before="60" w:after="60" w:line="240" w:lineRule="auto"/>
              <w:jc w:val="center"/>
              <w:rPr>
                <w:rFonts w:cs="Arial"/>
                <w:b/>
                <w:bCs/>
                <w:sz w:val="16"/>
                <w:szCs w:val="16"/>
                <w:lang w:val="en-GB"/>
              </w:rPr>
            </w:pPr>
            <w:r w:rsidRPr="00B824E4">
              <w:rPr>
                <w:rFonts w:cs="Arial"/>
                <w:b/>
                <w:bCs/>
                <w:sz w:val="16"/>
                <w:szCs w:val="16"/>
                <w:lang w:val="en-GB"/>
              </w:rPr>
              <w:t>1</w:t>
            </w:r>
          </w:p>
        </w:tc>
        <w:tc>
          <w:tcPr>
            <w:tcW w:w="3056" w:type="dxa"/>
          </w:tcPr>
          <w:p w14:paraId="52430E4C" w14:textId="5BF733BB" w:rsidR="00E9151D" w:rsidRPr="00951175" w:rsidRDefault="00B75F6E" w:rsidP="00951175">
            <w:pPr>
              <w:snapToGrid w:val="0"/>
              <w:spacing w:before="60" w:after="60" w:line="240" w:lineRule="auto"/>
              <w:jc w:val="left"/>
              <w:rPr>
                <w:rFonts w:cs="Arial"/>
                <w:sz w:val="16"/>
                <w:szCs w:val="16"/>
                <w:lang w:val="en-GB"/>
              </w:rPr>
            </w:pPr>
            <w:r>
              <w:rPr>
                <w:rFonts w:cs="Arial"/>
                <w:sz w:val="16"/>
                <w:szCs w:val="16"/>
                <w:lang w:val="en-GB"/>
              </w:rPr>
              <w:t>Integer</w:t>
            </w:r>
          </w:p>
        </w:tc>
        <w:tc>
          <w:tcPr>
            <w:tcW w:w="3038" w:type="dxa"/>
            <w:vAlign w:val="center"/>
          </w:tcPr>
          <w:p w14:paraId="71884D00" w14:textId="65AC4440" w:rsidR="00E9151D" w:rsidRPr="00B824E4" w:rsidRDefault="00E9151D" w:rsidP="00B824E4">
            <w:pPr>
              <w:snapToGrid w:val="0"/>
              <w:spacing w:before="60" w:after="60" w:line="240" w:lineRule="auto"/>
              <w:jc w:val="left"/>
              <w:rPr>
                <w:rFonts w:eastAsia="Times New Roman" w:cs="Arial"/>
                <w:sz w:val="16"/>
                <w:szCs w:val="16"/>
                <w:lang w:val="en-GB"/>
              </w:rPr>
            </w:pPr>
            <w:r w:rsidRPr="00B824E4">
              <w:rPr>
                <w:rFonts w:eastAsia="Times New Roman" w:cs="Arial"/>
                <w:b/>
                <w:bCs/>
                <w:sz w:val="16"/>
                <w:szCs w:val="16"/>
                <w:lang w:val="en-GB"/>
              </w:rPr>
              <w:t xml:space="preserve">Mandatory in </w:t>
            </w:r>
            <w:r w:rsidR="006730CF" w:rsidRPr="00B824E4">
              <w:rPr>
                <w:rFonts w:eastAsia="Times New Roman" w:cs="Arial"/>
                <w:b/>
                <w:bCs/>
                <w:sz w:val="16"/>
                <w:szCs w:val="16"/>
                <w:lang w:val="en-GB"/>
              </w:rPr>
              <w:t>S-111</w:t>
            </w:r>
          </w:p>
          <w:p w14:paraId="14FEFF93" w14:textId="1156CBC2" w:rsidR="00E9151D" w:rsidRPr="00951175" w:rsidRDefault="00E9151D" w:rsidP="00B824E4">
            <w:pPr>
              <w:snapToGrid w:val="0"/>
              <w:spacing w:before="60" w:after="60" w:line="240" w:lineRule="auto"/>
              <w:jc w:val="left"/>
              <w:rPr>
                <w:rFonts w:eastAsia="Times New Roman" w:cs="Arial"/>
                <w:sz w:val="16"/>
                <w:szCs w:val="16"/>
                <w:lang w:val="en-GB"/>
              </w:rPr>
            </w:pPr>
            <w:r w:rsidRPr="00951175">
              <w:rPr>
                <w:rFonts w:eastAsia="Times New Roman" w:cs="Arial"/>
                <w:sz w:val="16"/>
                <w:szCs w:val="16"/>
                <w:lang w:val="en-GB"/>
              </w:rPr>
              <w:t xml:space="preserve">See </w:t>
            </w:r>
            <w:r w:rsidR="00B824E4">
              <w:rPr>
                <w:rFonts w:eastAsia="Times New Roman" w:cs="Arial"/>
                <w:sz w:val="16"/>
                <w:szCs w:val="16"/>
                <w:lang w:val="en-GB"/>
              </w:rPr>
              <w:t>c</w:t>
            </w:r>
            <w:r w:rsidRPr="00951175">
              <w:rPr>
                <w:rFonts w:eastAsia="Times New Roman" w:cs="Arial"/>
                <w:sz w:val="16"/>
                <w:szCs w:val="16"/>
                <w:lang w:val="en-GB"/>
              </w:rPr>
              <w:t xml:space="preserve">lause </w:t>
            </w:r>
            <w:r w:rsidRPr="00951175">
              <w:rPr>
                <w:rFonts w:eastAsia="Times New Roman" w:cs="Arial"/>
                <w:sz w:val="16"/>
                <w:szCs w:val="16"/>
                <w:lang w:val="en-GB"/>
              </w:rPr>
              <w:fldChar w:fldCharType="begin"/>
            </w:r>
            <w:r w:rsidRPr="00951175">
              <w:rPr>
                <w:rFonts w:eastAsia="Times New Roman" w:cs="Arial"/>
                <w:sz w:val="16"/>
                <w:szCs w:val="16"/>
                <w:lang w:val="en-GB"/>
              </w:rPr>
              <w:instrText xml:space="preserve"> REF _Ref104320247 \r \h </w:instrText>
            </w:r>
            <w:r w:rsidR="00951175" w:rsidRPr="00951175">
              <w:rPr>
                <w:rFonts w:eastAsia="Times New Roman" w:cs="Arial"/>
                <w:sz w:val="16"/>
                <w:szCs w:val="16"/>
                <w:lang w:val="en-GB"/>
              </w:rPr>
              <w:instrText xml:space="preserve"> \* MERGEFORMAT </w:instrText>
            </w:r>
            <w:r w:rsidRPr="00951175">
              <w:rPr>
                <w:rFonts w:eastAsia="Times New Roman" w:cs="Arial"/>
                <w:sz w:val="16"/>
                <w:szCs w:val="16"/>
                <w:lang w:val="en-GB"/>
              </w:rPr>
            </w:r>
            <w:r w:rsidRPr="00951175">
              <w:rPr>
                <w:rFonts w:eastAsia="Times New Roman" w:cs="Arial"/>
                <w:sz w:val="16"/>
                <w:szCs w:val="16"/>
                <w:lang w:val="en-GB"/>
              </w:rPr>
              <w:fldChar w:fldCharType="separate"/>
            </w:r>
            <w:r w:rsidR="00D33763">
              <w:rPr>
                <w:rFonts w:eastAsia="Times New Roman" w:cs="Arial"/>
                <w:sz w:val="16"/>
                <w:szCs w:val="16"/>
                <w:lang w:val="en-GB"/>
              </w:rPr>
              <w:t>8.2</w:t>
            </w:r>
            <w:r w:rsidRPr="00951175">
              <w:rPr>
                <w:rFonts w:eastAsia="Times New Roman" w:cs="Arial"/>
                <w:sz w:val="16"/>
                <w:szCs w:val="16"/>
                <w:lang w:val="en-GB"/>
              </w:rPr>
              <w:fldChar w:fldCharType="end"/>
            </w:r>
          </w:p>
        </w:tc>
      </w:tr>
      <w:tr w:rsidR="00E9151D" w:rsidRPr="00951175" w14:paraId="4A95AAF1" w14:textId="77777777" w:rsidTr="00B824E4">
        <w:trPr>
          <w:cantSplit/>
        </w:trPr>
        <w:tc>
          <w:tcPr>
            <w:tcW w:w="965" w:type="dxa"/>
          </w:tcPr>
          <w:p w14:paraId="1F2EC36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600B5AD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issueDate</w:t>
            </w:r>
          </w:p>
        </w:tc>
        <w:tc>
          <w:tcPr>
            <w:tcW w:w="3149" w:type="dxa"/>
          </w:tcPr>
          <w:p w14:paraId="2EA93084" w14:textId="77777777"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eastAsia="Times New Roman" w:cs="Arial"/>
                <w:sz w:val="16"/>
                <w:szCs w:val="16"/>
                <w:lang w:val="en-GB"/>
              </w:rPr>
              <w:t>Date on which the data was made available by the data producer</w:t>
            </w:r>
          </w:p>
        </w:tc>
        <w:tc>
          <w:tcPr>
            <w:tcW w:w="773" w:type="dxa"/>
          </w:tcPr>
          <w:p w14:paraId="2BB71132"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Pr>
          <w:p w14:paraId="291B6B7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Date</w:t>
            </w:r>
          </w:p>
        </w:tc>
        <w:tc>
          <w:tcPr>
            <w:tcW w:w="3038" w:type="dxa"/>
            <w:vAlign w:val="center"/>
          </w:tcPr>
          <w:p w14:paraId="1BF61523"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11CF0EA9" w14:textId="77777777" w:rsidTr="00B824E4">
        <w:trPr>
          <w:cantSplit/>
        </w:trPr>
        <w:tc>
          <w:tcPr>
            <w:tcW w:w="965" w:type="dxa"/>
          </w:tcPr>
          <w:p w14:paraId="6ACBC77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26B06AB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issueTime</w:t>
            </w:r>
          </w:p>
        </w:tc>
        <w:tc>
          <w:tcPr>
            <w:tcW w:w="3149" w:type="dxa"/>
          </w:tcPr>
          <w:p w14:paraId="58F9B3FC" w14:textId="77777777"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eastAsia="Times New Roman" w:cs="Arial"/>
                <w:sz w:val="16"/>
                <w:szCs w:val="16"/>
                <w:lang w:val="en-GB"/>
              </w:rPr>
              <w:t>Time of day at which the data was made available by the data producer</w:t>
            </w:r>
          </w:p>
        </w:tc>
        <w:tc>
          <w:tcPr>
            <w:tcW w:w="773" w:type="dxa"/>
          </w:tcPr>
          <w:p w14:paraId="7E7AA069"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4168E27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Time</w:t>
            </w:r>
          </w:p>
        </w:tc>
        <w:tc>
          <w:tcPr>
            <w:tcW w:w="3038" w:type="dxa"/>
            <w:vAlign w:val="center"/>
          </w:tcPr>
          <w:p w14:paraId="6FC5C979" w14:textId="53B16A07" w:rsidR="00E9151D" w:rsidRPr="00B824E4" w:rsidRDefault="00E9151D" w:rsidP="00B824E4">
            <w:pPr>
              <w:snapToGrid w:val="0"/>
              <w:spacing w:before="60" w:after="60" w:line="240" w:lineRule="auto"/>
              <w:jc w:val="left"/>
              <w:rPr>
                <w:rFonts w:cs="Arial"/>
                <w:b/>
                <w:bCs/>
                <w:sz w:val="16"/>
                <w:szCs w:val="16"/>
                <w:lang w:val="en-GB"/>
              </w:rPr>
            </w:pPr>
            <w:r w:rsidRPr="00B824E4">
              <w:rPr>
                <w:rFonts w:cs="Arial"/>
                <w:b/>
                <w:bCs/>
                <w:sz w:val="16"/>
                <w:szCs w:val="16"/>
                <w:lang w:val="en-GB"/>
              </w:rPr>
              <w:t>Mandatory when the interval between datasets is shorter than 1 day, such as 6-hourly forecasts</w:t>
            </w:r>
          </w:p>
        </w:tc>
      </w:tr>
      <w:tr w:rsidR="00E9151D" w:rsidRPr="00951175" w14:paraId="04F0A137" w14:textId="77777777" w:rsidTr="00B824E4">
        <w:trPr>
          <w:cantSplit/>
        </w:trPr>
        <w:tc>
          <w:tcPr>
            <w:tcW w:w="965" w:type="dxa"/>
          </w:tcPr>
          <w:p w14:paraId="4F722BD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6A094ED1"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boundingBox</w:t>
            </w:r>
          </w:p>
        </w:tc>
        <w:tc>
          <w:tcPr>
            <w:tcW w:w="3149" w:type="dxa"/>
          </w:tcPr>
          <w:p w14:paraId="0221951A" w14:textId="77777777"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cs="Arial"/>
                <w:sz w:val="16"/>
                <w:szCs w:val="16"/>
                <w:lang w:val="en-GB"/>
              </w:rPr>
              <w:t>The extent of the dataset limits</w:t>
            </w:r>
          </w:p>
        </w:tc>
        <w:tc>
          <w:tcPr>
            <w:tcW w:w="773" w:type="dxa"/>
          </w:tcPr>
          <w:p w14:paraId="5D61AC82"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0723DB9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EX_GeographicBoundingBox</w:t>
            </w:r>
          </w:p>
        </w:tc>
        <w:tc>
          <w:tcPr>
            <w:tcW w:w="3038" w:type="dxa"/>
          </w:tcPr>
          <w:p w14:paraId="05AACFC0"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0CC8E0BA" w14:textId="77777777" w:rsidTr="00B824E4">
        <w:trPr>
          <w:cantSplit/>
        </w:trPr>
        <w:tc>
          <w:tcPr>
            <w:tcW w:w="965" w:type="dxa"/>
          </w:tcPr>
          <w:p w14:paraId="1E6571C1"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lastRenderedPageBreak/>
              <w:t>Attribute</w:t>
            </w:r>
          </w:p>
        </w:tc>
        <w:tc>
          <w:tcPr>
            <w:tcW w:w="2904" w:type="dxa"/>
          </w:tcPr>
          <w:p w14:paraId="34C9CA7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temporalExtent</w:t>
            </w:r>
          </w:p>
        </w:tc>
        <w:tc>
          <w:tcPr>
            <w:tcW w:w="3149" w:type="dxa"/>
          </w:tcPr>
          <w:p w14:paraId="3C69DAED" w14:textId="6CF892D2"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cs="Arial"/>
                <w:sz w:val="16"/>
                <w:szCs w:val="16"/>
                <w:lang w:val="en-GB"/>
              </w:rPr>
              <w:t>Specification of the temporal extent of the dataset</w:t>
            </w:r>
          </w:p>
        </w:tc>
        <w:tc>
          <w:tcPr>
            <w:tcW w:w="773" w:type="dxa"/>
          </w:tcPr>
          <w:p w14:paraId="440094CF"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6559937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S100_TemporalExtent</w:t>
            </w:r>
          </w:p>
        </w:tc>
        <w:tc>
          <w:tcPr>
            <w:tcW w:w="3038" w:type="dxa"/>
          </w:tcPr>
          <w:p w14:paraId="387AA335"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The temporal extent is encoded as the date/time of the earliest and latest data records (in coverage datasets) or date/time ranges (in vector datasets)</w:t>
            </w:r>
          </w:p>
          <w:p w14:paraId="53D3E877" w14:textId="17256CFD"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If there is more than one feature in a dataset, the earliest and latest time values of records in all features are used, which means the earliest and latest values may be from different features</w:t>
            </w:r>
          </w:p>
          <w:p w14:paraId="038A10A0"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62AC731C" w14:textId="11D2F291"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This attribute is encoded if and only if at least one of the start and end of the temporal extent is known</w:t>
            </w:r>
          </w:p>
        </w:tc>
      </w:tr>
      <w:tr w:rsidR="00E9151D" w:rsidRPr="00951175" w14:paraId="078856C9" w14:textId="77777777" w:rsidTr="00B824E4">
        <w:trPr>
          <w:cantSplit/>
        </w:trPr>
        <w:tc>
          <w:tcPr>
            <w:tcW w:w="965" w:type="dxa"/>
          </w:tcPr>
          <w:p w14:paraId="1161F41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75DE2338"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productSpecification</w:t>
            </w:r>
          </w:p>
        </w:tc>
        <w:tc>
          <w:tcPr>
            <w:tcW w:w="3149" w:type="dxa"/>
          </w:tcPr>
          <w:p w14:paraId="65FA07C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The product specification used to create this dataset</w:t>
            </w:r>
          </w:p>
        </w:tc>
        <w:tc>
          <w:tcPr>
            <w:tcW w:w="773" w:type="dxa"/>
          </w:tcPr>
          <w:p w14:paraId="4408BDC0"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Pr>
          <w:p w14:paraId="1E64368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S100_ProductSpecification</w:t>
            </w:r>
          </w:p>
        </w:tc>
        <w:tc>
          <w:tcPr>
            <w:tcW w:w="3038" w:type="dxa"/>
            <w:vAlign w:val="center"/>
          </w:tcPr>
          <w:p w14:paraId="058CD9B3"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7D00EFD4" w14:textId="77777777" w:rsidTr="00B824E4">
        <w:trPr>
          <w:cantSplit/>
        </w:trPr>
        <w:tc>
          <w:tcPr>
            <w:tcW w:w="965" w:type="dxa"/>
            <w:tcBorders>
              <w:bottom w:val="single" w:sz="4" w:space="0" w:color="000000"/>
            </w:tcBorders>
          </w:tcPr>
          <w:p w14:paraId="14761DB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Borders>
              <w:bottom w:val="single" w:sz="4" w:space="0" w:color="000000"/>
            </w:tcBorders>
          </w:tcPr>
          <w:p w14:paraId="125D930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producingAgency</w:t>
            </w:r>
          </w:p>
        </w:tc>
        <w:tc>
          <w:tcPr>
            <w:tcW w:w="3149" w:type="dxa"/>
            <w:tcBorders>
              <w:bottom w:val="single" w:sz="4" w:space="0" w:color="000000"/>
            </w:tcBorders>
          </w:tcPr>
          <w:p w14:paraId="2ADF1059" w14:textId="77777777" w:rsidR="00E9151D" w:rsidRPr="00951175" w:rsidRDefault="00E9151D" w:rsidP="00951175">
            <w:pPr>
              <w:spacing w:before="60" w:after="60" w:line="240" w:lineRule="auto"/>
              <w:jc w:val="left"/>
              <w:rPr>
                <w:rFonts w:eastAsia="Times New Roman" w:cs="Arial"/>
                <w:sz w:val="16"/>
                <w:szCs w:val="16"/>
                <w:lang w:val="en-GB"/>
              </w:rPr>
            </w:pPr>
            <w:r w:rsidRPr="00951175">
              <w:rPr>
                <w:rFonts w:eastAsia="Times New Roman" w:cs="Arial"/>
                <w:sz w:val="16"/>
                <w:szCs w:val="16"/>
                <w:lang w:val="en-GB"/>
              </w:rPr>
              <w:t>Agency responsible for producing the data</w:t>
            </w:r>
          </w:p>
        </w:tc>
        <w:tc>
          <w:tcPr>
            <w:tcW w:w="773" w:type="dxa"/>
            <w:tcBorders>
              <w:bottom w:val="single" w:sz="4" w:space="0" w:color="000000"/>
            </w:tcBorders>
          </w:tcPr>
          <w:p w14:paraId="4A82E9C4"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Borders>
              <w:bottom w:val="single" w:sz="4" w:space="0" w:color="000000"/>
            </w:tcBorders>
          </w:tcPr>
          <w:p w14:paraId="1B4EF05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CI_ResponsibleParty&gt;CI_Organisation</w:t>
            </w:r>
          </w:p>
        </w:tc>
        <w:tc>
          <w:tcPr>
            <w:tcW w:w="3038" w:type="dxa"/>
            <w:tcBorders>
              <w:bottom w:val="single" w:sz="4" w:space="0" w:color="000000"/>
            </w:tcBorders>
            <w:vAlign w:val="center"/>
          </w:tcPr>
          <w:p w14:paraId="3E667E1D"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See S-100 Table 17-3</w:t>
            </w:r>
          </w:p>
        </w:tc>
      </w:tr>
      <w:tr w:rsidR="00E9151D" w:rsidRPr="00951175" w14:paraId="0AAF2C0D" w14:textId="77777777" w:rsidTr="00B824E4">
        <w:trPr>
          <w:cantSplit/>
        </w:trPr>
        <w:tc>
          <w:tcPr>
            <w:tcW w:w="965" w:type="dxa"/>
            <w:tcBorders>
              <w:bottom w:val="single" w:sz="4" w:space="0" w:color="000000"/>
            </w:tcBorders>
          </w:tcPr>
          <w:p w14:paraId="27FD9B4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Borders>
              <w:bottom w:val="single" w:sz="4" w:space="0" w:color="000000"/>
            </w:tcBorders>
            <w:shd w:val="clear" w:color="auto" w:fill="auto"/>
          </w:tcPr>
          <w:p w14:paraId="473B48B7"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producerCode</w:t>
            </w:r>
          </w:p>
        </w:tc>
        <w:tc>
          <w:tcPr>
            <w:tcW w:w="3149" w:type="dxa"/>
            <w:tcBorders>
              <w:bottom w:val="single" w:sz="4" w:space="0" w:color="000000"/>
            </w:tcBorders>
            <w:shd w:val="clear" w:color="auto" w:fill="auto"/>
          </w:tcPr>
          <w:p w14:paraId="48615E5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The official IHO Producer Code from S-62</w:t>
            </w:r>
          </w:p>
        </w:tc>
        <w:tc>
          <w:tcPr>
            <w:tcW w:w="773" w:type="dxa"/>
            <w:tcBorders>
              <w:bottom w:val="single" w:sz="4" w:space="0" w:color="000000"/>
            </w:tcBorders>
            <w:shd w:val="clear" w:color="auto" w:fill="auto"/>
          </w:tcPr>
          <w:p w14:paraId="5A6DCD02"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Borders>
              <w:bottom w:val="single" w:sz="4" w:space="0" w:color="000000"/>
            </w:tcBorders>
            <w:shd w:val="clear" w:color="auto" w:fill="auto"/>
          </w:tcPr>
          <w:p w14:paraId="415E9A8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CharacterString</w:t>
            </w:r>
          </w:p>
        </w:tc>
        <w:tc>
          <w:tcPr>
            <w:tcW w:w="3038" w:type="dxa"/>
            <w:tcBorders>
              <w:bottom w:val="single" w:sz="4" w:space="0" w:color="000000"/>
            </w:tcBorders>
            <w:shd w:val="clear" w:color="auto" w:fill="auto"/>
            <w:vAlign w:val="center"/>
          </w:tcPr>
          <w:p w14:paraId="655BB803"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3684D2A0" w14:textId="77777777" w:rsidTr="00B824E4">
        <w:trPr>
          <w:cantSplit/>
        </w:trPr>
        <w:tc>
          <w:tcPr>
            <w:tcW w:w="965" w:type="dxa"/>
          </w:tcPr>
          <w:p w14:paraId="7D39A3D8"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274F8D5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encodingFormat</w:t>
            </w:r>
          </w:p>
        </w:tc>
        <w:tc>
          <w:tcPr>
            <w:tcW w:w="3149" w:type="dxa"/>
          </w:tcPr>
          <w:p w14:paraId="31EEA78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The encoding format of the dataset</w:t>
            </w:r>
          </w:p>
        </w:tc>
        <w:tc>
          <w:tcPr>
            <w:tcW w:w="773" w:type="dxa"/>
          </w:tcPr>
          <w:p w14:paraId="2B9D230F"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Pr>
          <w:p w14:paraId="4656C17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S100_EncodingFormat</w:t>
            </w:r>
          </w:p>
        </w:tc>
        <w:tc>
          <w:tcPr>
            <w:tcW w:w="3038" w:type="dxa"/>
            <w:vAlign w:val="center"/>
          </w:tcPr>
          <w:p w14:paraId="0948522A" w14:textId="77777777" w:rsidR="00E9151D" w:rsidRPr="00B824E4" w:rsidRDefault="00E9151D" w:rsidP="00B824E4">
            <w:pPr>
              <w:snapToGrid w:val="0"/>
              <w:spacing w:before="60" w:after="60" w:line="240" w:lineRule="auto"/>
              <w:jc w:val="left"/>
              <w:rPr>
                <w:rFonts w:cs="Arial"/>
                <w:b/>
                <w:bCs/>
                <w:sz w:val="16"/>
                <w:szCs w:val="16"/>
                <w:lang w:val="en-GB"/>
              </w:rPr>
            </w:pPr>
            <w:r w:rsidRPr="00B824E4">
              <w:rPr>
                <w:rFonts w:cs="Arial"/>
                <w:b/>
                <w:bCs/>
                <w:sz w:val="16"/>
                <w:szCs w:val="16"/>
                <w:lang w:val="en-GB"/>
              </w:rPr>
              <w:t>Must be HDF5</w:t>
            </w:r>
          </w:p>
        </w:tc>
      </w:tr>
      <w:tr w:rsidR="00E9151D" w:rsidRPr="00951175" w14:paraId="7ADBD2AD" w14:textId="77777777" w:rsidTr="00B824E4">
        <w:trPr>
          <w:cantSplit/>
        </w:trPr>
        <w:tc>
          <w:tcPr>
            <w:tcW w:w="965" w:type="dxa"/>
          </w:tcPr>
          <w:p w14:paraId="209114E6"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78DB8E0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dataCoverage</w:t>
            </w:r>
          </w:p>
        </w:tc>
        <w:tc>
          <w:tcPr>
            <w:tcW w:w="3149" w:type="dxa"/>
          </w:tcPr>
          <w:p w14:paraId="19E5620A" w14:textId="77777777"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eastAsia="Times New Roman" w:cs="Arial"/>
                <w:sz w:val="16"/>
                <w:szCs w:val="16"/>
                <w:lang w:val="en-GB"/>
              </w:rPr>
              <w:t>Area covered by the dataset</w:t>
            </w:r>
          </w:p>
        </w:tc>
        <w:tc>
          <w:tcPr>
            <w:tcW w:w="773" w:type="dxa"/>
          </w:tcPr>
          <w:p w14:paraId="0FEEE0E5" w14:textId="77777777" w:rsidR="00E9151D" w:rsidRPr="00951175" w:rsidRDefault="00E9151D" w:rsidP="00951175">
            <w:pPr>
              <w:snapToGrid w:val="0"/>
              <w:spacing w:before="60" w:after="60" w:line="240" w:lineRule="auto"/>
              <w:jc w:val="center"/>
              <w:rPr>
                <w:rFonts w:cs="Arial"/>
                <w:sz w:val="16"/>
                <w:szCs w:val="16"/>
                <w:lang w:val="en-GB"/>
              </w:rPr>
            </w:pPr>
            <w:r w:rsidRPr="009B2782">
              <w:rPr>
                <w:rFonts w:cs="Arial"/>
                <w:b/>
                <w:bCs/>
                <w:sz w:val="16"/>
                <w:szCs w:val="16"/>
                <w:lang w:val="en-GB"/>
              </w:rPr>
              <w:t>1</w:t>
            </w:r>
            <w:r w:rsidRPr="00951175">
              <w:rPr>
                <w:rFonts w:cs="Arial"/>
                <w:sz w:val="16"/>
                <w:szCs w:val="16"/>
                <w:lang w:val="en-GB"/>
              </w:rPr>
              <w:t>..*</w:t>
            </w:r>
          </w:p>
        </w:tc>
        <w:tc>
          <w:tcPr>
            <w:tcW w:w="3056" w:type="dxa"/>
          </w:tcPr>
          <w:p w14:paraId="5A365AB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S100_DataCoverage</w:t>
            </w:r>
          </w:p>
        </w:tc>
        <w:tc>
          <w:tcPr>
            <w:tcW w:w="3038" w:type="dxa"/>
            <w:vAlign w:val="center"/>
          </w:tcPr>
          <w:p w14:paraId="724276FE" w14:textId="76031EFE" w:rsidR="00E9151D" w:rsidRPr="00B824E4" w:rsidRDefault="00E9151D" w:rsidP="00B824E4">
            <w:pPr>
              <w:snapToGrid w:val="0"/>
              <w:spacing w:before="60" w:after="60" w:line="240" w:lineRule="auto"/>
              <w:jc w:val="left"/>
              <w:rPr>
                <w:rFonts w:cs="Arial"/>
                <w:b/>
                <w:bCs/>
                <w:sz w:val="16"/>
                <w:szCs w:val="16"/>
                <w:lang w:val="en-GB"/>
              </w:rPr>
            </w:pPr>
            <w:r w:rsidRPr="00B824E4">
              <w:rPr>
                <w:rFonts w:cs="Arial"/>
                <w:b/>
                <w:bCs/>
                <w:sz w:val="16"/>
                <w:szCs w:val="16"/>
                <w:lang w:val="en-GB"/>
              </w:rPr>
              <w:t xml:space="preserve">Mandatory in </w:t>
            </w:r>
            <w:r w:rsidR="006730CF" w:rsidRPr="00B824E4">
              <w:rPr>
                <w:rFonts w:cs="Arial"/>
                <w:b/>
                <w:bCs/>
                <w:sz w:val="16"/>
                <w:szCs w:val="16"/>
                <w:lang w:val="en-GB"/>
              </w:rPr>
              <w:t>S-111</w:t>
            </w:r>
            <w:r w:rsidRPr="00B824E4">
              <w:rPr>
                <w:rFonts w:cs="Arial"/>
                <w:b/>
                <w:bCs/>
                <w:sz w:val="16"/>
                <w:szCs w:val="16"/>
                <w:lang w:val="en-GB"/>
              </w:rPr>
              <w:t>.</w:t>
            </w:r>
          </w:p>
        </w:tc>
      </w:tr>
      <w:tr w:rsidR="00E9151D" w:rsidRPr="00951175" w14:paraId="14410BDA" w14:textId="77777777" w:rsidTr="00B824E4">
        <w:trPr>
          <w:cantSplit/>
        </w:trPr>
        <w:tc>
          <w:tcPr>
            <w:tcW w:w="965" w:type="dxa"/>
          </w:tcPr>
          <w:p w14:paraId="5E2E1FF8"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2A8D674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comment</w:t>
            </w:r>
          </w:p>
        </w:tc>
        <w:tc>
          <w:tcPr>
            <w:tcW w:w="3149" w:type="dxa"/>
          </w:tcPr>
          <w:p w14:paraId="0DC0D8A1" w14:textId="77777777"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cs="Arial"/>
                <w:sz w:val="16"/>
                <w:szCs w:val="16"/>
                <w:lang w:val="en-GB"/>
              </w:rPr>
              <w:t>Any additional information</w:t>
            </w:r>
          </w:p>
        </w:tc>
        <w:tc>
          <w:tcPr>
            <w:tcW w:w="773" w:type="dxa"/>
          </w:tcPr>
          <w:p w14:paraId="3A43624B"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461EADD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CharacterString</w:t>
            </w:r>
          </w:p>
        </w:tc>
        <w:tc>
          <w:tcPr>
            <w:tcW w:w="3038" w:type="dxa"/>
            <w:vAlign w:val="center"/>
          </w:tcPr>
          <w:p w14:paraId="2200D03A"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70C683F9" w14:textId="77777777" w:rsidTr="00B824E4">
        <w:trPr>
          <w:cantSplit/>
        </w:trPr>
        <w:tc>
          <w:tcPr>
            <w:tcW w:w="965" w:type="dxa"/>
          </w:tcPr>
          <w:p w14:paraId="1E70685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595E8ECA"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defaultLocale</w:t>
            </w:r>
          </w:p>
        </w:tc>
        <w:tc>
          <w:tcPr>
            <w:tcW w:w="3149" w:type="dxa"/>
          </w:tcPr>
          <w:p w14:paraId="1B98D166" w14:textId="43A9B875"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Default language and character set used in the </w:t>
            </w:r>
            <w:r w:rsidR="000B6526" w:rsidRPr="00951175">
              <w:rPr>
                <w:rFonts w:cs="Arial"/>
                <w:sz w:val="16"/>
                <w:szCs w:val="16"/>
                <w:lang w:val="en-GB"/>
              </w:rPr>
              <w:t>dataset</w:t>
            </w:r>
          </w:p>
        </w:tc>
        <w:tc>
          <w:tcPr>
            <w:tcW w:w="773" w:type="dxa"/>
          </w:tcPr>
          <w:p w14:paraId="50A5ECC0"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Pr>
          <w:p w14:paraId="08787285"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PT_Locale</w:t>
            </w:r>
          </w:p>
        </w:tc>
        <w:tc>
          <w:tcPr>
            <w:tcW w:w="3038" w:type="dxa"/>
          </w:tcPr>
          <w:p w14:paraId="0FCE19F5"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7488A4B1" w14:textId="77777777" w:rsidTr="00B824E4">
        <w:trPr>
          <w:cantSplit/>
        </w:trPr>
        <w:tc>
          <w:tcPr>
            <w:tcW w:w="965" w:type="dxa"/>
          </w:tcPr>
          <w:p w14:paraId="0AC1DB9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4A12450A"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otherLocale</w:t>
            </w:r>
          </w:p>
        </w:tc>
        <w:tc>
          <w:tcPr>
            <w:tcW w:w="3149" w:type="dxa"/>
          </w:tcPr>
          <w:p w14:paraId="39EF5CE9" w14:textId="3FD8A4B0"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Other languages and character sets used in </w:t>
            </w:r>
            <w:r w:rsidR="000B6526" w:rsidRPr="00951175">
              <w:rPr>
                <w:rFonts w:cs="Arial"/>
                <w:sz w:val="16"/>
                <w:szCs w:val="16"/>
                <w:lang w:val="en-GB"/>
              </w:rPr>
              <w:t>the dataset</w:t>
            </w:r>
          </w:p>
        </w:tc>
        <w:tc>
          <w:tcPr>
            <w:tcW w:w="773" w:type="dxa"/>
          </w:tcPr>
          <w:p w14:paraId="2ECC2D0A"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w:t>
            </w:r>
          </w:p>
        </w:tc>
        <w:tc>
          <w:tcPr>
            <w:tcW w:w="3056" w:type="dxa"/>
          </w:tcPr>
          <w:p w14:paraId="69E89CAA"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PT_Locale</w:t>
            </w:r>
          </w:p>
        </w:tc>
        <w:tc>
          <w:tcPr>
            <w:tcW w:w="3038" w:type="dxa"/>
          </w:tcPr>
          <w:p w14:paraId="1BCF2344"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19C56716" w14:textId="77777777" w:rsidTr="00B824E4">
        <w:trPr>
          <w:cantSplit/>
        </w:trPr>
        <w:tc>
          <w:tcPr>
            <w:tcW w:w="965" w:type="dxa"/>
          </w:tcPr>
          <w:p w14:paraId="110BECD6"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11898771"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metadataPointOfContact</w:t>
            </w:r>
          </w:p>
        </w:tc>
        <w:tc>
          <w:tcPr>
            <w:tcW w:w="3149" w:type="dxa"/>
          </w:tcPr>
          <w:p w14:paraId="641DA848"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Point of contact for metadata</w:t>
            </w:r>
          </w:p>
        </w:tc>
        <w:tc>
          <w:tcPr>
            <w:tcW w:w="773" w:type="dxa"/>
          </w:tcPr>
          <w:p w14:paraId="60CDAEC4"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4DB68286" w14:textId="77777777" w:rsidR="00E9151D" w:rsidRPr="00951175" w:rsidRDefault="00E9151D" w:rsidP="00951175">
            <w:pPr>
              <w:snapToGrid w:val="0"/>
              <w:spacing w:before="60" w:after="60" w:line="240" w:lineRule="auto"/>
              <w:jc w:val="left"/>
              <w:rPr>
                <w:rFonts w:cs="Arial"/>
                <w:sz w:val="16"/>
                <w:szCs w:val="16"/>
                <w:lang w:val="fr-FR"/>
              </w:rPr>
            </w:pPr>
            <w:r w:rsidRPr="00951175">
              <w:rPr>
                <w:rFonts w:cs="Arial"/>
                <w:sz w:val="16"/>
                <w:szCs w:val="16"/>
                <w:lang w:val="fr-FR"/>
              </w:rPr>
              <w:t>CI_Responsibility &gt; CI_Individual or CI_Responsibility &gt; CI_Organisation</w:t>
            </w:r>
          </w:p>
        </w:tc>
        <w:tc>
          <w:tcPr>
            <w:tcW w:w="3038" w:type="dxa"/>
          </w:tcPr>
          <w:p w14:paraId="050A52B7" w14:textId="77777777" w:rsidR="00EE0C8A" w:rsidRPr="00951175" w:rsidRDefault="00EE0C8A" w:rsidP="00B824E4">
            <w:pPr>
              <w:snapToGrid w:val="0"/>
              <w:spacing w:before="60" w:after="60" w:line="240" w:lineRule="auto"/>
              <w:jc w:val="left"/>
              <w:rPr>
                <w:rFonts w:cs="Arial"/>
                <w:sz w:val="16"/>
                <w:szCs w:val="16"/>
                <w:lang w:val="en-GB"/>
              </w:rPr>
            </w:pPr>
            <w:r w:rsidRPr="00951175">
              <w:rPr>
                <w:rFonts w:cs="Arial"/>
                <w:sz w:val="16"/>
                <w:szCs w:val="16"/>
                <w:lang w:val="en-GB"/>
              </w:rPr>
              <w:t>Only if metadataPointOfContact is</w:t>
            </w:r>
          </w:p>
          <w:p w14:paraId="6DBA290A" w14:textId="6615F61D" w:rsidR="00E9151D" w:rsidRPr="00951175" w:rsidRDefault="00EE0C8A" w:rsidP="00B824E4">
            <w:pPr>
              <w:snapToGrid w:val="0"/>
              <w:spacing w:before="60" w:after="60" w:line="240" w:lineRule="auto"/>
              <w:jc w:val="left"/>
              <w:rPr>
                <w:rFonts w:cs="Arial"/>
                <w:sz w:val="16"/>
                <w:szCs w:val="16"/>
                <w:lang w:val="en-GB"/>
              </w:rPr>
            </w:pPr>
            <w:r w:rsidRPr="00951175">
              <w:rPr>
                <w:rFonts w:cs="Arial"/>
                <w:sz w:val="16"/>
                <w:szCs w:val="16"/>
                <w:lang w:val="en-GB"/>
              </w:rPr>
              <w:t>different from producingAgency</w:t>
            </w:r>
          </w:p>
        </w:tc>
      </w:tr>
      <w:tr w:rsidR="00E9151D" w:rsidRPr="00951175" w14:paraId="592D60AD" w14:textId="77777777" w:rsidTr="00B824E4">
        <w:trPr>
          <w:cantSplit/>
        </w:trPr>
        <w:tc>
          <w:tcPr>
            <w:tcW w:w="965" w:type="dxa"/>
          </w:tcPr>
          <w:p w14:paraId="4510739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232FFF7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metadataDateStamp</w:t>
            </w:r>
          </w:p>
        </w:tc>
        <w:tc>
          <w:tcPr>
            <w:tcW w:w="3149" w:type="dxa"/>
          </w:tcPr>
          <w:p w14:paraId="036933C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Date stamp for metadata</w:t>
            </w:r>
          </w:p>
        </w:tc>
        <w:tc>
          <w:tcPr>
            <w:tcW w:w="773" w:type="dxa"/>
          </w:tcPr>
          <w:p w14:paraId="75F348AE"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113825B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Date</w:t>
            </w:r>
          </w:p>
        </w:tc>
        <w:tc>
          <w:tcPr>
            <w:tcW w:w="3038" w:type="dxa"/>
          </w:tcPr>
          <w:p w14:paraId="320A88C3" w14:textId="610AF82F"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May or may not be the issue date</w:t>
            </w:r>
          </w:p>
        </w:tc>
      </w:tr>
      <w:tr w:rsidR="00E9151D" w:rsidRPr="00951175" w14:paraId="2A478B5D" w14:textId="77777777" w:rsidTr="00B824E4">
        <w:trPr>
          <w:cantSplit/>
        </w:trPr>
        <w:tc>
          <w:tcPr>
            <w:tcW w:w="965" w:type="dxa"/>
          </w:tcPr>
          <w:p w14:paraId="3CE2C3C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627CCD6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replacedData</w:t>
            </w:r>
          </w:p>
        </w:tc>
        <w:tc>
          <w:tcPr>
            <w:tcW w:w="3149" w:type="dxa"/>
          </w:tcPr>
          <w:p w14:paraId="68E1DAA3" w14:textId="358868CC" w:rsidR="00E9151D" w:rsidRPr="00951175" w:rsidRDefault="00BB6129" w:rsidP="00951175">
            <w:pPr>
              <w:snapToGrid w:val="0"/>
              <w:spacing w:before="60" w:after="60" w:line="240" w:lineRule="auto"/>
              <w:jc w:val="left"/>
              <w:rPr>
                <w:rFonts w:cs="Arial"/>
                <w:sz w:val="16"/>
                <w:szCs w:val="16"/>
                <w:lang w:val="en-GB"/>
              </w:rPr>
            </w:pPr>
            <w:r w:rsidRPr="00BB6129">
              <w:rPr>
                <w:rFonts w:cs="Arial"/>
                <w:sz w:val="16"/>
                <w:szCs w:val="16"/>
                <w:lang w:val="en-GB"/>
              </w:rPr>
              <w:t>Indicates if a cancelled dataset is replaced by another data file(s)</w:t>
            </w:r>
          </w:p>
        </w:tc>
        <w:tc>
          <w:tcPr>
            <w:tcW w:w="773" w:type="dxa"/>
          </w:tcPr>
          <w:p w14:paraId="3B8D8BB6"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40359F8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Boolean</w:t>
            </w:r>
          </w:p>
        </w:tc>
        <w:tc>
          <w:tcPr>
            <w:tcW w:w="3038" w:type="dxa"/>
          </w:tcPr>
          <w:p w14:paraId="670FCE0A" w14:textId="77777777" w:rsidR="00BB6129" w:rsidRPr="00BB6129" w:rsidRDefault="00BB6129" w:rsidP="00BB6129">
            <w:pPr>
              <w:snapToGrid w:val="0"/>
              <w:spacing w:before="60" w:after="60" w:line="240" w:lineRule="auto"/>
              <w:jc w:val="left"/>
              <w:rPr>
                <w:rFonts w:cs="Arial"/>
                <w:sz w:val="16"/>
                <w:szCs w:val="16"/>
                <w:lang w:val="en-GB"/>
              </w:rPr>
            </w:pPr>
            <w:r w:rsidRPr="00BB6129">
              <w:rPr>
                <w:rFonts w:cs="Arial"/>
                <w:sz w:val="16"/>
                <w:szCs w:val="16"/>
                <w:lang w:val="en-GB"/>
              </w:rPr>
              <w:t>See Note</w:t>
            </w:r>
          </w:p>
          <w:p w14:paraId="6436EDA4" w14:textId="64603B75" w:rsidR="00E9151D" w:rsidRPr="00951175" w:rsidRDefault="00BB6129" w:rsidP="00BB6129">
            <w:pPr>
              <w:snapToGrid w:val="0"/>
              <w:spacing w:before="60" w:after="60" w:line="240" w:lineRule="auto"/>
              <w:jc w:val="left"/>
              <w:rPr>
                <w:rFonts w:cs="Arial"/>
                <w:sz w:val="16"/>
                <w:szCs w:val="16"/>
                <w:lang w:val="en-GB"/>
              </w:rPr>
            </w:pPr>
            <w:r w:rsidRPr="00BB6129">
              <w:rPr>
                <w:rFonts w:cs="Arial"/>
                <w:b/>
                <w:bCs/>
                <w:sz w:val="16"/>
                <w:szCs w:val="16"/>
                <w:lang w:val="en-GB"/>
              </w:rPr>
              <w:t>Mandatory when purpose = cancellation</w:t>
            </w:r>
          </w:p>
        </w:tc>
      </w:tr>
      <w:tr w:rsidR="00E9151D" w:rsidRPr="00951175" w14:paraId="16D3CE1C" w14:textId="77777777" w:rsidTr="00B824E4">
        <w:trPr>
          <w:cantSplit/>
        </w:trPr>
        <w:tc>
          <w:tcPr>
            <w:tcW w:w="965" w:type="dxa"/>
          </w:tcPr>
          <w:p w14:paraId="15BA400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lastRenderedPageBreak/>
              <w:t>Attribute</w:t>
            </w:r>
          </w:p>
        </w:tc>
        <w:tc>
          <w:tcPr>
            <w:tcW w:w="2904" w:type="dxa"/>
          </w:tcPr>
          <w:p w14:paraId="253662A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dataReplacement</w:t>
            </w:r>
          </w:p>
        </w:tc>
        <w:tc>
          <w:tcPr>
            <w:tcW w:w="3149" w:type="dxa"/>
          </w:tcPr>
          <w:p w14:paraId="32742113" w14:textId="4D29281C" w:rsidR="00E9151D" w:rsidRPr="00951175" w:rsidRDefault="00BB6129" w:rsidP="00951175">
            <w:pPr>
              <w:snapToGrid w:val="0"/>
              <w:spacing w:before="60" w:after="60" w:line="240" w:lineRule="auto"/>
              <w:jc w:val="left"/>
              <w:rPr>
                <w:rFonts w:cs="Arial"/>
                <w:sz w:val="16"/>
                <w:szCs w:val="16"/>
                <w:lang w:val="en-GB"/>
              </w:rPr>
            </w:pPr>
            <w:r>
              <w:rPr>
                <w:rFonts w:cs="Arial"/>
                <w:sz w:val="16"/>
                <w:szCs w:val="16"/>
                <w:lang w:val="en-GB"/>
              </w:rPr>
              <w:t>Dataset</w:t>
            </w:r>
            <w:r w:rsidRPr="00951175">
              <w:rPr>
                <w:rFonts w:cs="Arial"/>
                <w:sz w:val="16"/>
                <w:szCs w:val="16"/>
                <w:lang w:val="en-GB"/>
              </w:rPr>
              <w:t xml:space="preserve"> </w:t>
            </w:r>
            <w:r w:rsidR="00E9151D" w:rsidRPr="00951175">
              <w:rPr>
                <w:rFonts w:cs="Arial"/>
                <w:sz w:val="16"/>
                <w:szCs w:val="16"/>
                <w:lang w:val="en-GB"/>
              </w:rPr>
              <w:t>name</w:t>
            </w:r>
          </w:p>
        </w:tc>
        <w:tc>
          <w:tcPr>
            <w:tcW w:w="773" w:type="dxa"/>
          </w:tcPr>
          <w:p w14:paraId="2C259F69"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w:t>
            </w:r>
          </w:p>
        </w:tc>
        <w:tc>
          <w:tcPr>
            <w:tcW w:w="3056" w:type="dxa"/>
          </w:tcPr>
          <w:p w14:paraId="3A6139E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CharacterString</w:t>
            </w:r>
          </w:p>
        </w:tc>
        <w:tc>
          <w:tcPr>
            <w:tcW w:w="3038" w:type="dxa"/>
          </w:tcPr>
          <w:p w14:paraId="41679513" w14:textId="77777777" w:rsidR="00E9151D"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A dataset may be replaced by 1 or more datasets</w:t>
            </w:r>
          </w:p>
          <w:p w14:paraId="330F0B3D" w14:textId="77777777" w:rsidR="00BB6129" w:rsidRPr="00BB6129" w:rsidRDefault="00BB6129" w:rsidP="00BB6129">
            <w:pPr>
              <w:snapToGrid w:val="0"/>
              <w:spacing w:before="60" w:after="60" w:line="240" w:lineRule="auto"/>
              <w:jc w:val="left"/>
              <w:rPr>
                <w:rFonts w:cs="Arial"/>
                <w:sz w:val="16"/>
                <w:szCs w:val="16"/>
                <w:lang w:val="en-GB"/>
              </w:rPr>
            </w:pPr>
            <w:r w:rsidRPr="00BB6129">
              <w:rPr>
                <w:rFonts w:cs="Arial"/>
                <w:sz w:val="16"/>
                <w:szCs w:val="16"/>
                <w:lang w:val="en-GB"/>
              </w:rPr>
              <w:t>See Note</w:t>
            </w:r>
          </w:p>
          <w:p w14:paraId="3EF6A2E4" w14:textId="632EE4DF" w:rsidR="00BB6129" w:rsidRPr="00951175" w:rsidRDefault="00BB6129" w:rsidP="00BB6129">
            <w:pPr>
              <w:snapToGrid w:val="0"/>
              <w:spacing w:before="60" w:after="60" w:line="240" w:lineRule="auto"/>
              <w:jc w:val="left"/>
              <w:rPr>
                <w:rFonts w:cs="Arial"/>
                <w:sz w:val="16"/>
                <w:szCs w:val="16"/>
                <w:lang w:val="en-GB"/>
              </w:rPr>
            </w:pPr>
            <w:r w:rsidRPr="00BB6129">
              <w:rPr>
                <w:rFonts w:cs="Arial"/>
                <w:b/>
                <w:bCs/>
                <w:sz w:val="16"/>
                <w:szCs w:val="16"/>
                <w:lang w:val="en-GB"/>
              </w:rPr>
              <w:t>Mandatory when replacedData = true</w:t>
            </w:r>
          </w:p>
        </w:tc>
      </w:tr>
      <w:tr w:rsidR="00E9151D" w:rsidRPr="00951175" w14:paraId="0C7425CE" w14:textId="77777777" w:rsidTr="00B824E4">
        <w:trPr>
          <w:cantSplit/>
        </w:trPr>
        <w:tc>
          <w:tcPr>
            <w:tcW w:w="965" w:type="dxa"/>
          </w:tcPr>
          <w:p w14:paraId="5696D45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735E364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navigationPurpose</w:t>
            </w:r>
          </w:p>
        </w:tc>
        <w:tc>
          <w:tcPr>
            <w:tcW w:w="3149" w:type="dxa"/>
          </w:tcPr>
          <w:p w14:paraId="0055F02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Classification of intended navigation purpose (for Catalogue indexing purposes)</w:t>
            </w:r>
          </w:p>
        </w:tc>
        <w:tc>
          <w:tcPr>
            <w:tcW w:w="773" w:type="dxa"/>
          </w:tcPr>
          <w:p w14:paraId="7BE9F8D4"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0..3</w:t>
            </w:r>
          </w:p>
        </w:tc>
        <w:tc>
          <w:tcPr>
            <w:tcW w:w="3056" w:type="dxa"/>
          </w:tcPr>
          <w:p w14:paraId="59FBCAD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S100_NavigationPurpose</w:t>
            </w:r>
          </w:p>
        </w:tc>
        <w:tc>
          <w:tcPr>
            <w:tcW w:w="3038" w:type="dxa"/>
          </w:tcPr>
          <w:p w14:paraId="2BA24D17" w14:textId="77777777" w:rsidR="00E9151D" w:rsidRPr="006674C5" w:rsidRDefault="00E9151D" w:rsidP="00B824E4">
            <w:pPr>
              <w:snapToGrid w:val="0"/>
              <w:spacing w:before="60" w:after="60" w:line="240" w:lineRule="auto"/>
              <w:jc w:val="left"/>
              <w:rPr>
                <w:rFonts w:cs="Arial"/>
                <w:b/>
                <w:bCs/>
                <w:sz w:val="16"/>
                <w:szCs w:val="16"/>
                <w:lang w:val="en-GB"/>
              </w:rPr>
            </w:pPr>
            <w:r w:rsidRPr="006674C5">
              <w:rPr>
                <w:rFonts w:cs="Arial"/>
                <w:b/>
                <w:bCs/>
                <w:sz w:val="16"/>
                <w:szCs w:val="16"/>
                <w:lang w:val="en-GB"/>
              </w:rPr>
              <w:t xml:space="preserve">Mandatory when </w:t>
            </w:r>
            <w:r w:rsidRPr="006674C5">
              <w:rPr>
                <w:rFonts w:cs="Arial"/>
                <w:b/>
                <w:bCs/>
                <w:i/>
                <w:iCs/>
                <w:sz w:val="16"/>
                <w:szCs w:val="16"/>
                <w:lang w:val="en-GB"/>
              </w:rPr>
              <w:t>notForNavigation</w:t>
            </w:r>
            <w:r w:rsidRPr="006674C5">
              <w:rPr>
                <w:rFonts w:cs="Arial"/>
                <w:b/>
                <w:bCs/>
                <w:sz w:val="16"/>
                <w:szCs w:val="16"/>
                <w:lang w:val="en-GB"/>
              </w:rPr>
              <w:t xml:space="preserve"> = </w:t>
            </w:r>
            <w:r w:rsidRPr="006674C5">
              <w:rPr>
                <w:rFonts w:cs="Arial"/>
                <w:b/>
                <w:bCs/>
                <w:i/>
                <w:iCs/>
                <w:sz w:val="16"/>
                <w:szCs w:val="16"/>
                <w:lang w:val="en-GB"/>
              </w:rPr>
              <w:t>false</w:t>
            </w:r>
            <w:r w:rsidRPr="006674C5">
              <w:rPr>
                <w:rFonts w:cs="Arial"/>
                <w:b/>
                <w:bCs/>
                <w:sz w:val="16"/>
                <w:szCs w:val="16"/>
                <w:lang w:val="en-GB"/>
              </w:rPr>
              <w:t>.</w:t>
            </w:r>
          </w:p>
        </w:tc>
      </w:tr>
      <w:tr w:rsidR="00E9151D" w:rsidRPr="00951175" w14:paraId="07F5EA59" w14:textId="77777777" w:rsidTr="00B824E4">
        <w:trPr>
          <w:cantSplit/>
        </w:trPr>
        <w:tc>
          <w:tcPr>
            <w:tcW w:w="965" w:type="dxa"/>
          </w:tcPr>
          <w:p w14:paraId="5EDAF706"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Role</w:t>
            </w:r>
          </w:p>
        </w:tc>
        <w:tc>
          <w:tcPr>
            <w:tcW w:w="2904" w:type="dxa"/>
          </w:tcPr>
          <w:p w14:paraId="11437AF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resourceMaintenance</w:t>
            </w:r>
          </w:p>
        </w:tc>
        <w:tc>
          <w:tcPr>
            <w:tcW w:w="3149" w:type="dxa"/>
          </w:tcPr>
          <w:p w14:paraId="64D0609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Information about the frequency of resource updates, and the scope of those updates</w:t>
            </w:r>
          </w:p>
        </w:tc>
        <w:tc>
          <w:tcPr>
            <w:tcW w:w="773" w:type="dxa"/>
          </w:tcPr>
          <w:p w14:paraId="29176AE9"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026D3A8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MD_MaintenanceInformation</w:t>
            </w:r>
          </w:p>
        </w:tc>
        <w:tc>
          <w:tcPr>
            <w:tcW w:w="3038" w:type="dxa"/>
            <w:vAlign w:val="center"/>
          </w:tcPr>
          <w:p w14:paraId="1F529B31" w14:textId="01BE33AB"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S-100 restricts the multiplicity to 0..1</w:t>
            </w:r>
            <w:r w:rsidR="009B2782">
              <w:rPr>
                <w:rFonts w:cs="Arial"/>
                <w:sz w:val="16"/>
                <w:szCs w:val="16"/>
                <w:lang w:val="en-GB"/>
              </w:rPr>
              <w:t xml:space="preserve"> </w:t>
            </w:r>
            <w:r w:rsidRPr="00951175">
              <w:rPr>
                <w:rFonts w:cs="Arial"/>
                <w:sz w:val="16"/>
                <w:szCs w:val="16"/>
                <w:lang w:val="en-GB"/>
              </w:rPr>
              <w:t>and adds specific restrictions on the ISO 19115 structure and content. See</w:t>
            </w:r>
            <w:r w:rsidR="00DC1404" w:rsidRPr="00951175">
              <w:rPr>
                <w:rFonts w:cs="Arial"/>
                <w:sz w:val="16"/>
                <w:szCs w:val="16"/>
                <w:lang w:val="en-GB"/>
              </w:rPr>
              <w:t xml:space="preserve"> </w:t>
            </w:r>
            <w:r w:rsidRPr="00951175">
              <w:rPr>
                <w:rFonts w:cs="Arial"/>
                <w:sz w:val="16"/>
                <w:szCs w:val="16"/>
                <w:lang w:val="en-GB"/>
              </w:rPr>
              <w:t>clause</w:t>
            </w:r>
            <w:r w:rsidR="00DC1404" w:rsidRPr="00951175">
              <w:rPr>
                <w:rFonts w:cs="Arial"/>
                <w:sz w:val="16"/>
                <w:szCs w:val="16"/>
                <w:lang w:val="en-GB"/>
              </w:rPr>
              <w:t xml:space="preserve"> </w:t>
            </w:r>
            <w:r w:rsidRPr="00951175">
              <w:rPr>
                <w:rFonts w:cs="Arial"/>
                <w:b/>
                <w:bCs/>
                <w:sz w:val="16"/>
                <w:szCs w:val="16"/>
                <w:lang w:val="en-GB"/>
              </w:rPr>
              <w:t>MD_MaintenanceInformation</w:t>
            </w:r>
            <w:r w:rsidR="009B2782">
              <w:rPr>
                <w:rFonts w:cs="Arial"/>
                <w:sz w:val="16"/>
                <w:szCs w:val="16"/>
                <w:lang w:val="en-GB"/>
              </w:rPr>
              <w:t xml:space="preserve"> </w:t>
            </w:r>
            <w:r w:rsidRPr="00951175">
              <w:rPr>
                <w:rFonts w:cs="Arial"/>
                <w:sz w:val="16"/>
                <w:szCs w:val="16"/>
                <w:lang w:val="en-GB"/>
              </w:rPr>
              <w:t>in S-100 Part 17</w:t>
            </w:r>
          </w:p>
          <w:p w14:paraId="3F187CB5" w14:textId="78D0C670"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Format: PnYnMnDTnHnMnS (XML built-in type for ISO 8601 duration). See S-100 clause 17-4.9 for encoding guidance</w:t>
            </w:r>
          </w:p>
          <w:p w14:paraId="2974FC0B" w14:textId="41663A6B"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If present, the duration must match the duration encoded in embedded metadata (</w:t>
            </w:r>
            <w:r w:rsidRPr="00951175">
              <w:rPr>
                <w:rFonts w:cs="Arial"/>
                <w:sz w:val="16"/>
                <w:szCs w:val="16"/>
                <w:lang w:val="en-GB"/>
              </w:rPr>
              <w:fldChar w:fldCharType="begin"/>
            </w:r>
            <w:r w:rsidRPr="00951175">
              <w:rPr>
                <w:rFonts w:cs="Arial"/>
                <w:sz w:val="16"/>
                <w:szCs w:val="16"/>
                <w:lang w:val="en-GB"/>
              </w:rPr>
              <w:instrText xml:space="preserve"> REF _Ref75806947 \h  \* MERGEFORMAT </w:instrText>
            </w:r>
            <w:r w:rsidRPr="00951175">
              <w:rPr>
                <w:rFonts w:cs="Arial"/>
                <w:sz w:val="16"/>
                <w:szCs w:val="16"/>
                <w:lang w:val="en-GB"/>
              </w:rPr>
            </w:r>
            <w:r w:rsidRPr="00951175">
              <w:rPr>
                <w:rFonts w:cs="Arial"/>
                <w:sz w:val="16"/>
                <w:szCs w:val="16"/>
                <w:lang w:val="en-GB"/>
              </w:rPr>
              <w:fldChar w:fldCharType="separate"/>
            </w:r>
            <w:r w:rsidR="00D33763" w:rsidRPr="00D33763">
              <w:rPr>
                <w:rFonts w:cs="Arial"/>
                <w:sz w:val="16"/>
                <w:szCs w:val="16"/>
                <w:lang w:val="en-GB"/>
              </w:rPr>
              <w:t xml:space="preserve">Table </w:t>
            </w:r>
            <w:r w:rsidR="00D33763" w:rsidRPr="00D33763">
              <w:rPr>
                <w:rFonts w:cs="Arial"/>
                <w:noProof/>
                <w:sz w:val="16"/>
                <w:szCs w:val="16"/>
                <w:lang w:val="en-GB"/>
              </w:rPr>
              <w:t>12-1</w:t>
            </w:r>
            <w:r w:rsidRPr="00951175">
              <w:rPr>
                <w:rFonts w:cs="Arial"/>
                <w:sz w:val="16"/>
                <w:szCs w:val="16"/>
                <w:lang w:val="en-GB"/>
              </w:rPr>
              <w:fldChar w:fldCharType="end"/>
            </w:r>
            <w:r w:rsidRPr="00951175">
              <w:rPr>
                <w:rFonts w:cs="Arial"/>
                <w:sz w:val="16"/>
                <w:szCs w:val="16"/>
                <w:lang w:val="en-GB"/>
              </w:rPr>
              <w:t>)</w:t>
            </w:r>
          </w:p>
        </w:tc>
      </w:tr>
      <w:bookmarkEnd w:id="1129"/>
    </w:tbl>
    <w:p w14:paraId="002BFC3A" w14:textId="77777777" w:rsidR="00E9151D" w:rsidRDefault="00E9151D" w:rsidP="009B2782">
      <w:pPr>
        <w:spacing w:after="0" w:line="240" w:lineRule="auto"/>
        <w:rPr>
          <w:lang w:val="en-GB" w:eastAsia="ar-SA"/>
        </w:rPr>
      </w:pPr>
    </w:p>
    <w:p w14:paraId="171C1662" w14:textId="77777777" w:rsidR="00BB6129" w:rsidRPr="00BB6129" w:rsidRDefault="00BB6129" w:rsidP="00BB6129">
      <w:pPr>
        <w:spacing w:after="0" w:line="240" w:lineRule="auto"/>
        <w:rPr>
          <w:lang w:val="en-GB" w:eastAsia="ar-SA"/>
        </w:rPr>
      </w:pPr>
      <w:r w:rsidRPr="00BB6129">
        <w:rPr>
          <w:lang w:val="en-GB" w:eastAsia="ar-SA"/>
        </w:rPr>
        <w:t xml:space="preserve">NOTE: </w:t>
      </w:r>
      <w:r w:rsidRPr="00BB6129">
        <w:rPr>
          <w:i/>
          <w:iCs/>
          <w:lang w:val="en-GB" w:eastAsia="ar-SA"/>
        </w:rPr>
        <w:t>replacedData</w:t>
      </w:r>
      <w:r w:rsidRPr="00BB6129">
        <w:rPr>
          <w:lang w:val="en-GB" w:eastAsia="ar-SA"/>
        </w:rPr>
        <w:t xml:space="preserve"> and </w:t>
      </w:r>
      <w:r w:rsidRPr="00BB6129">
        <w:rPr>
          <w:i/>
          <w:iCs/>
          <w:lang w:val="en-GB" w:eastAsia="ar-SA"/>
        </w:rPr>
        <w:t>dataReplacement</w:t>
      </w:r>
      <w:r w:rsidRPr="00BB6129">
        <w:rPr>
          <w:lang w:val="en-GB" w:eastAsia="ar-SA"/>
        </w:rPr>
        <w:t>: The intended use of the attributes replacedData and dataReplacement could be, for example, to provide a mechanism for service providers to build automation when providing replacement data sets to customers within existing subscription periods.</w:t>
      </w:r>
    </w:p>
    <w:p w14:paraId="3AC1EF8F" w14:textId="77777777" w:rsidR="00BB6129" w:rsidRPr="00CF30EA" w:rsidRDefault="00BB6129" w:rsidP="009B2782">
      <w:pPr>
        <w:spacing w:after="0" w:line="240" w:lineRule="auto"/>
        <w:rPr>
          <w:lang w:val="en-GB" w:eastAsia="ar-SA"/>
        </w:rPr>
      </w:pPr>
    </w:p>
    <w:p w14:paraId="3277F0C6" w14:textId="77777777" w:rsidR="00E9151D" w:rsidRPr="00CF30EA" w:rsidRDefault="00E9151D" w:rsidP="009B2782">
      <w:pPr>
        <w:pStyle w:val="Heading3"/>
        <w:tabs>
          <w:tab w:val="clear" w:pos="660"/>
          <w:tab w:val="clear" w:pos="880"/>
          <w:tab w:val="left" w:pos="851"/>
        </w:tabs>
        <w:spacing w:before="120" w:after="120" w:line="240" w:lineRule="auto"/>
        <w:ind w:left="851" w:hanging="851"/>
        <w:rPr>
          <w:lang w:eastAsia="ar-SA"/>
        </w:rPr>
      </w:pPr>
      <w:bookmarkStart w:id="1130" w:name="_Toc172126825"/>
      <w:r w:rsidRPr="00CF30EA">
        <w:rPr>
          <w:lang w:eastAsia="ar-SA"/>
        </w:rPr>
        <w:t>S100_NavigationPurpose</w:t>
      </w:r>
      <w:bookmarkEnd w:id="1130"/>
    </w:p>
    <w:tbl>
      <w:tblPr>
        <w:tblStyle w:val="TableGrid16"/>
        <w:tblW w:w="0" w:type="auto"/>
        <w:tblCellMar>
          <w:left w:w="57" w:type="dxa"/>
          <w:right w:w="57" w:type="dxa"/>
        </w:tblCellMar>
        <w:tblLook w:val="04A0" w:firstRow="1" w:lastRow="0" w:firstColumn="1" w:lastColumn="0" w:noHBand="0" w:noVBand="1"/>
      </w:tblPr>
      <w:tblGrid>
        <w:gridCol w:w="1345"/>
        <w:gridCol w:w="2520"/>
        <w:gridCol w:w="3960"/>
        <w:gridCol w:w="720"/>
        <w:gridCol w:w="5403"/>
      </w:tblGrid>
      <w:tr w:rsidR="00E9151D" w:rsidRPr="009B2782" w14:paraId="03098587" w14:textId="77777777" w:rsidTr="009B2782">
        <w:trPr>
          <w:cantSplit/>
        </w:trPr>
        <w:tc>
          <w:tcPr>
            <w:tcW w:w="1345" w:type="dxa"/>
            <w:shd w:val="clear" w:color="auto" w:fill="D9D9D9" w:themeFill="background1" w:themeFillShade="D9"/>
          </w:tcPr>
          <w:p w14:paraId="3E5C9C25" w14:textId="21F3473E" w:rsidR="00E9151D" w:rsidRPr="009B2782" w:rsidRDefault="009B2782" w:rsidP="009B2782">
            <w:pPr>
              <w:spacing w:before="60" w:after="60" w:line="240" w:lineRule="auto"/>
              <w:rPr>
                <w:b/>
                <w:bCs/>
                <w:sz w:val="16"/>
                <w:szCs w:val="16"/>
                <w:lang w:val="en-GB" w:eastAsia="ar-SA"/>
              </w:rPr>
            </w:pPr>
            <w:r>
              <w:rPr>
                <w:b/>
                <w:bCs/>
                <w:sz w:val="16"/>
                <w:szCs w:val="16"/>
                <w:lang w:val="en-GB" w:eastAsia="ar-SA"/>
              </w:rPr>
              <w:t>Item</w:t>
            </w:r>
          </w:p>
        </w:tc>
        <w:tc>
          <w:tcPr>
            <w:tcW w:w="2520" w:type="dxa"/>
            <w:shd w:val="clear" w:color="auto" w:fill="D9D9D9" w:themeFill="background1" w:themeFillShade="D9"/>
          </w:tcPr>
          <w:p w14:paraId="01DF12DC" w14:textId="77777777" w:rsidR="00E9151D" w:rsidRPr="009B2782" w:rsidRDefault="00E9151D" w:rsidP="009B2782">
            <w:pPr>
              <w:spacing w:before="60" w:after="60" w:line="240" w:lineRule="auto"/>
              <w:rPr>
                <w:b/>
                <w:bCs/>
                <w:sz w:val="16"/>
                <w:szCs w:val="16"/>
                <w:lang w:val="en-GB" w:eastAsia="ar-SA"/>
              </w:rPr>
            </w:pPr>
            <w:r w:rsidRPr="009B2782">
              <w:rPr>
                <w:b/>
                <w:bCs/>
                <w:sz w:val="16"/>
                <w:szCs w:val="16"/>
                <w:lang w:val="en-GB" w:eastAsia="ar-SA"/>
              </w:rPr>
              <w:t>Name</w:t>
            </w:r>
          </w:p>
        </w:tc>
        <w:tc>
          <w:tcPr>
            <w:tcW w:w="3960" w:type="dxa"/>
            <w:shd w:val="clear" w:color="auto" w:fill="D9D9D9" w:themeFill="background1" w:themeFillShade="D9"/>
          </w:tcPr>
          <w:p w14:paraId="65E3261C" w14:textId="77777777" w:rsidR="00E9151D" w:rsidRPr="009B2782" w:rsidRDefault="00E9151D" w:rsidP="009B2782">
            <w:pPr>
              <w:spacing w:before="60" w:after="60" w:line="240" w:lineRule="auto"/>
              <w:rPr>
                <w:b/>
                <w:bCs/>
                <w:sz w:val="16"/>
                <w:szCs w:val="16"/>
                <w:lang w:val="en-GB" w:eastAsia="ar-SA"/>
              </w:rPr>
            </w:pPr>
            <w:r w:rsidRPr="009B2782">
              <w:rPr>
                <w:b/>
                <w:bCs/>
                <w:sz w:val="16"/>
                <w:szCs w:val="16"/>
                <w:lang w:val="en-GB" w:eastAsia="ar-SA"/>
              </w:rPr>
              <w:t>Description</w:t>
            </w:r>
          </w:p>
        </w:tc>
        <w:tc>
          <w:tcPr>
            <w:tcW w:w="720" w:type="dxa"/>
            <w:shd w:val="clear" w:color="auto" w:fill="D9D9D9" w:themeFill="background1" w:themeFillShade="D9"/>
          </w:tcPr>
          <w:p w14:paraId="5639F61C" w14:textId="77777777" w:rsidR="00E9151D" w:rsidRPr="009B2782" w:rsidRDefault="00E9151D" w:rsidP="009B2782">
            <w:pPr>
              <w:spacing w:before="60" w:after="60" w:line="240" w:lineRule="auto"/>
              <w:jc w:val="center"/>
              <w:rPr>
                <w:b/>
                <w:bCs/>
                <w:sz w:val="16"/>
                <w:szCs w:val="16"/>
                <w:lang w:val="en-GB" w:eastAsia="ar-SA"/>
              </w:rPr>
            </w:pPr>
            <w:r w:rsidRPr="009B2782">
              <w:rPr>
                <w:b/>
                <w:bCs/>
                <w:sz w:val="16"/>
                <w:szCs w:val="16"/>
                <w:lang w:val="en-GB" w:eastAsia="ar-SA"/>
              </w:rPr>
              <w:t>Code</w:t>
            </w:r>
          </w:p>
        </w:tc>
        <w:tc>
          <w:tcPr>
            <w:tcW w:w="5403" w:type="dxa"/>
            <w:shd w:val="clear" w:color="auto" w:fill="D9D9D9" w:themeFill="background1" w:themeFillShade="D9"/>
          </w:tcPr>
          <w:p w14:paraId="08A37D45" w14:textId="77777777" w:rsidR="00E9151D" w:rsidRPr="009B2782" w:rsidRDefault="00E9151D" w:rsidP="009B2782">
            <w:pPr>
              <w:spacing w:before="60" w:after="60" w:line="240" w:lineRule="auto"/>
              <w:rPr>
                <w:b/>
                <w:bCs/>
                <w:sz w:val="16"/>
                <w:szCs w:val="16"/>
                <w:lang w:val="en-GB" w:eastAsia="ar-SA"/>
              </w:rPr>
            </w:pPr>
            <w:r w:rsidRPr="009B2782">
              <w:rPr>
                <w:b/>
                <w:bCs/>
                <w:sz w:val="16"/>
                <w:szCs w:val="16"/>
                <w:lang w:val="en-GB" w:eastAsia="ar-SA"/>
              </w:rPr>
              <w:t>Remarks</w:t>
            </w:r>
          </w:p>
        </w:tc>
      </w:tr>
      <w:tr w:rsidR="00E9151D" w:rsidRPr="009B2782" w14:paraId="4AF77B4F" w14:textId="77777777" w:rsidTr="009B2782">
        <w:trPr>
          <w:cantSplit/>
        </w:trPr>
        <w:tc>
          <w:tcPr>
            <w:tcW w:w="1345" w:type="dxa"/>
          </w:tcPr>
          <w:p w14:paraId="1F544E22"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Enumeration</w:t>
            </w:r>
          </w:p>
        </w:tc>
        <w:tc>
          <w:tcPr>
            <w:tcW w:w="2520" w:type="dxa"/>
          </w:tcPr>
          <w:p w14:paraId="004629C7"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S100_NavigationPurpose</w:t>
            </w:r>
          </w:p>
        </w:tc>
        <w:tc>
          <w:tcPr>
            <w:tcW w:w="3960" w:type="dxa"/>
          </w:tcPr>
          <w:p w14:paraId="1EBD5CFC" w14:textId="77777777" w:rsidR="00E9151D" w:rsidRPr="009B2782" w:rsidRDefault="00E9151D" w:rsidP="009B2782">
            <w:pPr>
              <w:spacing w:before="60" w:after="60" w:line="240" w:lineRule="auto"/>
              <w:jc w:val="left"/>
              <w:rPr>
                <w:sz w:val="16"/>
                <w:szCs w:val="16"/>
                <w:lang w:val="en-GB" w:eastAsia="ar-SA"/>
              </w:rPr>
            </w:pPr>
            <w:r w:rsidRPr="009B2782">
              <w:rPr>
                <w:sz w:val="16"/>
                <w:szCs w:val="16"/>
                <w:lang w:val="en-GB" w:eastAsia="ar-SA"/>
              </w:rPr>
              <w:t>The navigational purpose of the dataset</w:t>
            </w:r>
          </w:p>
        </w:tc>
        <w:tc>
          <w:tcPr>
            <w:tcW w:w="720" w:type="dxa"/>
          </w:tcPr>
          <w:p w14:paraId="61A4F109" w14:textId="77777777" w:rsidR="00E9151D" w:rsidRPr="009B2782" w:rsidRDefault="00E9151D" w:rsidP="009B2782">
            <w:pPr>
              <w:spacing w:before="60" w:after="60" w:line="240" w:lineRule="auto"/>
              <w:jc w:val="center"/>
              <w:rPr>
                <w:sz w:val="16"/>
                <w:szCs w:val="16"/>
                <w:lang w:val="en-GB" w:eastAsia="ar-SA"/>
              </w:rPr>
            </w:pPr>
            <w:r w:rsidRPr="009B2782">
              <w:rPr>
                <w:sz w:val="16"/>
                <w:szCs w:val="16"/>
                <w:lang w:val="en-GB" w:eastAsia="ar-SA"/>
              </w:rPr>
              <w:t>--</w:t>
            </w:r>
          </w:p>
        </w:tc>
        <w:tc>
          <w:tcPr>
            <w:tcW w:w="5403" w:type="dxa"/>
          </w:tcPr>
          <w:p w14:paraId="0FBFC50F" w14:textId="16946AAB" w:rsidR="00E9151D" w:rsidRPr="009B2782" w:rsidRDefault="00E9151D" w:rsidP="009B2782">
            <w:pPr>
              <w:spacing w:before="60" w:after="60" w:line="240" w:lineRule="auto"/>
              <w:rPr>
                <w:sz w:val="16"/>
                <w:szCs w:val="16"/>
                <w:lang w:val="en-GB" w:eastAsia="ar-SA"/>
              </w:rPr>
            </w:pPr>
          </w:p>
        </w:tc>
      </w:tr>
      <w:tr w:rsidR="00E9151D" w:rsidRPr="009B2782" w14:paraId="23449285" w14:textId="77777777" w:rsidTr="009B2782">
        <w:trPr>
          <w:cantSplit/>
        </w:trPr>
        <w:tc>
          <w:tcPr>
            <w:tcW w:w="1345" w:type="dxa"/>
          </w:tcPr>
          <w:p w14:paraId="13425BA5"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Value</w:t>
            </w:r>
          </w:p>
        </w:tc>
        <w:tc>
          <w:tcPr>
            <w:tcW w:w="2520" w:type="dxa"/>
          </w:tcPr>
          <w:p w14:paraId="73C28987"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port</w:t>
            </w:r>
          </w:p>
        </w:tc>
        <w:tc>
          <w:tcPr>
            <w:tcW w:w="3960" w:type="dxa"/>
          </w:tcPr>
          <w:p w14:paraId="0922EFEA" w14:textId="77777777" w:rsidR="00E9151D" w:rsidRPr="009B2782" w:rsidRDefault="00E9151D" w:rsidP="009B2782">
            <w:pPr>
              <w:spacing w:before="60" w:after="60" w:line="240" w:lineRule="auto"/>
              <w:jc w:val="left"/>
              <w:rPr>
                <w:sz w:val="16"/>
                <w:szCs w:val="16"/>
                <w:lang w:val="en-GB" w:eastAsia="ar-SA"/>
              </w:rPr>
            </w:pPr>
            <w:r w:rsidRPr="009B2782">
              <w:rPr>
                <w:sz w:val="16"/>
                <w:szCs w:val="16"/>
                <w:lang w:val="en-GB" w:eastAsia="ar-SA"/>
              </w:rPr>
              <w:t>For port and near shore operations</w:t>
            </w:r>
          </w:p>
        </w:tc>
        <w:tc>
          <w:tcPr>
            <w:tcW w:w="720" w:type="dxa"/>
          </w:tcPr>
          <w:p w14:paraId="1C5A9ED4" w14:textId="77777777" w:rsidR="00E9151D" w:rsidRPr="009B2782" w:rsidRDefault="00E9151D" w:rsidP="009B2782">
            <w:pPr>
              <w:spacing w:before="60" w:after="60" w:line="240" w:lineRule="auto"/>
              <w:jc w:val="center"/>
              <w:rPr>
                <w:sz w:val="16"/>
                <w:szCs w:val="16"/>
                <w:lang w:val="en-GB" w:eastAsia="ar-SA"/>
              </w:rPr>
            </w:pPr>
            <w:r w:rsidRPr="009B2782">
              <w:rPr>
                <w:sz w:val="16"/>
                <w:szCs w:val="16"/>
                <w:lang w:val="en-GB" w:eastAsia="ar-SA"/>
              </w:rPr>
              <w:t>1</w:t>
            </w:r>
          </w:p>
        </w:tc>
        <w:tc>
          <w:tcPr>
            <w:tcW w:w="5403" w:type="dxa"/>
          </w:tcPr>
          <w:p w14:paraId="5B8BF50B" w14:textId="0D00E58D" w:rsidR="00E9151D" w:rsidRPr="009B2782" w:rsidRDefault="00E9151D" w:rsidP="009B2782">
            <w:pPr>
              <w:spacing w:before="60" w:after="60" w:line="240" w:lineRule="auto"/>
              <w:rPr>
                <w:sz w:val="16"/>
                <w:szCs w:val="16"/>
                <w:lang w:val="en-GB" w:eastAsia="ar-SA"/>
              </w:rPr>
            </w:pPr>
          </w:p>
        </w:tc>
      </w:tr>
      <w:tr w:rsidR="00E9151D" w:rsidRPr="009B2782" w14:paraId="3480A199" w14:textId="77777777" w:rsidTr="009B2782">
        <w:trPr>
          <w:cantSplit/>
        </w:trPr>
        <w:tc>
          <w:tcPr>
            <w:tcW w:w="1345" w:type="dxa"/>
          </w:tcPr>
          <w:p w14:paraId="18B5C4E5"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Value</w:t>
            </w:r>
          </w:p>
        </w:tc>
        <w:tc>
          <w:tcPr>
            <w:tcW w:w="2520" w:type="dxa"/>
          </w:tcPr>
          <w:p w14:paraId="104F5119"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transit</w:t>
            </w:r>
          </w:p>
        </w:tc>
        <w:tc>
          <w:tcPr>
            <w:tcW w:w="3960" w:type="dxa"/>
          </w:tcPr>
          <w:p w14:paraId="4DE6DFA2" w14:textId="77777777" w:rsidR="00E9151D" w:rsidRPr="009B2782" w:rsidRDefault="00E9151D" w:rsidP="009B2782">
            <w:pPr>
              <w:spacing w:before="60" w:after="60" w:line="240" w:lineRule="auto"/>
              <w:jc w:val="left"/>
              <w:rPr>
                <w:sz w:val="16"/>
                <w:szCs w:val="16"/>
                <w:lang w:val="en-GB" w:eastAsia="ar-SA"/>
              </w:rPr>
            </w:pPr>
            <w:r w:rsidRPr="009B2782">
              <w:rPr>
                <w:sz w:val="16"/>
                <w:szCs w:val="16"/>
                <w:lang w:val="en-GB" w:eastAsia="ar-SA"/>
              </w:rPr>
              <w:t>For coast and planning purposes</w:t>
            </w:r>
          </w:p>
        </w:tc>
        <w:tc>
          <w:tcPr>
            <w:tcW w:w="720" w:type="dxa"/>
          </w:tcPr>
          <w:p w14:paraId="2D1E227E" w14:textId="77777777" w:rsidR="00E9151D" w:rsidRPr="009B2782" w:rsidRDefault="00E9151D" w:rsidP="009B2782">
            <w:pPr>
              <w:spacing w:before="60" w:after="60" w:line="240" w:lineRule="auto"/>
              <w:jc w:val="center"/>
              <w:rPr>
                <w:sz w:val="16"/>
                <w:szCs w:val="16"/>
                <w:lang w:val="en-GB" w:eastAsia="ar-SA"/>
              </w:rPr>
            </w:pPr>
            <w:r w:rsidRPr="009B2782">
              <w:rPr>
                <w:sz w:val="16"/>
                <w:szCs w:val="16"/>
                <w:lang w:val="en-GB" w:eastAsia="ar-SA"/>
              </w:rPr>
              <w:t>2</w:t>
            </w:r>
          </w:p>
        </w:tc>
        <w:tc>
          <w:tcPr>
            <w:tcW w:w="5403" w:type="dxa"/>
          </w:tcPr>
          <w:p w14:paraId="781E110A" w14:textId="76730565" w:rsidR="00E9151D" w:rsidRPr="009B2782" w:rsidRDefault="00E9151D" w:rsidP="009B2782">
            <w:pPr>
              <w:spacing w:before="60" w:after="60" w:line="240" w:lineRule="auto"/>
              <w:rPr>
                <w:sz w:val="16"/>
                <w:szCs w:val="16"/>
                <w:lang w:val="en-GB" w:eastAsia="ar-SA"/>
              </w:rPr>
            </w:pPr>
          </w:p>
        </w:tc>
      </w:tr>
      <w:tr w:rsidR="00E9151D" w:rsidRPr="009B2782" w14:paraId="563D74F5" w14:textId="77777777" w:rsidTr="009B2782">
        <w:trPr>
          <w:cantSplit/>
        </w:trPr>
        <w:tc>
          <w:tcPr>
            <w:tcW w:w="1345" w:type="dxa"/>
          </w:tcPr>
          <w:p w14:paraId="45C432E3"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Value</w:t>
            </w:r>
          </w:p>
        </w:tc>
        <w:tc>
          <w:tcPr>
            <w:tcW w:w="2520" w:type="dxa"/>
          </w:tcPr>
          <w:p w14:paraId="12E1132C"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overview</w:t>
            </w:r>
          </w:p>
        </w:tc>
        <w:tc>
          <w:tcPr>
            <w:tcW w:w="3960" w:type="dxa"/>
          </w:tcPr>
          <w:p w14:paraId="5FA93741" w14:textId="77777777" w:rsidR="00E9151D" w:rsidRPr="009B2782" w:rsidRDefault="00E9151D" w:rsidP="009B2782">
            <w:pPr>
              <w:spacing w:before="60" w:after="60" w:line="240" w:lineRule="auto"/>
              <w:jc w:val="left"/>
              <w:rPr>
                <w:sz w:val="16"/>
                <w:szCs w:val="16"/>
                <w:lang w:val="en-GB" w:eastAsia="ar-SA"/>
              </w:rPr>
            </w:pPr>
            <w:r w:rsidRPr="009B2782">
              <w:rPr>
                <w:sz w:val="16"/>
                <w:szCs w:val="16"/>
                <w:lang w:val="en-GB" w:eastAsia="ar-SA"/>
              </w:rPr>
              <w:t>For ocean crossing and planning purposes</w:t>
            </w:r>
          </w:p>
        </w:tc>
        <w:tc>
          <w:tcPr>
            <w:tcW w:w="720" w:type="dxa"/>
          </w:tcPr>
          <w:p w14:paraId="79B9A242" w14:textId="77777777" w:rsidR="00E9151D" w:rsidRPr="009B2782" w:rsidRDefault="00E9151D" w:rsidP="009B2782">
            <w:pPr>
              <w:spacing w:before="60" w:after="60" w:line="240" w:lineRule="auto"/>
              <w:jc w:val="center"/>
              <w:rPr>
                <w:sz w:val="16"/>
                <w:szCs w:val="16"/>
                <w:lang w:val="en-GB" w:eastAsia="ar-SA"/>
              </w:rPr>
            </w:pPr>
            <w:r w:rsidRPr="009B2782">
              <w:rPr>
                <w:sz w:val="16"/>
                <w:szCs w:val="16"/>
                <w:lang w:val="en-GB" w:eastAsia="ar-SA"/>
              </w:rPr>
              <w:t>3</w:t>
            </w:r>
          </w:p>
        </w:tc>
        <w:tc>
          <w:tcPr>
            <w:tcW w:w="5403" w:type="dxa"/>
          </w:tcPr>
          <w:p w14:paraId="6192C286" w14:textId="35A2F638" w:rsidR="00E9151D" w:rsidRPr="009B2782" w:rsidRDefault="00E9151D" w:rsidP="009B2782">
            <w:pPr>
              <w:spacing w:before="60" w:after="60" w:line="240" w:lineRule="auto"/>
              <w:rPr>
                <w:sz w:val="16"/>
                <w:szCs w:val="16"/>
                <w:lang w:val="en-GB" w:eastAsia="ar-SA"/>
              </w:rPr>
            </w:pPr>
          </w:p>
        </w:tc>
      </w:tr>
    </w:tbl>
    <w:p w14:paraId="0EBCB286" w14:textId="77777777" w:rsidR="00E9151D" w:rsidRPr="00CF30EA" w:rsidRDefault="00E9151D" w:rsidP="009B2782">
      <w:pPr>
        <w:spacing w:after="0" w:line="240" w:lineRule="auto"/>
        <w:rPr>
          <w:lang w:val="en-GB"/>
        </w:rPr>
      </w:pPr>
      <w:bookmarkStart w:id="1131" w:name="_Toc66339957"/>
      <w:bookmarkStart w:id="1132" w:name="_Toc81406357"/>
    </w:p>
    <w:p w14:paraId="78197826" w14:textId="77777777" w:rsidR="00E9151D" w:rsidRPr="00CF30EA" w:rsidRDefault="00E9151D" w:rsidP="009B2782">
      <w:pPr>
        <w:pStyle w:val="Heading3"/>
        <w:tabs>
          <w:tab w:val="clear" w:pos="660"/>
          <w:tab w:val="clear" w:pos="880"/>
          <w:tab w:val="left" w:pos="851"/>
        </w:tabs>
        <w:spacing w:before="120" w:after="120" w:line="240" w:lineRule="auto"/>
        <w:ind w:left="851" w:hanging="851"/>
      </w:pPr>
      <w:bookmarkStart w:id="1133" w:name="_Toc172126826"/>
      <w:r w:rsidRPr="00CF30EA">
        <w:t>S100_DataCoverage</w:t>
      </w:r>
      <w:bookmarkEnd w:id="1131"/>
      <w:bookmarkEnd w:id="1132"/>
      <w:bookmarkEnd w:id="113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275"/>
        <w:gridCol w:w="2240"/>
        <w:gridCol w:w="2965"/>
        <w:gridCol w:w="689"/>
        <w:gridCol w:w="2399"/>
        <w:gridCol w:w="4380"/>
      </w:tblGrid>
      <w:tr w:rsidR="00E9151D" w:rsidRPr="009B2782" w14:paraId="0FF3725A" w14:textId="77777777" w:rsidTr="009B2782">
        <w:trPr>
          <w:cantSplit/>
        </w:trPr>
        <w:tc>
          <w:tcPr>
            <w:tcW w:w="457" w:type="pct"/>
            <w:shd w:val="clear" w:color="auto" w:fill="D9D9D9" w:themeFill="background1" w:themeFillShade="D9"/>
          </w:tcPr>
          <w:p w14:paraId="04232FDC" w14:textId="77777777" w:rsidR="00E9151D" w:rsidRPr="009B2782" w:rsidRDefault="00E9151D" w:rsidP="009B2782">
            <w:pPr>
              <w:suppressAutoHyphens/>
              <w:snapToGrid w:val="0"/>
              <w:spacing w:before="60" w:after="60" w:line="240" w:lineRule="auto"/>
              <w:rPr>
                <w:b/>
                <w:sz w:val="16"/>
                <w:szCs w:val="16"/>
                <w:lang w:val="en-GB" w:eastAsia="ar-SA"/>
              </w:rPr>
            </w:pPr>
            <w:bookmarkStart w:id="1134" w:name="_Hlk105079801"/>
            <w:r w:rsidRPr="009B2782">
              <w:rPr>
                <w:b/>
                <w:sz w:val="16"/>
                <w:szCs w:val="16"/>
                <w:lang w:val="en-GB" w:eastAsia="ar-SA"/>
              </w:rPr>
              <w:t>Role Name</w:t>
            </w:r>
          </w:p>
        </w:tc>
        <w:tc>
          <w:tcPr>
            <w:tcW w:w="803" w:type="pct"/>
            <w:shd w:val="clear" w:color="auto" w:fill="D9D9D9" w:themeFill="background1" w:themeFillShade="D9"/>
            <w:tcMar>
              <w:left w:w="29" w:type="dxa"/>
              <w:right w:w="29" w:type="dxa"/>
            </w:tcMar>
            <w:vAlign w:val="center"/>
          </w:tcPr>
          <w:p w14:paraId="54EFCDAF" w14:textId="77777777" w:rsidR="00E9151D" w:rsidRPr="009B2782" w:rsidRDefault="00E9151D" w:rsidP="009B2782">
            <w:pPr>
              <w:suppressAutoHyphens/>
              <w:snapToGrid w:val="0"/>
              <w:spacing w:before="60" w:after="60" w:line="240" w:lineRule="auto"/>
              <w:rPr>
                <w:b/>
                <w:sz w:val="16"/>
                <w:szCs w:val="16"/>
                <w:lang w:val="en-GB" w:eastAsia="ar-SA"/>
              </w:rPr>
            </w:pPr>
            <w:r w:rsidRPr="009B2782">
              <w:rPr>
                <w:b/>
                <w:sz w:val="16"/>
                <w:szCs w:val="16"/>
                <w:lang w:val="en-GB" w:eastAsia="ar-SA"/>
              </w:rPr>
              <w:t>Name</w:t>
            </w:r>
          </w:p>
        </w:tc>
        <w:tc>
          <w:tcPr>
            <w:tcW w:w="1063" w:type="pct"/>
            <w:shd w:val="clear" w:color="auto" w:fill="D9D9D9" w:themeFill="background1" w:themeFillShade="D9"/>
            <w:tcMar>
              <w:left w:w="29" w:type="dxa"/>
              <w:right w:w="29" w:type="dxa"/>
            </w:tcMar>
            <w:vAlign w:val="center"/>
          </w:tcPr>
          <w:p w14:paraId="0EB28659" w14:textId="77777777" w:rsidR="00E9151D" w:rsidRPr="009B2782" w:rsidRDefault="00E9151D" w:rsidP="009B2782">
            <w:pPr>
              <w:suppressAutoHyphens/>
              <w:snapToGrid w:val="0"/>
              <w:spacing w:before="60" w:after="60" w:line="240" w:lineRule="auto"/>
              <w:rPr>
                <w:b/>
                <w:sz w:val="16"/>
                <w:szCs w:val="16"/>
                <w:lang w:val="en-GB" w:eastAsia="ar-SA"/>
              </w:rPr>
            </w:pPr>
            <w:r w:rsidRPr="009B2782">
              <w:rPr>
                <w:b/>
                <w:sz w:val="16"/>
                <w:szCs w:val="16"/>
                <w:lang w:val="en-GB" w:eastAsia="ar-SA"/>
              </w:rPr>
              <w:t>Description</w:t>
            </w:r>
          </w:p>
        </w:tc>
        <w:tc>
          <w:tcPr>
            <w:tcW w:w="247" w:type="pct"/>
            <w:shd w:val="clear" w:color="auto" w:fill="D9D9D9" w:themeFill="background1" w:themeFillShade="D9"/>
            <w:tcMar>
              <w:left w:w="29" w:type="dxa"/>
              <w:right w:w="29" w:type="dxa"/>
            </w:tcMar>
            <w:vAlign w:val="center"/>
          </w:tcPr>
          <w:p w14:paraId="71D8BAA7" w14:textId="77777777" w:rsidR="00E9151D" w:rsidRPr="009B2782" w:rsidRDefault="00E9151D" w:rsidP="009B2782">
            <w:pPr>
              <w:suppressAutoHyphens/>
              <w:snapToGrid w:val="0"/>
              <w:spacing w:before="60" w:after="60" w:line="240" w:lineRule="auto"/>
              <w:jc w:val="center"/>
              <w:rPr>
                <w:b/>
                <w:sz w:val="16"/>
                <w:szCs w:val="16"/>
                <w:lang w:val="en-GB" w:eastAsia="ar-SA"/>
              </w:rPr>
            </w:pPr>
            <w:r w:rsidRPr="009B2782">
              <w:rPr>
                <w:b/>
                <w:sz w:val="16"/>
                <w:szCs w:val="16"/>
                <w:lang w:val="en-GB" w:eastAsia="ar-SA"/>
              </w:rPr>
              <w:t>Mult</w:t>
            </w:r>
          </w:p>
        </w:tc>
        <w:tc>
          <w:tcPr>
            <w:tcW w:w="860" w:type="pct"/>
            <w:shd w:val="clear" w:color="auto" w:fill="D9D9D9" w:themeFill="background1" w:themeFillShade="D9"/>
            <w:tcMar>
              <w:left w:w="29" w:type="dxa"/>
              <w:right w:w="29" w:type="dxa"/>
            </w:tcMar>
            <w:vAlign w:val="center"/>
          </w:tcPr>
          <w:p w14:paraId="227D8CF5" w14:textId="77777777" w:rsidR="00E9151D" w:rsidRPr="009B2782" w:rsidRDefault="00E9151D" w:rsidP="009B2782">
            <w:pPr>
              <w:suppressAutoHyphens/>
              <w:snapToGrid w:val="0"/>
              <w:spacing w:before="60" w:after="60" w:line="240" w:lineRule="auto"/>
              <w:rPr>
                <w:b/>
                <w:sz w:val="16"/>
                <w:szCs w:val="16"/>
                <w:lang w:val="en-GB" w:eastAsia="ar-SA"/>
              </w:rPr>
            </w:pPr>
            <w:r w:rsidRPr="009B2782">
              <w:rPr>
                <w:b/>
                <w:sz w:val="16"/>
                <w:szCs w:val="16"/>
                <w:lang w:val="en-GB" w:eastAsia="ar-SA"/>
              </w:rPr>
              <w:t>Type</w:t>
            </w:r>
          </w:p>
        </w:tc>
        <w:tc>
          <w:tcPr>
            <w:tcW w:w="1570" w:type="pct"/>
            <w:shd w:val="clear" w:color="auto" w:fill="D9D9D9" w:themeFill="background1" w:themeFillShade="D9"/>
            <w:tcMar>
              <w:left w:w="29" w:type="dxa"/>
              <w:right w:w="29" w:type="dxa"/>
            </w:tcMar>
            <w:vAlign w:val="center"/>
          </w:tcPr>
          <w:p w14:paraId="4595693F" w14:textId="77777777" w:rsidR="00E9151D" w:rsidRPr="009B2782" w:rsidRDefault="00E9151D" w:rsidP="009B2782">
            <w:pPr>
              <w:suppressAutoHyphens/>
              <w:snapToGrid w:val="0"/>
              <w:spacing w:before="60" w:after="60" w:line="240" w:lineRule="auto"/>
              <w:rPr>
                <w:b/>
                <w:sz w:val="16"/>
                <w:szCs w:val="16"/>
                <w:lang w:val="en-GB" w:eastAsia="ar-SA"/>
              </w:rPr>
            </w:pPr>
            <w:r w:rsidRPr="009B2782">
              <w:rPr>
                <w:b/>
                <w:sz w:val="16"/>
                <w:szCs w:val="16"/>
                <w:lang w:val="en-GB" w:eastAsia="ar-SA"/>
              </w:rPr>
              <w:t>Remarks</w:t>
            </w:r>
          </w:p>
        </w:tc>
      </w:tr>
      <w:tr w:rsidR="00E9151D" w:rsidRPr="009B2782" w14:paraId="328761F9" w14:textId="77777777" w:rsidTr="009B2782">
        <w:trPr>
          <w:cantSplit/>
        </w:trPr>
        <w:tc>
          <w:tcPr>
            <w:tcW w:w="457" w:type="pct"/>
          </w:tcPr>
          <w:p w14:paraId="09769FB8"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Class</w:t>
            </w:r>
          </w:p>
        </w:tc>
        <w:tc>
          <w:tcPr>
            <w:tcW w:w="803" w:type="pct"/>
            <w:tcMar>
              <w:left w:w="29" w:type="dxa"/>
              <w:right w:w="29" w:type="dxa"/>
            </w:tcMar>
          </w:tcPr>
          <w:p w14:paraId="26DA1217"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S100_DataCoverage</w:t>
            </w:r>
          </w:p>
        </w:tc>
        <w:tc>
          <w:tcPr>
            <w:tcW w:w="1063" w:type="pct"/>
            <w:tcMar>
              <w:left w:w="29" w:type="dxa"/>
              <w:right w:w="29" w:type="dxa"/>
            </w:tcMar>
          </w:tcPr>
          <w:p w14:paraId="16F4B155"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A spatial extent where data is provided; and the display scale information for the provided data</w:t>
            </w:r>
          </w:p>
        </w:tc>
        <w:tc>
          <w:tcPr>
            <w:tcW w:w="247" w:type="pct"/>
            <w:tcMar>
              <w:left w:w="29" w:type="dxa"/>
              <w:right w:w="29" w:type="dxa"/>
            </w:tcMar>
          </w:tcPr>
          <w:p w14:paraId="4443CD77" w14:textId="77777777" w:rsidR="00E9151D" w:rsidRPr="009B2782" w:rsidRDefault="00E9151D" w:rsidP="009B2782">
            <w:pPr>
              <w:suppressAutoHyphens/>
              <w:snapToGrid w:val="0"/>
              <w:spacing w:before="60" w:after="60" w:line="240" w:lineRule="auto"/>
              <w:jc w:val="center"/>
              <w:rPr>
                <w:sz w:val="16"/>
                <w:szCs w:val="16"/>
                <w:lang w:val="en-GB" w:eastAsia="ar-SA"/>
              </w:rPr>
            </w:pPr>
            <w:r w:rsidRPr="009B2782">
              <w:rPr>
                <w:sz w:val="16"/>
                <w:szCs w:val="16"/>
                <w:lang w:val="en-GB" w:eastAsia="ar-SA"/>
              </w:rPr>
              <w:t>-</w:t>
            </w:r>
          </w:p>
        </w:tc>
        <w:tc>
          <w:tcPr>
            <w:tcW w:w="860" w:type="pct"/>
            <w:tcMar>
              <w:left w:w="29" w:type="dxa"/>
              <w:right w:w="29" w:type="dxa"/>
            </w:tcMar>
          </w:tcPr>
          <w:p w14:paraId="782E21EC"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w:t>
            </w:r>
          </w:p>
        </w:tc>
        <w:tc>
          <w:tcPr>
            <w:tcW w:w="1570" w:type="pct"/>
            <w:tcMar>
              <w:left w:w="29" w:type="dxa"/>
              <w:right w:w="29" w:type="dxa"/>
            </w:tcMar>
          </w:tcPr>
          <w:p w14:paraId="1CD856D1" w14:textId="3ED41EDA" w:rsidR="00E9151D" w:rsidRPr="00205DE5" w:rsidRDefault="00E9151D" w:rsidP="009B2782">
            <w:pPr>
              <w:suppressAutoHyphens/>
              <w:snapToGrid w:val="0"/>
              <w:spacing w:before="60" w:after="60" w:line="240" w:lineRule="auto"/>
              <w:jc w:val="left"/>
              <w:rPr>
                <w:b/>
                <w:bCs/>
                <w:sz w:val="16"/>
                <w:szCs w:val="16"/>
                <w:lang w:val="en-GB" w:eastAsia="ar-SA"/>
              </w:rPr>
            </w:pPr>
            <w:r w:rsidRPr="00205DE5">
              <w:rPr>
                <w:b/>
                <w:bCs/>
                <w:sz w:val="16"/>
                <w:szCs w:val="16"/>
                <w:lang w:val="en-GB" w:eastAsia="ar-SA"/>
              </w:rPr>
              <w:t xml:space="preserve">The S-100 attributes </w:t>
            </w:r>
            <w:r w:rsidRPr="00205DE5">
              <w:rPr>
                <w:b/>
                <w:bCs/>
                <w:i/>
                <w:iCs/>
                <w:sz w:val="16"/>
                <w:szCs w:val="16"/>
                <w:lang w:val="en-GB" w:eastAsia="ar-SA"/>
              </w:rPr>
              <w:t>optimumDisplayScale</w:t>
            </w:r>
            <w:r w:rsidRPr="00205DE5">
              <w:rPr>
                <w:b/>
                <w:bCs/>
                <w:sz w:val="16"/>
                <w:szCs w:val="16"/>
                <w:lang w:val="en-GB" w:eastAsia="ar-SA"/>
              </w:rPr>
              <w:t xml:space="preserve">, </w:t>
            </w:r>
            <w:r w:rsidRPr="00205DE5">
              <w:rPr>
                <w:b/>
                <w:bCs/>
                <w:i/>
                <w:iCs/>
                <w:sz w:val="16"/>
                <w:szCs w:val="16"/>
                <w:lang w:val="en-GB" w:eastAsia="ar-SA"/>
              </w:rPr>
              <w:t>minimumDisplayScale</w:t>
            </w:r>
            <w:r w:rsidRPr="00205DE5">
              <w:rPr>
                <w:b/>
                <w:bCs/>
                <w:sz w:val="16"/>
                <w:szCs w:val="16"/>
                <w:lang w:val="en-GB" w:eastAsia="ar-SA"/>
              </w:rPr>
              <w:t xml:space="preserve">, </w:t>
            </w:r>
            <w:r w:rsidRPr="00205DE5">
              <w:rPr>
                <w:b/>
                <w:bCs/>
                <w:i/>
                <w:iCs/>
                <w:sz w:val="16"/>
                <w:szCs w:val="16"/>
                <w:lang w:val="en-GB" w:eastAsia="ar-SA"/>
              </w:rPr>
              <w:t>maximumDisplayScale</w:t>
            </w:r>
            <w:r w:rsidRPr="00205DE5">
              <w:rPr>
                <w:b/>
                <w:bCs/>
                <w:sz w:val="16"/>
                <w:szCs w:val="16"/>
                <w:lang w:val="en-GB" w:eastAsia="ar-SA"/>
              </w:rPr>
              <w:t xml:space="preserve">, and </w:t>
            </w:r>
            <w:r w:rsidRPr="00205DE5">
              <w:rPr>
                <w:b/>
                <w:bCs/>
                <w:i/>
                <w:iCs/>
                <w:sz w:val="16"/>
                <w:szCs w:val="16"/>
                <w:lang w:val="en-GB" w:eastAsia="ar-SA"/>
              </w:rPr>
              <w:t>temporalExtent</w:t>
            </w:r>
            <w:r w:rsidRPr="00205DE5">
              <w:rPr>
                <w:b/>
                <w:bCs/>
                <w:sz w:val="16"/>
                <w:szCs w:val="16"/>
                <w:lang w:val="en-GB" w:eastAsia="ar-SA"/>
              </w:rPr>
              <w:t xml:space="preserve"> are not used</w:t>
            </w:r>
          </w:p>
        </w:tc>
      </w:tr>
      <w:tr w:rsidR="00E9151D" w:rsidRPr="009B2782" w14:paraId="1051167C" w14:textId="77777777" w:rsidTr="009B2782">
        <w:trPr>
          <w:cantSplit/>
        </w:trPr>
        <w:tc>
          <w:tcPr>
            <w:tcW w:w="457" w:type="pct"/>
          </w:tcPr>
          <w:p w14:paraId="0EC66354"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lastRenderedPageBreak/>
              <w:t>Attribute</w:t>
            </w:r>
          </w:p>
        </w:tc>
        <w:tc>
          <w:tcPr>
            <w:tcW w:w="803" w:type="pct"/>
            <w:tcMar>
              <w:left w:w="29" w:type="dxa"/>
              <w:right w:w="29" w:type="dxa"/>
            </w:tcMar>
          </w:tcPr>
          <w:p w14:paraId="6BDD4722"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boundingPolygon</w:t>
            </w:r>
          </w:p>
        </w:tc>
        <w:tc>
          <w:tcPr>
            <w:tcW w:w="1063" w:type="pct"/>
            <w:tcMar>
              <w:left w:w="29" w:type="dxa"/>
              <w:right w:w="29" w:type="dxa"/>
            </w:tcMar>
          </w:tcPr>
          <w:p w14:paraId="22FED758"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A polygon which defines the actual data limit</w:t>
            </w:r>
          </w:p>
        </w:tc>
        <w:tc>
          <w:tcPr>
            <w:tcW w:w="247" w:type="pct"/>
            <w:tcMar>
              <w:left w:w="29" w:type="dxa"/>
              <w:right w:w="29" w:type="dxa"/>
            </w:tcMar>
          </w:tcPr>
          <w:p w14:paraId="25980557" w14:textId="21931DA6" w:rsidR="00E9151D" w:rsidRPr="009B2782" w:rsidRDefault="00E9151D" w:rsidP="009B2782">
            <w:pPr>
              <w:suppressAutoHyphens/>
              <w:snapToGrid w:val="0"/>
              <w:spacing w:before="60" w:after="60" w:line="240" w:lineRule="auto"/>
              <w:jc w:val="center"/>
              <w:rPr>
                <w:sz w:val="16"/>
                <w:szCs w:val="16"/>
                <w:lang w:val="en-GB" w:eastAsia="ar-SA"/>
              </w:rPr>
            </w:pPr>
            <w:r w:rsidRPr="009B2782">
              <w:rPr>
                <w:sz w:val="16"/>
                <w:szCs w:val="16"/>
                <w:lang w:val="en-GB" w:eastAsia="ar-SA"/>
              </w:rPr>
              <w:t>1</w:t>
            </w:r>
          </w:p>
        </w:tc>
        <w:tc>
          <w:tcPr>
            <w:tcW w:w="860" w:type="pct"/>
            <w:tcMar>
              <w:left w:w="29" w:type="dxa"/>
              <w:right w:w="29" w:type="dxa"/>
            </w:tcMar>
          </w:tcPr>
          <w:p w14:paraId="5411A130"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EX_BoundingPolygon</w:t>
            </w:r>
          </w:p>
        </w:tc>
        <w:tc>
          <w:tcPr>
            <w:tcW w:w="1570" w:type="pct"/>
            <w:tcMar>
              <w:left w:w="29" w:type="dxa"/>
              <w:right w:w="29" w:type="dxa"/>
            </w:tcMar>
          </w:tcPr>
          <w:p w14:paraId="43618C53" w14:textId="6AB05813" w:rsidR="00E9151D" w:rsidRPr="00205DE5" w:rsidRDefault="00E9151D" w:rsidP="009B2782">
            <w:pPr>
              <w:suppressAutoHyphens/>
              <w:snapToGrid w:val="0"/>
              <w:spacing w:before="60" w:after="60" w:line="240" w:lineRule="auto"/>
              <w:jc w:val="left"/>
              <w:rPr>
                <w:b/>
                <w:bCs/>
                <w:sz w:val="16"/>
                <w:szCs w:val="16"/>
                <w:lang w:val="en-GB" w:eastAsia="ar-SA"/>
              </w:rPr>
            </w:pPr>
            <w:r w:rsidRPr="00205DE5">
              <w:rPr>
                <w:b/>
                <w:bCs/>
                <w:sz w:val="16"/>
                <w:szCs w:val="16"/>
                <w:lang w:val="en-GB" w:eastAsia="ar-SA"/>
              </w:rPr>
              <w:t xml:space="preserve">See the notes below this </w:t>
            </w:r>
            <w:r w:rsidR="00205DE5">
              <w:rPr>
                <w:b/>
                <w:bCs/>
                <w:sz w:val="16"/>
                <w:szCs w:val="16"/>
                <w:lang w:val="en-GB" w:eastAsia="ar-SA"/>
              </w:rPr>
              <w:t>T</w:t>
            </w:r>
            <w:r w:rsidRPr="00205DE5">
              <w:rPr>
                <w:b/>
                <w:bCs/>
                <w:sz w:val="16"/>
                <w:szCs w:val="16"/>
                <w:lang w:val="en-GB" w:eastAsia="ar-SA"/>
              </w:rPr>
              <w:t>able</w:t>
            </w:r>
          </w:p>
        </w:tc>
      </w:tr>
      <w:tr w:rsidR="00E9151D" w:rsidRPr="009B2782" w14:paraId="034701D3" w14:textId="77777777" w:rsidTr="009B2782">
        <w:trPr>
          <w:cantSplit/>
        </w:trPr>
        <w:tc>
          <w:tcPr>
            <w:tcW w:w="457" w:type="pct"/>
          </w:tcPr>
          <w:p w14:paraId="11D84DB8"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rPr>
              <w:t>Attribute</w:t>
            </w:r>
          </w:p>
        </w:tc>
        <w:tc>
          <w:tcPr>
            <w:tcW w:w="803" w:type="pct"/>
            <w:tcMar>
              <w:left w:w="29" w:type="dxa"/>
              <w:right w:w="29" w:type="dxa"/>
            </w:tcMar>
          </w:tcPr>
          <w:p w14:paraId="322A47F0"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rPr>
              <w:t>approximateGridResolution</w:t>
            </w:r>
          </w:p>
        </w:tc>
        <w:tc>
          <w:tcPr>
            <w:tcW w:w="1063" w:type="pct"/>
            <w:tcMar>
              <w:left w:w="29" w:type="dxa"/>
              <w:right w:w="29" w:type="dxa"/>
            </w:tcMar>
          </w:tcPr>
          <w:p w14:paraId="1B168F97"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rPr>
              <w:t>The resolution of gridded or georeferenced data (in metres)</w:t>
            </w:r>
          </w:p>
        </w:tc>
        <w:tc>
          <w:tcPr>
            <w:tcW w:w="247" w:type="pct"/>
            <w:tcMar>
              <w:left w:w="29" w:type="dxa"/>
              <w:right w:w="29" w:type="dxa"/>
            </w:tcMar>
          </w:tcPr>
          <w:p w14:paraId="4B8F5FAF" w14:textId="3EF49762" w:rsidR="00E9151D" w:rsidRPr="009B2782" w:rsidRDefault="009F66CD" w:rsidP="009B2782">
            <w:pPr>
              <w:suppressAutoHyphens/>
              <w:snapToGrid w:val="0"/>
              <w:spacing w:before="60" w:after="60" w:line="240" w:lineRule="auto"/>
              <w:jc w:val="center"/>
              <w:rPr>
                <w:sz w:val="16"/>
                <w:szCs w:val="16"/>
                <w:lang w:val="en-GB" w:eastAsia="ar-SA"/>
              </w:rPr>
            </w:pPr>
            <w:r w:rsidRPr="009F66CD">
              <w:rPr>
                <w:b/>
                <w:bCs/>
                <w:sz w:val="16"/>
                <w:szCs w:val="16"/>
                <w:lang w:val="en-GB"/>
              </w:rPr>
              <w:t>1</w:t>
            </w:r>
            <w:r w:rsidR="00E9151D" w:rsidRPr="009B2782">
              <w:rPr>
                <w:sz w:val="16"/>
                <w:szCs w:val="16"/>
                <w:lang w:val="en-GB"/>
              </w:rPr>
              <w:t>..*</w:t>
            </w:r>
          </w:p>
        </w:tc>
        <w:tc>
          <w:tcPr>
            <w:tcW w:w="860" w:type="pct"/>
            <w:tcMar>
              <w:left w:w="29" w:type="dxa"/>
              <w:right w:w="29" w:type="dxa"/>
            </w:tcMar>
          </w:tcPr>
          <w:p w14:paraId="56568F85"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rPr>
              <w:t>Real</w:t>
            </w:r>
          </w:p>
        </w:tc>
        <w:tc>
          <w:tcPr>
            <w:tcW w:w="1570" w:type="pct"/>
            <w:tcMar>
              <w:left w:w="29" w:type="dxa"/>
              <w:right w:w="29" w:type="dxa"/>
            </w:tcMar>
          </w:tcPr>
          <w:p w14:paraId="51CCBE14" w14:textId="0A2FCAAA" w:rsidR="00E9151D" w:rsidRPr="009B2782" w:rsidRDefault="00E9151D" w:rsidP="009B2782">
            <w:pPr>
              <w:snapToGrid w:val="0"/>
              <w:spacing w:before="60" w:after="60" w:line="240" w:lineRule="auto"/>
              <w:jc w:val="left"/>
              <w:rPr>
                <w:sz w:val="16"/>
                <w:szCs w:val="16"/>
                <w:lang w:val="en-GB"/>
              </w:rPr>
            </w:pPr>
            <w:r w:rsidRPr="009B2782">
              <w:rPr>
                <w:sz w:val="16"/>
                <w:szCs w:val="16"/>
                <w:lang w:val="en-GB"/>
              </w:rPr>
              <w:t>A single value may be provided when all axes have a common resolution</w:t>
            </w:r>
          </w:p>
          <w:p w14:paraId="36A4DA29" w14:textId="667E959A" w:rsidR="00E9151D" w:rsidRPr="009B2782" w:rsidRDefault="00E9151D" w:rsidP="009B2782">
            <w:pPr>
              <w:snapToGrid w:val="0"/>
              <w:spacing w:before="60" w:after="60" w:line="240" w:lineRule="auto"/>
              <w:jc w:val="left"/>
              <w:rPr>
                <w:sz w:val="16"/>
                <w:szCs w:val="16"/>
                <w:lang w:val="en-GB"/>
              </w:rPr>
            </w:pPr>
            <w:r w:rsidRPr="009B2782">
              <w:rPr>
                <w:sz w:val="16"/>
                <w:szCs w:val="16"/>
                <w:lang w:val="en-GB"/>
              </w:rPr>
              <w:t>For multiple value provision, use axis order as specified in dataset</w:t>
            </w:r>
          </w:p>
          <w:p w14:paraId="6D522903" w14:textId="661777B0" w:rsidR="00E9151D" w:rsidRPr="009B2782" w:rsidRDefault="00E9151D" w:rsidP="009B2782">
            <w:pPr>
              <w:snapToGrid w:val="0"/>
              <w:spacing w:before="60" w:after="60" w:line="240" w:lineRule="auto"/>
              <w:jc w:val="left"/>
              <w:rPr>
                <w:sz w:val="16"/>
                <w:szCs w:val="16"/>
                <w:lang w:val="en-GB"/>
              </w:rPr>
            </w:pPr>
            <w:r w:rsidRPr="009B2782">
              <w:rPr>
                <w:sz w:val="16"/>
                <w:szCs w:val="16"/>
                <w:lang w:val="en-GB"/>
              </w:rPr>
              <w:t>May be approximate for ungeorectified data</w:t>
            </w:r>
          </w:p>
          <w:p w14:paraId="4BF4BD5E" w14:textId="77777777" w:rsidR="00E9151D" w:rsidRDefault="00E9151D" w:rsidP="009B2782">
            <w:pPr>
              <w:snapToGrid w:val="0"/>
              <w:spacing w:before="60" w:after="60" w:line="240" w:lineRule="auto"/>
              <w:jc w:val="left"/>
              <w:rPr>
                <w:sz w:val="16"/>
                <w:szCs w:val="16"/>
                <w:lang w:val="en-GB"/>
              </w:rPr>
            </w:pPr>
            <w:r w:rsidRPr="009B2782">
              <w:rPr>
                <w:sz w:val="16"/>
                <w:szCs w:val="16"/>
                <w:lang w:val="en-GB"/>
              </w:rPr>
              <w:t>For example, for 5 metre resolution, the value 5 must be encoded</w:t>
            </w:r>
          </w:p>
          <w:p w14:paraId="03FC5B4B" w14:textId="2B7D37B9" w:rsidR="00082AB6" w:rsidRPr="00082AB6" w:rsidRDefault="00082AB6" w:rsidP="009B2782">
            <w:pPr>
              <w:snapToGrid w:val="0"/>
              <w:spacing w:before="60" w:after="60" w:line="240" w:lineRule="auto"/>
              <w:jc w:val="left"/>
              <w:rPr>
                <w:b/>
                <w:bCs/>
                <w:sz w:val="16"/>
                <w:szCs w:val="16"/>
                <w:lang w:val="en-GB"/>
              </w:rPr>
            </w:pPr>
            <w:r>
              <w:rPr>
                <w:b/>
                <w:bCs/>
                <w:sz w:val="16"/>
                <w:szCs w:val="16"/>
                <w:lang w:val="en-GB"/>
              </w:rPr>
              <w:t xml:space="preserve">See Note 6. </w:t>
            </w:r>
            <w:r w:rsidRPr="00082AB6">
              <w:rPr>
                <w:b/>
                <w:bCs/>
                <w:sz w:val="16"/>
                <w:szCs w:val="16"/>
                <w:lang w:val="en-GB"/>
              </w:rPr>
              <w:t>Mandatory in S-111 for grid formats</w:t>
            </w:r>
          </w:p>
        </w:tc>
      </w:tr>
      <w:bookmarkEnd w:id="1134"/>
    </w:tbl>
    <w:p w14:paraId="561DAA42" w14:textId="77777777" w:rsidR="00E9151D" w:rsidRPr="00CF30EA" w:rsidRDefault="00E9151D" w:rsidP="00205DE5">
      <w:pPr>
        <w:spacing w:after="0" w:line="240" w:lineRule="auto"/>
        <w:rPr>
          <w:b/>
          <w:lang w:val="en-GB" w:eastAsia="ar-SA"/>
        </w:rPr>
      </w:pPr>
    </w:p>
    <w:p w14:paraId="2C2C9EE5" w14:textId="486062F1" w:rsidR="00E9151D" w:rsidRDefault="00E9151D" w:rsidP="00205DE5">
      <w:pPr>
        <w:spacing w:after="120" w:line="240" w:lineRule="auto"/>
        <w:rPr>
          <w:lang w:val="en-GB" w:eastAsia="ar-SA"/>
        </w:rPr>
      </w:pPr>
      <w:r w:rsidRPr="00CF30EA">
        <w:rPr>
          <w:lang w:val="en-GB" w:eastAsia="ar-SA"/>
        </w:rPr>
        <w:t>NOTE</w:t>
      </w:r>
      <w:r w:rsidR="00082AB6">
        <w:rPr>
          <w:lang w:val="en-GB" w:eastAsia="ar-SA"/>
        </w:rPr>
        <w:t xml:space="preserve"> 1</w:t>
      </w:r>
      <w:r w:rsidRPr="00CF30EA">
        <w:rPr>
          <w:lang w:val="en-GB" w:eastAsia="ar-SA"/>
        </w:rPr>
        <w:t>:</w:t>
      </w:r>
      <w:bookmarkStart w:id="1135" w:name="_Ref104740869"/>
      <w:r w:rsidR="00205DE5">
        <w:rPr>
          <w:lang w:val="en-GB" w:eastAsia="ar-SA"/>
        </w:rPr>
        <w:t xml:space="preserve">  </w:t>
      </w:r>
      <w:r w:rsidRPr="00CF30EA">
        <w:rPr>
          <w:lang w:val="en-GB" w:eastAsia="ar-SA"/>
        </w:rPr>
        <w:t xml:space="preserve">If there are multiple grid or TIN features in the dataset, each feature should have a separate </w:t>
      </w:r>
      <w:r w:rsidRPr="00CF30EA">
        <w:rPr>
          <w:i/>
          <w:iCs/>
          <w:lang w:val="en-GB" w:eastAsia="ar-SA"/>
        </w:rPr>
        <w:t>dataCoverage</w:t>
      </w:r>
      <w:r w:rsidRPr="00CF30EA">
        <w:rPr>
          <w:lang w:val="en-GB" w:eastAsia="ar-SA"/>
        </w:rPr>
        <w:t xml:space="preserve"> attribute in dataset discovery metadata</w:t>
      </w:r>
      <w:bookmarkEnd w:id="1135"/>
      <w:r w:rsidRPr="00CF30EA">
        <w:rPr>
          <w:lang w:val="en-GB" w:eastAsia="ar-SA"/>
        </w:rPr>
        <w:t>, except that the coverages for intersecting or adjacent features with the same grid resolution may be combined at producer discretion.</w:t>
      </w:r>
    </w:p>
    <w:p w14:paraId="46D88A5D" w14:textId="33FF8F5E" w:rsidR="00E9151D" w:rsidRDefault="00205DE5" w:rsidP="00205DE5">
      <w:pPr>
        <w:spacing w:after="120" w:line="240" w:lineRule="auto"/>
        <w:rPr>
          <w:lang w:val="en-GB" w:eastAsia="ar-SA"/>
        </w:rPr>
      </w:pPr>
      <w:r>
        <w:rPr>
          <w:lang w:val="en-GB" w:eastAsia="ar-SA"/>
        </w:rPr>
        <w:t xml:space="preserve">NOTE 2: </w:t>
      </w:r>
      <w:r w:rsidR="00E9151D" w:rsidRPr="00CF30EA">
        <w:rPr>
          <w:lang w:val="en-GB" w:eastAsia="ar-SA"/>
        </w:rPr>
        <w:t>Bounding polygons for grid features should be the same as the spatial extent of the grid.</w:t>
      </w:r>
    </w:p>
    <w:p w14:paraId="7C40DD16" w14:textId="47637791" w:rsidR="00E9151D" w:rsidRDefault="00205DE5" w:rsidP="00205DE5">
      <w:pPr>
        <w:spacing w:after="120" w:line="240" w:lineRule="auto"/>
        <w:rPr>
          <w:lang w:val="en-GB" w:eastAsia="ar-SA"/>
        </w:rPr>
      </w:pPr>
      <w:r>
        <w:rPr>
          <w:lang w:val="en-GB" w:eastAsia="ar-SA"/>
        </w:rPr>
        <w:t xml:space="preserve">NOTE 3: </w:t>
      </w:r>
      <w:r w:rsidR="00E9151D" w:rsidRPr="00CF30EA">
        <w:rPr>
          <w:lang w:val="en-GB" w:eastAsia="ar-SA"/>
        </w:rPr>
        <w:t>Bounding polygons for TIN features may either be the union of all triangles defined in the TIN, or the bounding box covering all the vertexes of the TIN.</w:t>
      </w:r>
    </w:p>
    <w:p w14:paraId="5F6E83E2" w14:textId="073A99CC" w:rsidR="00E9151D" w:rsidRDefault="00205DE5" w:rsidP="00205DE5">
      <w:pPr>
        <w:spacing w:after="120" w:line="240" w:lineRule="auto"/>
        <w:rPr>
          <w:lang w:val="en-GB" w:eastAsia="ar-SA"/>
        </w:rPr>
      </w:pPr>
      <w:r>
        <w:rPr>
          <w:lang w:val="en-GB" w:eastAsia="ar-SA"/>
        </w:rPr>
        <w:t xml:space="preserve">NOTE 4: </w:t>
      </w:r>
      <w:r w:rsidR="00E9151D" w:rsidRPr="00CF30EA">
        <w:rPr>
          <w:lang w:val="en-GB" w:eastAsia="ar-SA"/>
        </w:rPr>
        <w:t>Bounding polygons for multipoint features (DCF 1 and 8) may be one or more reasonably minimized polygons or bounding boxes that together cover all data points.</w:t>
      </w:r>
    </w:p>
    <w:p w14:paraId="72C11A49" w14:textId="2AB327B6" w:rsidR="00082AB6" w:rsidRDefault="00082AB6" w:rsidP="00205DE5">
      <w:pPr>
        <w:spacing w:after="120" w:line="240" w:lineRule="auto"/>
        <w:rPr>
          <w:lang w:val="en-GB" w:eastAsia="ar-SA"/>
        </w:rPr>
      </w:pPr>
      <w:r>
        <w:rPr>
          <w:lang w:val="en-GB" w:eastAsia="ar-SA"/>
        </w:rPr>
        <w:t xml:space="preserve">NOTE 5: </w:t>
      </w:r>
      <w:r w:rsidRPr="00082AB6">
        <w:rPr>
          <w:lang w:val="en-GB" w:eastAsia="ar-SA"/>
        </w:rPr>
        <w:t>A boundingPolygon is restricted to a single GML Polygon with one exterior and 0 or more interiors expressed as Linear Rings using SRS EPSG:4326. The exterior and optional interiors shall be composed of a closed sequence of &gt;=4 coordinate positions expressed individually or as a list (posList). The GML polygon shall have a valid GML identifier</w:t>
      </w:r>
    </w:p>
    <w:p w14:paraId="2DC66EB6" w14:textId="34C0974F" w:rsidR="00E9151D" w:rsidRPr="00CF30EA" w:rsidRDefault="00205DE5" w:rsidP="00205DE5">
      <w:pPr>
        <w:spacing w:after="120" w:line="240" w:lineRule="auto"/>
        <w:rPr>
          <w:lang w:val="en-GB" w:eastAsia="ar-SA"/>
        </w:rPr>
      </w:pPr>
      <w:r>
        <w:rPr>
          <w:lang w:val="en-GB" w:eastAsia="ar-SA"/>
        </w:rPr>
        <w:t xml:space="preserve">NOTE </w:t>
      </w:r>
      <w:r w:rsidR="00082AB6">
        <w:rPr>
          <w:lang w:val="en-GB" w:eastAsia="ar-SA"/>
        </w:rPr>
        <w:t>6</w:t>
      </w:r>
      <w:r>
        <w:rPr>
          <w:lang w:val="en-GB" w:eastAsia="ar-SA"/>
        </w:rPr>
        <w:t xml:space="preserve">: </w:t>
      </w:r>
      <w:bookmarkStart w:id="1136" w:name="_Ref104740905"/>
      <w:r w:rsidR="00E9151D" w:rsidRPr="00CF30EA">
        <w:rPr>
          <w:lang w:val="en-GB" w:eastAsia="ar-SA"/>
        </w:rPr>
        <w:t xml:space="preserve">For </w:t>
      </w:r>
      <w:r w:rsidR="00E9151D" w:rsidRPr="00205DE5">
        <w:rPr>
          <w:i/>
          <w:iCs/>
          <w:lang w:val="en-GB" w:eastAsia="ar-SA"/>
        </w:rPr>
        <w:t>approximateGridResolution</w:t>
      </w:r>
      <w:r w:rsidR="00E9151D" w:rsidRPr="00CF30EA">
        <w:rPr>
          <w:lang w:val="en-GB" w:eastAsia="ar-SA"/>
        </w:rPr>
        <w:t>, if the grid cell size varies over the extent of the grid, an approximated value based on model parameters or production metadata should be used.</w:t>
      </w:r>
      <w:bookmarkEnd w:id="1136"/>
    </w:p>
    <w:p w14:paraId="30920E64" w14:textId="77777777" w:rsidR="00E9151D" w:rsidRPr="00CF30EA" w:rsidRDefault="00E9151D" w:rsidP="00205DE5">
      <w:pPr>
        <w:pStyle w:val="Heading3"/>
        <w:tabs>
          <w:tab w:val="clear" w:pos="660"/>
          <w:tab w:val="clear" w:pos="880"/>
          <w:tab w:val="left" w:pos="851"/>
        </w:tabs>
        <w:spacing w:before="120" w:after="120" w:line="240" w:lineRule="auto"/>
        <w:ind w:left="851" w:hanging="851"/>
        <w:rPr>
          <w:lang w:eastAsia="ar-SA"/>
        </w:rPr>
      </w:pPr>
      <w:bookmarkStart w:id="1137" w:name="_Toc172126827"/>
      <w:r w:rsidRPr="00CF30EA">
        <w:rPr>
          <w:lang w:eastAsia="ar-SA"/>
        </w:rPr>
        <w:t>S100_Purpose</w:t>
      </w:r>
      <w:bookmarkEnd w:id="113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1434"/>
        <w:gridCol w:w="2340"/>
        <w:gridCol w:w="4553"/>
        <w:gridCol w:w="884"/>
        <w:gridCol w:w="4737"/>
      </w:tblGrid>
      <w:tr w:rsidR="00E9151D" w:rsidRPr="00205DE5" w14:paraId="1F4DD777" w14:textId="77777777" w:rsidTr="00205DE5">
        <w:trPr>
          <w:cantSplit/>
        </w:trPr>
        <w:tc>
          <w:tcPr>
            <w:tcW w:w="514" w:type="pct"/>
            <w:shd w:val="clear" w:color="auto" w:fill="D9D9D9" w:themeFill="background1" w:themeFillShade="D9"/>
          </w:tcPr>
          <w:p w14:paraId="6E3ED6BC" w14:textId="77777777" w:rsidR="00E9151D" w:rsidRPr="00205DE5" w:rsidRDefault="00E9151D" w:rsidP="00205DE5">
            <w:pPr>
              <w:keepNext/>
              <w:keepLines/>
              <w:suppressAutoHyphens/>
              <w:snapToGrid w:val="0"/>
              <w:spacing w:before="60" w:after="60" w:line="240" w:lineRule="auto"/>
              <w:rPr>
                <w:b/>
                <w:sz w:val="16"/>
                <w:szCs w:val="16"/>
                <w:lang w:val="en-GB" w:eastAsia="ar-SA"/>
              </w:rPr>
            </w:pPr>
            <w:r w:rsidRPr="00205DE5">
              <w:rPr>
                <w:b/>
                <w:sz w:val="16"/>
                <w:szCs w:val="16"/>
                <w:lang w:val="en-GB" w:eastAsia="ar-SA"/>
              </w:rPr>
              <w:t>Role Name</w:t>
            </w:r>
          </w:p>
        </w:tc>
        <w:tc>
          <w:tcPr>
            <w:tcW w:w="839" w:type="pct"/>
            <w:shd w:val="clear" w:color="auto" w:fill="D9D9D9" w:themeFill="background1" w:themeFillShade="D9"/>
          </w:tcPr>
          <w:p w14:paraId="7BC0E447" w14:textId="77777777" w:rsidR="00E9151D" w:rsidRPr="00205DE5" w:rsidRDefault="00E9151D" w:rsidP="00205DE5">
            <w:pPr>
              <w:keepNext/>
              <w:keepLines/>
              <w:suppressAutoHyphens/>
              <w:snapToGrid w:val="0"/>
              <w:spacing w:before="60" w:after="60" w:line="240" w:lineRule="auto"/>
              <w:rPr>
                <w:b/>
                <w:sz w:val="16"/>
                <w:szCs w:val="16"/>
                <w:lang w:val="en-GB" w:eastAsia="ar-SA"/>
              </w:rPr>
            </w:pPr>
            <w:r w:rsidRPr="00205DE5">
              <w:rPr>
                <w:b/>
                <w:sz w:val="16"/>
                <w:szCs w:val="16"/>
                <w:lang w:val="en-GB" w:eastAsia="ar-SA"/>
              </w:rPr>
              <w:t>Name</w:t>
            </w:r>
          </w:p>
        </w:tc>
        <w:tc>
          <w:tcPr>
            <w:tcW w:w="1632" w:type="pct"/>
            <w:shd w:val="clear" w:color="auto" w:fill="D9D9D9" w:themeFill="background1" w:themeFillShade="D9"/>
          </w:tcPr>
          <w:p w14:paraId="32026CE8" w14:textId="77777777" w:rsidR="00E9151D" w:rsidRPr="00205DE5" w:rsidRDefault="00E9151D" w:rsidP="00205DE5">
            <w:pPr>
              <w:keepNext/>
              <w:keepLines/>
              <w:suppressAutoHyphens/>
              <w:snapToGrid w:val="0"/>
              <w:spacing w:before="60" w:after="60" w:line="240" w:lineRule="auto"/>
              <w:rPr>
                <w:b/>
                <w:sz w:val="16"/>
                <w:szCs w:val="16"/>
                <w:lang w:val="en-GB" w:eastAsia="ar-SA"/>
              </w:rPr>
            </w:pPr>
            <w:r w:rsidRPr="00205DE5">
              <w:rPr>
                <w:b/>
                <w:sz w:val="16"/>
                <w:szCs w:val="16"/>
                <w:lang w:val="en-GB" w:eastAsia="ar-SA"/>
              </w:rPr>
              <w:t>Description</w:t>
            </w:r>
          </w:p>
        </w:tc>
        <w:tc>
          <w:tcPr>
            <w:tcW w:w="317" w:type="pct"/>
            <w:shd w:val="clear" w:color="auto" w:fill="D9D9D9" w:themeFill="background1" w:themeFillShade="D9"/>
          </w:tcPr>
          <w:p w14:paraId="2218D687" w14:textId="77777777" w:rsidR="00E9151D" w:rsidRPr="00205DE5" w:rsidRDefault="00E9151D" w:rsidP="00205DE5">
            <w:pPr>
              <w:keepNext/>
              <w:keepLines/>
              <w:suppressAutoHyphens/>
              <w:snapToGrid w:val="0"/>
              <w:spacing w:before="60" w:after="60" w:line="240" w:lineRule="auto"/>
              <w:jc w:val="center"/>
              <w:rPr>
                <w:b/>
                <w:sz w:val="16"/>
                <w:szCs w:val="16"/>
                <w:lang w:val="en-GB" w:eastAsia="ar-SA"/>
              </w:rPr>
            </w:pPr>
            <w:r w:rsidRPr="00205DE5">
              <w:rPr>
                <w:b/>
                <w:sz w:val="16"/>
                <w:szCs w:val="16"/>
                <w:lang w:val="en-GB" w:eastAsia="ar-SA"/>
              </w:rPr>
              <w:t>Code</w:t>
            </w:r>
          </w:p>
        </w:tc>
        <w:tc>
          <w:tcPr>
            <w:tcW w:w="1698" w:type="pct"/>
            <w:shd w:val="clear" w:color="auto" w:fill="D9D9D9" w:themeFill="background1" w:themeFillShade="D9"/>
          </w:tcPr>
          <w:p w14:paraId="2DEAAF25" w14:textId="77777777" w:rsidR="00E9151D" w:rsidRPr="00205DE5" w:rsidRDefault="00E9151D" w:rsidP="00205DE5">
            <w:pPr>
              <w:keepNext/>
              <w:keepLines/>
              <w:suppressAutoHyphens/>
              <w:snapToGrid w:val="0"/>
              <w:spacing w:before="60" w:after="60" w:line="240" w:lineRule="auto"/>
              <w:rPr>
                <w:b/>
                <w:sz w:val="16"/>
                <w:szCs w:val="16"/>
                <w:lang w:val="en-GB" w:eastAsia="ar-SA"/>
              </w:rPr>
            </w:pPr>
            <w:r w:rsidRPr="00205DE5">
              <w:rPr>
                <w:b/>
                <w:sz w:val="16"/>
                <w:szCs w:val="16"/>
                <w:lang w:val="en-GB" w:eastAsia="ar-SA"/>
              </w:rPr>
              <w:t>Remarks</w:t>
            </w:r>
          </w:p>
        </w:tc>
      </w:tr>
      <w:tr w:rsidR="00E9151D" w:rsidRPr="00205DE5" w14:paraId="389ED768" w14:textId="77777777" w:rsidTr="00205DE5">
        <w:trPr>
          <w:cantSplit/>
        </w:trPr>
        <w:tc>
          <w:tcPr>
            <w:tcW w:w="514" w:type="pct"/>
          </w:tcPr>
          <w:p w14:paraId="084FAC7A" w14:textId="77777777" w:rsidR="00E9151D" w:rsidRPr="00205DE5" w:rsidRDefault="00E9151D" w:rsidP="00205DE5">
            <w:pPr>
              <w:keepNext/>
              <w:keepLines/>
              <w:suppressAutoHyphens/>
              <w:snapToGrid w:val="0"/>
              <w:spacing w:before="60" w:after="60" w:line="240" w:lineRule="auto"/>
              <w:jc w:val="left"/>
              <w:rPr>
                <w:sz w:val="16"/>
                <w:szCs w:val="16"/>
                <w:lang w:val="en-GB" w:eastAsia="ar-SA"/>
              </w:rPr>
            </w:pPr>
            <w:r w:rsidRPr="00205DE5">
              <w:rPr>
                <w:sz w:val="16"/>
                <w:szCs w:val="16"/>
                <w:lang w:val="en-GB"/>
              </w:rPr>
              <w:t>Enumeration</w:t>
            </w:r>
          </w:p>
        </w:tc>
        <w:tc>
          <w:tcPr>
            <w:tcW w:w="839" w:type="pct"/>
          </w:tcPr>
          <w:p w14:paraId="7398794B" w14:textId="77777777" w:rsidR="00E9151D" w:rsidRPr="00205DE5" w:rsidRDefault="00E9151D" w:rsidP="00205DE5">
            <w:pPr>
              <w:keepNext/>
              <w:keepLines/>
              <w:suppressAutoHyphens/>
              <w:snapToGrid w:val="0"/>
              <w:spacing w:before="60" w:after="60" w:line="240" w:lineRule="auto"/>
              <w:jc w:val="left"/>
              <w:rPr>
                <w:sz w:val="16"/>
                <w:szCs w:val="16"/>
                <w:lang w:val="en-GB" w:eastAsia="ar-SA"/>
              </w:rPr>
            </w:pPr>
            <w:r w:rsidRPr="00205DE5">
              <w:rPr>
                <w:sz w:val="16"/>
                <w:szCs w:val="16"/>
                <w:lang w:val="en-GB"/>
              </w:rPr>
              <w:t>S100_Purpose</w:t>
            </w:r>
          </w:p>
        </w:tc>
        <w:tc>
          <w:tcPr>
            <w:tcW w:w="1632" w:type="pct"/>
          </w:tcPr>
          <w:p w14:paraId="3B721C32" w14:textId="77777777" w:rsidR="00E9151D" w:rsidRPr="00205DE5" w:rsidRDefault="00E9151D" w:rsidP="00205DE5">
            <w:pPr>
              <w:keepNext/>
              <w:keepLines/>
              <w:suppressAutoHyphens/>
              <w:snapToGrid w:val="0"/>
              <w:spacing w:before="60" w:after="60" w:line="240" w:lineRule="auto"/>
              <w:jc w:val="left"/>
              <w:rPr>
                <w:sz w:val="16"/>
                <w:szCs w:val="16"/>
                <w:lang w:val="en-GB" w:eastAsia="ar-SA"/>
              </w:rPr>
            </w:pPr>
            <w:r w:rsidRPr="00205DE5">
              <w:rPr>
                <w:sz w:val="16"/>
                <w:szCs w:val="16"/>
                <w:lang w:val="en-GB"/>
              </w:rPr>
              <w:t>The purpose of the dataset</w:t>
            </w:r>
          </w:p>
        </w:tc>
        <w:tc>
          <w:tcPr>
            <w:tcW w:w="317" w:type="pct"/>
          </w:tcPr>
          <w:p w14:paraId="23B07E03" w14:textId="77777777" w:rsidR="00E9151D" w:rsidRPr="00205DE5" w:rsidRDefault="00E9151D" w:rsidP="00205DE5">
            <w:pPr>
              <w:keepNext/>
              <w:keepLines/>
              <w:suppressAutoHyphens/>
              <w:snapToGrid w:val="0"/>
              <w:spacing w:before="60" w:after="60" w:line="240" w:lineRule="auto"/>
              <w:jc w:val="center"/>
              <w:rPr>
                <w:sz w:val="16"/>
                <w:szCs w:val="16"/>
                <w:lang w:val="en-GB" w:eastAsia="ar-SA"/>
              </w:rPr>
            </w:pPr>
            <w:r w:rsidRPr="00205DE5">
              <w:rPr>
                <w:sz w:val="16"/>
                <w:szCs w:val="16"/>
                <w:lang w:val="en-GB"/>
              </w:rPr>
              <w:t>-</w:t>
            </w:r>
          </w:p>
        </w:tc>
        <w:tc>
          <w:tcPr>
            <w:tcW w:w="1698" w:type="pct"/>
          </w:tcPr>
          <w:p w14:paraId="44DEF662" w14:textId="4625B275" w:rsidR="00E9151D" w:rsidRPr="00205DE5" w:rsidRDefault="00E9151D" w:rsidP="00205DE5">
            <w:pPr>
              <w:keepNext/>
              <w:keepLines/>
              <w:suppressAutoHyphens/>
              <w:snapToGrid w:val="0"/>
              <w:spacing w:before="60" w:after="60" w:line="240" w:lineRule="auto"/>
              <w:jc w:val="left"/>
              <w:rPr>
                <w:rFonts w:cs="Arial"/>
                <w:sz w:val="16"/>
                <w:szCs w:val="16"/>
                <w:lang w:val="en-GB" w:eastAsia="en-US"/>
              </w:rPr>
            </w:pPr>
            <w:r w:rsidRPr="00205DE5" w:rsidDel="006A2EDF">
              <w:rPr>
                <w:rFonts w:cs="Arial"/>
                <w:sz w:val="16"/>
                <w:szCs w:val="16"/>
                <w:lang w:val="en-GB" w:eastAsia="en-US"/>
              </w:rPr>
              <w:t xml:space="preserve"> </w:t>
            </w:r>
            <w:r w:rsidRPr="00205DE5">
              <w:rPr>
                <w:rFonts w:cs="Arial"/>
                <w:sz w:val="16"/>
                <w:szCs w:val="16"/>
                <w:lang w:val="en-GB" w:eastAsia="en-US"/>
              </w:rPr>
              <w:t xml:space="preserve">See </w:t>
            </w:r>
            <w:r w:rsidR="00205DE5" w:rsidRPr="00205DE5">
              <w:rPr>
                <w:rFonts w:cs="Arial"/>
                <w:sz w:val="16"/>
                <w:szCs w:val="16"/>
                <w:lang w:val="en-GB" w:eastAsia="en-US"/>
              </w:rPr>
              <w:t>c</w:t>
            </w:r>
            <w:r w:rsidRPr="00205DE5">
              <w:rPr>
                <w:rFonts w:cs="Arial"/>
                <w:sz w:val="16"/>
                <w:szCs w:val="16"/>
                <w:lang w:val="en-GB" w:eastAsia="en-US"/>
              </w:rPr>
              <w:t xml:space="preserve">lause </w:t>
            </w:r>
            <w:r w:rsidRPr="00205DE5">
              <w:rPr>
                <w:rFonts w:cs="Arial"/>
                <w:sz w:val="16"/>
                <w:szCs w:val="16"/>
                <w:lang w:val="en-GB" w:eastAsia="en-US"/>
              </w:rPr>
              <w:fldChar w:fldCharType="begin"/>
            </w:r>
            <w:r w:rsidRPr="00205DE5">
              <w:rPr>
                <w:rFonts w:cs="Arial"/>
                <w:sz w:val="16"/>
                <w:szCs w:val="16"/>
                <w:lang w:val="en-GB" w:eastAsia="en-US"/>
              </w:rPr>
              <w:instrText xml:space="preserve"> REF _Ref104320247 \r \h </w:instrText>
            </w:r>
            <w:r w:rsidR="00205DE5" w:rsidRPr="00205DE5">
              <w:rPr>
                <w:rFonts w:cs="Arial"/>
                <w:sz w:val="16"/>
                <w:szCs w:val="16"/>
                <w:lang w:val="en-GB" w:eastAsia="en-US"/>
              </w:rPr>
              <w:instrText xml:space="preserve"> \* MERGEFORMAT </w:instrText>
            </w:r>
            <w:r w:rsidRPr="00205DE5">
              <w:rPr>
                <w:rFonts w:cs="Arial"/>
                <w:sz w:val="16"/>
                <w:szCs w:val="16"/>
                <w:lang w:val="en-GB" w:eastAsia="en-US"/>
              </w:rPr>
            </w:r>
            <w:r w:rsidRPr="00205DE5">
              <w:rPr>
                <w:rFonts w:cs="Arial"/>
                <w:sz w:val="16"/>
                <w:szCs w:val="16"/>
                <w:lang w:val="en-GB" w:eastAsia="en-US"/>
              </w:rPr>
              <w:fldChar w:fldCharType="separate"/>
            </w:r>
            <w:r w:rsidR="00D33763">
              <w:rPr>
                <w:rFonts w:cs="Arial"/>
                <w:sz w:val="16"/>
                <w:szCs w:val="16"/>
                <w:lang w:val="en-GB" w:eastAsia="en-US"/>
              </w:rPr>
              <w:t>8.2</w:t>
            </w:r>
            <w:r w:rsidRPr="00205DE5">
              <w:rPr>
                <w:rFonts w:cs="Arial"/>
                <w:sz w:val="16"/>
                <w:szCs w:val="16"/>
                <w:lang w:val="en-GB" w:eastAsia="en-US"/>
              </w:rPr>
              <w:fldChar w:fldCharType="end"/>
            </w:r>
            <w:r w:rsidR="006C0983" w:rsidRPr="00205DE5">
              <w:rPr>
                <w:rFonts w:cs="Arial"/>
                <w:sz w:val="16"/>
                <w:szCs w:val="16"/>
                <w:lang w:val="en-GB" w:eastAsia="en-US"/>
              </w:rPr>
              <w:t xml:space="preserve">. </w:t>
            </w:r>
            <w:r w:rsidR="006C0983" w:rsidRPr="00205DE5">
              <w:rPr>
                <w:rFonts w:cs="Arial"/>
                <w:b/>
                <w:bCs/>
                <w:sz w:val="16"/>
                <w:szCs w:val="16"/>
                <w:lang w:val="en-GB" w:eastAsia="en-US"/>
              </w:rPr>
              <w:t>The S-100 values update</w:t>
            </w:r>
            <w:r w:rsidR="00247C18">
              <w:rPr>
                <w:rFonts w:cs="Arial"/>
                <w:b/>
                <w:bCs/>
                <w:sz w:val="16"/>
                <w:szCs w:val="16"/>
                <w:lang w:val="en-GB" w:eastAsia="en-US"/>
              </w:rPr>
              <w:t>, reissue</w:t>
            </w:r>
            <w:r w:rsidR="006C0983" w:rsidRPr="00205DE5">
              <w:rPr>
                <w:rFonts w:cs="Arial"/>
                <w:b/>
                <w:bCs/>
                <w:sz w:val="16"/>
                <w:szCs w:val="16"/>
                <w:lang w:val="en-GB" w:eastAsia="en-US"/>
              </w:rPr>
              <w:t xml:space="preserve"> and delta are not used.</w:t>
            </w:r>
          </w:p>
        </w:tc>
      </w:tr>
      <w:tr w:rsidR="00E9151D" w:rsidRPr="00205DE5" w14:paraId="35BFD13A" w14:textId="77777777" w:rsidTr="00205DE5">
        <w:trPr>
          <w:cantSplit/>
        </w:trPr>
        <w:tc>
          <w:tcPr>
            <w:tcW w:w="514" w:type="pct"/>
          </w:tcPr>
          <w:p w14:paraId="40BA8766"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Value</w:t>
            </w:r>
          </w:p>
        </w:tc>
        <w:tc>
          <w:tcPr>
            <w:tcW w:w="839" w:type="pct"/>
          </w:tcPr>
          <w:p w14:paraId="4EE92CFE"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newDataset</w:t>
            </w:r>
          </w:p>
        </w:tc>
        <w:tc>
          <w:tcPr>
            <w:tcW w:w="1632" w:type="pct"/>
          </w:tcPr>
          <w:p w14:paraId="626FFD6A"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Brand new dataset</w:t>
            </w:r>
          </w:p>
        </w:tc>
        <w:tc>
          <w:tcPr>
            <w:tcW w:w="317" w:type="pct"/>
          </w:tcPr>
          <w:p w14:paraId="7D59AFFC" w14:textId="77777777" w:rsidR="00E9151D" w:rsidRPr="00205DE5" w:rsidRDefault="00E9151D" w:rsidP="00205DE5">
            <w:pPr>
              <w:suppressAutoHyphens/>
              <w:snapToGrid w:val="0"/>
              <w:spacing w:before="60" w:after="60" w:line="240" w:lineRule="auto"/>
              <w:jc w:val="center"/>
              <w:rPr>
                <w:sz w:val="16"/>
                <w:szCs w:val="16"/>
                <w:lang w:val="en-GB" w:eastAsia="ar-SA"/>
              </w:rPr>
            </w:pPr>
            <w:r w:rsidRPr="00205DE5">
              <w:rPr>
                <w:sz w:val="16"/>
                <w:szCs w:val="16"/>
                <w:lang w:val="en-GB"/>
              </w:rPr>
              <w:t>1</w:t>
            </w:r>
          </w:p>
        </w:tc>
        <w:tc>
          <w:tcPr>
            <w:tcW w:w="1698" w:type="pct"/>
          </w:tcPr>
          <w:p w14:paraId="74C146A3"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 xml:space="preserve">No data has previously been produced for this area </w:t>
            </w:r>
          </w:p>
        </w:tc>
      </w:tr>
      <w:tr w:rsidR="00E9151D" w:rsidRPr="00205DE5" w14:paraId="75CD9398" w14:textId="77777777" w:rsidTr="00205DE5">
        <w:trPr>
          <w:cantSplit/>
        </w:trPr>
        <w:tc>
          <w:tcPr>
            <w:tcW w:w="514" w:type="pct"/>
          </w:tcPr>
          <w:p w14:paraId="1ACA7B35" w14:textId="77777777" w:rsidR="00E9151D" w:rsidRPr="00205DE5" w:rsidRDefault="00E9151D" w:rsidP="00205DE5">
            <w:pPr>
              <w:suppressAutoHyphens/>
              <w:snapToGrid w:val="0"/>
              <w:spacing w:before="60" w:after="60" w:line="240" w:lineRule="auto"/>
              <w:jc w:val="left"/>
              <w:rPr>
                <w:sz w:val="16"/>
                <w:szCs w:val="16"/>
                <w:lang w:val="en-GB"/>
              </w:rPr>
            </w:pPr>
            <w:r w:rsidRPr="00205DE5">
              <w:rPr>
                <w:sz w:val="16"/>
                <w:szCs w:val="16"/>
                <w:lang w:val="en-GB"/>
              </w:rPr>
              <w:t>Value</w:t>
            </w:r>
          </w:p>
        </w:tc>
        <w:tc>
          <w:tcPr>
            <w:tcW w:w="839" w:type="pct"/>
          </w:tcPr>
          <w:p w14:paraId="64E571A0" w14:textId="77777777" w:rsidR="00E9151D" w:rsidRPr="00205DE5" w:rsidRDefault="00E9151D" w:rsidP="00205DE5">
            <w:pPr>
              <w:suppressAutoHyphens/>
              <w:snapToGrid w:val="0"/>
              <w:spacing w:before="60" w:after="60" w:line="240" w:lineRule="auto"/>
              <w:jc w:val="left"/>
              <w:rPr>
                <w:sz w:val="16"/>
                <w:szCs w:val="16"/>
                <w:lang w:val="en-GB"/>
              </w:rPr>
            </w:pPr>
            <w:r w:rsidRPr="00205DE5">
              <w:rPr>
                <w:sz w:val="16"/>
                <w:szCs w:val="16"/>
                <w:lang w:val="en-GB"/>
              </w:rPr>
              <w:t>newEdition</w:t>
            </w:r>
          </w:p>
        </w:tc>
        <w:tc>
          <w:tcPr>
            <w:tcW w:w="1632" w:type="pct"/>
          </w:tcPr>
          <w:p w14:paraId="5144EB01" w14:textId="5D8E10B9" w:rsidR="00E9151D" w:rsidRPr="00205DE5" w:rsidRDefault="00E9151D" w:rsidP="00205DE5">
            <w:pPr>
              <w:suppressAutoHyphens/>
              <w:snapToGrid w:val="0"/>
              <w:spacing w:before="60" w:after="60" w:line="240" w:lineRule="auto"/>
              <w:jc w:val="left"/>
              <w:rPr>
                <w:sz w:val="16"/>
                <w:szCs w:val="16"/>
                <w:lang w:val="en-GB"/>
              </w:rPr>
            </w:pPr>
            <w:r w:rsidRPr="00205DE5">
              <w:rPr>
                <w:sz w:val="16"/>
                <w:szCs w:val="16"/>
                <w:lang w:val="en-GB"/>
              </w:rPr>
              <w:t xml:space="preserve">New </w:t>
            </w:r>
            <w:r w:rsidR="00205DE5">
              <w:rPr>
                <w:sz w:val="16"/>
                <w:szCs w:val="16"/>
                <w:lang w:val="en-GB"/>
              </w:rPr>
              <w:t>E</w:t>
            </w:r>
            <w:r w:rsidRPr="00205DE5">
              <w:rPr>
                <w:sz w:val="16"/>
                <w:szCs w:val="16"/>
                <w:lang w:val="en-GB"/>
              </w:rPr>
              <w:t>dition of the dataset or Catalogue</w:t>
            </w:r>
          </w:p>
        </w:tc>
        <w:tc>
          <w:tcPr>
            <w:tcW w:w="317" w:type="pct"/>
          </w:tcPr>
          <w:p w14:paraId="5BF86412" w14:textId="77777777" w:rsidR="00E9151D" w:rsidRPr="00205DE5" w:rsidRDefault="00E9151D" w:rsidP="00205DE5">
            <w:pPr>
              <w:suppressAutoHyphens/>
              <w:snapToGrid w:val="0"/>
              <w:spacing w:before="60" w:after="60" w:line="240" w:lineRule="auto"/>
              <w:jc w:val="center"/>
              <w:rPr>
                <w:sz w:val="16"/>
                <w:szCs w:val="16"/>
                <w:lang w:val="en-GB"/>
              </w:rPr>
            </w:pPr>
            <w:r w:rsidRPr="00205DE5">
              <w:rPr>
                <w:sz w:val="16"/>
                <w:szCs w:val="16"/>
                <w:lang w:val="en-GB"/>
              </w:rPr>
              <w:t>2</w:t>
            </w:r>
          </w:p>
        </w:tc>
        <w:tc>
          <w:tcPr>
            <w:tcW w:w="1698" w:type="pct"/>
          </w:tcPr>
          <w:p w14:paraId="6323F728" w14:textId="709C2ACB" w:rsidR="00E9151D" w:rsidRPr="00205DE5" w:rsidRDefault="00E9151D" w:rsidP="00205DE5">
            <w:pPr>
              <w:suppressAutoHyphens/>
              <w:snapToGrid w:val="0"/>
              <w:spacing w:before="60" w:after="60" w:line="240" w:lineRule="auto"/>
              <w:jc w:val="left"/>
              <w:rPr>
                <w:sz w:val="16"/>
                <w:szCs w:val="16"/>
                <w:lang w:val="en-GB"/>
              </w:rPr>
            </w:pPr>
            <w:r w:rsidRPr="00205DE5">
              <w:rPr>
                <w:sz w:val="16"/>
                <w:szCs w:val="16"/>
                <w:lang w:val="en-GB"/>
              </w:rPr>
              <w:t>Includes new information which has not been previously distributed by updates</w:t>
            </w:r>
          </w:p>
        </w:tc>
      </w:tr>
      <w:tr w:rsidR="00E9151D" w:rsidRPr="00205DE5" w14:paraId="189BB71D" w14:textId="77777777" w:rsidTr="00205DE5">
        <w:trPr>
          <w:cantSplit/>
        </w:trPr>
        <w:tc>
          <w:tcPr>
            <w:tcW w:w="514" w:type="pct"/>
          </w:tcPr>
          <w:p w14:paraId="045CDEE1"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Value</w:t>
            </w:r>
          </w:p>
        </w:tc>
        <w:tc>
          <w:tcPr>
            <w:tcW w:w="839" w:type="pct"/>
          </w:tcPr>
          <w:p w14:paraId="79DF0CB7"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cancellation</w:t>
            </w:r>
          </w:p>
        </w:tc>
        <w:tc>
          <w:tcPr>
            <w:tcW w:w="1632" w:type="pct"/>
          </w:tcPr>
          <w:p w14:paraId="7CF7C469"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Dataset or Catalogue that has been cancelled</w:t>
            </w:r>
          </w:p>
        </w:tc>
        <w:tc>
          <w:tcPr>
            <w:tcW w:w="317" w:type="pct"/>
          </w:tcPr>
          <w:p w14:paraId="4836DAC4" w14:textId="77777777" w:rsidR="00E9151D" w:rsidRPr="00205DE5" w:rsidRDefault="00E9151D" w:rsidP="00205DE5">
            <w:pPr>
              <w:suppressAutoHyphens/>
              <w:snapToGrid w:val="0"/>
              <w:spacing w:before="60" w:after="60" w:line="240" w:lineRule="auto"/>
              <w:jc w:val="center"/>
              <w:rPr>
                <w:sz w:val="16"/>
                <w:szCs w:val="16"/>
                <w:lang w:val="en-GB" w:eastAsia="ar-SA"/>
              </w:rPr>
            </w:pPr>
            <w:r w:rsidRPr="00205DE5">
              <w:rPr>
                <w:sz w:val="16"/>
                <w:szCs w:val="16"/>
                <w:lang w:val="en-GB"/>
              </w:rPr>
              <w:t>5</w:t>
            </w:r>
          </w:p>
        </w:tc>
        <w:tc>
          <w:tcPr>
            <w:tcW w:w="1698" w:type="pct"/>
          </w:tcPr>
          <w:p w14:paraId="7B737D52"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Indicates the dataset or Catalogue should no longer be used and can be deleted</w:t>
            </w:r>
          </w:p>
        </w:tc>
      </w:tr>
    </w:tbl>
    <w:p w14:paraId="28CCA4FC" w14:textId="77777777" w:rsidR="00E9151D" w:rsidRPr="00CF30EA" w:rsidRDefault="00E9151D" w:rsidP="00205DE5">
      <w:pPr>
        <w:spacing w:after="0" w:line="240" w:lineRule="auto"/>
        <w:rPr>
          <w:lang w:val="en-GB" w:eastAsia="ar-SA"/>
        </w:rPr>
      </w:pPr>
    </w:p>
    <w:p w14:paraId="4DE21C08" w14:textId="77777777" w:rsidR="00E9151D" w:rsidRPr="00CF30EA" w:rsidRDefault="00E9151D" w:rsidP="008151D2">
      <w:pPr>
        <w:pStyle w:val="Heading3"/>
        <w:keepLines/>
        <w:tabs>
          <w:tab w:val="clear" w:pos="660"/>
          <w:tab w:val="clear" w:pos="880"/>
          <w:tab w:val="left" w:pos="851"/>
        </w:tabs>
        <w:spacing w:before="120" w:after="120" w:line="240" w:lineRule="auto"/>
        <w:ind w:left="850"/>
        <w:rPr>
          <w:lang w:eastAsia="ar-SA"/>
        </w:rPr>
      </w:pPr>
      <w:bookmarkStart w:id="1138" w:name="_Toc172126828"/>
      <w:r w:rsidRPr="00CF30EA">
        <w:rPr>
          <w:lang w:eastAsia="ar-SA"/>
        </w:rPr>
        <w:lastRenderedPageBreak/>
        <w:t>S100_TemporalExtent</w:t>
      </w:r>
      <w:bookmarkEnd w:id="113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275"/>
        <w:gridCol w:w="2240"/>
        <w:gridCol w:w="2965"/>
        <w:gridCol w:w="689"/>
        <w:gridCol w:w="2399"/>
        <w:gridCol w:w="4380"/>
      </w:tblGrid>
      <w:tr w:rsidR="00E9151D" w:rsidRPr="00205DE5" w14:paraId="0A1A5464" w14:textId="77777777" w:rsidTr="008151D2">
        <w:trPr>
          <w:cantSplit/>
        </w:trPr>
        <w:tc>
          <w:tcPr>
            <w:tcW w:w="457" w:type="pct"/>
            <w:shd w:val="clear" w:color="auto" w:fill="D9D9D9" w:themeFill="background1" w:themeFillShade="D9"/>
          </w:tcPr>
          <w:p w14:paraId="765A397E" w14:textId="77777777" w:rsidR="00E9151D" w:rsidRPr="00205DE5" w:rsidRDefault="00E9151D" w:rsidP="008151D2">
            <w:pPr>
              <w:keepNext/>
              <w:keepLines/>
              <w:suppressAutoHyphens/>
              <w:snapToGrid w:val="0"/>
              <w:spacing w:before="60" w:after="60" w:line="240" w:lineRule="auto"/>
              <w:rPr>
                <w:b/>
                <w:sz w:val="16"/>
                <w:szCs w:val="16"/>
                <w:lang w:val="en-GB" w:eastAsia="ar-SA"/>
              </w:rPr>
            </w:pPr>
            <w:r w:rsidRPr="00205DE5">
              <w:rPr>
                <w:b/>
                <w:sz w:val="16"/>
                <w:szCs w:val="16"/>
                <w:lang w:val="en-GB" w:eastAsia="ar-SA"/>
              </w:rPr>
              <w:t>Role Name</w:t>
            </w:r>
          </w:p>
        </w:tc>
        <w:tc>
          <w:tcPr>
            <w:tcW w:w="803" w:type="pct"/>
            <w:shd w:val="clear" w:color="auto" w:fill="D9D9D9" w:themeFill="background1" w:themeFillShade="D9"/>
            <w:tcMar>
              <w:left w:w="29" w:type="dxa"/>
              <w:right w:w="29" w:type="dxa"/>
            </w:tcMar>
            <w:vAlign w:val="center"/>
          </w:tcPr>
          <w:p w14:paraId="7E5C87C3" w14:textId="77777777" w:rsidR="00E9151D" w:rsidRPr="00205DE5" w:rsidRDefault="00E9151D" w:rsidP="008151D2">
            <w:pPr>
              <w:keepNext/>
              <w:keepLines/>
              <w:suppressAutoHyphens/>
              <w:snapToGrid w:val="0"/>
              <w:spacing w:before="60" w:after="60" w:line="240" w:lineRule="auto"/>
              <w:rPr>
                <w:b/>
                <w:sz w:val="16"/>
                <w:szCs w:val="16"/>
                <w:lang w:val="en-GB" w:eastAsia="ar-SA"/>
              </w:rPr>
            </w:pPr>
            <w:r w:rsidRPr="00205DE5">
              <w:rPr>
                <w:b/>
                <w:sz w:val="16"/>
                <w:szCs w:val="16"/>
                <w:lang w:val="en-GB" w:eastAsia="ar-SA"/>
              </w:rPr>
              <w:t>Name</w:t>
            </w:r>
          </w:p>
        </w:tc>
        <w:tc>
          <w:tcPr>
            <w:tcW w:w="1063" w:type="pct"/>
            <w:shd w:val="clear" w:color="auto" w:fill="D9D9D9" w:themeFill="background1" w:themeFillShade="D9"/>
            <w:tcMar>
              <w:left w:w="29" w:type="dxa"/>
              <w:right w:w="29" w:type="dxa"/>
            </w:tcMar>
            <w:vAlign w:val="center"/>
          </w:tcPr>
          <w:p w14:paraId="3ED140BF" w14:textId="77777777" w:rsidR="00E9151D" w:rsidRPr="00205DE5" w:rsidRDefault="00E9151D" w:rsidP="008151D2">
            <w:pPr>
              <w:keepNext/>
              <w:keepLines/>
              <w:suppressAutoHyphens/>
              <w:snapToGrid w:val="0"/>
              <w:spacing w:before="60" w:after="60" w:line="240" w:lineRule="auto"/>
              <w:rPr>
                <w:b/>
                <w:sz w:val="16"/>
                <w:szCs w:val="16"/>
                <w:lang w:val="en-GB" w:eastAsia="ar-SA"/>
              </w:rPr>
            </w:pPr>
            <w:r w:rsidRPr="00205DE5">
              <w:rPr>
                <w:b/>
                <w:sz w:val="16"/>
                <w:szCs w:val="16"/>
                <w:lang w:val="en-GB" w:eastAsia="ar-SA"/>
              </w:rPr>
              <w:t>Description</w:t>
            </w:r>
          </w:p>
        </w:tc>
        <w:tc>
          <w:tcPr>
            <w:tcW w:w="247" w:type="pct"/>
            <w:shd w:val="clear" w:color="auto" w:fill="D9D9D9" w:themeFill="background1" w:themeFillShade="D9"/>
            <w:tcMar>
              <w:left w:w="29" w:type="dxa"/>
              <w:right w:w="29" w:type="dxa"/>
            </w:tcMar>
            <w:vAlign w:val="center"/>
          </w:tcPr>
          <w:p w14:paraId="7CADB16E" w14:textId="77777777" w:rsidR="00E9151D" w:rsidRPr="00205DE5" w:rsidRDefault="00E9151D" w:rsidP="008151D2">
            <w:pPr>
              <w:keepNext/>
              <w:keepLines/>
              <w:suppressAutoHyphens/>
              <w:snapToGrid w:val="0"/>
              <w:spacing w:before="60" w:after="60" w:line="240" w:lineRule="auto"/>
              <w:jc w:val="center"/>
              <w:rPr>
                <w:b/>
                <w:sz w:val="16"/>
                <w:szCs w:val="16"/>
                <w:lang w:val="en-GB" w:eastAsia="ar-SA"/>
              </w:rPr>
            </w:pPr>
            <w:r w:rsidRPr="00205DE5">
              <w:rPr>
                <w:b/>
                <w:sz w:val="16"/>
                <w:szCs w:val="16"/>
                <w:lang w:val="en-GB" w:eastAsia="ar-SA"/>
              </w:rPr>
              <w:t>Mult</w:t>
            </w:r>
          </w:p>
        </w:tc>
        <w:tc>
          <w:tcPr>
            <w:tcW w:w="860" w:type="pct"/>
            <w:shd w:val="clear" w:color="auto" w:fill="D9D9D9" w:themeFill="background1" w:themeFillShade="D9"/>
            <w:tcMar>
              <w:left w:w="29" w:type="dxa"/>
              <w:right w:w="29" w:type="dxa"/>
            </w:tcMar>
            <w:vAlign w:val="center"/>
          </w:tcPr>
          <w:p w14:paraId="2E7CC532" w14:textId="77777777" w:rsidR="00E9151D" w:rsidRPr="00205DE5" w:rsidRDefault="00E9151D" w:rsidP="008151D2">
            <w:pPr>
              <w:keepNext/>
              <w:keepLines/>
              <w:suppressAutoHyphens/>
              <w:snapToGrid w:val="0"/>
              <w:spacing w:before="60" w:after="60" w:line="240" w:lineRule="auto"/>
              <w:rPr>
                <w:b/>
                <w:sz w:val="16"/>
                <w:szCs w:val="16"/>
                <w:lang w:val="en-GB" w:eastAsia="ar-SA"/>
              </w:rPr>
            </w:pPr>
            <w:r w:rsidRPr="00205DE5">
              <w:rPr>
                <w:b/>
                <w:sz w:val="16"/>
                <w:szCs w:val="16"/>
                <w:lang w:val="en-GB" w:eastAsia="ar-SA"/>
              </w:rPr>
              <w:t>Type</w:t>
            </w:r>
          </w:p>
        </w:tc>
        <w:tc>
          <w:tcPr>
            <w:tcW w:w="1570" w:type="pct"/>
            <w:shd w:val="clear" w:color="auto" w:fill="D9D9D9" w:themeFill="background1" w:themeFillShade="D9"/>
            <w:tcMar>
              <w:left w:w="29" w:type="dxa"/>
              <w:right w:w="29" w:type="dxa"/>
            </w:tcMar>
            <w:vAlign w:val="center"/>
          </w:tcPr>
          <w:p w14:paraId="03A5C8F0" w14:textId="77777777" w:rsidR="00E9151D" w:rsidRPr="00205DE5" w:rsidRDefault="00E9151D" w:rsidP="008151D2">
            <w:pPr>
              <w:keepNext/>
              <w:keepLines/>
              <w:suppressAutoHyphens/>
              <w:snapToGrid w:val="0"/>
              <w:spacing w:before="60" w:after="60" w:line="240" w:lineRule="auto"/>
              <w:rPr>
                <w:b/>
                <w:sz w:val="16"/>
                <w:szCs w:val="16"/>
                <w:lang w:val="en-GB" w:eastAsia="ar-SA"/>
              </w:rPr>
            </w:pPr>
            <w:r w:rsidRPr="00205DE5">
              <w:rPr>
                <w:b/>
                <w:sz w:val="16"/>
                <w:szCs w:val="16"/>
                <w:lang w:val="en-GB" w:eastAsia="ar-SA"/>
              </w:rPr>
              <w:t>Remarks</w:t>
            </w:r>
          </w:p>
        </w:tc>
      </w:tr>
      <w:tr w:rsidR="00E9151D" w:rsidRPr="00205DE5" w14:paraId="7790C85C" w14:textId="77777777" w:rsidTr="00205DE5">
        <w:trPr>
          <w:cantSplit/>
        </w:trPr>
        <w:tc>
          <w:tcPr>
            <w:tcW w:w="457" w:type="pct"/>
          </w:tcPr>
          <w:p w14:paraId="2F243275"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Class</w:t>
            </w:r>
          </w:p>
        </w:tc>
        <w:tc>
          <w:tcPr>
            <w:tcW w:w="803" w:type="pct"/>
            <w:tcMar>
              <w:left w:w="29" w:type="dxa"/>
              <w:right w:w="29" w:type="dxa"/>
            </w:tcMar>
          </w:tcPr>
          <w:p w14:paraId="1AB079D7"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S100_TemporalExtent</w:t>
            </w:r>
          </w:p>
        </w:tc>
        <w:tc>
          <w:tcPr>
            <w:tcW w:w="1063" w:type="pct"/>
            <w:tcMar>
              <w:left w:w="29" w:type="dxa"/>
              <w:right w:w="29" w:type="dxa"/>
            </w:tcMar>
          </w:tcPr>
          <w:p w14:paraId="7F3EDD95" w14:textId="77777777" w:rsidR="00E9151D" w:rsidRPr="00205DE5" w:rsidRDefault="00E9151D" w:rsidP="008151D2">
            <w:pPr>
              <w:spacing w:before="60" w:after="60" w:line="240" w:lineRule="auto"/>
              <w:rPr>
                <w:rFonts w:eastAsia="Times New Roman"/>
                <w:sz w:val="16"/>
                <w:szCs w:val="16"/>
                <w:lang w:val="en-GB" w:eastAsia="en-US"/>
              </w:rPr>
            </w:pPr>
            <w:r w:rsidRPr="00205DE5">
              <w:rPr>
                <w:rFonts w:eastAsia="Times New Roman"/>
                <w:sz w:val="16"/>
                <w:szCs w:val="16"/>
                <w:lang w:val="en-GB" w:eastAsia="en-US"/>
              </w:rPr>
              <w:t>Temporal extent</w:t>
            </w:r>
          </w:p>
        </w:tc>
        <w:tc>
          <w:tcPr>
            <w:tcW w:w="247" w:type="pct"/>
            <w:tcMar>
              <w:left w:w="29" w:type="dxa"/>
              <w:right w:w="29" w:type="dxa"/>
            </w:tcMar>
          </w:tcPr>
          <w:p w14:paraId="29C78AFA" w14:textId="77777777" w:rsidR="00E9151D" w:rsidRPr="00205DE5" w:rsidRDefault="00E9151D" w:rsidP="008151D2">
            <w:pPr>
              <w:suppressAutoHyphens/>
              <w:snapToGrid w:val="0"/>
              <w:spacing w:before="60" w:after="60" w:line="240" w:lineRule="auto"/>
              <w:jc w:val="center"/>
              <w:rPr>
                <w:sz w:val="16"/>
                <w:szCs w:val="16"/>
                <w:lang w:val="en-GB" w:eastAsia="ar-SA"/>
              </w:rPr>
            </w:pPr>
            <w:r w:rsidRPr="00205DE5">
              <w:rPr>
                <w:sz w:val="16"/>
                <w:szCs w:val="16"/>
                <w:lang w:val="en-GB"/>
              </w:rPr>
              <w:t>--</w:t>
            </w:r>
          </w:p>
        </w:tc>
        <w:tc>
          <w:tcPr>
            <w:tcW w:w="860" w:type="pct"/>
            <w:tcMar>
              <w:left w:w="29" w:type="dxa"/>
              <w:right w:w="29" w:type="dxa"/>
            </w:tcMar>
          </w:tcPr>
          <w:p w14:paraId="672B5762" w14:textId="77777777" w:rsidR="00E9151D" w:rsidRPr="00205DE5" w:rsidRDefault="00E9151D" w:rsidP="008151D2">
            <w:pPr>
              <w:suppressAutoHyphens/>
              <w:snapToGrid w:val="0"/>
              <w:spacing w:before="60" w:after="60" w:line="240" w:lineRule="auto"/>
              <w:rPr>
                <w:sz w:val="16"/>
                <w:szCs w:val="16"/>
                <w:lang w:val="en-GB" w:eastAsia="ar-SA"/>
              </w:rPr>
            </w:pPr>
          </w:p>
        </w:tc>
        <w:tc>
          <w:tcPr>
            <w:tcW w:w="1570" w:type="pct"/>
            <w:tcMar>
              <w:left w:w="29" w:type="dxa"/>
              <w:right w:w="29" w:type="dxa"/>
            </w:tcMar>
          </w:tcPr>
          <w:p w14:paraId="04C43E25" w14:textId="77777777" w:rsidR="00E9151D" w:rsidRPr="00205DE5" w:rsidRDefault="00E9151D" w:rsidP="008151D2">
            <w:pPr>
              <w:suppressAutoHyphens/>
              <w:snapToGrid w:val="0"/>
              <w:spacing w:before="60" w:after="60" w:line="240" w:lineRule="auto"/>
              <w:jc w:val="left"/>
              <w:rPr>
                <w:sz w:val="16"/>
                <w:szCs w:val="16"/>
                <w:lang w:val="en-GB" w:eastAsia="ar-SA"/>
              </w:rPr>
            </w:pPr>
            <w:r w:rsidRPr="00205DE5">
              <w:rPr>
                <w:sz w:val="16"/>
                <w:szCs w:val="16"/>
                <w:lang w:val="en-GB"/>
              </w:rPr>
              <w:t xml:space="preserve">At least one of the </w:t>
            </w:r>
            <w:r w:rsidRPr="00205DE5">
              <w:rPr>
                <w:i/>
                <w:iCs/>
                <w:sz w:val="16"/>
                <w:szCs w:val="16"/>
                <w:lang w:val="en-GB"/>
              </w:rPr>
              <w:t>timeInstantBegin</w:t>
            </w:r>
            <w:r w:rsidRPr="00205DE5">
              <w:rPr>
                <w:sz w:val="16"/>
                <w:szCs w:val="16"/>
                <w:lang w:val="en-GB"/>
              </w:rPr>
              <w:t xml:space="preserve"> and </w:t>
            </w:r>
            <w:r w:rsidRPr="00205DE5">
              <w:rPr>
                <w:i/>
                <w:iCs/>
                <w:sz w:val="16"/>
                <w:szCs w:val="16"/>
                <w:lang w:val="en-GB"/>
              </w:rPr>
              <w:t>timeInstantEnd</w:t>
            </w:r>
            <w:r w:rsidRPr="00205DE5">
              <w:rPr>
                <w:sz w:val="16"/>
                <w:szCs w:val="16"/>
                <w:lang w:val="en-GB"/>
              </w:rPr>
              <w:t xml:space="preserve"> attributes must be populated; if both are known, both must be populated. The absence of either begin or end indicates indefinite validity in the corresponding direction, limited by the issue date/time or the cancellation or supersession of the dataset</w:t>
            </w:r>
          </w:p>
        </w:tc>
      </w:tr>
      <w:tr w:rsidR="00E9151D" w:rsidRPr="00205DE5" w14:paraId="717E8C8C" w14:textId="77777777" w:rsidTr="00205DE5">
        <w:trPr>
          <w:cantSplit/>
        </w:trPr>
        <w:tc>
          <w:tcPr>
            <w:tcW w:w="457" w:type="pct"/>
          </w:tcPr>
          <w:p w14:paraId="08637719"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Attribute</w:t>
            </w:r>
          </w:p>
        </w:tc>
        <w:tc>
          <w:tcPr>
            <w:tcW w:w="803" w:type="pct"/>
            <w:tcMar>
              <w:left w:w="29" w:type="dxa"/>
              <w:right w:w="29" w:type="dxa"/>
            </w:tcMar>
          </w:tcPr>
          <w:p w14:paraId="6ADCAF5B"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timeInstantBegin</w:t>
            </w:r>
          </w:p>
        </w:tc>
        <w:tc>
          <w:tcPr>
            <w:tcW w:w="1063" w:type="pct"/>
            <w:tcMar>
              <w:left w:w="29" w:type="dxa"/>
              <w:right w:w="29" w:type="dxa"/>
            </w:tcMar>
          </w:tcPr>
          <w:p w14:paraId="2F401585" w14:textId="77777777" w:rsidR="00E9151D" w:rsidRPr="00205DE5" w:rsidRDefault="00E9151D" w:rsidP="008151D2">
            <w:pPr>
              <w:suppressAutoHyphens/>
              <w:snapToGrid w:val="0"/>
              <w:spacing w:before="60" w:after="60" w:line="240" w:lineRule="auto"/>
              <w:jc w:val="left"/>
              <w:rPr>
                <w:sz w:val="16"/>
                <w:szCs w:val="16"/>
                <w:lang w:val="en-GB" w:eastAsia="ar-SA"/>
              </w:rPr>
            </w:pPr>
            <w:r w:rsidRPr="00205DE5">
              <w:rPr>
                <w:sz w:val="16"/>
                <w:szCs w:val="16"/>
                <w:lang w:val="en-GB"/>
              </w:rPr>
              <w:t>The instant at which the temporal extent begins</w:t>
            </w:r>
          </w:p>
        </w:tc>
        <w:tc>
          <w:tcPr>
            <w:tcW w:w="247" w:type="pct"/>
            <w:tcMar>
              <w:left w:w="29" w:type="dxa"/>
              <w:right w:w="29" w:type="dxa"/>
            </w:tcMar>
          </w:tcPr>
          <w:p w14:paraId="488652AD" w14:textId="77777777" w:rsidR="00E9151D" w:rsidRPr="00205DE5" w:rsidRDefault="00E9151D" w:rsidP="008151D2">
            <w:pPr>
              <w:suppressAutoHyphens/>
              <w:snapToGrid w:val="0"/>
              <w:spacing w:before="60" w:after="60" w:line="240" w:lineRule="auto"/>
              <w:jc w:val="center"/>
              <w:rPr>
                <w:sz w:val="16"/>
                <w:szCs w:val="16"/>
                <w:lang w:val="en-GB" w:eastAsia="ar-SA"/>
              </w:rPr>
            </w:pPr>
            <w:r w:rsidRPr="00205DE5">
              <w:rPr>
                <w:sz w:val="16"/>
                <w:szCs w:val="16"/>
                <w:lang w:val="en-GB"/>
              </w:rPr>
              <w:t>0..1</w:t>
            </w:r>
          </w:p>
        </w:tc>
        <w:tc>
          <w:tcPr>
            <w:tcW w:w="860" w:type="pct"/>
            <w:tcMar>
              <w:left w:w="29" w:type="dxa"/>
              <w:right w:w="29" w:type="dxa"/>
            </w:tcMar>
          </w:tcPr>
          <w:p w14:paraId="641E9C00"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DateTime</w:t>
            </w:r>
          </w:p>
        </w:tc>
        <w:tc>
          <w:tcPr>
            <w:tcW w:w="1570" w:type="pct"/>
            <w:tcMar>
              <w:left w:w="29" w:type="dxa"/>
              <w:right w:w="29" w:type="dxa"/>
            </w:tcMar>
          </w:tcPr>
          <w:p w14:paraId="05538E16" w14:textId="77777777" w:rsidR="00E9151D" w:rsidRPr="00205DE5" w:rsidRDefault="00E9151D" w:rsidP="008151D2">
            <w:pPr>
              <w:suppressAutoHyphens/>
              <w:snapToGrid w:val="0"/>
              <w:spacing w:before="60" w:after="60" w:line="240" w:lineRule="auto"/>
              <w:rPr>
                <w:sz w:val="16"/>
                <w:szCs w:val="16"/>
                <w:lang w:val="en-GB" w:eastAsia="ar-SA"/>
              </w:rPr>
            </w:pPr>
          </w:p>
        </w:tc>
      </w:tr>
      <w:tr w:rsidR="00E9151D" w:rsidRPr="00205DE5" w14:paraId="465EC450" w14:textId="77777777" w:rsidTr="00205DE5">
        <w:trPr>
          <w:cantSplit/>
        </w:trPr>
        <w:tc>
          <w:tcPr>
            <w:tcW w:w="457" w:type="pct"/>
          </w:tcPr>
          <w:p w14:paraId="1EE2DDA8"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Attribute</w:t>
            </w:r>
          </w:p>
        </w:tc>
        <w:tc>
          <w:tcPr>
            <w:tcW w:w="803" w:type="pct"/>
            <w:tcMar>
              <w:left w:w="29" w:type="dxa"/>
              <w:right w:w="29" w:type="dxa"/>
            </w:tcMar>
          </w:tcPr>
          <w:p w14:paraId="005E472F"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timeInstantEnd</w:t>
            </w:r>
          </w:p>
        </w:tc>
        <w:tc>
          <w:tcPr>
            <w:tcW w:w="1063" w:type="pct"/>
            <w:tcMar>
              <w:left w:w="29" w:type="dxa"/>
              <w:right w:w="29" w:type="dxa"/>
            </w:tcMar>
          </w:tcPr>
          <w:p w14:paraId="3BDD7EB0" w14:textId="77777777" w:rsidR="00E9151D" w:rsidRPr="00205DE5" w:rsidRDefault="00E9151D" w:rsidP="008151D2">
            <w:pPr>
              <w:suppressAutoHyphens/>
              <w:snapToGrid w:val="0"/>
              <w:spacing w:before="60" w:after="60" w:line="240" w:lineRule="auto"/>
              <w:jc w:val="left"/>
              <w:rPr>
                <w:sz w:val="16"/>
                <w:szCs w:val="16"/>
                <w:lang w:val="en-GB" w:eastAsia="ar-SA"/>
              </w:rPr>
            </w:pPr>
            <w:r w:rsidRPr="00205DE5">
              <w:rPr>
                <w:sz w:val="16"/>
                <w:szCs w:val="16"/>
                <w:lang w:val="en-GB"/>
              </w:rPr>
              <w:t>The instant at which the temporal extent ends</w:t>
            </w:r>
          </w:p>
        </w:tc>
        <w:tc>
          <w:tcPr>
            <w:tcW w:w="247" w:type="pct"/>
            <w:tcMar>
              <w:left w:w="29" w:type="dxa"/>
              <w:right w:w="29" w:type="dxa"/>
            </w:tcMar>
          </w:tcPr>
          <w:p w14:paraId="3B51EAA6" w14:textId="77777777" w:rsidR="00E9151D" w:rsidRPr="00205DE5" w:rsidRDefault="00E9151D" w:rsidP="008151D2">
            <w:pPr>
              <w:suppressAutoHyphens/>
              <w:snapToGrid w:val="0"/>
              <w:spacing w:before="60" w:after="60" w:line="240" w:lineRule="auto"/>
              <w:jc w:val="center"/>
              <w:rPr>
                <w:sz w:val="16"/>
                <w:szCs w:val="16"/>
                <w:lang w:val="en-GB" w:eastAsia="ar-SA"/>
              </w:rPr>
            </w:pPr>
            <w:r w:rsidRPr="00205DE5">
              <w:rPr>
                <w:sz w:val="16"/>
                <w:szCs w:val="16"/>
                <w:lang w:val="en-GB"/>
              </w:rPr>
              <w:t>0..1</w:t>
            </w:r>
          </w:p>
        </w:tc>
        <w:tc>
          <w:tcPr>
            <w:tcW w:w="860" w:type="pct"/>
            <w:tcMar>
              <w:left w:w="29" w:type="dxa"/>
              <w:right w:w="29" w:type="dxa"/>
            </w:tcMar>
          </w:tcPr>
          <w:p w14:paraId="50A3B9D2"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DateTime</w:t>
            </w:r>
          </w:p>
        </w:tc>
        <w:tc>
          <w:tcPr>
            <w:tcW w:w="1570" w:type="pct"/>
            <w:tcMar>
              <w:left w:w="29" w:type="dxa"/>
              <w:right w:w="29" w:type="dxa"/>
            </w:tcMar>
          </w:tcPr>
          <w:p w14:paraId="341C8D20" w14:textId="77777777" w:rsidR="00E9151D" w:rsidRPr="00205DE5" w:rsidRDefault="00E9151D" w:rsidP="008151D2">
            <w:pPr>
              <w:snapToGrid w:val="0"/>
              <w:spacing w:before="60" w:after="60" w:line="240" w:lineRule="auto"/>
              <w:jc w:val="left"/>
              <w:rPr>
                <w:sz w:val="16"/>
                <w:szCs w:val="16"/>
                <w:lang w:val="en-GB"/>
              </w:rPr>
            </w:pPr>
          </w:p>
        </w:tc>
      </w:tr>
    </w:tbl>
    <w:p w14:paraId="3C9E1A0A" w14:textId="77777777" w:rsidR="00E9151D" w:rsidRDefault="00E9151D" w:rsidP="008151D2">
      <w:pPr>
        <w:spacing w:after="0" w:line="240" w:lineRule="auto"/>
        <w:rPr>
          <w:lang w:val="en-GB" w:eastAsia="ar-SA"/>
        </w:rPr>
      </w:pPr>
    </w:p>
    <w:p w14:paraId="3514F5D8" w14:textId="567BB978" w:rsidR="00427E2A" w:rsidRPr="00427E2A" w:rsidRDefault="00427E2A" w:rsidP="00427E2A">
      <w:pPr>
        <w:spacing w:after="120" w:line="240" w:lineRule="auto"/>
        <w:rPr>
          <w:lang w:val="en-GB" w:eastAsia="ar-SA"/>
        </w:rPr>
      </w:pPr>
      <w:r w:rsidRPr="00427E2A">
        <w:rPr>
          <w:lang w:val="en-GB" w:eastAsia="ar-SA"/>
        </w:rPr>
        <w:t>NOTE</w:t>
      </w:r>
      <w:r>
        <w:rPr>
          <w:lang w:val="en-GB" w:eastAsia="ar-SA"/>
        </w:rPr>
        <w:t xml:space="preserve"> 1</w:t>
      </w:r>
      <w:r w:rsidRPr="00427E2A">
        <w:rPr>
          <w:lang w:val="en-GB" w:eastAsia="ar-SA"/>
        </w:rPr>
        <w:t>:</w:t>
      </w:r>
      <w:r>
        <w:rPr>
          <w:lang w:val="en-GB" w:eastAsia="ar-SA"/>
        </w:rPr>
        <w:t xml:space="preserve"> </w:t>
      </w:r>
      <w:r w:rsidRPr="00427E2A">
        <w:rPr>
          <w:lang w:val="en-GB" w:eastAsia="ar-SA"/>
        </w:rPr>
        <w:t>In case of overlap in temporal extent between predecessor and successor datasets, the successor dataset prevails. For example, water level or weather forecast datasets may have a temporal extent of N days or hours, but be replaced by new forecast at N – X.</w:t>
      </w:r>
    </w:p>
    <w:p w14:paraId="2BF0E07F" w14:textId="00A43094" w:rsidR="00427E2A" w:rsidRPr="00CF30EA" w:rsidRDefault="00427E2A" w:rsidP="00427E2A">
      <w:pPr>
        <w:spacing w:after="120" w:line="240" w:lineRule="auto"/>
        <w:rPr>
          <w:lang w:val="en-GB" w:eastAsia="ar-SA"/>
        </w:rPr>
      </w:pPr>
      <w:r>
        <w:rPr>
          <w:lang w:val="en-GB" w:eastAsia="ar-SA"/>
        </w:rPr>
        <w:t xml:space="preserve">NOTE 2: </w:t>
      </w:r>
      <w:r w:rsidRPr="00427E2A">
        <w:rPr>
          <w:lang w:val="en-GB" w:eastAsia="ar-SA"/>
        </w:rPr>
        <w:t>Precedence and succession can be determined from information in dataset discovery metadata (in particular, issue date, time and temporal extent).</w:t>
      </w:r>
    </w:p>
    <w:p w14:paraId="1859B778" w14:textId="77777777" w:rsidR="00E9151D" w:rsidRPr="00CF30EA" w:rsidRDefault="00E9151D" w:rsidP="008151D2">
      <w:pPr>
        <w:pStyle w:val="Heading3"/>
        <w:tabs>
          <w:tab w:val="clear" w:pos="660"/>
          <w:tab w:val="clear" w:pos="880"/>
          <w:tab w:val="left" w:pos="851"/>
        </w:tabs>
        <w:spacing w:before="120" w:after="120" w:line="240" w:lineRule="auto"/>
        <w:ind w:left="851" w:hanging="851"/>
        <w:rPr>
          <w:lang w:eastAsia="ar-SA"/>
        </w:rPr>
      </w:pPr>
      <w:bookmarkStart w:id="1139" w:name="_Toc66339961"/>
      <w:bookmarkStart w:id="1140" w:name="_Toc81406363"/>
      <w:bookmarkStart w:id="1141" w:name="_Toc172126829"/>
      <w:r w:rsidRPr="00CF30EA">
        <w:rPr>
          <w:lang w:eastAsia="ar-SA"/>
        </w:rPr>
        <w:t>S100_EncodingFormat</w:t>
      </w:r>
      <w:bookmarkEnd w:id="1139"/>
      <w:bookmarkEnd w:id="1140"/>
      <w:bookmarkEnd w:id="114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1256"/>
        <w:gridCol w:w="2519"/>
        <w:gridCol w:w="4321"/>
        <w:gridCol w:w="990"/>
        <w:gridCol w:w="4862"/>
      </w:tblGrid>
      <w:tr w:rsidR="00E9151D" w:rsidRPr="008151D2" w14:paraId="4522CDD2" w14:textId="77777777" w:rsidTr="008151D2">
        <w:trPr>
          <w:cantSplit/>
        </w:trPr>
        <w:tc>
          <w:tcPr>
            <w:tcW w:w="450" w:type="pct"/>
            <w:shd w:val="clear" w:color="auto" w:fill="D9D9D9" w:themeFill="background1" w:themeFillShade="D9"/>
            <w:vAlign w:val="center"/>
          </w:tcPr>
          <w:p w14:paraId="44E03529" w14:textId="1950E482" w:rsidR="00E9151D" w:rsidRPr="008151D2" w:rsidRDefault="008151D2" w:rsidP="008151D2">
            <w:pPr>
              <w:suppressAutoHyphens/>
              <w:snapToGrid w:val="0"/>
              <w:spacing w:before="60" w:after="60" w:line="240" w:lineRule="auto"/>
              <w:jc w:val="left"/>
              <w:rPr>
                <w:b/>
                <w:sz w:val="16"/>
                <w:szCs w:val="16"/>
                <w:lang w:val="en-GB" w:eastAsia="ar-SA"/>
              </w:rPr>
            </w:pPr>
            <w:bookmarkStart w:id="1142" w:name="_Hlk104476139"/>
            <w:r>
              <w:rPr>
                <w:b/>
                <w:sz w:val="16"/>
                <w:szCs w:val="16"/>
                <w:lang w:val="en-GB" w:eastAsia="ar-SA"/>
              </w:rPr>
              <w:t>Item</w:t>
            </w:r>
          </w:p>
        </w:tc>
        <w:tc>
          <w:tcPr>
            <w:tcW w:w="903" w:type="pct"/>
            <w:shd w:val="clear" w:color="auto" w:fill="D9D9D9" w:themeFill="background1" w:themeFillShade="D9"/>
            <w:vAlign w:val="center"/>
          </w:tcPr>
          <w:p w14:paraId="68643312" w14:textId="77777777" w:rsidR="00E9151D" w:rsidRPr="008151D2" w:rsidRDefault="00E9151D" w:rsidP="008151D2">
            <w:pPr>
              <w:snapToGrid w:val="0"/>
              <w:spacing w:before="60" w:after="60" w:line="240" w:lineRule="auto"/>
              <w:jc w:val="left"/>
              <w:rPr>
                <w:rFonts w:cs="Arial"/>
                <w:b/>
                <w:sz w:val="16"/>
                <w:szCs w:val="16"/>
                <w:lang w:val="en-GB"/>
              </w:rPr>
            </w:pPr>
            <w:r w:rsidRPr="008151D2">
              <w:rPr>
                <w:rFonts w:cs="Arial"/>
                <w:b/>
                <w:sz w:val="16"/>
                <w:szCs w:val="16"/>
                <w:lang w:val="en-GB"/>
              </w:rPr>
              <w:t>Name</w:t>
            </w:r>
          </w:p>
        </w:tc>
        <w:tc>
          <w:tcPr>
            <w:tcW w:w="1549" w:type="pct"/>
            <w:shd w:val="clear" w:color="auto" w:fill="D9D9D9" w:themeFill="background1" w:themeFillShade="D9"/>
            <w:vAlign w:val="center"/>
          </w:tcPr>
          <w:p w14:paraId="670816D3" w14:textId="77777777" w:rsidR="00E9151D" w:rsidRPr="008151D2" w:rsidRDefault="00E9151D" w:rsidP="008151D2">
            <w:pPr>
              <w:snapToGrid w:val="0"/>
              <w:spacing w:before="60" w:after="60" w:line="240" w:lineRule="auto"/>
              <w:jc w:val="left"/>
              <w:rPr>
                <w:rFonts w:cs="Arial"/>
                <w:b/>
                <w:sz w:val="16"/>
                <w:szCs w:val="16"/>
                <w:lang w:val="en-GB"/>
              </w:rPr>
            </w:pPr>
            <w:r w:rsidRPr="008151D2">
              <w:rPr>
                <w:rFonts w:cs="Arial"/>
                <w:b/>
                <w:sz w:val="16"/>
                <w:szCs w:val="16"/>
                <w:lang w:val="en-GB"/>
              </w:rPr>
              <w:t>Description</w:t>
            </w:r>
          </w:p>
        </w:tc>
        <w:tc>
          <w:tcPr>
            <w:tcW w:w="355" w:type="pct"/>
            <w:shd w:val="clear" w:color="auto" w:fill="D9D9D9" w:themeFill="background1" w:themeFillShade="D9"/>
            <w:vAlign w:val="center"/>
          </w:tcPr>
          <w:p w14:paraId="3C607BF6" w14:textId="77777777" w:rsidR="00E9151D" w:rsidRPr="008151D2" w:rsidRDefault="00E9151D" w:rsidP="00623A9E">
            <w:pPr>
              <w:snapToGrid w:val="0"/>
              <w:spacing w:before="60" w:after="60" w:line="240" w:lineRule="auto"/>
              <w:jc w:val="center"/>
              <w:rPr>
                <w:rFonts w:cs="Arial"/>
                <w:b/>
                <w:sz w:val="16"/>
                <w:szCs w:val="16"/>
                <w:lang w:val="en-GB"/>
              </w:rPr>
            </w:pPr>
            <w:r w:rsidRPr="008151D2">
              <w:rPr>
                <w:rFonts w:cs="Arial"/>
                <w:b/>
                <w:sz w:val="16"/>
                <w:szCs w:val="16"/>
                <w:lang w:val="en-GB"/>
              </w:rPr>
              <w:t>Code</w:t>
            </w:r>
          </w:p>
        </w:tc>
        <w:tc>
          <w:tcPr>
            <w:tcW w:w="1743" w:type="pct"/>
            <w:shd w:val="clear" w:color="auto" w:fill="D9D9D9" w:themeFill="background1" w:themeFillShade="D9"/>
            <w:vAlign w:val="center"/>
          </w:tcPr>
          <w:p w14:paraId="5C806801" w14:textId="77777777" w:rsidR="00E9151D" w:rsidRPr="008151D2" w:rsidRDefault="00E9151D" w:rsidP="008151D2">
            <w:pPr>
              <w:snapToGrid w:val="0"/>
              <w:spacing w:before="60" w:after="60" w:line="240" w:lineRule="auto"/>
              <w:jc w:val="left"/>
              <w:rPr>
                <w:rFonts w:cs="Arial"/>
                <w:b/>
                <w:sz w:val="16"/>
                <w:szCs w:val="16"/>
                <w:lang w:val="en-GB"/>
              </w:rPr>
            </w:pPr>
            <w:r w:rsidRPr="008151D2">
              <w:rPr>
                <w:rFonts w:cs="Arial"/>
                <w:b/>
                <w:sz w:val="16"/>
                <w:szCs w:val="16"/>
                <w:lang w:val="en-GB"/>
              </w:rPr>
              <w:t>Remarks</w:t>
            </w:r>
          </w:p>
        </w:tc>
      </w:tr>
      <w:tr w:rsidR="00E9151D" w:rsidRPr="008151D2" w14:paraId="1F418ACE" w14:textId="77777777" w:rsidTr="008151D2">
        <w:trPr>
          <w:cantSplit/>
        </w:trPr>
        <w:tc>
          <w:tcPr>
            <w:tcW w:w="450" w:type="pct"/>
            <w:vAlign w:val="center"/>
          </w:tcPr>
          <w:p w14:paraId="633EDADC" w14:textId="77777777" w:rsidR="00E9151D" w:rsidRPr="008151D2" w:rsidRDefault="00E9151D" w:rsidP="008151D2">
            <w:pPr>
              <w:suppressAutoHyphens/>
              <w:snapToGrid w:val="0"/>
              <w:spacing w:before="60" w:after="60" w:line="240" w:lineRule="auto"/>
              <w:jc w:val="left"/>
              <w:rPr>
                <w:sz w:val="16"/>
                <w:szCs w:val="16"/>
                <w:lang w:val="en-GB" w:eastAsia="ar-SA"/>
              </w:rPr>
            </w:pPr>
            <w:r w:rsidRPr="008151D2">
              <w:rPr>
                <w:sz w:val="16"/>
                <w:szCs w:val="16"/>
                <w:lang w:val="en-GB" w:eastAsia="ar-SA"/>
              </w:rPr>
              <w:t>Enumeration</w:t>
            </w:r>
          </w:p>
        </w:tc>
        <w:tc>
          <w:tcPr>
            <w:tcW w:w="903" w:type="pct"/>
            <w:vAlign w:val="center"/>
          </w:tcPr>
          <w:p w14:paraId="7D5F2780" w14:textId="77777777" w:rsidR="00E9151D" w:rsidRPr="008151D2" w:rsidRDefault="00E9151D" w:rsidP="008151D2">
            <w:pPr>
              <w:snapToGrid w:val="0"/>
              <w:spacing w:before="60" w:after="60" w:line="240" w:lineRule="auto"/>
              <w:jc w:val="left"/>
              <w:rPr>
                <w:rFonts w:cs="Arial"/>
                <w:sz w:val="16"/>
                <w:szCs w:val="16"/>
                <w:lang w:val="en-GB"/>
              </w:rPr>
            </w:pPr>
            <w:r w:rsidRPr="008151D2">
              <w:rPr>
                <w:sz w:val="16"/>
                <w:szCs w:val="16"/>
                <w:lang w:val="en-GB"/>
              </w:rPr>
              <w:t>S100_EncodingFormat</w:t>
            </w:r>
            <w:r w:rsidRPr="008151D2" w:rsidDel="00CC3CCB">
              <w:rPr>
                <w:rFonts w:cs="Arial"/>
                <w:sz w:val="16"/>
                <w:szCs w:val="16"/>
                <w:lang w:val="en-GB"/>
              </w:rPr>
              <w:t xml:space="preserve"> </w:t>
            </w:r>
          </w:p>
        </w:tc>
        <w:tc>
          <w:tcPr>
            <w:tcW w:w="1549" w:type="pct"/>
            <w:vAlign w:val="center"/>
          </w:tcPr>
          <w:p w14:paraId="467B43D3" w14:textId="77777777" w:rsidR="00E9151D" w:rsidRPr="008151D2" w:rsidRDefault="00E9151D" w:rsidP="008151D2">
            <w:pPr>
              <w:snapToGrid w:val="0"/>
              <w:spacing w:before="60" w:after="60" w:line="240" w:lineRule="auto"/>
              <w:jc w:val="left"/>
              <w:rPr>
                <w:rFonts w:cs="Arial"/>
                <w:sz w:val="16"/>
                <w:szCs w:val="16"/>
                <w:lang w:val="en-GB"/>
              </w:rPr>
            </w:pPr>
            <w:r w:rsidRPr="008151D2">
              <w:rPr>
                <w:rFonts w:cs="Arial"/>
                <w:sz w:val="16"/>
                <w:szCs w:val="16"/>
                <w:lang w:val="en-GB"/>
              </w:rPr>
              <w:t>Encoding format</w:t>
            </w:r>
          </w:p>
        </w:tc>
        <w:tc>
          <w:tcPr>
            <w:tcW w:w="355" w:type="pct"/>
            <w:vAlign w:val="center"/>
          </w:tcPr>
          <w:p w14:paraId="01E5C5E8" w14:textId="77777777" w:rsidR="00E9151D" w:rsidRPr="008151D2" w:rsidRDefault="00E9151D" w:rsidP="00623A9E">
            <w:pPr>
              <w:snapToGrid w:val="0"/>
              <w:spacing w:before="60" w:after="60" w:line="240" w:lineRule="auto"/>
              <w:jc w:val="center"/>
              <w:rPr>
                <w:rFonts w:cs="Arial"/>
                <w:sz w:val="16"/>
                <w:szCs w:val="16"/>
                <w:lang w:val="en-GB"/>
              </w:rPr>
            </w:pPr>
            <w:r w:rsidRPr="008151D2">
              <w:rPr>
                <w:rFonts w:cs="Arial"/>
                <w:sz w:val="16"/>
                <w:szCs w:val="16"/>
                <w:lang w:val="en-GB"/>
              </w:rPr>
              <w:t>-</w:t>
            </w:r>
          </w:p>
        </w:tc>
        <w:tc>
          <w:tcPr>
            <w:tcW w:w="1743" w:type="pct"/>
            <w:vAlign w:val="center"/>
          </w:tcPr>
          <w:p w14:paraId="66E5F6FF" w14:textId="4F5AFD62" w:rsidR="00E9151D" w:rsidRPr="008151D2" w:rsidRDefault="00E9151D" w:rsidP="008151D2">
            <w:pPr>
              <w:autoSpaceDE w:val="0"/>
              <w:autoSpaceDN w:val="0"/>
              <w:adjustRightInd w:val="0"/>
              <w:spacing w:before="60" w:after="60" w:line="240" w:lineRule="auto"/>
              <w:jc w:val="left"/>
              <w:rPr>
                <w:rFonts w:eastAsia="Times New Roman" w:cs="Arial"/>
                <w:b/>
                <w:bCs/>
                <w:sz w:val="16"/>
                <w:szCs w:val="16"/>
                <w:lang w:val="en-GB" w:eastAsia="en-US"/>
              </w:rPr>
            </w:pPr>
            <w:r w:rsidRPr="008151D2">
              <w:rPr>
                <w:rFonts w:eastAsia="Times New Roman" w:cs="Arial"/>
                <w:b/>
                <w:bCs/>
                <w:sz w:val="16"/>
                <w:szCs w:val="16"/>
                <w:lang w:val="en-GB" w:eastAsia="en-US"/>
              </w:rPr>
              <w:t xml:space="preserve">Only the HDF5 format is used in </w:t>
            </w:r>
            <w:r w:rsidR="006730CF" w:rsidRPr="008151D2">
              <w:rPr>
                <w:rFonts w:eastAsia="Times New Roman" w:cs="Arial"/>
                <w:b/>
                <w:bCs/>
                <w:sz w:val="16"/>
                <w:szCs w:val="16"/>
                <w:lang w:val="en-GB" w:eastAsia="en-US"/>
              </w:rPr>
              <w:t>S-111</w:t>
            </w:r>
          </w:p>
        </w:tc>
      </w:tr>
      <w:tr w:rsidR="00E9151D" w:rsidRPr="008151D2" w14:paraId="0FA1E8D3" w14:textId="77777777" w:rsidTr="008151D2">
        <w:trPr>
          <w:cantSplit/>
        </w:trPr>
        <w:tc>
          <w:tcPr>
            <w:tcW w:w="450" w:type="pct"/>
            <w:vAlign w:val="center"/>
          </w:tcPr>
          <w:p w14:paraId="3076B61C" w14:textId="77777777" w:rsidR="00E9151D" w:rsidRPr="008151D2" w:rsidRDefault="00E9151D" w:rsidP="008151D2">
            <w:pPr>
              <w:suppressAutoHyphens/>
              <w:snapToGrid w:val="0"/>
              <w:spacing w:before="60" w:after="60" w:line="240" w:lineRule="auto"/>
              <w:jc w:val="left"/>
              <w:rPr>
                <w:sz w:val="16"/>
                <w:szCs w:val="16"/>
                <w:lang w:val="en-GB" w:eastAsia="ar-SA"/>
              </w:rPr>
            </w:pPr>
            <w:r w:rsidRPr="008151D2">
              <w:rPr>
                <w:sz w:val="16"/>
                <w:szCs w:val="16"/>
                <w:lang w:val="en-GB" w:eastAsia="ar-SA"/>
              </w:rPr>
              <w:t>Value</w:t>
            </w:r>
          </w:p>
        </w:tc>
        <w:tc>
          <w:tcPr>
            <w:tcW w:w="903" w:type="pct"/>
            <w:vAlign w:val="center"/>
          </w:tcPr>
          <w:p w14:paraId="55352FA1" w14:textId="77777777" w:rsidR="00E9151D" w:rsidRPr="008151D2" w:rsidRDefault="00E9151D" w:rsidP="008151D2">
            <w:pPr>
              <w:snapToGrid w:val="0"/>
              <w:spacing w:before="60" w:after="60" w:line="240" w:lineRule="auto"/>
              <w:jc w:val="left"/>
              <w:rPr>
                <w:rFonts w:cs="Arial"/>
                <w:sz w:val="16"/>
                <w:szCs w:val="16"/>
                <w:lang w:val="en-GB"/>
              </w:rPr>
            </w:pPr>
            <w:r w:rsidRPr="008151D2">
              <w:rPr>
                <w:rFonts w:cs="Arial"/>
                <w:sz w:val="16"/>
                <w:szCs w:val="16"/>
                <w:lang w:val="en-GB"/>
              </w:rPr>
              <w:t>HDF5</w:t>
            </w:r>
          </w:p>
        </w:tc>
        <w:tc>
          <w:tcPr>
            <w:tcW w:w="1549" w:type="pct"/>
            <w:vAlign w:val="center"/>
          </w:tcPr>
          <w:p w14:paraId="74711D0F" w14:textId="77777777" w:rsidR="00E9151D" w:rsidRPr="008151D2" w:rsidRDefault="00E9151D" w:rsidP="008151D2">
            <w:pPr>
              <w:snapToGrid w:val="0"/>
              <w:spacing w:before="60" w:after="60" w:line="240" w:lineRule="auto"/>
              <w:jc w:val="left"/>
              <w:rPr>
                <w:rFonts w:cs="Arial"/>
                <w:sz w:val="16"/>
                <w:szCs w:val="16"/>
                <w:lang w:val="en-GB"/>
              </w:rPr>
            </w:pPr>
            <w:r w:rsidRPr="008151D2">
              <w:rPr>
                <w:rFonts w:cs="Arial"/>
                <w:sz w:val="16"/>
                <w:szCs w:val="16"/>
                <w:lang w:val="en-GB"/>
              </w:rPr>
              <w:t>The HDF5 data format as defined in Part 10c</w:t>
            </w:r>
          </w:p>
        </w:tc>
        <w:tc>
          <w:tcPr>
            <w:tcW w:w="355" w:type="pct"/>
            <w:vAlign w:val="center"/>
          </w:tcPr>
          <w:p w14:paraId="3274C608" w14:textId="77777777" w:rsidR="00E9151D" w:rsidRPr="008151D2" w:rsidRDefault="00E9151D" w:rsidP="00623A9E">
            <w:pPr>
              <w:snapToGrid w:val="0"/>
              <w:spacing w:before="60" w:after="60" w:line="240" w:lineRule="auto"/>
              <w:jc w:val="center"/>
              <w:rPr>
                <w:rFonts w:cs="Arial"/>
                <w:sz w:val="16"/>
                <w:szCs w:val="16"/>
                <w:lang w:val="en-GB"/>
              </w:rPr>
            </w:pPr>
            <w:r w:rsidRPr="008151D2">
              <w:rPr>
                <w:rFonts w:cs="Arial"/>
                <w:sz w:val="16"/>
                <w:szCs w:val="16"/>
                <w:lang w:val="en-GB"/>
              </w:rPr>
              <w:t>-</w:t>
            </w:r>
          </w:p>
        </w:tc>
        <w:tc>
          <w:tcPr>
            <w:tcW w:w="1743" w:type="pct"/>
            <w:vAlign w:val="center"/>
          </w:tcPr>
          <w:p w14:paraId="44DDE4DE" w14:textId="77777777" w:rsidR="00E9151D" w:rsidRPr="008151D2" w:rsidRDefault="00E9151D" w:rsidP="008151D2">
            <w:pPr>
              <w:snapToGrid w:val="0"/>
              <w:spacing w:before="60" w:after="60" w:line="240" w:lineRule="auto"/>
              <w:jc w:val="left"/>
              <w:rPr>
                <w:rFonts w:cs="Arial"/>
                <w:sz w:val="16"/>
                <w:szCs w:val="16"/>
                <w:lang w:val="en-GB"/>
              </w:rPr>
            </w:pPr>
          </w:p>
        </w:tc>
      </w:tr>
      <w:bookmarkEnd w:id="1142"/>
    </w:tbl>
    <w:p w14:paraId="516DA7C4" w14:textId="77777777" w:rsidR="00E9151D" w:rsidRPr="00CF30EA" w:rsidRDefault="00E9151D" w:rsidP="008151D2">
      <w:pPr>
        <w:spacing w:after="0" w:line="240" w:lineRule="auto"/>
        <w:rPr>
          <w:b/>
          <w:lang w:val="en-GB" w:eastAsia="ar-SA"/>
        </w:rPr>
      </w:pPr>
    </w:p>
    <w:p w14:paraId="76C9DE1F" w14:textId="77777777" w:rsidR="00E9151D" w:rsidRPr="00CF30EA" w:rsidRDefault="00E9151D" w:rsidP="008151D2">
      <w:pPr>
        <w:pStyle w:val="Heading3"/>
        <w:tabs>
          <w:tab w:val="clear" w:pos="660"/>
          <w:tab w:val="clear" w:pos="880"/>
          <w:tab w:val="left" w:pos="851"/>
        </w:tabs>
        <w:spacing w:before="120" w:after="120" w:line="240" w:lineRule="auto"/>
        <w:ind w:left="851" w:hanging="851"/>
        <w:rPr>
          <w:lang w:eastAsia="ar-SA"/>
        </w:rPr>
      </w:pPr>
      <w:bookmarkStart w:id="1143" w:name="_Toc66339962"/>
      <w:bookmarkStart w:id="1144" w:name="_Toc81406364"/>
      <w:bookmarkStart w:id="1145" w:name="_Ref104920650"/>
      <w:bookmarkStart w:id="1146" w:name="_Toc172126830"/>
      <w:r w:rsidRPr="00CF30EA">
        <w:rPr>
          <w:lang w:eastAsia="ar-SA"/>
        </w:rPr>
        <w:t>S100_ProductSpecification</w:t>
      </w:r>
      <w:bookmarkEnd w:id="1143"/>
      <w:bookmarkEnd w:id="1144"/>
      <w:bookmarkEnd w:id="1145"/>
      <w:bookmarkEnd w:id="1146"/>
    </w:p>
    <w:p w14:paraId="395B35E3" w14:textId="1AB7599E" w:rsidR="00E9151D" w:rsidRPr="00CF30EA" w:rsidRDefault="006730CF" w:rsidP="008151D2">
      <w:pPr>
        <w:spacing w:after="120" w:line="240" w:lineRule="auto"/>
        <w:rPr>
          <w:lang w:val="en-GB" w:eastAsia="ar-SA"/>
        </w:rPr>
      </w:pPr>
      <w:r w:rsidRPr="00CF30EA">
        <w:rPr>
          <w:lang w:val="en-GB" w:eastAsia="ar-SA"/>
        </w:rPr>
        <w:t>S-111</w:t>
      </w:r>
      <w:r w:rsidR="00E9151D" w:rsidRPr="00CF30EA">
        <w:rPr>
          <w:lang w:val="en-GB" w:eastAsia="ar-SA"/>
        </w:rPr>
        <w:t xml:space="preserve"> uses S100_ProductSpecification without modification.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130"/>
        <w:gridCol w:w="2393"/>
        <w:gridCol w:w="4196"/>
        <w:gridCol w:w="865"/>
        <w:gridCol w:w="2184"/>
        <w:gridCol w:w="3180"/>
      </w:tblGrid>
      <w:tr w:rsidR="00E9151D" w:rsidRPr="00CE378A" w14:paraId="1BEAFC35" w14:textId="77777777" w:rsidTr="007B2218">
        <w:trPr>
          <w:cantSplit/>
        </w:trPr>
        <w:tc>
          <w:tcPr>
            <w:tcW w:w="405" w:type="pct"/>
          </w:tcPr>
          <w:p w14:paraId="7B2F0B38" w14:textId="77777777" w:rsidR="00E9151D" w:rsidRPr="00CE378A" w:rsidRDefault="00E9151D" w:rsidP="00CE378A">
            <w:pPr>
              <w:snapToGrid w:val="0"/>
              <w:spacing w:before="60" w:after="60" w:line="240" w:lineRule="auto"/>
              <w:rPr>
                <w:rFonts w:cs="Arial"/>
                <w:b/>
                <w:sz w:val="16"/>
                <w:szCs w:val="16"/>
                <w:lang w:val="en-GB"/>
              </w:rPr>
            </w:pPr>
            <w:r w:rsidRPr="00CE378A">
              <w:rPr>
                <w:rFonts w:cs="Arial"/>
                <w:b/>
                <w:sz w:val="16"/>
                <w:szCs w:val="16"/>
                <w:lang w:val="en-GB"/>
              </w:rPr>
              <w:t>Role Name</w:t>
            </w:r>
          </w:p>
        </w:tc>
        <w:tc>
          <w:tcPr>
            <w:tcW w:w="858" w:type="pct"/>
            <w:tcMar>
              <w:left w:w="29" w:type="dxa"/>
              <w:right w:w="29" w:type="dxa"/>
            </w:tcMar>
            <w:vAlign w:val="center"/>
          </w:tcPr>
          <w:p w14:paraId="56CE67AB" w14:textId="77777777" w:rsidR="00E9151D" w:rsidRPr="00CE378A" w:rsidRDefault="00E9151D" w:rsidP="00CE378A">
            <w:pPr>
              <w:snapToGrid w:val="0"/>
              <w:spacing w:before="60" w:after="60" w:line="240" w:lineRule="auto"/>
              <w:rPr>
                <w:rFonts w:cs="Arial"/>
                <w:b/>
                <w:sz w:val="16"/>
                <w:szCs w:val="16"/>
                <w:lang w:val="en-GB"/>
              </w:rPr>
            </w:pPr>
            <w:r w:rsidRPr="00CE378A">
              <w:rPr>
                <w:rFonts w:cs="Arial"/>
                <w:b/>
                <w:sz w:val="16"/>
                <w:szCs w:val="16"/>
                <w:lang w:val="en-GB"/>
              </w:rPr>
              <w:t>Name</w:t>
            </w:r>
          </w:p>
        </w:tc>
        <w:tc>
          <w:tcPr>
            <w:tcW w:w="1504" w:type="pct"/>
            <w:tcMar>
              <w:left w:w="29" w:type="dxa"/>
              <w:right w:w="29" w:type="dxa"/>
            </w:tcMar>
            <w:vAlign w:val="center"/>
          </w:tcPr>
          <w:p w14:paraId="476BDC91" w14:textId="77777777" w:rsidR="00E9151D" w:rsidRPr="00CE378A" w:rsidRDefault="00E9151D" w:rsidP="00CE378A">
            <w:pPr>
              <w:snapToGrid w:val="0"/>
              <w:spacing w:before="60" w:after="60" w:line="240" w:lineRule="auto"/>
              <w:rPr>
                <w:rFonts w:cs="Arial"/>
                <w:b/>
                <w:sz w:val="16"/>
                <w:szCs w:val="16"/>
                <w:lang w:val="en-GB"/>
              </w:rPr>
            </w:pPr>
            <w:r w:rsidRPr="00CE378A">
              <w:rPr>
                <w:rFonts w:cs="Arial"/>
                <w:b/>
                <w:sz w:val="16"/>
                <w:szCs w:val="16"/>
                <w:lang w:val="en-GB"/>
              </w:rPr>
              <w:t>Description</w:t>
            </w:r>
          </w:p>
        </w:tc>
        <w:tc>
          <w:tcPr>
            <w:tcW w:w="310" w:type="pct"/>
            <w:tcMar>
              <w:left w:w="29" w:type="dxa"/>
              <w:right w:w="29" w:type="dxa"/>
            </w:tcMar>
          </w:tcPr>
          <w:p w14:paraId="0FF99187" w14:textId="77777777" w:rsidR="00E9151D" w:rsidRPr="00CE378A" w:rsidRDefault="00E9151D" w:rsidP="00CE378A">
            <w:pPr>
              <w:snapToGrid w:val="0"/>
              <w:spacing w:before="60" w:after="60" w:line="240" w:lineRule="auto"/>
              <w:jc w:val="center"/>
              <w:rPr>
                <w:rFonts w:cs="Arial"/>
                <w:b/>
                <w:sz w:val="16"/>
                <w:szCs w:val="16"/>
                <w:lang w:val="en-GB"/>
              </w:rPr>
            </w:pPr>
            <w:r w:rsidRPr="00CE378A">
              <w:rPr>
                <w:rFonts w:cs="Arial"/>
                <w:b/>
                <w:sz w:val="16"/>
                <w:szCs w:val="16"/>
                <w:lang w:val="en-GB"/>
              </w:rPr>
              <w:t>Mult</w:t>
            </w:r>
          </w:p>
        </w:tc>
        <w:tc>
          <w:tcPr>
            <w:tcW w:w="783" w:type="pct"/>
            <w:tcMar>
              <w:left w:w="29" w:type="dxa"/>
              <w:right w:w="29" w:type="dxa"/>
            </w:tcMar>
            <w:vAlign w:val="center"/>
          </w:tcPr>
          <w:p w14:paraId="74509C44" w14:textId="77777777" w:rsidR="00E9151D" w:rsidRPr="00CE378A" w:rsidRDefault="00E9151D" w:rsidP="00CE378A">
            <w:pPr>
              <w:snapToGrid w:val="0"/>
              <w:spacing w:before="60" w:after="60" w:line="240" w:lineRule="auto"/>
              <w:rPr>
                <w:rFonts w:cs="Arial"/>
                <w:b/>
                <w:sz w:val="16"/>
                <w:szCs w:val="16"/>
                <w:lang w:val="en-GB"/>
              </w:rPr>
            </w:pPr>
            <w:r w:rsidRPr="00CE378A">
              <w:rPr>
                <w:rFonts w:cs="Arial"/>
                <w:b/>
                <w:sz w:val="16"/>
                <w:szCs w:val="16"/>
                <w:lang w:val="en-GB"/>
              </w:rPr>
              <w:t>Type</w:t>
            </w:r>
          </w:p>
        </w:tc>
        <w:tc>
          <w:tcPr>
            <w:tcW w:w="1140" w:type="pct"/>
            <w:tcMar>
              <w:left w:w="29" w:type="dxa"/>
              <w:right w:w="29" w:type="dxa"/>
            </w:tcMar>
            <w:vAlign w:val="center"/>
          </w:tcPr>
          <w:p w14:paraId="5387CDB2" w14:textId="77777777" w:rsidR="00E9151D" w:rsidRPr="00CE378A" w:rsidRDefault="00E9151D" w:rsidP="00CE378A">
            <w:pPr>
              <w:snapToGrid w:val="0"/>
              <w:spacing w:before="60" w:after="60" w:line="240" w:lineRule="auto"/>
              <w:rPr>
                <w:rFonts w:cs="Arial"/>
                <w:b/>
                <w:sz w:val="16"/>
                <w:szCs w:val="16"/>
                <w:lang w:val="en-GB"/>
              </w:rPr>
            </w:pPr>
            <w:r w:rsidRPr="00CE378A">
              <w:rPr>
                <w:rFonts w:cs="Arial"/>
                <w:b/>
                <w:sz w:val="16"/>
                <w:szCs w:val="16"/>
                <w:lang w:val="en-GB"/>
              </w:rPr>
              <w:t>Remarks</w:t>
            </w:r>
          </w:p>
        </w:tc>
      </w:tr>
      <w:tr w:rsidR="00E9151D" w:rsidRPr="00CE378A" w14:paraId="2BDE395F" w14:textId="77777777" w:rsidTr="007B2218">
        <w:trPr>
          <w:cantSplit/>
        </w:trPr>
        <w:tc>
          <w:tcPr>
            <w:tcW w:w="405" w:type="pct"/>
          </w:tcPr>
          <w:p w14:paraId="20DA4F3A"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Class</w:t>
            </w:r>
          </w:p>
        </w:tc>
        <w:tc>
          <w:tcPr>
            <w:tcW w:w="858" w:type="pct"/>
            <w:tcMar>
              <w:left w:w="29" w:type="dxa"/>
              <w:right w:w="29" w:type="dxa"/>
            </w:tcMar>
          </w:tcPr>
          <w:p w14:paraId="721E32F8"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S100_ProductSpecification</w:t>
            </w:r>
          </w:p>
        </w:tc>
        <w:tc>
          <w:tcPr>
            <w:tcW w:w="1504" w:type="pct"/>
            <w:tcMar>
              <w:left w:w="29" w:type="dxa"/>
              <w:right w:w="29" w:type="dxa"/>
            </w:tcMar>
          </w:tcPr>
          <w:p w14:paraId="0B963834"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The Product Specification contains the information needed to build the specified product</w:t>
            </w:r>
          </w:p>
        </w:tc>
        <w:tc>
          <w:tcPr>
            <w:tcW w:w="310" w:type="pct"/>
            <w:tcMar>
              <w:left w:w="29" w:type="dxa"/>
              <w:right w:w="29" w:type="dxa"/>
            </w:tcMar>
          </w:tcPr>
          <w:p w14:paraId="1CF6C9C8" w14:textId="77777777" w:rsidR="00E9151D" w:rsidRPr="00CE378A" w:rsidRDefault="00E9151D" w:rsidP="00CE378A">
            <w:pPr>
              <w:snapToGrid w:val="0"/>
              <w:spacing w:before="60" w:after="60" w:line="240" w:lineRule="auto"/>
              <w:jc w:val="center"/>
              <w:rPr>
                <w:rFonts w:cs="Arial"/>
                <w:sz w:val="16"/>
                <w:szCs w:val="16"/>
                <w:lang w:val="en-GB"/>
              </w:rPr>
            </w:pPr>
            <w:r w:rsidRPr="00CE378A">
              <w:rPr>
                <w:rFonts w:cs="Arial"/>
                <w:sz w:val="16"/>
                <w:szCs w:val="16"/>
                <w:lang w:val="en-GB"/>
              </w:rPr>
              <w:t>-</w:t>
            </w:r>
          </w:p>
        </w:tc>
        <w:tc>
          <w:tcPr>
            <w:tcW w:w="783" w:type="pct"/>
            <w:tcMar>
              <w:left w:w="29" w:type="dxa"/>
              <w:right w:w="29" w:type="dxa"/>
            </w:tcMar>
          </w:tcPr>
          <w:p w14:paraId="42A7BB8C"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w:t>
            </w:r>
          </w:p>
        </w:tc>
        <w:tc>
          <w:tcPr>
            <w:tcW w:w="1140" w:type="pct"/>
            <w:tcMar>
              <w:left w:w="29" w:type="dxa"/>
              <w:right w:w="29" w:type="dxa"/>
            </w:tcMar>
          </w:tcPr>
          <w:p w14:paraId="37D2C50C" w14:textId="61B435C0" w:rsidR="00E9151D" w:rsidRPr="00CE378A" w:rsidRDefault="00E9151D" w:rsidP="00CE378A">
            <w:pPr>
              <w:snapToGrid w:val="0"/>
              <w:spacing w:before="60" w:after="60" w:line="240" w:lineRule="auto"/>
              <w:jc w:val="left"/>
              <w:rPr>
                <w:rFonts w:cs="Arial"/>
                <w:b/>
                <w:bCs/>
                <w:sz w:val="16"/>
                <w:szCs w:val="16"/>
                <w:lang w:val="en-GB"/>
              </w:rPr>
            </w:pPr>
            <w:r w:rsidRPr="00CE378A">
              <w:rPr>
                <w:rFonts w:cs="Arial"/>
                <w:b/>
                <w:bCs/>
                <w:sz w:val="16"/>
                <w:szCs w:val="16"/>
                <w:lang w:val="en-GB"/>
              </w:rPr>
              <w:t xml:space="preserve">The optional S-100 attributes </w:t>
            </w:r>
            <w:r w:rsidRPr="00CE378A">
              <w:rPr>
                <w:rFonts w:cs="Arial"/>
                <w:b/>
                <w:bCs/>
                <w:i/>
                <w:iCs/>
                <w:sz w:val="16"/>
                <w:szCs w:val="16"/>
                <w:lang w:val="en-GB"/>
              </w:rPr>
              <w:t>name</w:t>
            </w:r>
            <w:r w:rsidR="00427E2A">
              <w:rPr>
                <w:rFonts w:cs="Arial"/>
                <w:b/>
                <w:bCs/>
                <w:sz w:val="16"/>
                <w:szCs w:val="16"/>
                <w:lang w:val="en-GB"/>
              </w:rPr>
              <w:t xml:space="preserve">, </w:t>
            </w:r>
            <w:r w:rsidRPr="00CE378A">
              <w:rPr>
                <w:rFonts w:cs="Arial"/>
                <w:b/>
                <w:bCs/>
                <w:i/>
                <w:iCs/>
                <w:sz w:val="16"/>
                <w:szCs w:val="16"/>
                <w:lang w:val="en-GB"/>
              </w:rPr>
              <w:t>version</w:t>
            </w:r>
            <w:r w:rsidRPr="00CE378A">
              <w:rPr>
                <w:rFonts w:cs="Arial"/>
                <w:b/>
                <w:bCs/>
                <w:sz w:val="16"/>
                <w:szCs w:val="16"/>
                <w:lang w:val="en-GB"/>
              </w:rPr>
              <w:t xml:space="preserve"> </w:t>
            </w:r>
            <w:r w:rsidR="00427E2A">
              <w:rPr>
                <w:rFonts w:cs="Arial"/>
                <w:b/>
                <w:bCs/>
                <w:sz w:val="16"/>
                <w:szCs w:val="16"/>
                <w:lang w:val="en-GB"/>
              </w:rPr>
              <w:t xml:space="preserve">and compliancyCategory </w:t>
            </w:r>
            <w:r w:rsidRPr="00CE378A">
              <w:rPr>
                <w:rFonts w:cs="Arial"/>
                <w:b/>
                <w:bCs/>
                <w:sz w:val="16"/>
                <w:szCs w:val="16"/>
                <w:lang w:val="en-GB"/>
              </w:rPr>
              <w:t xml:space="preserve">are mandatory in </w:t>
            </w:r>
            <w:r w:rsidR="006730CF" w:rsidRPr="00CE378A">
              <w:rPr>
                <w:rFonts w:cs="Arial"/>
                <w:b/>
                <w:bCs/>
                <w:sz w:val="16"/>
                <w:szCs w:val="16"/>
                <w:lang w:val="en-GB"/>
              </w:rPr>
              <w:t>S-111</w:t>
            </w:r>
            <w:r w:rsidRPr="00CE378A">
              <w:rPr>
                <w:rFonts w:cs="Arial"/>
                <w:b/>
                <w:bCs/>
                <w:sz w:val="16"/>
                <w:szCs w:val="16"/>
                <w:lang w:val="en-GB"/>
              </w:rPr>
              <w:t xml:space="preserve">. </w:t>
            </w:r>
          </w:p>
        </w:tc>
      </w:tr>
      <w:tr w:rsidR="00E9151D" w:rsidRPr="00CE378A" w14:paraId="1823B9E3" w14:textId="77777777" w:rsidTr="007B2218">
        <w:trPr>
          <w:cantSplit/>
        </w:trPr>
        <w:tc>
          <w:tcPr>
            <w:tcW w:w="405" w:type="pct"/>
          </w:tcPr>
          <w:p w14:paraId="074BCD74"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Attribute</w:t>
            </w:r>
          </w:p>
        </w:tc>
        <w:tc>
          <w:tcPr>
            <w:tcW w:w="858" w:type="pct"/>
            <w:tcMar>
              <w:left w:w="29" w:type="dxa"/>
              <w:right w:w="29" w:type="dxa"/>
            </w:tcMar>
          </w:tcPr>
          <w:p w14:paraId="021589C0"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name</w:t>
            </w:r>
          </w:p>
        </w:tc>
        <w:tc>
          <w:tcPr>
            <w:tcW w:w="1504" w:type="pct"/>
            <w:tcMar>
              <w:left w:w="29" w:type="dxa"/>
              <w:right w:w="29" w:type="dxa"/>
            </w:tcMar>
          </w:tcPr>
          <w:p w14:paraId="0F523D7B" w14:textId="7EA90AD1"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The name of the </w:t>
            </w:r>
            <w:r w:rsidR="007B2218">
              <w:rPr>
                <w:rFonts w:cs="Arial"/>
                <w:sz w:val="16"/>
                <w:szCs w:val="16"/>
                <w:lang w:val="en-GB"/>
              </w:rPr>
              <w:t>P</w:t>
            </w:r>
            <w:r w:rsidRPr="00CE378A">
              <w:rPr>
                <w:rFonts w:cs="Arial"/>
                <w:sz w:val="16"/>
                <w:szCs w:val="16"/>
                <w:lang w:val="en-GB"/>
              </w:rPr>
              <w:t xml:space="preserve">roduct </w:t>
            </w:r>
            <w:r w:rsidR="007B2218">
              <w:rPr>
                <w:rFonts w:cs="Arial"/>
                <w:sz w:val="16"/>
                <w:szCs w:val="16"/>
                <w:lang w:val="en-GB"/>
              </w:rPr>
              <w:t>S</w:t>
            </w:r>
            <w:r w:rsidRPr="00CE378A">
              <w:rPr>
                <w:rFonts w:cs="Arial"/>
                <w:sz w:val="16"/>
                <w:szCs w:val="16"/>
                <w:lang w:val="en-GB"/>
              </w:rPr>
              <w:t>pecification used to create the datasets</w:t>
            </w:r>
          </w:p>
        </w:tc>
        <w:tc>
          <w:tcPr>
            <w:tcW w:w="310" w:type="pct"/>
            <w:tcMar>
              <w:left w:w="29" w:type="dxa"/>
              <w:right w:w="29" w:type="dxa"/>
            </w:tcMar>
          </w:tcPr>
          <w:p w14:paraId="610D4A09" w14:textId="77777777" w:rsidR="00E9151D" w:rsidRPr="00CE378A" w:rsidRDefault="00E9151D" w:rsidP="00CE378A">
            <w:pPr>
              <w:snapToGrid w:val="0"/>
              <w:spacing w:before="60" w:after="60" w:line="240" w:lineRule="auto"/>
              <w:jc w:val="center"/>
              <w:rPr>
                <w:rFonts w:cs="Arial"/>
                <w:b/>
                <w:bCs/>
                <w:sz w:val="16"/>
                <w:szCs w:val="16"/>
                <w:lang w:val="en-GB"/>
              </w:rPr>
            </w:pPr>
            <w:r w:rsidRPr="00CE378A">
              <w:rPr>
                <w:rFonts w:cs="Arial"/>
                <w:b/>
                <w:bCs/>
                <w:sz w:val="16"/>
                <w:szCs w:val="16"/>
                <w:lang w:val="en-GB"/>
              </w:rPr>
              <w:t>1</w:t>
            </w:r>
          </w:p>
        </w:tc>
        <w:tc>
          <w:tcPr>
            <w:tcW w:w="783" w:type="pct"/>
            <w:tcMar>
              <w:left w:w="29" w:type="dxa"/>
              <w:right w:w="29" w:type="dxa"/>
            </w:tcMar>
          </w:tcPr>
          <w:p w14:paraId="55DE2E82"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CharacterString</w:t>
            </w:r>
          </w:p>
        </w:tc>
        <w:tc>
          <w:tcPr>
            <w:tcW w:w="1140" w:type="pct"/>
            <w:tcMar>
              <w:left w:w="29" w:type="dxa"/>
              <w:right w:w="29" w:type="dxa"/>
            </w:tcMar>
          </w:tcPr>
          <w:p w14:paraId="47AB1901" w14:textId="1A44AF22" w:rsidR="00E9151D" w:rsidRPr="007B2218" w:rsidRDefault="00E9151D" w:rsidP="00CE378A">
            <w:pPr>
              <w:snapToGrid w:val="0"/>
              <w:spacing w:before="60" w:after="60" w:line="240" w:lineRule="auto"/>
              <w:jc w:val="left"/>
              <w:rPr>
                <w:rFonts w:cs="Arial"/>
                <w:b/>
                <w:bCs/>
                <w:sz w:val="16"/>
                <w:szCs w:val="16"/>
                <w:lang w:val="en-GB"/>
              </w:rPr>
            </w:pPr>
            <w:r w:rsidRPr="007B2218">
              <w:rPr>
                <w:rFonts w:cs="Arial"/>
                <w:sz w:val="16"/>
                <w:szCs w:val="16"/>
                <w:lang w:val="en-GB"/>
              </w:rPr>
              <w:t xml:space="preserve">The name in the Product Specification Register, in the IHO Geospatial Information </w:t>
            </w:r>
            <w:r w:rsidR="007B2218" w:rsidRPr="007B2218">
              <w:rPr>
                <w:rFonts w:cs="Arial"/>
                <w:sz w:val="16"/>
                <w:szCs w:val="16"/>
                <w:lang w:val="en-GB"/>
              </w:rPr>
              <w:t xml:space="preserve">(GI) </w:t>
            </w:r>
            <w:r w:rsidRPr="007B2218">
              <w:rPr>
                <w:rFonts w:cs="Arial"/>
                <w:sz w:val="16"/>
                <w:szCs w:val="16"/>
                <w:lang w:val="en-GB"/>
              </w:rPr>
              <w:t xml:space="preserve">Registry. </w:t>
            </w:r>
            <w:r w:rsidRPr="007B2218">
              <w:rPr>
                <w:rFonts w:cs="Arial"/>
                <w:b/>
                <w:bCs/>
                <w:sz w:val="16"/>
                <w:szCs w:val="16"/>
                <w:lang w:val="en-GB"/>
              </w:rPr>
              <w:t xml:space="preserve">For </w:t>
            </w:r>
            <w:r w:rsidR="006730CF" w:rsidRPr="007B2218">
              <w:rPr>
                <w:rFonts w:cs="Arial"/>
                <w:b/>
                <w:bCs/>
                <w:sz w:val="16"/>
                <w:szCs w:val="16"/>
                <w:lang w:val="en-GB"/>
              </w:rPr>
              <w:t>S-111</w:t>
            </w:r>
            <w:r w:rsidRPr="007B2218">
              <w:rPr>
                <w:rFonts w:cs="Arial"/>
                <w:b/>
                <w:bCs/>
                <w:sz w:val="16"/>
                <w:szCs w:val="16"/>
                <w:lang w:val="en-GB"/>
              </w:rPr>
              <w:t>, this is “</w:t>
            </w:r>
            <w:r w:rsidR="006730CF" w:rsidRPr="007B2218">
              <w:rPr>
                <w:rFonts w:cs="Arial"/>
                <w:b/>
                <w:bCs/>
                <w:sz w:val="16"/>
                <w:szCs w:val="16"/>
                <w:lang w:val="en-GB"/>
              </w:rPr>
              <w:t>Surface Currents Product Specification</w:t>
            </w:r>
            <w:r w:rsidRPr="007B2218">
              <w:rPr>
                <w:rFonts w:cs="Arial"/>
                <w:b/>
                <w:bCs/>
                <w:sz w:val="16"/>
                <w:szCs w:val="16"/>
                <w:lang w:val="en-GB"/>
              </w:rPr>
              <w:t>”</w:t>
            </w:r>
          </w:p>
          <w:p w14:paraId="09EB04CC" w14:textId="57FF78AD" w:rsidR="00E9151D" w:rsidRPr="007B2218" w:rsidRDefault="00E9151D" w:rsidP="00CE378A">
            <w:pPr>
              <w:snapToGrid w:val="0"/>
              <w:spacing w:before="60" w:after="60" w:line="240" w:lineRule="auto"/>
              <w:jc w:val="left"/>
              <w:rPr>
                <w:rFonts w:cs="Arial"/>
                <w:sz w:val="16"/>
                <w:szCs w:val="16"/>
                <w:lang w:val="en-GB"/>
              </w:rPr>
            </w:pPr>
            <w:r w:rsidRPr="007B2218">
              <w:rPr>
                <w:rFonts w:cs="Arial"/>
                <w:b/>
                <w:bCs/>
                <w:sz w:val="16"/>
                <w:szCs w:val="16"/>
                <w:lang w:val="en-GB"/>
              </w:rPr>
              <w:t xml:space="preserve">Mandatory in </w:t>
            </w:r>
            <w:r w:rsidR="006730CF" w:rsidRPr="007B2218">
              <w:rPr>
                <w:rFonts w:cs="Arial"/>
                <w:b/>
                <w:bCs/>
                <w:sz w:val="16"/>
                <w:szCs w:val="16"/>
                <w:lang w:val="en-GB"/>
              </w:rPr>
              <w:t>S-111</w:t>
            </w:r>
          </w:p>
        </w:tc>
      </w:tr>
      <w:tr w:rsidR="00E9151D" w:rsidRPr="00CE378A" w14:paraId="51B2A2F3" w14:textId="77777777" w:rsidTr="007B2218">
        <w:trPr>
          <w:cantSplit/>
        </w:trPr>
        <w:tc>
          <w:tcPr>
            <w:tcW w:w="405" w:type="pct"/>
          </w:tcPr>
          <w:p w14:paraId="2D9F00A6"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lastRenderedPageBreak/>
              <w:t>Attribute</w:t>
            </w:r>
          </w:p>
        </w:tc>
        <w:tc>
          <w:tcPr>
            <w:tcW w:w="858" w:type="pct"/>
            <w:tcMar>
              <w:left w:w="29" w:type="dxa"/>
              <w:right w:w="29" w:type="dxa"/>
            </w:tcMar>
          </w:tcPr>
          <w:p w14:paraId="47E8A936"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version</w:t>
            </w:r>
          </w:p>
        </w:tc>
        <w:tc>
          <w:tcPr>
            <w:tcW w:w="1504" w:type="pct"/>
            <w:tcMar>
              <w:left w:w="29" w:type="dxa"/>
              <w:right w:w="29" w:type="dxa"/>
            </w:tcMar>
          </w:tcPr>
          <w:p w14:paraId="43B04C57" w14:textId="16D6AEDB"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The version number of the </w:t>
            </w:r>
            <w:r w:rsidR="007B2218">
              <w:rPr>
                <w:rFonts w:cs="Arial"/>
                <w:sz w:val="16"/>
                <w:szCs w:val="16"/>
                <w:lang w:val="en-GB"/>
              </w:rPr>
              <w:t>P</w:t>
            </w:r>
            <w:r w:rsidRPr="00CE378A">
              <w:rPr>
                <w:rFonts w:cs="Arial"/>
                <w:sz w:val="16"/>
                <w:szCs w:val="16"/>
                <w:lang w:val="en-GB"/>
              </w:rPr>
              <w:t xml:space="preserve">roduct </w:t>
            </w:r>
            <w:r w:rsidR="007B2218">
              <w:rPr>
                <w:rFonts w:cs="Arial"/>
                <w:sz w:val="16"/>
                <w:szCs w:val="16"/>
                <w:lang w:val="en-GB"/>
              </w:rPr>
              <w:t>S</w:t>
            </w:r>
            <w:r w:rsidRPr="00CE378A">
              <w:rPr>
                <w:rFonts w:cs="Arial"/>
                <w:sz w:val="16"/>
                <w:szCs w:val="16"/>
                <w:lang w:val="en-GB"/>
              </w:rPr>
              <w:t>pecification</w:t>
            </w:r>
          </w:p>
        </w:tc>
        <w:tc>
          <w:tcPr>
            <w:tcW w:w="310" w:type="pct"/>
            <w:tcMar>
              <w:left w:w="29" w:type="dxa"/>
              <w:right w:w="29" w:type="dxa"/>
            </w:tcMar>
          </w:tcPr>
          <w:p w14:paraId="5D6D89A2" w14:textId="77777777" w:rsidR="00E9151D" w:rsidRPr="00CE378A" w:rsidRDefault="00E9151D" w:rsidP="00CE378A">
            <w:pPr>
              <w:snapToGrid w:val="0"/>
              <w:spacing w:before="60" w:after="60" w:line="240" w:lineRule="auto"/>
              <w:jc w:val="center"/>
              <w:rPr>
                <w:rFonts w:cs="Arial"/>
                <w:b/>
                <w:bCs/>
                <w:sz w:val="16"/>
                <w:szCs w:val="16"/>
                <w:lang w:val="en-GB"/>
              </w:rPr>
            </w:pPr>
            <w:r w:rsidRPr="00CE378A">
              <w:rPr>
                <w:rFonts w:cs="Arial"/>
                <w:b/>
                <w:bCs/>
                <w:sz w:val="16"/>
                <w:szCs w:val="16"/>
                <w:lang w:val="en-GB"/>
              </w:rPr>
              <w:t>1</w:t>
            </w:r>
          </w:p>
        </w:tc>
        <w:tc>
          <w:tcPr>
            <w:tcW w:w="783" w:type="pct"/>
            <w:tcMar>
              <w:left w:w="29" w:type="dxa"/>
              <w:right w:w="29" w:type="dxa"/>
            </w:tcMar>
          </w:tcPr>
          <w:p w14:paraId="4E45F87F"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CharacterString</w:t>
            </w:r>
          </w:p>
        </w:tc>
        <w:tc>
          <w:tcPr>
            <w:tcW w:w="1140" w:type="pct"/>
            <w:tcMar>
              <w:left w:w="29" w:type="dxa"/>
              <w:right w:w="29" w:type="dxa"/>
            </w:tcMar>
          </w:tcPr>
          <w:p w14:paraId="6D5B0882" w14:textId="7A733367" w:rsidR="00E9151D" w:rsidRPr="007B2218" w:rsidRDefault="007B2218" w:rsidP="00CE378A">
            <w:pPr>
              <w:snapToGrid w:val="0"/>
              <w:spacing w:before="60" w:after="60" w:line="240" w:lineRule="auto"/>
              <w:jc w:val="left"/>
              <w:rPr>
                <w:rFonts w:cs="Arial"/>
                <w:sz w:val="16"/>
                <w:szCs w:val="16"/>
                <w:lang w:val="en-GB"/>
              </w:rPr>
            </w:pPr>
            <w:r>
              <w:rPr>
                <w:rFonts w:cs="Arial"/>
                <w:sz w:val="16"/>
                <w:szCs w:val="16"/>
                <w:lang w:val="en-GB"/>
              </w:rPr>
              <w:t>For example</w:t>
            </w:r>
            <w:r w:rsidR="00E9151D" w:rsidRPr="007B2218">
              <w:rPr>
                <w:rFonts w:cs="Arial"/>
                <w:sz w:val="16"/>
                <w:szCs w:val="16"/>
                <w:lang w:val="en-GB"/>
              </w:rPr>
              <w:t xml:space="preserve">, </w:t>
            </w:r>
            <w:r w:rsidR="00427E2A">
              <w:rPr>
                <w:rFonts w:cs="Arial"/>
                <w:sz w:val="16"/>
                <w:szCs w:val="16"/>
                <w:lang w:val="en-GB"/>
              </w:rPr>
              <w:t>2.0.0</w:t>
            </w:r>
            <w:r w:rsidR="00E9151D" w:rsidRPr="007B2218">
              <w:rPr>
                <w:rFonts w:cs="Arial"/>
                <w:sz w:val="16"/>
                <w:szCs w:val="16"/>
                <w:lang w:val="en-GB"/>
              </w:rPr>
              <w:t xml:space="preserve"> for </w:t>
            </w:r>
            <w:r w:rsidR="006730CF" w:rsidRPr="007B2218">
              <w:rPr>
                <w:rFonts w:cs="Arial"/>
                <w:sz w:val="16"/>
                <w:szCs w:val="16"/>
                <w:lang w:val="en-GB"/>
              </w:rPr>
              <w:t>S-111</w:t>
            </w:r>
            <w:r w:rsidR="00E9151D" w:rsidRPr="007B2218">
              <w:rPr>
                <w:rFonts w:cs="Arial"/>
                <w:sz w:val="16"/>
                <w:szCs w:val="16"/>
                <w:lang w:val="en-GB"/>
              </w:rPr>
              <w:t xml:space="preserve"> Edition </w:t>
            </w:r>
            <w:r w:rsidR="00427E2A">
              <w:rPr>
                <w:rFonts w:cs="Arial"/>
                <w:sz w:val="16"/>
                <w:szCs w:val="16"/>
                <w:lang w:val="en-GB"/>
              </w:rPr>
              <w:t>2.0</w:t>
            </w:r>
            <w:r w:rsidR="00E9151D" w:rsidRPr="007B2218">
              <w:rPr>
                <w:rFonts w:cs="Arial"/>
                <w:sz w:val="16"/>
                <w:szCs w:val="16"/>
                <w:lang w:val="en-GB"/>
              </w:rPr>
              <w:t>.0</w:t>
            </w:r>
          </w:p>
          <w:p w14:paraId="58626467" w14:textId="7EC57011" w:rsidR="00E9151D" w:rsidRPr="007B2218" w:rsidRDefault="00E9151D" w:rsidP="00CE378A">
            <w:pPr>
              <w:snapToGrid w:val="0"/>
              <w:spacing w:before="60" w:after="60" w:line="240" w:lineRule="auto"/>
              <w:jc w:val="left"/>
              <w:rPr>
                <w:rFonts w:cs="Arial"/>
                <w:b/>
                <w:bCs/>
                <w:sz w:val="16"/>
                <w:szCs w:val="16"/>
                <w:lang w:val="en-GB"/>
              </w:rPr>
            </w:pPr>
            <w:r w:rsidRPr="007B2218">
              <w:rPr>
                <w:rFonts w:cs="Arial"/>
                <w:b/>
                <w:bCs/>
                <w:sz w:val="16"/>
                <w:szCs w:val="16"/>
                <w:lang w:val="en-GB"/>
              </w:rPr>
              <w:t xml:space="preserve">Mandatory in </w:t>
            </w:r>
            <w:r w:rsidR="006730CF" w:rsidRPr="007B2218">
              <w:rPr>
                <w:rFonts w:cs="Arial"/>
                <w:b/>
                <w:bCs/>
                <w:sz w:val="16"/>
                <w:szCs w:val="16"/>
                <w:lang w:val="en-GB"/>
              </w:rPr>
              <w:t>S-111</w:t>
            </w:r>
          </w:p>
        </w:tc>
      </w:tr>
      <w:tr w:rsidR="00E9151D" w:rsidRPr="00CE378A" w14:paraId="27C5C7FA" w14:textId="77777777" w:rsidTr="007B2218">
        <w:trPr>
          <w:cantSplit/>
        </w:trPr>
        <w:tc>
          <w:tcPr>
            <w:tcW w:w="405" w:type="pct"/>
          </w:tcPr>
          <w:p w14:paraId="4D2234D2"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Attribute</w:t>
            </w:r>
          </w:p>
        </w:tc>
        <w:tc>
          <w:tcPr>
            <w:tcW w:w="858" w:type="pct"/>
            <w:tcMar>
              <w:left w:w="29" w:type="dxa"/>
              <w:right w:w="29" w:type="dxa"/>
            </w:tcMar>
          </w:tcPr>
          <w:p w14:paraId="34512F63"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date</w:t>
            </w:r>
          </w:p>
        </w:tc>
        <w:tc>
          <w:tcPr>
            <w:tcW w:w="1504" w:type="pct"/>
            <w:tcMar>
              <w:left w:w="29" w:type="dxa"/>
              <w:right w:w="29" w:type="dxa"/>
            </w:tcMar>
          </w:tcPr>
          <w:p w14:paraId="2993AD4D" w14:textId="54979AA5"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The version date of the </w:t>
            </w:r>
            <w:r w:rsidR="007B2218">
              <w:rPr>
                <w:rFonts w:cs="Arial"/>
                <w:sz w:val="16"/>
                <w:szCs w:val="16"/>
                <w:lang w:val="en-GB"/>
              </w:rPr>
              <w:t>P</w:t>
            </w:r>
            <w:r w:rsidRPr="00CE378A">
              <w:rPr>
                <w:rFonts w:cs="Arial"/>
                <w:sz w:val="16"/>
                <w:szCs w:val="16"/>
                <w:lang w:val="en-GB"/>
              </w:rPr>
              <w:t xml:space="preserve">roduct </w:t>
            </w:r>
            <w:r w:rsidR="007B2218">
              <w:rPr>
                <w:rFonts w:cs="Arial"/>
                <w:sz w:val="16"/>
                <w:szCs w:val="16"/>
                <w:lang w:val="en-GB"/>
              </w:rPr>
              <w:t>S</w:t>
            </w:r>
            <w:r w:rsidRPr="00CE378A">
              <w:rPr>
                <w:rFonts w:cs="Arial"/>
                <w:sz w:val="16"/>
                <w:szCs w:val="16"/>
                <w:lang w:val="en-GB"/>
              </w:rPr>
              <w:t>pecification</w:t>
            </w:r>
          </w:p>
        </w:tc>
        <w:tc>
          <w:tcPr>
            <w:tcW w:w="310" w:type="pct"/>
            <w:tcMar>
              <w:left w:w="29" w:type="dxa"/>
              <w:right w:w="29" w:type="dxa"/>
            </w:tcMar>
          </w:tcPr>
          <w:p w14:paraId="216C2FA0" w14:textId="77777777" w:rsidR="00E9151D" w:rsidRPr="00CE378A" w:rsidRDefault="00E9151D" w:rsidP="00CE378A">
            <w:pPr>
              <w:snapToGrid w:val="0"/>
              <w:spacing w:before="60" w:after="60" w:line="240" w:lineRule="auto"/>
              <w:jc w:val="center"/>
              <w:rPr>
                <w:rFonts w:cs="Arial"/>
                <w:sz w:val="16"/>
                <w:szCs w:val="16"/>
                <w:lang w:val="en-GB"/>
              </w:rPr>
            </w:pPr>
            <w:r w:rsidRPr="00CE378A">
              <w:rPr>
                <w:rFonts w:cs="Arial"/>
                <w:sz w:val="16"/>
                <w:szCs w:val="16"/>
                <w:lang w:val="en-GB"/>
              </w:rPr>
              <w:t>0..1</w:t>
            </w:r>
          </w:p>
        </w:tc>
        <w:tc>
          <w:tcPr>
            <w:tcW w:w="783" w:type="pct"/>
            <w:tcMar>
              <w:left w:w="29" w:type="dxa"/>
              <w:right w:w="29" w:type="dxa"/>
            </w:tcMar>
          </w:tcPr>
          <w:p w14:paraId="4E6BDFFF"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Date</w:t>
            </w:r>
          </w:p>
        </w:tc>
        <w:tc>
          <w:tcPr>
            <w:tcW w:w="1140" w:type="pct"/>
            <w:tcMar>
              <w:left w:w="29" w:type="dxa"/>
              <w:right w:w="29" w:type="dxa"/>
            </w:tcMar>
          </w:tcPr>
          <w:p w14:paraId="1B7D0F6F" w14:textId="5AA0632D"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From the Product Specification Register of the IHO GI Registry. For interim drafts use the version date in Product Specification Metadata</w:t>
            </w:r>
          </w:p>
        </w:tc>
      </w:tr>
      <w:tr w:rsidR="00EE1A94" w:rsidRPr="00CE378A" w14:paraId="209A6D7F" w14:textId="77777777" w:rsidTr="007B2218">
        <w:trPr>
          <w:cantSplit/>
        </w:trPr>
        <w:tc>
          <w:tcPr>
            <w:tcW w:w="405" w:type="pct"/>
          </w:tcPr>
          <w:p w14:paraId="34EDD85F" w14:textId="02D70166" w:rsidR="00EE1A94" w:rsidRPr="00CE378A" w:rsidRDefault="00EE1A94" w:rsidP="00CE378A">
            <w:pPr>
              <w:snapToGrid w:val="0"/>
              <w:spacing w:before="60" w:after="60" w:line="240" w:lineRule="auto"/>
              <w:jc w:val="left"/>
              <w:rPr>
                <w:rFonts w:cs="Arial"/>
                <w:sz w:val="16"/>
                <w:szCs w:val="16"/>
                <w:lang w:val="en-GB"/>
              </w:rPr>
            </w:pPr>
            <w:r w:rsidRPr="00CE378A">
              <w:rPr>
                <w:rFonts w:cs="Arial"/>
                <w:sz w:val="16"/>
                <w:szCs w:val="16"/>
                <w:lang w:val="en-GB"/>
              </w:rPr>
              <w:t>Attribute</w:t>
            </w:r>
          </w:p>
        </w:tc>
        <w:tc>
          <w:tcPr>
            <w:tcW w:w="858" w:type="pct"/>
            <w:tcMar>
              <w:left w:w="29" w:type="dxa"/>
              <w:right w:w="29" w:type="dxa"/>
            </w:tcMar>
          </w:tcPr>
          <w:p w14:paraId="23928A02" w14:textId="0D5D4B99" w:rsidR="00EE1A94" w:rsidRPr="00CE378A" w:rsidRDefault="00EE1A94" w:rsidP="00CE378A">
            <w:pPr>
              <w:snapToGrid w:val="0"/>
              <w:spacing w:before="60" w:after="60" w:line="240" w:lineRule="auto"/>
              <w:jc w:val="left"/>
              <w:rPr>
                <w:rFonts w:cs="Arial"/>
                <w:sz w:val="16"/>
                <w:szCs w:val="16"/>
                <w:lang w:val="en-GB"/>
              </w:rPr>
            </w:pPr>
            <w:r w:rsidRPr="00CE378A">
              <w:rPr>
                <w:rFonts w:cs="Arial"/>
                <w:sz w:val="16"/>
                <w:szCs w:val="16"/>
                <w:lang w:val="en-GB"/>
              </w:rPr>
              <w:t>productIdentifier</w:t>
            </w:r>
          </w:p>
        </w:tc>
        <w:tc>
          <w:tcPr>
            <w:tcW w:w="1504" w:type="pct"/>
            <w:tcMar>
              <w:left w:w="29" w:type="dxa"/>
              <w:right w:w="29" w:type="dxa"/>
            </w:tcMar>
          </w:tcPr>
          <w:p w14:paraId="47C52BDE" w14:textId="4D7EEBBC" w:rsidR="00EE1A94" w:rsidRPr="00CE378A" w:rsidRDefault="00EE1A94" w:rsidP="00CE378A">
            <w:pPr>
              <w:snapToGrid w:val="0"/>
              <w:spacing w:before="60" w:after="60" w:line="240" w:lineRule="auto"/>
              <w:jc w:val="left"/>
              <w:rPr>
                <w:rFonts w:cs="Arial"/>
                <w:sz w:val="16"/>
                <w:szCs w:val="16"/>
                <w:lang w:val="en-GB"/>
              </w:rPr>
            </w:pPr>
            <w:r w:rsidRPr="00CE378A">
              <w:rPr>
                <w:rFonts w:cs="Arial"/>
                <w:sz w:val="16"/>
                <w:szCs w:val="16"/>
                <w:lang w:val="en-GB"/>
              </w:rPr>
              <w:t>Machine readable unique identifier of a</w:t>
            </w:r>
            <w:r w:rsidR="007B2218">
              <w:rPr>
                <w:rFonts w:cs="Arial"/>
                <w:sz w:val="16"/>
                <w:szCs w:val="16"/>
                <w:lang w:val="en-GB"/>
              </w:rPr>
              <w:t xml:space="preserve"> </w:t>
            </w:r>
            <w:r w:rsidRPr="00CE378A">
              <w:rPr>
                <w:rFonts w:cs="Arial"/>
                <w:sz w:val="16"/>
                <w:szCs w:val="16"/>
                <w:lang w:val="en-GB"/>
              </w:rPr>
              <w:t>product type</w:t>
            </w:r>
          </w:p>
        </w:tc>
        <w:tc>
          <w:tcPr>
            <w:tcW w:w="310" w:type="pct"/>
            <w:tcMar>
              <w:left w:w="29" w:type="dxa"/>
              <w:right w:w="29" w:type="dxa"/>
            </w:tcMar>
          </w:tcPr>
          <w:p w14:paraId="7230C5E0" w14:textId="500A6DD7" w:rsidR="00EE1A94" w:rsidRPr="00CE378A" w:rsidRDefault="00EE1A94" w:rsidP="00CE378A">
            <w:pPr>
              <w:snapToGrid w:val="0"/>
              <w:spacing w:before="60" w:after="60" w:line="240" w:lineRule="auto"/>
              <w:jc w:val="center"/>
              <w:rPr>
                <w:rFonts w:cs="Arial"/>
                <w:sz w:val="16"/>
                <w:szCs w:val="16"/>
                <w:lang w:val="en-GB"/>
              </w:rPr>
            </w:pPr>
            <w:r w:rsidRPr="00CE378A">
              <w:rPr>
                <w:rFonts w:cs="Arial"/>
                <w:sz w:val="16"/>
                <w:szCs w:val="16"/>
                <w:lang w:val="en-GB"/>
              </w:rPr>
              <w:t>1</w:t>
            </w:r>
          </w:p>
        </w:tc>
        <w:tc>
          <w:tcPr>
            <w:tcW w:w="783" w:type="pct"/>
            <w:tcMar>
              <w:left w:w="29" w:type="dxa"/>
              <w:right w:w="29" w:type="dxa"/>
            </w:tcMar>
          </w:tcPr>
          <w:p w14:paraId="3B24A088" w14:textId="77777777" w:rsidR="00EE1A94" w:rsidRPr="00CE378A" w:rsidRDefault="00EE1A94" w:rsidP="00CE378A">
            <w:pPr>
              <w:snapToGrid w:val="0"/>
              <w:spacing w:before="60" w:after="60" w:line="240" w:lineRule="auto"/>
              <w:jc w:val="left"/>
              <w:rPr>
                <w:rFonts w:cs="Arial"/>
                <w:sz w:val="16"/>
                <w:szCs w:val="16"/>
                <w:lang w:val="en-GB"/>
              </w:rPr>
            </w:pPr>
            <w:r w:rsidRPr="00CE378A">
              <w:rPr>
                <w:rFonts w:cs="Arial"/>
                <w:sz w:val="16"/>
                <w:szCs w:val="16"/>
                <w:lang w:val="en-GB"/>
              </w:rPr>
              <w:t>CharacterString</w:t>
            </w:r>
          </w:p>
          <w:p w14:paraId="54242799" w14:textId="596BB819" w:rsidR="00EE1A94" w:rsidRPr="00CE378A" w:rsidRDefault="00EE1A94" w:rsidP="00CE378A">
            <w:pPr>
              <w:snapToGrid w:val="0"/>
              <w:spacing w:before="60" w:after="60" w:line="240" w:lineRule="auto"/>
              <w:jc w:val="left"/>
              <w:rPr>
                <w:rFonts w:cs="Arial"/>
                <w:sz w:val="16"/>
                <w:szCs w:val="16"/>
                <w:lang w:val="en-GB"/>
              </w:rPr>
            </w:pPr>
            <w:r w:rsidRPr="00CE378A">
              <w:rPr>
                <w:rFonts w:cs="Arial"/>
                <w:sz w:val="16"/>
                <w:szCs w:val="16"/>
                <w:lang w:val="en-GB"/>
              </w:rPr>
              <w:t>(Restricted to Product ID</w:t>
            </w:r>
            <w:r w:rsidR="007B2218">
              <w:rPr>
                <w:rFonts w:cs="Arial"/>
                <w:sz w:val="16"/>
                <w:szCs w:val="16"/>
                <w:lang w:val="en-GB"/>
              </w:rPr>
              <w:t xml:space="preserve"> </w:t>
            </w:r>
            <w:r w:rsidRPr="00CE378A">
              <w:rPr>
                <w:rFonts w:cs="Arial"/>
                <w:sz w:val="16"/>
                <w:szCs w:val="16"/>
                <w:lang w:val="en-GB"/>
              </w:rPr>
              <w:t>values from the IHO Product Specification Register, in the IHO Geospatial Information Registry)</w:t>
            </w:r>
          </w:p>
        </w:tc>
        <w:tc>
          <w:tcPr>
            <w:tcW w:w="1140" w:type="pct"/>
            <w:tcMar>
              <w:left w:w="29" w:type="dxa"/>
              <w:right w:w="29" w:type="dxa"/>
            </w:tcMar>
          </w:tcPr>
          <w:p w14:paraId="0A0FF0ED" w14:textId="55BE773A" w:rsidR="00EE1A94" w:rsidRPr="007B2218" w:rsidRDefault="00EE1A94" w:rsidP="00CE378A">
            <w:pPr>
              <w:snapToGrid w:val="0"/>
              <w:spacing w:before="60" w:after="60" w:line="240" w:lineRule="auto"/>
              <w:jc w:val="left"/>
              <w:rPr>
                <w:rFonts w:cs="Arial"/>
                <w:b/>
                <w:bCs/>
                <w:sz w:val="16"/>
                <w:szCs w:val="16"/>
                <w:lang w:val="en-GB"/>
              </w:rPr>
            </w:pPr>
            <w:r w:rsidRPr="007B2218">
              <w:rPr>
                <w:rFonts w:cs="Arial"/>
                <w:b/>
                <w:bCs/>
                <w:sz w:val="16"/>
                <w:szCs w:val="16"/>
                <w:lang w:val="en-GB"/>
              </w:rPr>
              <w:t>For S-111 this must be the string “S-111” (without quotes)</w:t>
            </w:r>
          </w:p>
        </w:tc>
      </w:tr>
      <w:tr w:rsidR="00E9151D" w:rsidRPr="00CE378A" w14:paraId="69222592" w14:textId="77777777" w:rsidTr="007B2218">
        <w:trPr>
          <w:cantSplit/>
        </w:trPr>
        <w:tc>
          <w:tcPr>
            <w:tcW w:w="405" w:type="pct"/>
          </w:tcPr>
          <w:p w14:paraId="69959391"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Attribute</w:t>
            </w:r>
          </w:p>
        </w:tc>
        <w:tc>
          <w:tcPr>
            <w:tcW w:w="858" w:type="pct"/>
            <w:tcMar>
              <w:left w:w="29" w:type="dxa"/>
              <w:right w:w="29" w:type="dxa"/>
            </w:tcMar>
          </w:tcPr>
          <w:p w14:paraId="2A4B0209"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number</w:t>
            </w:r>
          </w:p>
        </w:tc>
        <w:tc>
          <w:tcPr>
            <w:tcW w:w="1504" w:type="pct"/>
            <w:tcMar>
              <w:left w:w="29" w:type="dxa"/>
              <w:right w:w="29" w:type="dxa"/>
            </w:tcMar>
          </w:tcPr>
          <w:p w14:paraId="1A99DD60"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The number used to lookup the product in the Product Specification Register of the IHO GI registry </w:t>
            </w:r>
          </w:p>
        </w:tc>
        <w:tc>
          <w:tcPr>
            <w:tcW w:w="310" w:type="pct"/>
            <w:tcMar>
              <w:left w:w="29" w:type="dxa"/>
              <w:right w:w="29" w:type="dxa"/>
            </w:tcMar>
          </w:tcPr>
          <w:p w14:paraId="1BCE7801" w14:textId="77777777" w:rsidR="00E9151D" w:rsidRPr="00CE378A" w:rsidRDefault="00E9151D" w:rsidP="00CE378A">
            <w:pPr>
              <w:snapToGrid w:val="0"/>
              <w:spacing w:before="60" w:after="60" w:line="240" w:lineRule="auto"/>
              <w:jc w:val="center"/>
              <w:rPr>
                <w:rFonts w:cs="Arial"/>
                <w:sz w:val="16"/>
                <w:szCs w:val="16"/>
                <w:lang w:val="en-GB"/>
              </w:rPr>
            </w:pPr>
            <w:r w:rsidRPr="00CE378A">
              <w:rPr>
                <w:rFonts w:cs="Arial"/>
                <w:sz w:val="16"/>
                <w:szCs w:val="16"/>
                <w:lang w:val="en-GB"/>
              </w:rPr>
              <w:t>1</w:t>
            </w:r>
          </w:p>
        </w:tc>
        <w:tc>
          <w:tcPr>
            <w:tcW w:w="783" w:type="pct"/>
            <w:tcMar>
              <w:left w:w="29" w:type="dxa"/>
              <w:right w:w="29" w:type="dxa"/>
            </w:tcMar>
          </w:tcPr>
          <w:p w14:paraId="5ADE86D1"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Integer</w:t>
            </w:r>
          </w:p>
        </w:tc>
        <w:tc>
          <w:tcPr>
            <w:tcW w:w="1140" w:type="pct"/>
            <w:tcMar>
              <w:left w:w="29" w:type="dxa"/>
              <w:right w:w="29" w:type="dxa"/>
            </w:tcMar>
          </w:tcPr>
          <w:p w14:paraId="25E6F291" w14:textId="192676AC"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From the Product Specification Register in the IHO Geospatial Information Registry</w:t>
            </w:r>
          </w:p>
          <w:p w14:paraId="27F47B12" w14:textId="12C12DA8"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Encode as “0” until this </w:t>
            </w:r>
            <w:r w:rsidR="007B2218">
              <w:rPr>
                <w:rFonts w:cs="Arial"/>
                <w:sz w:val="16"/>
                <w:szCs w:val="16"/>
                <w:lang w:val="en-GB"/>
              </w:rPr>
              <w:t>E</w:t>
            </w:r>
            <w:r w:rsidRPr="00CE378A">
              <w:rPr>
                <w:rFonts w:cs="Arial"/>
                <w:sz w:val="16"/>
                <w:szCs w:val="16"/>
                <w:lang w:val="en-GB"/>
              </w:rPr>
              <w:t xml:space="preserve">dition is added to the GI Registry and receives a </w:t>
            </w:r>
            <w:r w:rsidR="007B2218">
              <w:rPr>
                <w:rFonts w:cs="Arial"/>
                <w:sz w:val="16"/>
                <w:szCs w:val="16"/>
                <w:lang w:val="en-GB"/>
              </w:rPr>
              <w:t>R</w:t>
            </w:r>
            <w:r w:rsidRPr="00CE378A">
              <w:rPr>
                <w:rFonts w:cs="Arial"/>
                <w:sz w:val="16"/>
                <w:szCs w:val="16"/>
                <w:lang w:val="en-GB"/>
              </w:rPr>
              <w:t xml:space="preserve">egistry number. Do not use the number of any other </w:t>
            </w:r>
            <w:r w:rsidR="007B2218">
              <w:rPr>
                <w:rFonts w:cs="Arial"/>
                <w:sz w:val="16"/>
                <w:szCs w:val="16"/>
                <w:lang w:val="en-GB"/>
              </w:rPr>
              <w:t>E</w:t>
            </w:r>
            <w:r w:rsidRPr="00CE378A">
              <w:rPr>
                <w:rFonts w:cs="Arial"/>
                <w:sz w:val="16"/>
                <w:szCs w:val="16"/>
                <w:lang w:val="en-GB"/>
              </w:rPr>
              <w:t>dition</w:t>
            </w:r>
          </w:p>
        </w:tc>
      </w:tr>
      <w:tr w:rsidR="00E9151D" w:rsidRPr="00CE378A" w14:paraId="740CBAF1" w14:textId="77777777" w:rsidTr="007B2218">
        <w:trPr>
          <w:cantSplit/>
        </w:trPr>
        <w:tc>
          <w:tcPr>
            <w:tcW w:w="405" w:type="pct"/>
          </w:tcPr>
          <w:p w14:paraId="5E084F8B"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Attribute</w:t>
            </w:r>
          </w:p>
        </w:tc>
        <w:tc>
          <w:tcPr>
            <w:tcW w:w="858" w:type="pct"/>
            <w:tcMar>
              <w:left w:w="29" w:type="dxa"/>
              <w:right w:w="29" w:type="dxa"/>
            </w:tcMar>
          </w:tcPr>
          <w:p w14:paraId="7FE06AD9"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compliancyCategory</w:t>
            </w:r>
          </w:p>
        </w:tc>
        <w:tc>
          <w:tcPr>
            <w:tcW w:w="1504" w:type="pct"/>
            <w:tcMar>
              <w:left w:w="29" w:type="dxa"/>
              <w:right w:w="29" w:type="dxa"/>
            </w:tcMar>
          </w:tcPr>
          <w:p w14:paraId="5F70017D"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The level of compliance of the Product Specification to S-100</w:t>
            </w:r>
          </w:p>
        </w:tc>
        <w:tc>
          <w:tcPr>
            <w:tcW w:w="310" w:type="pct"/>
            <w:tcMar>
              <w:left w:w="29" w:type="dxa"/>
              <w:right w:w="29" w:type="dxa"/>
            </w:tcMar>
          </w:tcPr>
          <w:p w14:paraId="66F5FF96" w14:textId="3087E83C" w:rsidR="00E9151D" w:rsidRPr="006674C5" w:rsidRDefault="00E9151D" w:rsidP="00CE378A">
            <w:pPr>
              <w:snapToGrid w:val="0"/>
              <w:spacing w:before="60" w:after="60" w:line="240" w:lineRule="auto"/>
              <w:jc w:val="center"/>
              <w:rPr>
                <w:rFonts w:cs="Arial"/>
                <w:b/>
                <w:bCs/>
                <w:sz w:val="16"/>
                <w:szCs w:val="16"/>
                <w:lang w:val="en-GB"/>
              </w:rPr>
            </w:pPr>
            <w:r w:rsidRPr="006674C5">
              <w:rPr>
                <w:rFonts w:cs="Arial"/>
                <w:b/>
                <w:bCs/>
                <w:sz w:val="16"/>
                <w:szCs w:val="16"/>
                <w:lang w:val="en-GB"/>
              </w:rPr>
              <w:t>1</w:t>
            </w:r>
          </w:p>
        </w:tc>
        <w:tc>
          <w:tcPr>
            <w:tcW w:w="783" w:type="pct"/>
            <w:tcMar>
              <w:left w:w="29" w:type="dxa"/>
              <w:right w:w="29" w:type="dxa"/>
            </w:tcMar>
          </w:tcPr>
          <w:p w14:paraId="065AFBE8"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S100_CompliancyCategory</w:t>
            </w:r>
          </w:p>
        </w:tc>
        <w:tc>
          <w:tcPr>
            <w:tcW w:w="1140" w:type="pct"/>
            <w:tcMar>
              <w:left w:w="29" w:type="dxa"/>
              <w:right w:w="29" w:type="dxa"/>
            </w:tcMar>
          </w:tcPr>
          <w:p w14:paraId="45202DA5" w14:textId="77777777" w:rsidR="00E9151D"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See S-100 Part 4a, </w:t>
            </w:r>
            <w:r w:rsidR="007B2218">
              <w:rPr>
                <w:rFonts w:cs="Arial"/>
                <w:sz w:val="16"/>
                <w:szCs w:val="16"/>
                <w:lang w:val="en-GB"/>
              </w:rPr>
              <w:t>c</w:t>
            </w:r>
            <w:r w:rsidRPr="00CE378A">
              <w:rPr>
                <w:rFonts w:cs="Arial"/>
                <w:sz w:val="16"/>
                <w:szCs w:val="16"/>
                <w:lang w:val="en-GB"/>
              </w:rPr>
              <w:t xml:space="preserve">lause 4a-5.5 and </w:t>
            </w:r>
            <w:r w:rsidR="007B2218">
              <w:rPr>
                <w:rFonts w:cs="Arial"/>
                <w:sz w:val="16"/>
                <w:szCs w:val="16"/>
                <w:lang w:val="en-GB"/>
              </w:rPr>
              <w:t>c</w:t>
            </w:r>
            <w:r w:rsidRPr="00CE378A">
              <w:rPr>
                <w:rFonts w:cs="Arial"/>
                <w:sz w:val="16"/>
                <w:szCs w:val="16"/>
                <w:lang w:val="en-GB"/>
              </w:rPr>
              <w:t xml:space="preserve">lause </w:t>
            </w:r>
            <w:r w:rsidR="0034782A" w:rsidRPr="00CE378A">
              <w:rPr>
                <w:rFonts w:cs="Arial"/>
                <w:sz w:val="16"/>
                <w:szCs w:val="16"/>
                <w:lang w:val="en-GB"/>
              </w:rPr>
              <w:fldChar w:fldCharType="begin"/>
            </w:r>
            <w:r w:rsidR="0034782A" w:rsidRPr="00CE378A">
              <w:rPr>
                <w:rFonts w:cs="Arial"/>
                <w:sz w:val="16"/>
                <w:szCs w:val="16"/>
                <w:lang w:val="en-GB"/>
              </w:rPr>
              <w:instrText xml:space="preserve"> REF _Ref112893475 \r \h </w:instrText>
            </w:r>
            <w:r w:rsidR="00CE378A" w:rsidRPr="00CE378A">
              <w:rPr>
                <w:rFonts w:cs="Arial"/>
                <w:sz w:val="16"/>
                <w:szCs w:val="16"/>
                <w:lang w:val="en-GB"/>
              </w:rPr>
              <w:instrText xml:space="preserve"> \* MERGEFORMAT </w:instrText>
            </w:r>
            <w:r w:rsidR="0034782A" w:rsidRPr="00CE378A">
              <w:rPr>
                <w:rFonts w:cs="Arial"/>
                <w:sz w:val="16"/>
                <w:szCs w:val="16"/>
                <w:lang w:val="en-GB"/>
              </w:rPr>
            </w:r>
            <w:r w:rsidR="0034782A" w:rsidRPr="00CE378A">
              <w:rPr>
                <w:rFonts w:cs="Arial"/>
                <w:sz w:val="16"/>
                <w:szCs w:val="16"/>
                <w:lang w:val="en-GB"/>
              </w:rPr>
              <w:fldChar w:fldCharType="separate"/>
            </w:r>
            <w:r w:rsidR="00D33763">
              <w:rPr>
                <w:rFonts w:cs="Arial"/>
                <w:sz w:val="16"/>
                <w:szCs w:val="16"/>
                <w:lang w:val="en-GB"/>
              </w:rPr>
              <w:t>7.6</w:t>
            </w:r>
            <w:r w:rsidR="0034782A" w:rsidRPr="00CE378A">
              <w:rPr>
                <w:rFonts w:cs="Arial"/>
                <w:sz w:val="16"/>
                <w:szCs w:val="16"/>
                <w:lang w:val="en-GB"/>
              </w:rPr>
              <w:fldChar w:fldCharType="end"/>
            </w:r>
            <w:r w:rsidR="0034782A" w:rsidRPr="00CE378A">
              <w:rPr>
                <w:rFonts w:cs="Arial"/>
                <w:sz w:val="16"/>
                <w:szCs w:val="16"/>
                <w:lang w:val="en-GB"/>
              </w:rPr>
              <w:t xml:space="preserve"> </w:t>
            </w:r>
            <w:r w:rsidRPr="00CE378A">
              <w:rPr>
                <w:rFonts w:cs="Arial"/>
                <w:sz w:val="16"/>
                <w:szCs w:val="16"/>
                <w:lang w:val="en-GB"/>
              </w:rPr>
              <w:t>in this Product Specification</w:t>
            </w:r>
          </w:p>
          <w:p w14:paraId="6B7EA1A9" w14:textId="63B96218" w:rsidR="00427E2A" w:rsidRPr="006674C5" w:rsidRDefault="00427E2A" w:rsidP="00CE378A">
            <w:pPr>
              <w:snapToGrid w:val="0"/>
              <w:spacing w:before="60" w:after="60" w:line="240" w:lineRule="auto"/>
              <w:jc w:val="left"/>
              <w:rPr>
                <w:rFonts w:cs="Arial"/>
                <w:b/>
                <w:bCs/>
                <w:sz w:val="16"/>
                <w:szCs w:val="16"/>
                <w:lang w:val="en-GB"/>
              </w:rPr>
            </w:pPr>
            <w:r w:rsidRPr="006674C5">
              <w:rPr>
                <w:rFonts w:cs="Arial"/>
                <w:b/>
                <w:bCs/>
                <w:sz w:val="16"/>
                <w:szCs w:val="16"/>
                <w:lang w:val="en-GB"/>
              </w:rPr>
              <w:t>Mandatory in S-111</w:t>
            </w:r>
          </w:p>
        </w:tc>
      </w:tr>
    </w:tbl>
    <w:p w14:paraId="276C94C8" w14:textId="77777777" w:rsidR="00E9151D" w:rsidRPr="00CF30EA" w:rsidRDefault="00E9151D" w:rsidP="007B2218">
      <w:pPr>
        <w:spacing w:after="0" w:line="240" w:lineRule="auto"/>
        <w:rPr>
          <w:lang w:val="en-GB" w:eastAsia="ar-SA"/>
        </w:rPr>
      </w:pPr>
    </w:p>
    <w:p w14:paraId="0B947F6C" w14:textId="77777777" w:rsidR="00E9151D" w:rsidRPr="00CF30EA" w:rsidRDefault="00E9151D" w:rsidP="007B2218">
      <w:pPr>
        <w:pStyle w:val="Heading3"/>
        <w:tabs>
          <w:tab w:val="clear" w:pos="660"/>
          <w:tab w:val="clear" w:pos="880"/>
          <w:tab w:val="left" w:pos="851"/>
        </w:tabs>
        <w:spacing w:before="120" w:after="120" w:line="240" w:lineRule="auto"/>
        <w:ind w:left="851" w:hanging="851"/>
        <w:rPr>
          <w:lang w:eastAsia="ar-SA"/>
        </w:rPr>
      </w:pPr>
      <w:bookmarkStart w:id="1147" w:name="_Toc172126831"/>
      <w:r w:rsidRPr="00CF30EA">
        <w:rPr>
          <w:lang w:eastAsia="ar-SA"/>
        </w:rPr>
        <w:t>S100_CompliancyCategory</w:t>
      </w:r>
      <w:bookmarkEnd w:id="1147"/>
    </w:p>
    <w:p w14:paraId="5AE8FFA4" w14:textId="68E51C56" w:rsidR="00E9151D" w:rsidRPr="00CF30EA" w:rsidRDefault="006730CF" w:rsidP="007B2218">
      <w:pPr>
        <w:spacing w:after="120" w:line="240" w:lineRule="auto"/>
        <w:rPr>
          <w:lang w:val="en-GB" w:eastAsia="ar-SA"/>
        </w:rPr>
      </w:pPr>
      <w:r w:rsidRPr="00CF30EA">
        <w:rPr>
          <w:lang w:val="en-GB" w:eastAsia="ar-SA"/>
        </w:rPr>
        <w:t>S-111</w:t>
      </w:r>
      <w:r w:rsidR="00E9151D" w:rsidRPr="00CF30EA">
        <w:rPr>
          <w:lang w:val="en-GB" w:eastAsia="ar-SA"/>
        </w:rPr>
        <w:t xml:space="preserve"> uses only Category 4 as defined in S-100 </w:t>
      </w:r>
      <w:r w:rsidR="007B2218">
        <w:rPr>
          <w:lang w:val="en-GB" w:eastAsia="ar-SA"/>
        </w:rPr>
        <w:t>Part 4a, c</w:t>
      </w:r>
      <w:r w:rsidR="00E9151D" w:rsidRPr="00CF30EA">
        <w:rPr>
          <w:lang w:val="en-GB" w:eastAsia="ar-SA"/>
        </w:rPr>
        <w:t>lause 4a-5.5.</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431"/>
        <w:gridCol w:w="2162"/>
        <w:gridCol w:w="4145"/>
        <w:gridCol w:w="809"/>
        <w:gridCol w:w="5401"/>
      </w:tblGrid>
      <w:tr w:rsidR="0037752E" w:rsidRPr="007B2218" w14:paraId="6F35AA81" w14:textId="77777777" w:rsidTr="0037752E">
        <w:trPr>
          <w:trHeight w:val="277"/>
        </w:trPr>
        <w:tc>
          <w:tcPr>
            <w:tcW w:w="513" w:type="pct"/>
            <w:shd w:val="clear" w:color="auto" w:fill="D9D9D9" w:themeFill="background1" w:themeFillShade="D9"/>
            <w:vAlign w:val="center"/>
          </w:tcPr>
          <w:p w14:paraId="37A41344" w14:textId="77777777" w:rsidR="00E9151D" w:rsidRPr="007B2218" w:rsidRDefault="00E9151D" w:rsidP="007B2218">
            <w:pPr>
              <w:suppressAutoHyphens/>
              <w:snapToGrid w:val="0"/>
              <w:spacing w:before="60" w:after="60" w:line="240" w:lineRule="auto"/>
              <w:jc w:val="left"/>
              <w:rPr>
                <w:rFonts w:cs="Arial"/>
                <w:b/>
                <w:sz w:val="16"/>
                <w:szCs w:val="16"/>
                <w:lang w:val="en-GB" w:eastAsia="ar-SA"/>
              </w:rPr>
            </w:pPr>
            <w:r w:rsidRPr="007B2218">
              <w:rPr>
                <w:rFonts w:cs="Arial"/>
                <w:b/>
                <w:sz w:val="16"/>
                <w:szCs w:val="16"/>
                <w:lang w:val="en-GB" w:eastAsia="ar-SA"/>
              </w:rPr>
              <w:t>Role Name</w:t>
            </w:r>
          </w:p>
        </w:tc>
        <w:tc>
          <w:tcPr>
            <w:tcW w:w="775" w:type="pct"/>
            <w:shd w:val="clear" w:color="auto" w:fill="D9D9D9" w:themeFill="background1" w:themeFillShade="D9"/>
            <w:vAlign w:val="center"/>
          </w:tcPr>
          <w:p w14:paraId="2C83E5A1" w14:textId="77777777" w:rsidR="00E9151D" w:rsidRPr="007B2218" w:rsidRDefault="00E9151D" w:rsidP="007B2218">
            <w:pPr>
              <w:snapToGrid w:val="0"/>
              <w:spacing w:before="60" w:after="60" w:line="240" w:lineRule="auto"/>
              <w:jc w:val="left"/>
              <w:rPr>
                <w:rFonts w:cs="Arial"/>
                <w:b/>
                <w:sz w:val="16"/>
                <w:szCs w:val="16"/>
                <w:lang w:val="en-GB"/>
              </w:rPr>
            </w:pPr>
            <w:r w:rsidRPr="007B2218">
              <w:rPr>
                <w:rFonts w:cs="Arial"/>
                <w:b/>
                <w:sz w:val="16"/>
                <w:szCs w:val="16"/>
                <w:lang w:val="en-GB"/>
              </w:rPr>
              <w:t>Name</w:t>
            </w:r>
          </w:p>
        </w:tc>
        <w:tc>
          <w:tcPr>
            <w:tcW w:w="1486" w:type="pct"/>
            <w:shd w:val="clear" w:color="auto" w:fill="D9D9D9" w:themeFill="background1" w:themeFillShade="D9"/>
            <w:vAlign w:val="center"/>
          </w:tcPr>
          <w:p w14:paraId="5B0D27BB" w14:textId="77777777" w:rsidR="00E9151D" w:rsidRPr="007B2218" w:rsidRDefault="00E9151D" w:rsidP="007B2218">
            <w:pPr>
              <w:snapToGrid w:val="0"/>
              <w:spacing w:before="60" w:after="60" w:line="240" w:lineRule="auto"/>
              <w:jc w:val="left"/>
              <w:rPr>
                <w:rFonts w:cs="Arial"/>
                <w:b/>
                <w:sz w:val="16"/>
                <w:szCs w:val="16"/>
                <w:lang w:val="en-GB"/>
              </w:rPr>
            </w:pPr>
            <w:r w:rsidRPr="007B2218">
              <w:rPr>
                <w:rFonts w:cs="Arial"/>
                <w:b/>
                <w:sz w:val="16"/>
                <w:szCs w:val="16"/>
                <w:lang w:val="en-GB"/>
              </w:rPr>
              <w:t>Description</w:t>
            </w:r>
          </w:p>
        </w:tc>
        <w:tc>
          <w:tcPr>
            <w:tcW w:w="290" w:type="pct"/>
            <w:shd w:val="clear" w:color="auto" w:fill="D9D9D9" w:themeFill="background1" w:themeFillShade="D9"/>
            <w:vAlign w:val="center"/>
          </w:tcPr>
          <w:p w14:paraId="22BA0D66" w14:textId="77777777" w:rsidR="00E9151D" w:rsidRPr="007B2218" w:rsidRDefault="00E9151D" w:rsidP="00623A9E">
            <w:pPr>
              <w:snapToGrid w:val="0"/>
              <w:spacing w:before="60" w:after="60" w:line="240" w:lineRule="auto"/>
              <w:jc w:val="center"/>
              <w:rPr>
                <w:rFonts w:cs="Arial"/>
                <w:b/>
                <w:sz w:val="16"/>
                <w:szCs w:val="16"/>
                <w:lang w:val="en-GB"/>
              </w:rPr>
            </w:pPr>
            <w:r w:rsidRPr="007B2218">
              <w:rPr>
                <w:rFonts w:cs="Arial"/>
                <w:b/>
                <w:sz w:val="16"/>
                <w:szCs w:val="16"/>
                <w:lang w:val="en-GB"/>
              </w:rPr>
              <w:t>Code</w:t>
            </w:r>
          </w:p>
        </w:tc>
        <w:tc>
          <w:tcPr>
            <w:tcW w:w="1937" w:type="pct"/>
            <w:shd w:val="clear" w:color="auto" w:fill="D9D9D9" w:themeFill="background1" w:themeFillShade="D9"/>
            <w:vAlign w:val="center"/>
          </w:tcPr>
          <w:p w14:paraId="56A0BB13" w14:textId="77777777" w:rsidR="00E9151D" w:rsidRPr="007B2218" w:rsidRDefault="00E9151D" w:rsidP="007B2218">
            <w:pPr>
              <w:snapToGrid w:val="0"/>
              <w:spacing w:before="60" w:after="60" w:line="240" w:lineRule="auto"/>
              <w:jc w:val="left"/>
              <w:rPr>
                <w:rFonts w:cs="Arial"/>
                <w:b/>
                <w:sz w:val="16"/>
                <w:szCs w:val="16"/>
                <w:lang w:val="en-GB"/>
              </w:rPr>
            </w:pPr>
            <w:r w:rsidRPr="007B2218">
              <w:rPr>
                <w:rFonts w:cs="Arial"/>
                <w:b/>
                <w:sz w:val="16"/>
                <w:szCs w:val="16"/>
                <w:lang w:val="en-GB"/>
              </w:rPr>
              <w:t>Remarks</w:t>
            </w:r>
          </w:p>
        </w:tc>
      </w:tr>
      <w:tr w:rsidR="0037752E" w:rsidRPr="007B2218" w14:paraId="55992D71" w14:textId="77777777" w:rsidTr="0037752E">
        <w:trPr>
          <w:trHeight w:val="305"/>
        </w:trPr>
        <w:tc>
          <w:tcPr>
            <w:tcW w:w="513" w:type="pct"/>
          </w:tcPr>
          <w:p w14:paraId="78DB1890" w14:textId="77777777" w:rsidR="00E9151D" w:rsidRPr="007B2218" w:rsidRDefault="00E9151D" w:rsidP="007B2218">
            <w:pPr>
              <w:suppressAutoHyphens/>
              <w:snapToGrid w:val="0"/>
              <w:spacing w:before="60" w:after="60" w:line="240" w:lineRule="auto"/>
              <w:jc w:val="left"/>
              <w:rPr>
                <w:rFonts w:cs="Arial"/>
                <w:sz w:val="16"/>
                <w:szCs w:val="16"/>
                <w:lang w:val="en-GB" w:eastAsia="ar-SA"/>
              </w:rPr>
            </w:pPr>
            <w:r w:rsidRPr="007B2218">
              <w:rPr>
                <w:rFonts w:cs="Arial"/>
                <w:sz w:val="16"/>
                <w:szCs w:val="16"/>
                <w:lang w:val="en-GB"/>
              </w:rPr>
              <w:t>Enumeration</w:t>
            </w:r>
          </w:p>
        </w:tc>
        <w:tc>
          <w:tcPr>
            <w:tcW w:w="775" w:type="pct"/>
          </w:tcPr>
          <w:p w14:paraId="084A3657" w14:textId="77777777" w:rsidR="00E9151D" w:rsidRPr="007B2218" w:rsidRDefault="00E9151D" w:rsidP="007B2218">
            <w:pPr>
              <w:snapToGrid w:val="0"/>
              <w:spacing w:before="60" w:after="60" w:line="240" w:lineRule="auto"/>
              <w:jc w:val="left"/>
              <w:rPr>
                <w:rFonts w:cs="Arial"/>
                <w:sz w:val="16"/>
                <w:szCs w:val="16"/>
                <w:lang w:val="en-GB"/>
              </w:rPr>
            </w:pPr>
            <w:r w:rsidRPr="007B2218">
              <w:rPr>
                <w:rFonts w:cs="Arial"/>
                <w:sz w:val="16"/>
                <w:szCs w:val="16"/>
                <w:lang w:val="en-GB"/>
              </w:rPr>
              <w:t>S100_CompliancyCategory</w:t>
            </w:r>
          </w:p>
        </w:tc>
        <w:tc>
          <w:tcPr>
            <w:tcW w:w="1486" w:type="pct"/>
          </w:tcPr>
          <w:p w14:paraId="22135BFC" w14:textId="77777777" w:rsidR="00E9151D" w:rsidRPr="007B2218" w:rsidRDefault="00E9151D" w:rsidP="007B2218">
            <w:pPr>
              <w:snapToGrid w:val="0"/>
              <w:spacing w:before="60" w:after="60" w:line="240" w:lineRule="auto"/>
              <w:jc w:val="left"/>
              <w:rPr>
                <w:rFonts w:cs="Arial"/>
                <w:sz w:val="16"/>
                <w:szCs w:val="16"/>
                <w:lang w:val="en-GB"/>
              </w:rPr>
            </w:pPr>
          </w:p>
        </w:tc>
        <w:tc>
          <w:tcPr>
            <w:tcW w:w="290" w:type="pct"/>
          </w:tcPr>
          <w:p w14:paraId="5BBC84BF" w14:textId="77777777" w:rsidR="00E9151D" w:rsidRPr="007B2218" w:rsidRDefault="00E9151D" w:rsidP="00623A9E">
            <w:pPr>
              <w:snapToGrid w:val="0"/>
              <w:spacing w:before="60" w:after="60" w:line="240" w:lineRule="auto"/>
              <w:jc w:val="center"/>
              <w:rPr>
                <w:rFonts w:cs="Arial"/>
                <w:sz w:val="16"/>
                <w:szCs w:val="16"/>
                <w:lang w:val="en-GB"/>
              </w:rPr>
            </w:pPr>
            <w:r w:rsidRPr="007B2218">
              <w:rPr>
                <w:rFonts w:cs="Arial"/>
                <w:sz w:val="16"/>
                <w:szCs w:val="16"/>
                <w:lang w:val="en-GB"/>
              </w:rPr>
              <w:t>-</w:t>
            </w:r>
          </w:p>
        </w:tc>
        <w:tc>
          <w:tcPr>
            <w:tcW w:w="1937" w:type="pct"/>
          </w:tcPr>
          <w:p w14:paraId="6A3D880C" w14:textId="2F9887AB" w:rsidR="00E9151D" w:rsidRPr="007B2218" w:rsidRDefault="00D207B0" w:rsidP="007B2218">
            <w:pPr>
              <w:autoSpaceDE w:val="0"/>
              <w:autoSpaceDN w:val="0"/>
              <w:adjustRightInd w:val="0"/>
              <w:spacing w:before="60" w:after="60" w:line="240" w:lineRule="auto"/>
              <w:jc w:val="left"/>
              <w:rPr>
                <w:rFonts w:eastAsia="Times New Roman" w:cs="Arial"/>
                <w:b/>
                <w:bCs/>
                <w:sz w:val="16"/>
                <w:szCs w:val="16"/>
                <w:lang w:val="en-GB" w:eastAsia="en-US"/>
              </w:rPr>
            </w:pPr>
            <w:r w:rsidRPr="007B2218">
              <w:rPr>
                <w:rFonts w:eastAsia="Times New Roman" w:cs="Arial"/>
                <w:b/>
                <w:bCs/>
                <w:sz w:val="16"/>
                <w:szCs w:val="16"/>
                <w:lang w:val="en-GB" w:eastAsia="en-US"/>
              </w:rPr>
              <w:t>S-111 does not use category1</w:t>
            </w:r>
            <w:r w:rsidR="0037752E">
              <w:rPr>
                <w:rFonts w:eastAsia="Times New Roman" w:cs="Arial"/>
                <w:b/>
                <w:bCs/>
                <w:sz w:val="16"/>
                <w:szCs w:val="16"/>
                <w:lang w:val="en-GB" w:eastAsia="en-US"/>
              </w:rPr>
              <w:t xml:space="preserve">, </w:t>
            </w:r>
            <w:r w:rsidRPr="007B2218">
              <w:rPr>
                <w:rFonts w:eastAsia="Times New Roman" w:cs="Arial"/>
                <w:b/>
                <w:bCs/>
                <w:sz w:val="16"/>
                <w:szCs w:val="16"/>
                <w:lang w:val="en-GB" w:eastAsia="en-US"/>
              </w:rPr>
              <w:t>category2</w:t>
            </w:r>
            <w:r w:rsidR="0037752E">
              <w:rPr>
                <w:rFonts w:eastAsia="Times New Roman" w:cs="Arial"/>
                <w:b/>
                <w:bCs/>
                <w:sz w:val="16"/>
                <w:szCs w:val="16"/>
                <w:lang w:val="en-GB" w:eastAsia="en-US"/>
              </w:rPr>
              <w:t xml:space="preserve"> or category3</w:t>
            </w:r>
          </w:p>
        </w:tc>
      </w:tr>
      <w:tr w:rsidR="0037752E" w:rsidRPr="007B2218" w14:paraId="75853BEC" w14:textId="77777777" w:rsidTr="0037752E">
        <w:trPr>
          <w:trHeight w:val="305"/>
        </w:trPr>
        <w:tc>
          <w:tcPr>
            <w:tcW w:w="513" w:type="pct"/>
          </w:tcPr>
          <w:p w14:paraId="312A7043" w14:textId="77777777" w:rsidR="00E9151D" w:rsidRPr="007B2218" w:rsidRDefault="00E9151D" w:rsidP="007B2218">
            <w:pPr>
              <w:suppressAutoHyphens/>
              <w:snapToGrid w:val="0"/>
              <w:spacing w:before="60" w:after="60" w:line="240" w:lineRule="auto"/>
              <w:jc w:val="left"/>
              <w:rPr>
                <w:rFonts w:cs="Arial"/>
                <w:sz w:val="16"/>
                <w:szCs w:val="16"/>
                <w:lang w:val="en-GB" w:eastAsia="ar-SA"/>
              </w:rPr>
            </w:pPr>
            <w:r w:rsidRPr="007B2218">
              <w:rPr>
                <w:rFonts w:cs="Arial"/>
                <w:sz w:val="16"/>
                <w:szCs w:val="16"/>
                <w:lang w:val="en-GB"/>
              </w:rPr>
              <w:t>Value</w:t>
            </w:r>
          </w:p>
        </w:tc>
        <w:tc>
          <w:tcPr>
            <w:tcW w:w="775" w:type="pct"/>
          </w:tcPr>
          <w:p w14:paraId="44219215" w14:textId="77777777" w:rsidR="00E9151D" w:rsidRPr="007B2218" w:rsidRDefault="00E9151D" w:rsidP="007B2218">
            <w:pPr>
              <w:snapToGrid w:val="0"/>
              <w:spacing w:before="60" w:after="60" w:line="240" w:lineRule="auto"/>
              <w:jc w:val="left"/>
              <w:rPr>
                <w:rFonts w:cs="Arial"/>
                <w:sz w:val="16"/>
                <w:szCs w:val="16"/>
                <w:lang w:val="en-GB"/>
              </w:rPr>
            </w:pPr>
            <w:r w:rsidRPr="007B2218">
              <w:rPr>
                <w:rFonts w:cs="Arial"/>
                <w:sz w:val="16"/>
                <w:szCs w:val="16"/>
                <w:lang w:val="en-GB"/>
              </w:rPr>
              <w:t>category4</w:t>
            </w:r>
          </w:p>
        </w:tc>
        <w:tc>
          <w:tcPr>
            <w:tcW w:w="1486" w:type="pct"/>
          </w:tcPr>
          <w:p w14:paraId="56EDFE01" w14:textId="77777777" w:rsidR="00E9151D" w:rsidRPr="007B2218" w:rsidRDefault="00E9151D" w:rsidP="007B2218">
            <w:pPr>
              <w:snapToGrid w:val="0"/>
              <w:spacing w:before="60" w:after="60" w:line="240" w:lineRule="auto"/>
              <w:jc w:val="left"/>
              <w:rPr>
                <w:rFonts w:cs="Arial"/>
                <w:sz w:val="16"/>
                <w:szCs w:val="16"/>
                <w:lang w:val="en-GB"/>
              </w:rPr>
            </w:pPr>
            <w:r w:rsidRPr="007B2218">
              <w:rPr>
                <w:rFonts w:cs="Arial"/>
                <w:sz w:val="16"/>
                <w:szCs w:val="16"/>
                <w:lang w:val="en-GB"/>
              </w:rPr>
              <w:t>IHO S-100 and IMO harmonized display compliant</w:t>
            </w:r>
          </w:p>
        </w:tc>
        <w:tc>
          <w:tcPr>
            <w:tcW w:w="290" w:type="pct"/>
          </w:tcPr>
          <w:p w14:paraId="0336460E" w14:textId="42D77371" w:rsidR="00E9151D" w:rsidRPr="007B2218" w:rsidRDefault="00A61639" w:rsidP="00623A9E">
            <w:pPr>
              <w:snapToGrid w:val="0"/>
              <w:spacing w:before="60" w:after="60" w:line="240" w:lineRule="auto"/>
              <w:jc w:val="center"/>
              <w:rPr>
                <w:rFonts w:cs="Arial"/>
                <w:sz w:val="16"/>
                <w:szCs w:val="16"/>
                <w:lang w:val="en-GB"/>
              </w:rPr>
            </w:pPr>
            <w:r>
              <w:rPr>
                <w:rFonts w:cs="Arial"/>
                <w:sz w:val="16"/>
                <w:szCs w:val="16"/>
                <w:lang w:val="en-GB"/>
              </w:rPr>
              <w:t>4</w:t>
            </w:r>
          </w:p>
        </w:tc>
        <w:tc>
          <w:tcPr>
            <w:tcW w:w="1937" w:type="pct"/>
          </w:tcPr>
          <w:p w14:paraId="542A4AD2" w14:textId="77777777" w:rsidR="00E9151D" w:rsidRPr="007B2218" w:rsidRDefault="00E9151D" w:rsidP="007B2218">
            <w:pPr>
              <w:snapToGrid w:val="0"/>
              <w:spacing w:before="60" w:after="60" w:line="240" w:lineRule="auto"/>
              <w:jc w:val="left"/>
              <w:rPr>
                <w:rFonts w:cs="Arial"/>
                <w:sz w:val="16"/>
                <w:szCs w:val="16"/>
                <w:lang w:val="en-GB"/>
              </w:rPr>
            </w:pPr>
          </w:p>
        </w:tc>
      </w:tr>
    </w:tbl>
    <w:p w14:paraId="1358B137" w14:textId="77777777" w:rsidR="00E9151D" w:rsidRPr="00CF30EA" w:rsidRDefault="00E9151D" w:rsidP="007B2218">
      <w:pPr>
        <w:spacing w:after="0" w:line="240" w:lineRule="auto"/>
        <w:rPr>
          <w:lang w:val="en-GB" w:eastAsia="ar-SA"/>
        </w:rPr>
      </w:pPr>
    </w:p>
    <w:p w14:paraId="4C9354C9" w14:textId="77777777" w:rsidR="00E9151D" w:rsidRPr="00C3649E" w:rsidRDefault="00E9151D" w:rsidP="00C3649E">
      <w:pPr>
        <w:pStyle w:val="Heading3"/>
        <w:tabs>
          <w:tab w:val="clear" w:pos="660"/>
          <w:tab w:val="clear" w:pos="880"/>
          <w:tab w:val="left" w:pos="851"/>
        </w:tabs>
        <w:spacing w:before="120" w:after="120" w:line="240" w:lineRule="auto"/>
        <w:ind w:left="851" w:hanging="851"/>
        <w:rPr>
          <w:lang w:eastAsia="ar-SA"/>
        </w:rPr>
      </w:pPr>
      <w:bookmarkStart w:id="1148" w:name="_Toc172126832"/>
      <w:r w:rsidRPr="00C3649E">
        <w:rPr>
          <w:lang w:eastAsia="ar-SA"/>
        </w:rPr>
        <w:t>S100_ProtectionScheme</w:t>
      </w:r>
      <w:bookmarkEnd w:id="1148"/>
    </w:p>
    <w:p w14:paraId="4B2879A3" w14:textId="4695412D" w:rsidR="00E9151D" w:rsidRPr="00CF30EA" w:rsidRDefault="006730CF" w:rsidP="00C3649E">
      <w:pPr>
        <w:spacing w:after="120" w:line="240" w:lineRule="auto"/>
        <w:rPr>
          <w:lang w:val="en-GB" w:eastAsia="ar-SA"/>
        </w:rPr>
      </w:pPr>
      <w:r w:rsidRPr="00CF30EA">
        <w:rPr>
          <w:lang w:val="en-GB" w:eastAsia="ar-SA"/>
        </w:rPr>
        <w:t>S-111</w:t>
      </w:r>
      <w:r w:rsidR="00E9151D" w:rsidRPr="00CF30EA">
        <w:rPr>
          <w:lang w:val="en-GB" w:eastAsia="ar-SA"/>
        </w:rPr>
        <w:t xml:space="preserve"> uses S100_ProtectionScheme without modification.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1256"/>
        <w:gridCol w:w="2519"/>
        <w:gridCol w:w="4321"/>
        <w:gridCol w:w="990"/>
        <w:gridCol w:w="4862"/>
      </w:tblGrid>
      <w:tr w:rsidR="00E9151D" w:rsidRPr="00C3649E" w14:paraId="70A2537E" w14:textId="77777777" w:rsidTr="00C3649E">
        <w:trPr>
          <w:cantSplit/>
        </w:trPr>
        <w:tc>
          <w:tcPr>
            <w:tcW w:w="450" w:type="pct"/>
            <w:shd w:val="clear" w:color="auto" w:fill="D9D9D9" w:themeFill="background1" w:themeFillShade="D9"/>
            <w:vAlign w:val="center"/>
          </w:tcPr>
          <w:p w14:paraId="6ACF3B27" w14:textId="0B93DE80" w:rsidR="00E9151D" w:rsidRPr="00C3649E" w:rsidRDefault="00C3649E" w:rsidP="00C3649E">
            <w:pPr>
              <w:suppressAutoHyphens/>
              <w:snapToGrid w:val="0"/>
              <w:spacing w:before="60" w:after="60" w:line="240" w:lineRule="auto"/>
              <w:jc w:val="left"/>
              <w:rPr>
                <w:b/>
                <w:sz w:val="16"/>
                <w:szCs w:val="16"/>
                <w:lang w:val="en-GB" w:eastAsia="ar-SA"/>
              </w:rPr>
            </w:pPr>
            <w:bookmarkStart w:id="1149" w:name="_Hlk105079485"/>
            <w:r>
              <w:rPr>
                <w:b/>
                <w:sz w:val="16"/>
                <w:szCs w:val="16"/>
                <w:lang w:val="en-GB" w:eastAsia="ar-SA"/>
              </w:rPr>
              <w:t>Item</w:t>
            </w:r>
          </w:p>
        </w:tc>
        <w:tc>
          <w:tcPr>
            <w:tcW w:w="903" w:type="pct"/>
            <w:shd w:val="clear" w:color="auto" w:fill="D9D9D9" w:themeFill="background1" w:themeFillShade="D9"/>
            <w:vAlign w:val="center"/>
          </w:tcPr>
          <w:p w14:paraId="2B1D3850" w14:textId="77777777" w:rsidR="00E9151D" w:rsidRPr="00C3649E" w:rsidRDefault="00E9151D" w:rsidP="00C3649E">
            <w:pPr>
              <w:snapToGrid w:val="0"/>
              <w:spacing w:before="60" w:after="60" w:line="240" w:lineRule="auto"/>
              <w:jc w:val="left"/>
              <w:rPr>
                <w:rFonts w:cs="Arial"/>
                <w:b/>
                <w:sz w:val="16"/>
                <w:szCs w:val="16"/>
                <w:lang w:val="en-GB"/>
              </w:rPr>
            </w:pPr>
            <w:r w:rsidRPr="00C3649E">
              <w:rPr>
                <w:rFonts w:cs="Arial"/>
                <w:b/>
                <w:sz w:val="16"/>
                <w:szCs w:val="16"/>
                <w:lang w:val="en-GB"/>
              </w:rPr>
              <w:t>Name</w:t>
            </w:r>
          </w:p>
        </w:tc>
        <w:tc>
          <w:tcPr>
            <w:tcW w:w="1549" w:type="pct"/>
            <w:shd w:val="clear" w:color="auto" w:fill="D9D9D9" w:themeFill="background1" w:themeFillShade="D9"/>
            <w:vAlign w:val="center"/>
          </w:tcPr>
          <w:p w14:paraId="1B061355" w14:textId="77777777" w:rsidR="00E9151D" w:rsidRPr="00C3649E" w:rsidRDefault="00E9151D" w:rsidP="00C3649E">
            <w:pPr>
              <w:snapToGrid w:val="0"/>
              <w:spacing w:before="60" w:after="60" w:line="240" w:lineRule="auto"/>
              <w:jc w:val="left"/>
              <w:rPr>
                <w:rFonts w:cs="Arial"/>
                <w:b/>
                <w:sz w:val="16"/>
                <w:szCs w:val="16"/>
                <w:lang w:val="en-GB"/>
              </w:rPr>
            </w:pPr>
            <w:r w:rsidRPr="00C3649E">
              <w:rPr>
                <w:rFonts w:cs="Arial"/>
                <w:b/>
                <w:sz w:val="16"/>
                <w:szCs w:val="16"/>
                <w:lang w:val="en-GB"/>
              </w:rPr>
              <w:t>Description</w:t>
            </w:r>
          </w:p>
        </w:tc>
        <w:tc>
          <w:tcPr>
            <w:tcW w:w="355" w:type="pct"/>
            <w:shd w:val="clear" w:color="auto" w:fill="D9D9D9" w:themeFill="background1" w:themeFillShade="D9"/>
            <w:vAlign w:val="center"/>
          </w:tcPr>
          <w:p w14:paraId="5320552E" w14:textId="77777777" w:rsidR="00E9151D" w:rsidRPr="00C3649E" w:rsidRDefault="00E9151D" w:rsidP="00623A9E">
            <w:pPr>
              <w:snapToGrid w:val="0"/>
              <w:spacing w:before="60" w:after="60" w:line="240" w:lineRule="auto"/>
              <w:jc w:val="center"/>
              <w:rPr>
                <w:rFonts w:cs="Arial"/>
                <w:b/>
                <w:sz w:val="16"/>
                <w:szCs w:val="16"/>
                <w:lang w:val="en-GB"/>
              </w:rPr>
            </w:pPr>
            <w:r w:rsidRPr="00C3649E">
              <w:rPr>
                <w:rFonts w:cs="Arial"/>
                <w:b/>
                <w:sz w:val="16"/>
                <w:szCs w:val="16"/>
                <w:lang w:val="en-GB"/>
              </w:rPr>
              <w:t>Code</w:t>
            </w:r>
          </w:p>
        </w:tc>
        <w:tc>
          <w:tcPr>
            <w:tcW w:w="1743" w:type="pct"/>
            <w:shd w:val="clear" w:color="auto" w:fill="D9D9D9" w:themeFill="background1" w:themeFillShade="D9"/>
            <w:vAlign w:val="center"/>
          </w:tcPr>
          <w:p w14:paraId="1A70B37C" w14:textId="77777777" w:rsidR="00E9151D" w:rsidRPr="00C3649E" w:rsidRDefault="00E9151D" w:rsidP="00C3649E">
            <w:pPr>
              <w:snapToGrid w:val="0"/>
              <w:spacing w:before="60" w:after="60" w:line="240" w:lineRule="auto"/>
              <w:jc w:val="left"/>
              <w:rPr>
                <w:rFonts w:cs="Arial"/>
                <w:b/>
                <w:sz w:val="16"/>
                <w:szCs w:val="16"/>
                <w:lang w:val="en-GB"/>
              </w:rPr>
            </w:pPr>
            <w:r w:rsidRPr="00C3649E">
              <w:rPr>
                <w:rFonts w:cs="Arial"/>
                <w:b/>
                <w:sz w:val="16"/>
                <w:szCs w:val="16"/>
                <w:lang w:val="en-GB"/>
              </w:rPr>
              <w:t>Remarks</w:t>
            </w:r>
          </w:p>
        </w:tc>
      </w:tr>
      <w:tr w:rsidR="00E9151D" w:rsidRPr="00C3649E" w14:paraId="26D44BE3" w14:textId="77777777" w:rsidTr="00C3649E">
        <w:trPr>
          <w:cantSplit/>
        </w:trPr>
        <w:tc>
          <w:tcPr>
            <w:tcW w:w="450" w:type="pct"/>
          </w:tcPr>
          <w:p w14:paraId="1E69F280" w14:textId="77777777" w:rsidR="00E9151D" w:rsidRPr="00C3649E" w:rsidRDefault="00E9151D" w:rsidP="00C3649E">
            <w:pPr>
              <w:suppressAutoHyphens/>
              <w:snapToGrid w:val="0"/>
              <w:spacing w:before="60" w:after="60" w:line="240" w:lineRule="auto"/>
              <w:jc w:val="left"/>
              <w:rPr>
                <w:sz w:val="16"/>
                <w:szCs w:val="16"/>
                <w:lang w:val="en-GB" w:eastAsia="ar-SA"/>
              </w:rPr>
            </w:pPr>
            <w:r w:rsidRPr="00C3649E">
              <w:rPr>
                <w:sz w:val="16"/>
                <w:szCs w:val="16"/>
                <w:lang w:val="en-GB"/>
              </w:rPr>
              <w:t>Enumeration</w:t>
            </w:r>
          </w:p>
        </w:tc>
        <w:tc>
          <w:tcPr>
            <w:tcW w:w="903" w:type="pct"/>
          </w:tcPr>
          <w:p w14:paraId="6188D75D" w14:textId="77777777" w:rsidR="00E9151D" w:rsidRPr="00C3649E" w:rsidRDefault="00E9151D" w:rsidP="00C3649E">
            <w:pPr>
              <w:snapToGrid w:val="0"/>
              <w:spacing w:before="60" w:after="60" w:line="240" w:lineRule="auto"/>
              <w:jc w:val="left"/>
              <w:rPr>
                <w:rFonts w:cs="Arial"/>
                <w:sz w:val="16"/>
                <w:szCs w:val="16"/>
                <w:lang w:val="en-GB"/>
              </w:rPr>
            </w:pPr>
            <w:r w:rsidRPr="00C3649E">
              <w:rPr>
                <w:sz w:val="16"/>
                <w:szCs w:val="16"/>
                <w:lang w:val="en-GB"/>
              </w:rPr>
              <w:t>S100_ProtectionScheme</w:t>
            </w:r>
          </w:p>
        </w:tc>
        <w:tc>
          <w:tcPr>
            <w:tcW w:w="1549" w:type="pct"/>
          </w:tcPr>
          <w:p w14:paraId="59BAF3D5" w14:textId="77777777" w:rsidR="00E9151D" w:rsidRPr="00C3649E" w:rsidRDefault="00E9151D" w:rsidP="00C3649E">
            <w:pPr>
              <w:snapToGrid w:val="0"/>
              <w:spacing w:before="60" w:after="60" w:line="240" w:lineRule="auto"/>
              <w:jc w:val="left"/>
              <w:rPr>
                <w:rFonts w:cs="Arial"/>
                <w:sz w:val="16"/>
                <w:szCs w:val="16"/>
                <w:lang w:val="en-GB"/>
              </w:rPr>
            </w:pPr>
            <w:r w:rsidRPr="00C3649E">
              <w:rPr>
                <w:sz w:val="16"/>
                <w:szCs w:val="16"/>
                <w:lang w:val="en-GB"/>
              </w:rPr>
              <w:t>Data protection schemes</w:t>
            </w:r>
          </w:p>
        </w:tc>
        <w:tc>
          <w:tcPr>
            <w:tcW w:w="355" w:type="pct"/>
          </w:tcPr>
          <w:p w14:paraId="7429258A" w14:textId="77777777" w:rsidR="00E9151D" w:rsidRPr="00C3649E" w:rsidRDefault="00E9151D" w:rsidP="00623A9E">
            <w:pPr>
              <w:snapToGrid w:val="0"/>
              <w:spacing w:before="60" w:after="60" w:line="240" w:lineRule="auto"/>
              <w:jc w:val="center"/>
              <w:rPr>
                <w:rFonts w:cs="Arial"/>
                <w:sz w:val="16"/>
                <w:szCs w:val="16"/>
                <w:lang w:val="en-GB"/>
              </w:rPr>
            </w:pPr>
            <w:r w:rsidRPr="00C3649E">
              <w:rPr>
                <w:sz w:val="16"/>
                <w:szCs w:val="16"/>
                <w:lang w:val="en-GB"/>
              </w:rPr>
              <w:t>-</w:t>
            </w:r>
          </w:p>
        </w:tc>
        <w:tc>
          <w:tcPr>
            <w:tcW w:w="1743" w:type="pct"/>
          </w:tcPr>
          <w:p w14:paraId="6992264D" w14:textId="77777777" w:rsidR="00E9151D" w:rsidRPr="00C3649E" w:rsidRDefault="00E9151D" w:rsidP="00C3649E">
            <w:pPr>
              <w:autoSpaceDE w:val="0"/>
              <w:autoSpaceDN w:val="0"/>
              <w:adjustRightInd w:val="0"/>
              <w:spacing w:before="60" w:after="60" w:line="240" w:lineRule="auto"/>
              <w:jc w:val="left"/>
              <w:rPr>
                <w:rFonts w:eastAsia="Times New Roman" w:cs="Arial"/>
                <w:color w:val="000000"/>
                <w:sz w:val="16"/>
                <w:szCs w:val="16"/>
                <w:lang w:val="en-GB" w:eastAsia="en-US"/>
              </w:rPr>
            </w:pPr>
            <w:r w:rsidRPr="00C3649E">
              <w:rPr>
                <w:rFonts w:eastAsia="Times New Roman" w:cs="Arial"/>
                <w:color w:val="000000"/>
                <w:sz w:val="16"/>
                <w:szCs w:val="16"/>
                <w:lang w:val="en-GB" w:eastAsia="en-US"/>
              </w:rPr>
              <w:t>-</w:t>
            </w:r>
          </w:p>
        </w:tc>
      </w:tr>
      <w:tr w:rsidR="00E9151D" w:rsidRPr="00C3649E" w14:paraId="504A1B4F" w14:textId="77777777" w:rsidTr="00C3649E">
        <w:trPr>
          <w:cantSplit/>
        </w:trPr>
        <w:tc>
          <w:tcPr>
            <w:tcW w:w="450" w:type="pct"/>
          </w:tcPr>
          <w:p w14:paraId="39701D3B" w14:textId="77777777" w:rsidR="00E9151D" w:rsidRPr="00C3649E" w:rsidRDefault="00E9151D" w:rsidP="00C3649E">
            <w:pPr>
              <w:suppressAutoHyphens/>
              <w:snapToGrid w:val="0"/>
              <w:spacing w:before="60" w:after="60" w:line="240" w:lineRule="auto"/>
              <w:jc w:val="left"/>
              <w:rPr>
                <w:sz w:val="16"/>
                <w:szCs w:val="16"/>
                <w:lang w:val="en-GB" w:eastAsia="ar-SA"/>
              </w:rPr>
            </w:pPr>
            <w:r w:rsidRPr="00C3649E">
              <w:rPr>
                <w:sz w:val="16"/>
                <w:szCs w:val="16"/>
                <w:lang w:val="en-GB"/>
              </w:rPr>
              <w:t>Value</w:t>
            </w:r>
          </w:p>
        </w:tc>
        <w:tc>
          <w:tcPr>
            <w:tcW w:w="903" w:type="pct"/>
          </w:tcPr>
          <w:p w14:paraId="1D1E2B24" w14:textId="77777777" w:rsidR="00E9151D" w:rsidRPr="00C3649E" w:rsidRDefault="00E9151D" w:rsidP="00C3649E">
            <w:pPr>
              <w:snapToGrid w:val="0"/>
              <w:spacing w:before="60" w:after="60" w:line="240" w:lineRule="auto"/>
              <w:jc w:val="left"/>
              <w:rPr>
                <w:rFonts w:cs="Arial"/>
                <w:sz w:val="16"/>
                <w:szCs w:val="16"/>
                <w:lang w:val="en-GB"/>
              </w:rPr>
            </w:pPr>
            <w:r w:rsidRPr="00C3649E">
              <w:rPr>
                <w:sz w:val="16"/>
                <w:szCs w:val="16"/>
                <w:lang w:val="en-GB"/>
              </w:rPr>
              <w:t>S100p15</w:t>
            </w:r>
          </w:p>
        </w:tc>
        <w:tc>
          <w:tcPr>
            <w:tcW w:w="1549" w:type="pct"/>
          </w:tcPr>
          <w:p w14:paraId="2969BB3A" w14:textId="77777777" w:rsidR="00E9151D" w:rsidRPr="00C3649E" w:rsidRDefault="00E9151D" w:rsidP="00C3649E">
            <w:pPr>
              <w:snapToGrid w:val="0"/>
              <w:spacing w:before="60" w:after="60" w:line="240" w:lineRule="auto"/>
              <w:jc w:val="left"/>
              <w:rPr>
                <w:rFonts w:cs="Arial"/>
                <w:sz w:val="16"/>
                <w:szCs w:val="16"/>
                <w:lang w:val="en-GB"/>
              </w:rPr>
            </w:pPr>
            <w:r w:rsidRPr="00C3649E">
              <w:rPr>
                <w:sz w:val="16"/>
                <w:szCs w:val="16"/>
                <w:lang w:val="en-GB"/>
              </w:rPr>
              <w:t>IHO S-100 Part 15</w:t>
            </w:r>
          </w:p>
        </w:tc>
        <w:tc>
          <w:tcPr>
            <w:tcW w:w="355" w:type="pct"/>
          </w:tcPr>
          <w:p w14:paraId="58406DEB" w14:textId="77777777" w:rsidR="00E9151D" w:rsidRPr="00C3649E" w:rsidRDefault="00E9151D" w:rsidP="00623A9E">
            <w:pPr>
              <w:snapToGrid w:val="0"/>
              <w:spacing w:before="60" w:after="60" w:line="240" w:lineRule="auto"/>
              <w:jc w:val="center"/>
              <w:rPr>
                <w:rFonts w:cs="Arial"/>
                <w:sz w:val="16"/>
                <w:szCs w:val="16"/>
                <w:lang w:val="en-GB"/>
              </w:rPr>
            </w:pPr>
            <w:r w:rsidRPr="00C3649E">
              <w:rPr>
                <w:sz w:val="16"/>
                <w:szCs w:val="16"/>
                <w:lang w:val="en-GB"/>
              </w:rPr>
              <w:t>-</w:t>
            </w:r>
          </w:p>
        </w:tc>
        <w:tc>
          <w:tcPr>
            <w:tcW w:w="1743" w:type="pct"/>
          </w:tcPr>
          <w:p w14:paraId="3AC5C602" w14:textId="77777777" w:rsidR="00E9151D" w:rsidRPr="00C3649E" w:rsidRDefault="00E9151D" w:rsidP="00C3649E">
            <w:pPr>
              <w:snapToGrid w:val="0"/>
              <w:spacing w:before="60" w:after="60" w:line="240" w:lineRule="auto"/>
              <w:jc w:val="left"/>
              <w:rPr>
                <w:rFonts w:cs="Arial"/>
                <w:sz w:val="16"/>
                <w:szCs w:val="16"/>
                <w:lang w:val="en-GB"/>
              </w:rPr>
            </w:pPr>
            <w:r w:rsidRPr="00C3649E">
              <w:rPr>
                <w:sz w:val="16"/>
                <w:szCs w:val="16"/>
                <w:lang w:val="en-GB"/>
              </w:rPr>
              <w:t>See S-100 Part 15</w:t>
            </w:r>
          </w:p>
        </w:tc>
      </w:tr>
      <w:bookmarkEnd w:id="1149"/>
    </w:tbl>
    <w:p w14:paraId="460684B5" w14:textId="77777777" w:rsidR="00E9151D" w:rsidRPr="00CF30EA" w:rsidRDefault="00E9151D" w:rsidP="00C3649E">
      <w:pPr>
        <w:spacing w:after="0" w:line="240" w:lineRule="auto"/>
        <w:rPr>
          <w:lang w:val="en-GB" w:eastAsia="ar-SA"/>
        </w:rPr>
      </w:pPr>
    </w:p>
    <w:p w14:paraId="031DF9E3" w14:textId="77777777" w:rsidR="00E9151D" w:rsidRPr="00CF30EA" w:rsidRDefault="00E9151D" w:rsidP="00C3649E">
      <w:pPr>
        <w:pStyle w:val="Heading3"/>
        <w:keepLines/>
        <w:tabs>
          <w:tab w:val="clear" w:pos="660"/>
          <w:tab w:val="clear" w:pos="880"/>
          <w:tab w:val="left" w:pos="851"/>
        </w:tabs>
        <w:spacing w:before="120" w:after="120" w:line="240" w:lineRule="auto"/>
        <w:ind w:left="851" w:hanging="851"/>
        <w:rPr>
          <w:lang w:eastAsia="ar-SA"/>
        </w:rPr>
      </w:pPr>
      <w:bookmarkStart w:id="1150" w:name="_Toc172126833"/>
      <w:r w:rsidRPr="00CF30EA">
        <w:rPr>
          <w:lang w:eastAsia="ar-SA"/>
        </w:rPr>
        <w:lastRenderedPageBreak/>
        <w:t>S100_SupportFileDiscoveryMetadata</w:t>
      </w:r>
      <w:bookmarkEnd w:id="1150"/>
    </w:p>
    <w:p w14:paraId="30081CAF" w14:textId="5D58B389" w:rsidR="00E9151D" w:rsidRPr="00CF30EA" w:rsidRDefault="00E9151D" w:rsidP="00C3649E">
      <w:pPr>
        <w:keepNext/>
        <w:keepLines/>
        <w:spacing w:after="120" w:line="240" w:lineRule="auto"/>
        <w:rPr>
          <w:lang w:val="en-GB" w:eastAsia="ar-SA"/>
        </w:rPr>
      </w:pPr>
      <w:r w:rsidRPr="00CF30EA">
        <w:rPr>
          <w:lang w:val="en-GB" w:eastAsia="ar-SA"/>
        </w:rPr>
        <w:t xml:space="preserve">The only support files in </w:t>
      </w:r>
      <w:r w:rsidR="006730CF" w:rsidRPr="00CF30EA">
        <w:rPr>
          <w:lang w:val="en-GB" w:eastAsia="ar-SA"/>
        </w:rPr>
        <w:t>S-111</w:t>
      </w:r>
      <w:r w:rsidRPr="00CF30EA">
        <w:rPr>
          <w:lang w:val="en-GB" w:eastAsia="ar-SA"/>
        </w:rPr>
        <w:t xml:space="preserve"> are </w:t>
      </w:r>
      <w:r w:rsidR="00B27831" w:rsidRPr="00CF30EA">
        <w:rPr>
          <w:lang w:val="en-GB" w:eastAsia="ar-SA"/>
        </w:rPr>
        <w:t>enumeration dictionaries</w:t>
      </w:r>
      <w:r w:rsidRPr="00CF30EA">
        <w:rPr>
          <w:lang w:val="en-GB" w:eastAsia="ar-SA"/>
        </w:rPr>
        <w:t xml:space="preserve"> and language packs for </w:t>
      </w:r>
      <w:r w:rsidR="00C3649E">
        <w:rPr>
          <w:lang w:val="en-GB" w:eastAsia="ar-SA"/>
        </w:rPr>
        <w:t>F</w:t>
      </w:r>
      <w:r w:rsidRPr="00CF30EA">
        <w:rPr>
          <w:lang w:val="en-GB" w:eastAsia="ar-SA"/>
        </w:rPr>
        <w:t xml:space="preserve">eature </w:t>
      </w:r>
      <w:r w:rsidR="00C3649E">
        <w:rPr>
          <w:lang w:val="en-GB" w:eastAsia="ar-SA"/>
        </w:rPr>
        <w:t>C</w:t>
      </w:r>
      <w:r w:rsidRPr="00CF30EA">
        <w:rPr>
          <w:lang w:val="en-GB" w:eastAsia="ar-SA"/>
        </w:rPr>
        <w:t>atalogues.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8" w:type="dxa"/>
          <w:right w:w="58" w:type="dxa"/>
        </w:tblCellMar>
        <w:tblLook w:val="0000" w:firstRow="0" w:lastRow="0" w:firstColumn="0" w:lastColumn="0" w:noHBand="0" w:noVBand="0"/>
      </w:tblPr>
      <w:tblGrid>
        <w:gridCol w:w="1047"/>
        <w:gridCol w:w="3041"/>
        <w:gridCol w:w="2898"/>
        <w:gridCol w:w="753"/>
        <w:gridCol w:w="3057"/>
        <w:gridCol w:w="3152"/>
      </w:tblGrid>
      <w:tr w:rsidR="00E9151D" w:rsidRPr="00F017AC" w14:paraId="1452E424" w14:textId="77777777" w:rsidTr="00F017AC">
        <w:trPr>
          <w:cantSplit/>
        </w:trPr>
        <w:tc>
          <w:tcPr>
            <w:tcW w:w="375" w:type="pct"/>
            <w:shd w:val="clear" w:color="auto" w:fill="D9D9D9" w:themeFill="background1" w:themeFillShade="D9"/>
          </w:tcPr>
          <w:p w14:paraId="4241274A" w14:textId="77777777" w:rsidR="00E9151D" w:rsidRPr="00F017AC" w:rsidRDefault="00E9151D" w:rsidP="00F017AC">
            <w:pPr>
              <w:keepNext/>
              <w:keepLines/>
              <w:snapToGrid w:val="0"/>
              <w:spacing w:before="60" w:after="60" w:line="240" w:lineRule="auto"/>
              <w:rPr>
                <w:rFonts w:cs="Arial"/>
                <w:b/>
                <w:sz w:val="16"/>
                <w:szCs w:val="16"/>
                <w:lang w:val="en-GB"/>
              </w:rPr>
            </w:pPr>
            <w:r w:rsidRPr="00F017AC">
              <w:rPr>
                <w:rFonts w:cs="Arial"/>
                <w:b/>
                <w:sz w:val="16"/>
                <w:szCs w:val="16"/>
                <w:lang w:val="en-GB"/>
              </w:rPr>
              <w:t>Role Name</w:t>
            </w:r>
          </w:p>
        </w:tc>
        <w:tc>
          <w:tcPr>
            <w:tcW w:w="1090" w:type="pct"/>
            <w:shd w:val="clear" w:color="auto" w:fill="D9D9D9" w:themeFill="background1" w:themeFillShade="D9"/>
            <w:tcMar>
              <w:left w:w="29" w:type="dxa"/>
              <w:right w:w="29" w:type="dxa"/>
            </w:tcMar>
            <w:vAlign w:val="center"/>
          </w:tcPr>
          <w:p w14:paraId="588D17D3" w14:textId="77777777" w:rsidR="00E9151D" w:rsidRPr="00F017AC" w:rsidRDefault="00E9151D" w:rsidP="00F017AC">
            <w:pPr>
              <w:keepNext/>
              <w:keepLines/>
              <w:snapToGrid w:val="0"/>
              <w:spacing w:before="60" w:after="60" w:line="240" w:lineRule="auto"/>
              <w:rPr>
                <w:rFonts w:cs="Arial"/>
                <w:b/>
                <w:sz w:val="16"/>
                <w:szCs w:val="16"/>
                <w:lang w:val="en-GB"/>
              </w:rPr>
            </w:pPr>
            <w:r w:rsidRPr="00F017AC">
              <w:rPr>
                <w:rFonts w:cs="Arial"/>
                <w:b/>
                <w:sz w:val="16"/>
                <w:szCs w:val="16"/>
                <w:lang w:val="en-GB"/>
              </w:rPr>
              <w:t>Name</w:t>
            </w:r>
          </w:p>
        </w:tc>
        <w:tc>
          <w:tcPr>
            <w:tcW w:w="1039" w:type="pct"/>
            <w:shd w:val="clear" w:color="auto" w:fill="D9D9D9" w:themeFill="background1" w:themeFillShade="D9"/>
            <w:tcMar>
              <w:left w:w="29" w:type="dxa"/>
              <w:right w:w="29" w:type="dxa"/>
            </w:tcMar>
            <w:vAlign w:val="center"/>
          </w:tcPr>
          <w:p w14:paraId="37D7E09B" w14:textId="77777777" w:rsidR="00E9151D" w:rsidRPr="00F017AC" w:rsidRDefault="00E9151D" w:rsidP="00F017AC">
            <w:pPr>
              <w:keepNext/>
              <w:keepLines/>
              <w:snapToGrid w:val="0"/>
              <w:spacing w:before="60" w:after="60" w:line="240" w:lineRule="auto"/>
              <w:rPr>
                <w:rFonts w:cs="Arial"/>
                <w:b/>
                <w:sz w:val="16"/>
                <w:szCs w:val="16"/>
                <w:lang w:val="en-GB"/>
              </w:rPr>
            </w:pPr>
            <w:r w:rsidRPr="00F017AC">
              <w:rPr>
                <w:rFonts w:cs="Arial"/>
                <w:b/>
                <w:sz w:val="16"/>
                <w:szCs w:val="16"/>
                <w:lang w:val="en-GB"/>
              </w:rPr>
              <w:t>Description</w:t>
            </w:r>
          </w:p>
        </w:tc>
        <w:tc>
          <w:tcPr>
            <w:tcW w:w="270" w:type="pct"/>
            <w:shd w:val="clear" w:color="auto" w:fill="D9D9D9" w:themeFill="background1" w:themeFillShade="D9"/>
            <w:tcMar>
              <w:left w:w="29" w:type="dxa"/>
              <w:right w:w="29" w:type="dxa"/>
            </w:tcMar>
            <w:vAlign w:val="center"/>
          </w:tcPr>
          <w:p w14:paraId="6FD063D0" w14:textId="77777777" w:rsidR="00E9151D" w:rsidRPr="00F017AC" w:rsidRDefault="00E9151D" w:rsidP="00F017AC">
            <w:pPr>
              <w:keepNext/>
              <w:keepLines/>
              <w:snapToGrid w:val="0"/>
              <w:spacing w:before="60" w:after="60" w:line="240" w:lineRule="auto"/>
              <w:jc w:val="center"/>
              <w:rPr>
                <w:rFonts w:cs="Arial"/>
                <w:b/>
                <w:sz w:val="16"/>
                <w:szCs w:val="16"/>
                <w:lang w:val="en-GB"/>
              </w:rPr>
            </w:pPr>
            <w:r w:rsidRPr="00F017AC">
              <w:rPr>
                <w:rFonts w:cs="Arial"/>
                <w:b/>
                <w:sz w:val="16"/>
                <w:szCs w:val="16"/>
                <w:lang w:val="en-GB"/>
              </w:rPr>
              <w:t>Mult.</w:t>
            </w:r>
          </w:p>
        </w:tc>
        <w:tc>
          <w:tcPr>
            <w:tcW w:w="1096" w:type="pct"/>
            <w:shd w:val="clear" w:color="auto" w:fill="D9D9D9" w:themeFill="background1" w:themeFillShade="D9"/>
            <w:tcMar>
              <w:left w:w="29" w:type="dxa"/>
              <w:right w:w="29" w:type="dxa"/>
            </w:tcMar>
            <w:vAlign w:val="center"/>
          </w:tcPr>
          <w:p w14:paraId="289203AC" w14:textId="77777777" w:rsidR="00E9151D" w:rsidRPr="00F017AC" w:rsidRDefault="00E9151D" w:rsidP="00F017AC">
            <w:pPr>
              <w:keepNext/>
              <w:keepLines/>
              <w:snapToGrid w:val="0"/>
              <w:spacing w:before="60" w:after="60" w:line="240" w:lineRule="auto"/>
              <w:rPr>
                <w:rFonts w:cs="Arial"/>
                <w:b/>
                <w:sz w:val="16"/>
                <w:szCs w:val="16"/>
                <w:lang w:val="en-GB"/>
              </w:rPr>
            </w:pPr>
            <w:r w:rsidRPr="00F017AC">
              <w:rPr>
                <w:rFonts w:cs="Arial"/>
                <w:b/>
                <w:sz w:val="16"/>
                <w:szCs w:val="16"/>
                <w:lang w:val="en-GB"/>
              </w:rPr>
              <w:t>Type</w:t>
            </w:r>
          </w:p>
        </w:tc>
        <w:tc>
          <w:tcPr>
            <w:tcW w:w="1130" w:type="pct"/>
            <w:shd w:val="clear" w:color="auto" w:fill="D9D9D9" w:themeFill="background1" w:themeFillShade="D9"/>
            <w:tcMar>
              <w:left w:w="29" w:type="dxa"/>
              <w:right w:w="29" w:type="dxa"/>
            </w:tcMar>
            <w:vAlign w:val="center"/>
          </w:tcPr>
          <w:p w14:paraId="04A3A08D" w14:textId="77777777" w:rsidR="00E9151D" w:rsidRPr="00F017AC" w:rsidRDefault="00E9151D" w:rsidP="00F017AC">
            <w:pPr>
              <w:keepNext/>
              <w:keepLines/>
              <w:snapToGrid w:val="0"/>
              <w:spacing w:before="60" w:after="60" w:line="240" w:lineRule="auto"/>
              <w:rPr>
                <w:rFonts w:cs="Arial"/>
                <w:b/>
                <w:sz w:val="16"/>
                <w:szCs w:val="16"/>
                <w:lang w:val="en-GB"/>
              </w:rPr>
            </w:pPr>
            <w:r w:rsidRPr="00F017AC">
              <w:rPr>
                <w:rFonts w:cs="Arial"/>
                <w:b/>
                <w:sz w:val="16"/>
                <w:szCs w:val="16"/>
                <w:lang w:val="en-GB"/>
              </w:rPr>
              <w:t>Remarks</w:t>
            </w:r>
          </w:p>
        </w:tc>
      </w:tr>
      <w:tr w:rsidR="00E9151D" w:rsidRPr="00F017AC" w14:paraId="56393515" w14:textId="77777777" w:rsidTr="00F017AC">
        <w:trPr>
          <w:cantSplit/>
        </w:trPr>
        <w:tc>
          <w:tcPr>
            <w:tcW w:w="375" w:type="pct"/>
          </w:tcPr>
          <w:p w14:paraId="4B070548"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Class</w:t>
            </w:r>
          </w:p>
        </w:tc>
        <w:tc>
          <w:tcPr>
            <w:tcW w:w="1090" w:type="pct"/>
            <w:tcMar>
              <w:left w:w="29" w:type="dxa"/>
              <w:right w:w="29" w:type="dxa"/>
            </w:tcMar>
          </w:tcPr>
          <w:p w14:paraId="67626A94"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S100_SupportFileDiscoveryMetadata</w:t>
            </w:r>
          </w:p>
        </w:tc>
        <w:tc>
          <w:tcPr>
            <w:tcW w:w="1039" w:type="pct"/>
            <w:tcMar>
              <w:left w:w="29" w:type="dxa"/>
              <w:right w:w="29" w:type="dxa"/>
            </w:tcMar>
          </w:tcPr>
          <w:p w14:paraId="459F9E4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Metadata about the individual support files in the Exchange Catalogue</w:t>
            </w:r>
          </w:p>
        </w:tc>
        <w:tc>
          <w:tcPr>
            <w:tcW w:w="270" w:type="pct"/>
            <w:tcMar>
              <w:left w:w="29" w:type="dxa"/>
              <w:right w:w="29" w:type="dxa"/>
            </w:tcMar>
          </w:tcPr>
          <w:p w14:paraId="17882D4A"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w:t>
            </w:r>
          </w:p>
        </w:tc>
        <w:tc>
          <w:tcPr>
            <w:tcW w:w="1096" w:type="pct"/>
            <w:tcMar>
              <w:left w:w="29" w:type="dxa"/>
              <w:right w:w="29" w:type="dxa"/>
            </w:tcMar>
          </w:tcPr>
          <w:p w14:paraId="5E3E3065"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w:t>
            </w:r>
          </w:p>
        </w:tc>
        <w:tc>
          <w:tcPr>
            <w:tcW w:w="1130" w:type="pct"/>
            <w:tcMar>
              <w:left w:w="29" w:type="dxa"/>
              <w:right w:w="29" w:type="dxa"/>
            </w:tcMar>
          </w:tcPr>
          <w:p w14:paraId="12D37B98" w14:textId="3ADC9F2F" w:rsidR="00E9151D" w:rsidRPr="00F017AC" w:rsidRDefault="006730CF" w:rsidP="00F017AC">
            <w:pPr>
              <w:snapToGrid w:val="0"/>
              <w:spacing w:before="60" w:after="60" w:line="240" w:lineRule="auto"/>
              <w:jc w:val="left"/>
              <w:rPr>
                <w:rFonts w:cs="Arial"/>
                <w:b/>
                <w:bCs/>
                <w:sz w:val="16"/>
                <w:szCs w:val="16"/>
                <w:lang w:val="en-GB"/>
              </w:rPr>
            </w:pPr>
            <w:r w:rsidRPr="00F017AC">
              <w:rPr>
                <w:rFonts w:cs="Arial"/>
                <w:b/>
                <w:bCs/>
                <w:sz w:val="16"/>
                <w:szCs w:val="16"/>
                <w:lang w:val="en-GB"/>
              </w:rPr>
              <w:t>S-111</w:t>
            </w:r>
            <w:r w:rsidR="00E9151D" w:rsidRPr="00F017AC">
              <w:rPr>
                <w:rFonts w:cs="Arial"/>
                <w:b/>
                <w:bCs/>
                <w:sz w:val="16"/>
                <w:szCs w:val="16"/>
                <w:lang w:val="en-GB"/>
              </w:rPr>
              <w:t xml:space="preserve"> does not use </w:t>
            </w:r>
            <w:r w:rsidR="00E9151D" w:rsidRPr="00F017AC">
              <w:rPr>
                <w:rFonts w:cs="Arial"/>
                <w:b/>
                <w:bCs/>
                <w:i/>
                <w:iCs/>
                <w:sz w:val="16"/>
                <w:szCs w:val="16"/>
                <w:lang w:val="en-GB"/>
              </w:rPr>
              <w:t>otherDataTypeDescription</w:t>
            </w:r>
          </w:p>
        </w:tc>
      </w:tr>
      <w:tr w:rsidR="00E9151D" w:rsidRPr="00F017AC" w14:paraId="036E0AB1" w14:textId="77777777" w:rsidTr="00F017AC">
        <w:trPr>
          <w:cantSplit/>
        </w:trPr>
        <w:tc>
          <w:tcPr>
            <w:tcW w:w="375" w:type="pct"/>
          </w:tcPr>
          <w:p w14:paraId="6BB64FAD"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4C1B930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fileName</w:t>
            </w:r>
          </w:p>
        </w:tc>
        <w:tc>
          <w:tcPr>
            <w:tcW w:w="1039" w:type="pct"/>
            <w:tcMar>
              <w:left w:w="29" w:type="dxa"/>
              <w:right w:w="29" w:type="dxa"/>
            </w:tcMar>
          </w:tcPr>
          <w:p w14:paraId="58E3BAF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Name of the support file</w:t>
            </w:r>
          </w:p>
        </w:tc>
        <w:tc>
          <w:tcPr>
            <w:tcW w:w="270" w:type="pct"/>
            <w:tcMar>
              <w:left w:w="29" w:type="dxa"/>
              <w:right w:w="29" w:type="dxa"/>
            </w:tcMar>
          </w:tcPr>
          <w:p w14:paraId="3388B6FA"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1EE06A77"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URI</w:t>
            </w:r>
          </w:p>
        </w:tc>
        <w:tc>
          <w:tcPr>
            <w:tcW w:w="1130" w:type="pct"/>
            <w:tcMar>
              <w:left w:w="29" w:type="dxa"/>
              <w:right w:w="29" w:type="dxa"/>
            </w:tcMar>
          </w:tcPr>
          <w:p w14:paraId="22612250" w14:textId="41936C39"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See S-100 Part 1, clause 1-4.6 and </w:t>
            </w:r>
            <w:r w:rsidR="00F017AC">
              <w:rPr>
                <w:rFonts w:cs="Arial"/>
                <w:sz w:val="16"/>
                <w:szCs w:val="16"/>
                <w:lang w:val="en-GB"/>
              </w:rPr>
              <w:t>c</w:t>
            </w:r>
            <w:r w:rsidRPr="00F017AC">
              <w:rPr>
                <w:rFonts w:cs="Arial"/>
                <w:sz w:val="16"/>
                <w:szCs w:val="16"/>
                <w:lang w:val="en-GB"/>
              </w:rPr>
              <w:t xml:space="preserve">lause </w:t>
            </w:r>
            <w:r w:rsidR="0034782A" w:rsidRPr="00F017AC">
              <w:rPr>
                <w:rFonts w:cs="Arial"/>
                <w:sz w:val="16"/>
                <w:szCs w:val="16"/>
                <w:lang w:val="en-GB"/>
              </w:rPr>
              <w:fldChar w:fldCharType="begin"/>
            </w:r>
            <w:r w:rsidR="0034782A" w:rsidRPr="00F017AC">
              <w:rPr>
                <w:rFonts w:cs="Arial"/>
                <w:sz w:val="16"/>
                <w:szCs w:val="16"/>
                <w:lang w:val="en-GB"/>
              </w:rPr>
              <w:instrText xml:space="preserve"> REF _Ref112893542 \r \h </w:instrText>
            </w:r>
            <w:r w:rsidR="00F017AC" w:rsidRPr="00F017AC">
              <w:rPr>
                <w:rFonts w:cs="Arial"/>
                <w:sz w:val="16"/>
                <w:szCs w:val="16"/>
                <w:lang w:val="en-GB"/>
              </w:rPr>
              <w:instrText xml:space="preserve"> \* MERGEFORMAT </w:instrText>
            </w:r>
            <w:r w:rsidR="0034782A" w:rsidRPr="00F017AC">
              <w:rPr>
                <w:rFonts w:cs="Arial"/>
                <w:sz w:val="16"/>
                <w:szCs w:val="16"/>
                <w:lang w:val="en-GB"/>
              </w:rPr>
            </w:r>
            <w:r w:rsidR="0034782A" w:rsidRPr="00F017AC">
              <w:rPr>
                <w:rFonts w:cs="Arial"/>
                <w:sz w:val="16"/>
                <w:szCs w:val="16"/>
                <w:lang w:val="en-GB"/>
              </w:rPr>
              <w:fldChar w:fldCharType="separate"/>
            </w:r>
            <w:r w:rsidR="00D33763">
              <w:rPr>
                <w:rFonts w:cs="Arial"/>
                <w:sz w:val="16"/>
                <w:szCs w:val="16"/>
                <w:lang w:val="en-GB"/>
              </w:rPr>
              <w:t>11.2.5</w:t>
            </w:r>
            <w:r w:rsidR="0034782A" w:rsidRPr="00F017AC">
              <w:rPr>
                <w:rFonts w:cs="Arial"/>
                <w:sz w:val="16"/>
                <w:szCs w:val="16"/>
                <w:lang w:val="en-GB"/>
              </w:rPr>
              <w:fldChar w:fldCharType="end"/>
            </w:r>
            <w:r w:rsidR="0034782A" w:rsidRPr="00F017AC">
              <w:rPr>
                <w:rFonts w:cs="Arial"/>
                <w:sz w:val="16"/>
                <w:szCs w:val="16"/>
                <w:lang w:val="en-GB"/>
              </w:rPr>
              <w:t xml:space="preserve"> </w:t>
            </w:r>
            <w:r w:rsidR="00F017AC">
              <w:rPr>
                <w:rFonts w:cs="Arial"/>
                <w:sz w:val="16"/>
                <w:szCs w:val="16"/>
                <w:lang w:val="en-GB"/>
              </w:rPr>
              <w:t>in this Product Specification</w:t>
            </w:r>
          </w:p>
        </w:tc>
      </w:tr>
      <w:tr w:rsidR="00E9151D" w:rsidRPr="00F017AC" w14:paraId="0C56FA93" w14:textId="77777777" w:rsidTr="00F017AC">
        <w:trPr>
          <w:cantSplit/>
        </w:trPr>
        <w:tc>
          <w:tcPr>
            <w:tcW w:w="375" w:type="pct"/>
          </w:tcPr>
          <w:p w14:paraId="2F9CE18C"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30858902"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revisionStatus</w:t>
            </w:r>
          </w:p>
        </w:tc>
        <w:tc>
          <w:tcPr>
            <w:tcW w:w="1039" w:type="pct"/>
            <w:tcMar>
              <w:left w:w="29" w:type="dxa"/>
              <w:right w:w="29" w:type="dxa"/>
            </w:tcMar>
          </w:tcPr>
          <w:p w14:paraId="0DE5E0B4"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The purpose for which the support file has been issued </w:t>
            </w:r>
          </w:p>
        </w:tc>
        <w:tc>
          <w:tcPr>
            <w:tcW w:w="270" w:type="pct"/>
            <w:tcMar>
              <w:left w:w="29" w:type="dxa"/>
              <w:right w:w="29" w:type="dxa"/>
            </w:tcMar>
          </w:tcPr>
          <w:p w14:paraId="46EA1E1A"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1E919494"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S100_SupportFileRevisionStatus</w:t>
            </w:r>
          </w:p>
        </w:tc>
        <w:tc>
          <w:tcPr>
            <w:tcW w:w="1130" w:type="pct"/>
            <w:tcMar>
              <w:left w:w="29" w:type="dxa"/>
              <w:right w:w="29" w:type="dxa"/>
            </w:tcMar>
          </w:tcPr>
          <w:p w14:paraId="51FDB008"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For example new, replacement, etc</w:t>
            </w:r>
          </w:p>
        </w:tc>
      </w:tr>
      <w:tr w:rsidR="00E9151D" w:rsidRPr="00F017AC" w14:paraId="07581717" w14:textId="77777777" w:rsidTr="00F017AC">
        <w:trPr>
          <w:cantSplit/>
        </w:trPr>
        <w:tc>
          <w:tcPr>
            <w:tcW w:w="375" w:type="pct"/>
          </w:tcPr>
          <w:p w14:paraId="7FD7A0CE"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0E41030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editionNumber</w:t>
            </w:r>
          </w:p>
        </w:tc>
        <w:tc>
          <w:tcPr>
            <w:tcW w:w="1039" w:type="pct"/>
            <w:tcMar>
              <w:left w:w="29" w:type="dxa"/>
              <w:right w:w="29" w:type="dxa"/>
            </w:tcMar>
          </w:tcPr>
          <w:p w14:paraId="6F1D4D7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The Edition number of the support file</w:t>
            </w:r>
          </w:p>
        </w:tc>
        <w:tc>
          <w:tcPr>
            <w:tcW w:w="270" w:type="pct"/>
            <w:tcMar>
              <w:left w:w="29" w:type="dxa"/>
              <w:right w:w="29" w:type="dxa"/>
            </w:tcMar>
          </w:tcPr>
          <w:p w14:paraId="523119EE"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40BCA1B1"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Integer</w:t>
            </w:r>
          </w:p>
        </w:tc>
        <w:tc>
          <w:tcPr>
            <w:tcW w:w="1130" w:type="pct"/>
            <w:tcMar>
              <w:left w:w="29" w:type="dxa"/>
              <w:right w:w="29" w:type="dxa"/>
            </w:tcMar>
          </w:tcPr>
          <w:p w14:paraId="1F93E22A" w14:textId="036C4CDE"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See </w:t>
            </w:r>
            <w:r w:rsidR="00F017AC">
              <w:rPr>
                <w:rFonts w:cs="Arial"/>
                <w:sz w:val="16"/>
                <w:szCs w:val="16"/>
                <w:lang w:val="en-GB"/>
              </w:rPr>
              <w:t>c</w:t>
            </w:r>
            <w:r w:rsidRPr="00F017AC">
              <w:rPr>
                <w:rFonts w:cs="Arial"/>
                <w:sz w:val="16"/>
                <w:szCs w:val="16"/>
                <w:lang w:val="en-GB"/>
              </w:rPr>
              <w:t xml:space="preserve">lause </w:t>
            </w:r>
            <w:r w:rsidR="009F5BA6" w:rsidRPr="00F017AC">
              <w:rPr>
                <w:rFonts w:cs="Arial"/>
                <w:sz w:val="16"/>
                <w:szCs w:val="16"/>
                <w:lang w:val="en-GB"/>
              </w:rPr>
              <w:fldChar w:fldCharType="begin"/>
            </w:r>
            <w:r w:rsidR="009F5BA6" w:rsidRPr="00F017AC">
              <w:rPr>
                <w:rFonts w:cs="Arial"/>
                <w:sz w:val="16"/>
                <w:szCs w:val="16"/>
                <w:lang w:val="en-GB"/>
              </w:rPr>
              <w:instrText xml:space="preserve"> REF _Ref112888513 \r \h </w:instrText>
            </w:r>
            <w:r w:rsidR="00F017AC" w:rsidRPr="00F017AC">
              <w:rPr>
                <w:rFonts w:cs="Arial"/>
                <w:sz w:val="16"/>
                <w:szCs w:val="16"/>
                <w:lang w:val="en-GB"/>
              </w:rPr>
              <w:instrText xml:space="preserve"> \* MERGEFORMAT </w:instrText>
            </w:r>
            <w:r w:rsidR="009F5BA6" w:rsidRPr="00F017AC">
              <w:rPr>
                <w:rFonts w:cs="Arial"/>
                <w:sz w:val="16"/>
                <w:szCs w:val="16"/>
                <w:lang w:val="en-GB"/>
              </w:rPr>
            </w:r>
            <w:r w:rsidR="009F5BA6" w:rsidRPr="00F017AC">
              <w:rPr>
                <w:rFonts w:cs="Arial"/>
                <w:sz w:val="16"/>
                <w:szCs w:val="16"/>
                <w:lang w:val="en-GB"/>
              </w:rPr>
              <w:fldChar w:fldCharType="separate"/>
            </w:r>
            <w:r w:rsidR="00D33763">
              <w:rPr>
                <w:rFonts w:cs="Arial"/>
                <w:sz w:val="16"/>
                <w:szCs w:val="16"/>
                <w:lang w:val="en-GB"/>
              </w:rPr>
              <w:t>8.2.6</w:t>
            </w:r>
            <w:r w:rsidR="009F5BA6" w:rsidRPr="00F017AC">
              <w:rPr>
                <w:rFonts w:cs="Arial"/>
                <w:sz w:val="16"/>
                <w:szCs w:val="16"/>
                <w:lang w:val="en-GB"/>
              </w:rPr>
              <w:fldChar w:fldCharType="end"/>
            </w:r>
          </w:p>
        </w:tc>
      </w:tr>
      <w:tr w:rsidR="00E9151D" w:rsidRPr="00F017AC" w14:paraId="2A735C85" w14:textId="77777777" w:rsidTr="00F017AC">
        <w:trPr>
          <w:cantSplit/>
        </w:trPr>
        <w:tc>
          <w:tcPr>
            <w:tcW w:w="375" w:type="pct"/>
          </w:tcPr>
          <w:p w14:paraId="597A78D0"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4A79AAE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issueDate</w:t>
            </w:r>
          </w:p>
        </w:tc>
        <w:tc>
          <w:tcPr>
            <w:tcW w:w="1039" w:type="pct"/>
            <w:tcMar>
              <w:left w:w="29" w:type="dxa"/>
              <w:right w:w="29" w:type="dxa"/>
            </w:tcMar>
          </w:tcPr>
          <w:p w14:paraId="389DB2D0"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Date on which the data was made available by the Data Producer</w:t>
            </w:r>
          </w:p>
        </w:tc>
        <w:tc>
          <w:tcPr>
            <w:tcW w:w="270" w:type="pct"/>
            <w:tcMar>
              <w:left w:w="29" w:type="dxa"/>
              <w:right w:w="29" w:type="dxa"/>
            </w:tcMar>
          </w:tcPr>
          <w:p w14:paraId="14E1A211"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0..1</w:t>
            </w:r>
          </w:p>
        </w:tc>
        <w:tc>
          <w:tcPr>
            <w:tcW w:w="1096" w:type="pct"/>
            <w:tcMar>
              <w:left w:w="29" w:type="dxa"/>
              <w:right w:w="29" w:type="dxa"/>
            </w:tcMar>
          </w:tcPr>
          <w:p w14:paraId="2F132B1C"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Date</w:t>
            </w:r>
          </w:p>
        </w:tc>
        <w:tc>
          <w:tcPr>
            <w:tcW w:w="1130" w:type="pct"/>
            <w:tcMar>
              <w:left w:w="29" w:type="dxa"/>
              <w:right w:w="29" w:type="dxa"/>
            </w:tcMar>
          </w:tcPr>
          <w:p w14:paraId="0D69AF36" w14:textId="24D26BA5"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Date on which the support file was</w:t>
            </w:r>
            <w:r w:rsidR="00F017AC">
              <w:rPr>
                <w:rFonts w:cs="Arial"/>
                <w:sz w:val="16"/>
                <w:szCs w:val="16"/>
                <w:lang w:val="en-GB"/>
              </w:rPr>
              <w:t xml:space="preserve"> made available by its producer</w:t>
            </w:r>
          </w:p>
        </w:tc>
      </w:tr>
      <w:tr w:rsidR="00E9151D" w:rsidRPr="00F017AC" w14:paraId="2E736E45" w14:textId="77777777" w:rsidTr="00F017AC">
        <w:trPr>
          <w:cantSplit/>
        </w:trPr>
        <w:tc>
          <w:tcPr>
            <w:tcW w:w="375" w:type="pct"/>
          </w:tcPr>
          <w:p w14:paraId="26B1331C"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7702760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supportFileSpecification</w:t>
            </w:r>
          </w:p>
        </w:tc>
        <w:tc>
          <w:tcPr>
            <w:tcW w:w="1039" w:type="pct"/>
            <w:tcMar>
              <w:left w:w="29" w:type="dxa"/>
              <w:right w:w="29" w:type="dxa"/>
            </w:tcMar>
          </w:tcPr>
          <w:p w14:paraId="34763DD0" w14:textId="2076CFBF"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The </w:t>
            </w:r>
            <w:r w:rsidR="00F017AC">
              <w:rPr>
                <w:rFonts w:cs="Arial"/>
                <w:sz w:val="16"/>
                <w:szCs w:val="16"/>
                <w:lang w:val="en-GB"/>
              </w:rPr>
              <w:t>S</w:t>
            </w:r>
            <w:r w:rsidRPr="00F017AC">
              <w:rPr>
                <w:rFonts w:cs="Arial"/>
                <w:sz w:val="16"/>
                <w:szCs w:val="16"/>
                <w:lang w:val="en-GB"/>
              </w:rPr>
              <w:t>pecification used to create this file</w:t>
            </w:r>
          </w:p>
        </w:tc>
        <w:tc>
          <w:tcPr>
            <w:tcW w:w="270" w:type="pct"/>
            <w:tcMar>
              <w:left w:w="29" w:type="dxa"/>
              <w:right w:w="29" w:type="dxa"/>
            </w:tcMar>
          </w:tcPr>
          <w:p w14:paraId="372E1D9E"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0..1</w:t>
            </w:r>
          </w:p>
        </w:tc>
        <w:tc>
          <w:tcPr>
            <w:tcW w:w="1096" w:type="pct"/>
            <w:tcMar>
              <w:left w:w="29" w:type="dxa"/>
              <w:right w:w="29" w:type="dxa"/>
            </w:tcMar>
          </w:tcPr>
          <w:p w14:paraId="7F33140E"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S100_SupportFileSpecification</w:t>
            </w:r>
          </w:p>
        </w:tc>
        <w:tc>
          <w:tcPr>
            <w:tcW w:w="1130" w:type="pct"/>
            <w:tcMar>
              <w:left w:w="29" w:type="dxa"/>
              <w:right w:w="29" w:type="dxa"/>
            </w:tcMar>
          </w:tcPr>
          <w:p w14:paraId="65955F3C" w14:textId="2C882063" w:rsidR="00E9151D" w:rsidRPr="00F017AC" w:rsidRDefault="00E9151D" w:rsidP="00F017AC">
            <w:pPr>
              <w:snapToGrid w:val="0"/>
              <w:spacing w:before="60" w:after="60" w:line="240" w:lineRule="auto"/>
              <w:jc w:val="left"/>
              <w:rPr>
                <w:rFonts w:cs="Arial"/>
                <w:sz w:val="16"/>
                <w:szCs w:val="16"/>
                <w:lang w:val="en-GB"/>
              </w:rPr>
            </w:pPr>
          </w:p>
        </w:tc>
      </w:tr>
      <w:tr w:rsidR="00E9151D" w:rsidRPr="00F017AC" w14:paraId="00E9E3A2" w14:textId="77777777" w:rsidTr="00F017AC">
        <w:trPr>
          <w:cantSplit/>
        </w:trPr>
        <w:tc>
          <w:tcPr>
            <w:tcW w:w="375" w:type="pct"/>
          </w:tcPr>
          <w:p w14:paraId="1D5A0F01"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22FE6D36"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dataType</w:t>
            </w:r>
          </w:p>
        </w:tc>
        <w:tc>
          <w:tcPr>
            <w:tcW w:w="1039" w:type="pct"/>
            <w:tcMar>
              <w:left w:w="29" w:type="dxa"/>
              <w:right w:w="29" w:type="dxa"/>
            </w:tcMar>
          </w:tcPr>
          <w:p w14:paraId="15B06DE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The format of the support file</w:t>
            </w:r>
          </w:p>
        </w:tc>
        <w:tc>
          <w:tcPr>
            <w:tcW w:w="270" w:type="pct"/>
            <w:tcMar>
              <w:left w:w="29" w:type="dxa"/>
              <w:right w:w="29" w:type="dxa"/>
            </w:tcMar>
          </w:tcPr>
          <w:p w14:paraId="2C754D73"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2B290B65"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S100_SupportFileFormat</w:t>
            </w:r>
          </w:p>
        </w:tc>
        <w:tc>
          <w:tcPr>
            <w:tcW w:w="1130" w:type="pct"/>
            <w:tcMar>
              <w:left w:w="29" w:type="dxa"/>
              <w:right w:w="29" w:type="dxa"/>
            </w:tcMar>
          </w:tcPr>
          <w:p w14:paraId="60A6FAA1" w14:textId="77777777" w:rsidR="00E9151D" w:rsidRPr="00F017AC" w:rsidRDefault="00E9151D" w:rsidP="00F017AC">
            <w:pPr>
              <w:snapToGrid w:val="0"/>
              <w:spacing w:before="60" w:after="60" w:line="240" w:lineRule="auto"/>
              <w:jc w:val="left"/>
              <w:rPr>
                <w:rFonts w:cs="Arial"/>
                <w:sz w:val="16"/>
                <w:szCs w:val="16"/>
                <w:lang w:val="en-GB"/>
              </w:rPr>
            </w:pPr>
          </w:p>
        </w:tc>
      </w:tr>
      <w:tr w:rsidR="00E9151D" w:rsidRPr="00F017AC" w14:paraId="1C4E3AA0" w14:textId="77777777" w:rsidTr="00F017AC">
        <w:trPr>
          <w:cantSplit/>
        </w:trPr>
        <w:tc>
          <w:tcPr>
            <w:tcW w:w="375" w:type="pct"/>
          </w:tcPr>
          <w:p w14:paraId="27CE7BF8"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3776A2D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comment</w:t>
            </w:r>
          </w:p>
        </w:tc>
        <w:tc>
          <w:tcPr>
            <w:tcW w:w="1039" w:type="pct"/>
            <w:tcMar>
              <w:left w:w="29" w:type="dxa"/>
              <w:right w:w="29" w:type="dxa"/>
            </w:tcMar>
          </w:tcPr>
          <w:p w14:paraId="5D5153CD"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Optional comment</w:t>
            </w:r>
          </w:p>
        </w:tc>
        <w:tc>
          <w:tcPr>
            <w:tcW w:w="270" w:type="pct"/>
            <w:tcMar>
              <w:left w:w="29" w:type="dxa"/>
              <w:right w:w="29" w:type="dxa"/>
            </w:tcMar>
          </w:tcPr>
          <w:p w14:paraId="1408CB39"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0..1</w:t>
            </w:r>
          </w:p>
        </w:tc>
        <w:tc>
          <w:tcPr>
            <w:tcW w:w="1096" w:type="pct"/>
            <w:tcMar>
              <w:left w:w="29" w:type="dxa"/>
              <w:right w:w="29" w:type="dxa"/>
            </w:tcMar>
          </w:tcPr>
          <w:p w14:paraId="306904D4"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CharacterString</w:t>
            </w:r>
          </w:p>
        </w:tc>
        <w:tc>
          <w:tcPr>
            <w:tcW w:w="1130" w:type="pct"/>
            <w:tcMar>
              <w:left w:w="29" w:type="dxa"/>
              <w:right w:w="29" w:type="dxa"/>
            </w:tcMar>
          </w:tcPr>
          <w:p w14:paraId="47EAF88E" w14:textId="77777777" w:rsidR="00E9151D" w:rsidRPr="00F017AC" w:rsidRDefault="00E9151D" w:rsidP="00F017AC">
            <w:pPr>
              <w:snapToGrid w:val="0"/>
              <w:spacing w:before="60" w:after="60" w:line="240" w:lineRule="auto"/>
              <w:jc w:val="left"/>
              <w:rPr>
                <w:rFonts w:cs="Arial"/>
                <w:sz w:val="16"/>
                <w:szCs w:val="16"/>
                <w:lang w:val="en-GB"/>
              </w:rPr>
            </w:pPr>
          </w:p>
        </w:tc>
      </w:tr>
      <w:tr w:rsidR="00E9151D" w:rsidRPr="00F017AC" w14:paraId="6405BD96" w14:textId="77777777" w:rsidTr="00F017AC">
        <w:trPr>
          <w:cantSplit/>
        </w:trPr>
        <w:tc>
          <w:tcPr>
            <w:tcW w:w="375" w:type="pct"/>
          </w:tcPr>
          <w:p w14:paraId="002BDA34"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2D5EBAB5"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compressionFlag</w:t>
            </w:r>
          </w:p>
        </w:tc>
        <w:tc>
          <w:tcPr>
            <w:tcW w:w="1039" w:type="pct"/>
            <w:tcMar>
              <w:left w:w="29" w:type="dxa"/>
              <w:right w:w="29" w:type="dxa"/>
            </w:tcMar>
          </w:tcPr>
          <w:p w14:paraId="262D85FA"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Indicates if the resource is compressed</w:t>
            </w:r>
          </w:p>
        </w:tc>
        <w:tc>
          <w:tcPr>
            <w:tcW w:w="270" w:type="pct"/>
            <w:tcMar>
              <w:left w:w="29" w:type="dxa"/>
              <w:right w:w="29" w:type="dxa"/>
            </w:tcMar>
          </w:tcPr>
          <w:p w14:paraId="3B798FFA"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41954096"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Boolean</w:t>
            </w:r>
          </w:p>
        </w:tc>
        <w:tc>
          <w:tcPr>
            <w:tcW w:w="1130" w:type="pct"/>
            <w:tcMar>
              <w:left w:w="29" w:type="dxa"/>
              <w:right w:w="29" w:type="dxa"/>
            </w:tcMar>
          </w:tcPr>
          <w:p w14:paraId="15DBA15F"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i/>
                <w:sz w:val="16"/>
                <w:szCs w:val="16"/>
                <w:lang w:val="en-GB"/>
              </w:rPr>
              <w:t>true</w:t>
            </w:r>
            <w:r w:rsidRPr="00F017AC">
              <w:rPr>
                <w:rFonts w:cs="Arial"/>
                <w:sz w:val="16"/>
                <w:szCs w:val="16"/>
                <w:lang w:val="en-GB"/>
              </w:rPr>
              <w:t xml:space="preserve"> indicates a compressed resource</w:t>
            </w:r>
          </w:p>
          <w:p w14:paraId="25CA7C0D"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i/>
                <w:sz w:val="16"/>
                <w:szCs w:val="16"/>
                <w:lang w:val="en-GB"/>
              </w:rPr>
              <w:t>false</w:t>
            </w:r>
            <w:r w:rsidRPr="00F017AC">
              <w:rPr>
                <w:rFonts w:cs="Arial"/>
                <w:sz w:val="16"/>
                <w:szCs w:val="16"/>
                <w:lang w:val="en-GB"/>
              </w:rPr>
              <w:t xml:space="preserve"> indicates an uncompressed resource</w:t>
            </w:r>
          </w:p>
        </w:tc>
      </w:tr>
      <w:tr w:rsidR="00E9151D" w:rsidRPr="00F017AC" w14:paraId="3F2A9FF9" w14:textId="77777777" w:rsidTr="00F017AC">
        <w:trPr>
          <w:cantSplit/>
        </w:trPr>
        <w:tc>
          <w:tcPr>
            <w:tcW w:w="375" w:type="pct"/>
          </w:tcPr>
          <w:p w14:paraId="4B470C8B"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7FB8FD4B"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digitalSignatureReference</w:t>
            </w:r>
          </w:p>
        </w:tc>
        <w:tc>
          <w:tcPr>
            <w:tcW w:w="1039" w:type="pct"/>
            <w:tcMar>
              <w:left w:w="29" w:type="dxa"/>
              <w:right w:w="29" w:type="dxa"/>
            </w:tcMar>
          </w:tcPr>
          <w:p w14:paraId="76DA2D6A"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Specifies the algorithm used to compute digitalSignatureValue</w:t>
            </w:r>
          </w:p>
        </w:tc>
        <w:tc>
          <w:tcPr>
            <w:tcW w:w="270" w:type="pct"/>
            <w:tcMar>
              <w:left w:w="29" w:type="dxa"/>
              <w:right w:w="29" w:type="dxa"/>
            </w:tcMar>
          </w:tcPr>
          <w:p w14:paraId="2B0D2F6C"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33E11C13" w14:textId="4CABB826"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w:t>
            </w:r>
            <w:r w:rsidR="00D83B79" w:rsidRPr="00F017AC">
              <w:rPr>
                <w:rFonts w:cs="Arial"/>
                <w:sz w:val="16"/>
                <w:szCs w:val="16"/>
                <w:lang w:val="en-GB"/>
              </w:rPr>
              <w:t>SE_</w:t>
            </w:r>
            <w:r w:rsidRPr="00F017AC">
              <w:rPr>
                <w:rFonts w:cs="Arial"/>
                <w:sz w:val="16"/>
                <w:szCs w:val="16"/>
                <w:lang w:val="en-GB"/>
              </w:rPr>
              <w:t>DigitalSignatureReference</w:t>
            </w:r>
          </w:p>
          <w:p w14:paraId="5DFED693" w14:textId="5FA621C0"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(see </w:t>
            </w:r>
            <w:r w:rsidR="00F017AC">
              <w:rPr>
                <w:rFonts w:cs="Arial"/>
                <w:sz w:val="16"/>
                <w:szCs w:val="16"/>
                <w:lang w:val="en-GB"/>
              </w:rPr>
              <w:t xml:space="preserve">S-100 </w:t>
            </w:r>
            <w:r w:rsidRPr="00F017AC">
              <w:rPr>
                <w:rFonts w:cs="Arial"/>
                <w:sz w:val="16"/>
                <w:szCs w:val="16"/>
                <w:lang w:val="en-GB"/>
              </w:rPr>
              <w:t>Part 15)</w:t>
            </w:r>
          </w:p>
        </w:tc>
        <w:tc>
          <w:tcPr>
            <w:tcW w:w="1130" w:type="pct"/>
            <w:tcMar>
              <w:left w:w="29" w:type="dxa"/>
              <w:right w:w="29" w:type="dxa"/>
            </w:tcMar>
          </w:tcPr>
          <w:p w14:paraId="147A9ECB" w14:textId="2EEC7306" w:rsidR="00E9151D" w:rsidRPr="00F017AC" w:rsidRDefault="00E9151D" w:rsidP="00F017AC">
            <w:pPr>
              <w:snapToGrid w:val="0"/>
              <w:spacing w:before="60" w:after="60" w:line="240" w:lineRule="auto"/>
              <w:jc w:val="left"/>
              <w:rPr>
                <w:rFonts w:cs="Arial"/>
                <w:sz w:val="16"/>
                <w:szCs w:val="16"/>
                <w:lang w:val="en-GB"/>
              </w:rPr>
            </w:pPr>
          </w:p>
        </w:tc>
      </w:tr>
      <w:tr w:rsidR="00E9151D" w:rsidRPr="00F017AC" w14:paraId="1BB25F3B" w14:textId="77777777" w:rsidTr="00F017AC">
        <w:trPr>
          <w:cantSplit/>
        </w:trPr>
        <w:tc>
          <w:tcPr>
            <w:tcW w:w="375" w:type="pct"/>
          </w:tcPr>
          <w:p w14:paraId="6147DF35"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1D4AE69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digitalSignatureValue</w:t>
            </w:r>
          </w:p>
        </w:tc>
        <w:tc>
          <w:tcPr>
            <w:tcW w:w="1039" w:type="pct"/>
            <w:tcMar>
              <w:left w:w="29" w:type="dxa"/>
              <w:right w:w="29" w:type="dxa"/>
            </w:tcMar>
          </w:tcPr>
          <w:p w14:paraId="5D7D361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Value derived from the digital signature</w:t>
            </w:r>
          </w:p>
        </w:tc>
        <w:tc>
          <w:tcPr>
            <w:tcW w:w="270" w:type="pct"/>
            <w:tcMar>
              <w:left w:w="29" w:type="dxa"/>
              <w:right w:w="29" w:type="dxa"/>
            </w:tcMar>
          </w:tcPr>
          <w:p w14:paraId="279157F7"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0DE87460" w14:textId="4005885E"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w:t>
            </w:r>
            <w:r w:rsidR="00D83B79" w:rsidRPr="00F017AC">
              <w:rPr>
                <w:rFonts w:cs="Arial"/>
                <w:sz w:val="16"/>
                <w:szCs w:val="16"/>
                <w:lang w:val="en-GB"/>
              </w:rPr>
              <w:t>SE_</w:t>
            </w:r>
            <w:r w:rsidRPr="00F017AC">
              <w:rPr>
                <w:rFonts w:cs="Arial"/>
                <w:sz w:val="16"/>
                <w:szCs w:val="16"/>
                <w:lang w:val="en-GB"/>
              </w:rPr>
              <w:t>DigitalSignature</w:t>
            </w:r>
          </w:p>
          <w:p w14:paraId="29C551F4" w14:textId="0369B000"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(see </w:t>
            </w:r>
            <w:r w:rsidR="00F017AC">
              <w:rPr>
                <w:rFonts w:cs="Arial"/>
                <w:sz w:val="16"/>
                <w:szCs w:val="16"/>
                <w:lang w:val="en-GB"/>
              </w:rPr>
              <w:t xml:space="preserve">S-100 </w:t>
            </w:r>
            <w:r w:rsidRPr="00F017AC">
              <w:rPr>
                <w:rFonts w:cs="Arial"/>
                <w:sz w:val="16"/>
                <w:szCs w:val="16"/>
                <w:lang w:val="en-GB"/>
              </w:rPr>
              <w:t>Part 15)</w:t>
            </w:r>
          </w:p>
        </w:tc>
        <w:tc>
          <w:tcPr>
            <w:tcW w:w="1130" w:type="pct"/>
            <w:tcMar>
              <w:left w:w="29" w:type="dxa"/>
              <w:right w:w="29" w:type="dxa"/>
            </w:tcMar>
          </w:tcPr>
          <w:p w14:paraId="11E5D7A2"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The value resulting from application of digitalSignatureReference</w:t>
            </w:r>
          </w:p>
          <w:p w14:paraId="398E1B19" w14:textId="7099B16B" w:rsidR="00D83B79"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Implemented as the digital signature format specified in S-100 Part 15</w:t>
            </w:r>
          </w:p>
        </w:tc>
      </w:tr>
      <w:tr w:rsidR="00E9151D" w:rsidRPr="00F017AC" w14:paraId="0F2D6F81" w14:textId="77777777" w:rsidTr="00F017AC">
        <w:trPr>
          <w:cantSplit/>
        </w:trPr>
        <w:tc>
          <w:tcPr>
            <w:tcW w:w="375" w:type="pct"/>
          </w:tcPr>
          <w:p w14:paraId="24FC296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78CD65DA"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defaultLocale</w:t>
            </w:r>
          </w:p>
        </w:tc>
        <w:tc>
          <w:tcPr>
            <w:tcW w:w="1039" w:type="pct"/>
            <w:tcMar>
              <w:left w:w="29" w:type="dxa"/>
              <w:right w:w="29" w:type="dxa"/>
            </w:tcMar>
          </w:tcPr>
          <w:p w14:paraId="7AC94BAF"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Default language and character set used in the support file</w:t>
            </w:r>
          </w:p>
        </w:tc>
        <w:tc>
          <w:tcPr>
            <w:tcW w:w="270" w:type="pct"/>
            <w:tcMar>
              <w:left w:w="29" w:type="dxa"/>
              <w:right w:w="29" w:type="dxa"/>
            </w:tcMar>
          </w:tcPr>
          <w:p w14:paraId="17698392"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0..1</w:t>
            </w:r>
          </w:p>
        </w:tc>
        <w:tc>
          <w:tcPr>
            <w:tcW w:w="1096" w:type="pct"/>
            <w:tcMar>
              <w:left w:w="29" w:type="dxa"/>
              <w:right w:w="29" w:type="dxa"/>
            </w:tcMar>
          </w:tcPr>
          <w:p w14:paraId="45E9296B"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PT_Locale</w:t>
            </w:r>
          </w:p>
        </w:tc>
        <w:tc>
          <w:tcPr>
            <w:tcW w:w="1130" w:type="pct"/>
            <w:tcMar>
              <w:left w:w="29" w:type="dxa"/>
              <w:right w:w="29" w:type="dxa"/>
            </w:tcMar>
          </w:tcPr>
          <w:p w14:paraId="1CE6BC40"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In absence of defaultLocale the language is English in UTF-8</w:t>
            </w:r>
          </w:p>
          <w:p w14:paraId="5AD09693" w14:textId="664F118B"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 support file is expected to use only one as locale. Additional support files c</w:t>
            </w:r>
            <w:r w:rsidR="00067365">
              <w:rPr>
                <w:rFonts w:cs="Arial"/>
                <w:sz w:val="16"/>
                <w:szCs w:val="16"/>
                <w:lang w:val="en-GB"/>
              </w:rPr>
              <w:t>an be created for other locales</w:t>
            </w:r>
          </w:p>
        </w:tc>
      </w:tr>
      <w:tr w:rsidR="00E9151D" w:rsidRPr="00F017AC" w14:paraId="0DDD9BEB" w14:textId="77777777" w:rsidTr="00F017AC">
        <w:trPr>
          <w:cantSplit/>
        </w:trPr>
        <w:tc>
          <w:tcPr>
            <w:tcW w:w="375" w:type="pct"/>
          </w:tcPr>
          <w:p w14:paraId="5D1B6321"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lastRenderedPageBreak/>
              <w:t>Attribute</w:t>
            </w:r>
          </w:p>
        </w:tc>
        <w:tc>
          <w:tcPr>
            <w:tcW w:w="1090" w:type="pct"/>
            <w:tcMar>
              <w:left w:w="29" w:type="dxa"/>
              <w:right w:w="29" w:type="dxa"/>
            </w:tcMar>
          </w:tcPr>
          <w:p w14:paraId="7EB6DCD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supportedResource</w:t>
            </w:r>
          </w:p>
        </w:tc>
        <w:tc>
          <w:tcPr>
            <w:tcW w:w="1039" w:type="pct"/>
            <w:tcMar>
              <w:left w:w="29" w:type="dxa"/>
              <w:right w:w="29" w:type="dxa"/>
            </w:tcMar>
          </w:tcPr>
          <w:p w14:paraId="484283D0"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Identifier of the resource supported by this support file</w:t>
            </w:r>
          </w:p>
        </w:tc>
        <w:tc>
          <w:tcPr>
            <w:tcW w:w="270" w:type="pct"/>
            <w:tcMar>
              <w:left w:w="29" w:type="dxa"/>
              <w:right w:w="29" w:type="dxa"/>
            </w:tcMar>
          </w:tcPr>
          <w:p w14:paraId="3AC79176"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w:t>
            </w:r>
          </w:p>
        </w:tc>
        <w:tc>
          <w:tcPr>
            <w:tcW w:w="1096" w:type="pct"/>
            <w:tcMar>
              <w:left w:w="29" w:type="dxa"/>
              <w:right w:w="29" w:type="dxa"/>
            </w:tcMar>
          </w:tcPr>
          <w:p w14:paraId="15243FF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CharacterString</w:t>
            </w:r>
          </w:p>
        </w:tc>
        <w:tc>
          <w:tcPr>
            <w:tcW w:w="1130" w:type="pct"/>
            <w:tcMar>
              <w:left w:w="29" w:type="dxa"/>
              <w:right w:w="29" w:type="dxa"/>
            </w:tcMar>
          </w:tcPr>
          <w:p w14:paraId="2AB700B6" w14:textId="436AE2C9" w:rsidR="00E9151D" w:rsidRPr="00067365" w:rsidRDefault="00E9151D" w:rsidP="00F017AC">
            <w:pPr>
              <w:snapToGrid w:val="0"/>
              <w:spacing w:before="60" w:after="60" w:line="240" w:lineRule="auto"/>
              <w:jc w:val="left"/>
              <w:rPr>
                <w:rFonts w:cs="Arial"/>
                <w:sz w:val="16"/>
                <w:szCs w:val="16"/>
                <w:lang w:val="en-GB"/>
              </w:rPr>
            </w:pPr>
            <w:r w:rsidRPr="00067365">
              <w:rPr>
                <w:rFonts w:cs="Arial"/>
                <w:sz w:val="16"/>
                <w:szCs w:val="16"/>
                <w:lang w:val="en-GB"/>
              </w:rPr>
              <w:t>Conventions for identifiers are still to be developed in S-100.</w:t>
            </w:r>
            <w:r w:rsidR="0009103C">
              <w:rPr>
                <w:rFonts w:cs="Arial"/>
                <w:sz w:val="16"/>
                <w:szCs w:val="16"/>
                <w:lang w:val="en-GB"/>
              </w:rPr>
              <w:t xml:space="preserve"> </w:t>
            </w:r>
            <w:r w:rsidR="0009103C" w:rsidRPr="0009103C">
              <w:rPr>
                <w:rFonts w:cs="Arial"/>
                <w:sz w:val="16"/>
                <w:szCs w:val="16"/>
                <w:lang w:val="en-GB"/>
              </w:rPr>
              <w:t>S-100 allows file URI, digital signature or cryptographic hash checksums to be used.</w:t>
            </w:r>
          </w:p>
          <w:p w14:paraId="49A30402" w14:textId="1DB60EEF" w:rsidR="00E9151D" w:rsidRPr="00067365" w:rsidRDefault="00E9151D" w:rsidP="00067365">
            <w:pPr>
              <w:snapToGrid w:val="0"/>
              <w:spacing w:before="60" w:after="60" w:line="240" w:lineRule="auto"/>
              <w:jc w:val="left"/>
              <w:rPr>
                <w:rFonts w:cs="Arial"/>
                <w:b/>
                <w:bCs/>
                <w:sz w:val="16"/>
                <w:szCs w:val="16"/>
                <w:lang w:val="en-GB"/>
              </w:rPr>
            </w:pPr>
            <w:r w:rsidRPr="00067365">
              <w:rPr>
                <w:rFonts w:cs="Arial"/>
                <w:b/>
                <w:bCs/>
                <w:sz w:val="16"/>
                <w:szCs w:val="16"/>
                <w:lang w:val="en-GB"/>
              </w:rPr>
              <w:t xml:space="preserve">In the interim, </w:t>
            </w:r>
            <w:r w:rsidR="009F66CD">
              <w:rPr>
                <w:rFonts w:cs="Arial"/>
                <w:b/>
                <w:bCs/>
                <w:sz w:val="16"/>
                <w:szCs w:val="16"/>
                <w:lang w:val="en-GB"/>
              </w:rPr>
              <w:t xml:space="preserve">for language packs this attribute </w:t>
            </w:r>
            <w:r w:rsidRPr="00067365">
              <w:rPr>
                <w:rFonts w:cs="Arial"/>
                <w:b/>
                <w:bCs/>
                <w:sz w:val="16"/>
                <w:szCs w:val="16"/>
                <w:lang w:val="en-GB"/>
              </w:rPr>
              <w:t xml:space="preserve">will </w:t>
            </w:r>
            <w:r w:rsidR="00CF40EE">
              <w:rPr>
                <w:rFonts w:cs="Arial"/>
                <w:b/>
                <w:bCs/>
                <w:sz w:val="16"/>
                <w:szCs w:val="16"/>
                <w:lang w:val="en-GB"/>
              </w:rPr>
              <w:t>reference</w:t>
            </w:r>
            <w:r w:rsidRPr="00067365">
              <w:rPr>
                <w:rFonts w:cs="Arial"/>
                <w:b/>
                <w:bCs/>
                <w:sz w:val="16"/>
                <w:szCs w:val="16"/>
                <w:lang w:val="en-GB"/>
              </w:rPr>
              <w:t xml:space="preserve"> the </w:t>
            </w:r>
            <w:r w:rsidR="00067365" w:rsidRPr="00067365">
              <w:rPr>
                <w:rFonts w:cs="Arial"/>
                <w:b/>
                <w:bCs/>
                <w:sz w:val="16"/>
                <w:szCs w:val="16"/>
                <w:lang w:val="en-GB"/>
              </w:rPr>
              <w:t>F</w:t>
            </w:r>
            <w:r w:rsidRPr="00067365">
              <w:rPr>
                <w:rFonts w:cs="Arial"/>
                <w:b/>
                <w:bCs/>
                <w:sz w:val="16"/>
                <w:szCs w:val="16"/>
                <w:lang w:val="en-GB"/>
              </w:rPr>
              <w:t xml:space="preserve">eature </w:t>
            </w:r>
            <w:r w:rsidR="00067365" w:rsidRPr="00067365">
              <w:rPr>
                <w:rFonts w:cs="Arial"/>
                <w:b/>
                <w:bCs/>
                <w:sz w:val="16"/>
                <w:szCs w:val="16"/>
                <w:lang w:val="en-GB"/>
              </w:rPr>
              <w:t>C</w:t>
            </w:r>
            <w:r w:rsidRPr="00067365">
              <w:rPr>
                <w:rFonts w:cs="Arial"/>
                <w:b/>
                <w:bCs/>
                <w:sz w:val="16"/>
                <w:szCs w:val="16"/>
                <w:lang w:val="en-GB"/>
              </w:rPr>
              <w:t xml:space="preserve">atalogue file. </w:t>
            </w:r>
            <w:r w:rsidR="00393F5A" w:rsidRPr="00067365">
              <w:rPr>
                <w:rFonts w:cs="Arial"/>
                <w:b/>
                <w:bCs/>
                <w:sz w:val="16"/>
                <w:szCs w:val="16"/>
                <w:lang w:val="en-GB"/>
              </w:rPr>
              <w:t xml:space="preserve">For enumeration dictionaries, use the </w:t>
            </w:r>
            <w:r w:rsidR="00067365" w:rsidRPr="00067365">
              <w:rPr>
                <w:rFonts w:cs="Arial"/>
                <w:b/>
                <w:bCs/>
                <w:sz w:val="16"/>
                <w:szCs w:val="16"/>
                <w:lang w:val="en-GB"/>
              </w:rPr>
              <w:t>P</w:t>
            </w:r>
            <w:r w:rsidR="00393F5A" w:rsidRPr="00067365">
              <w:rPr>
                <w:rFonts w:cs="Arial"/>
                <w:b/>
                <w:bCs/>
                <w:sz w:val="16"/>
                <w:szCs w:val="16"/>
                <w:lang w:val="en-GB"/>
              </w:rPr>
              <w:t xml:space="preserve">roduct </w:t>
            </w:r>
            <w:r w:rsidR="00067365" w:rsidRPr="00067365">
              <w:rPr>
                <w:rFonts w:cs="Arial"/>
                <w:b/>
                <w:bCs/>
                <w:sz w:val="16"/>
                <w:szCs w:val="16"/>
                <w:lang w:val="en-GB"/>
              </w:rPr>
              <w:t>S</w:t>
            </w:r>
            <w:r w:rsidR="00393F5A" w:rsidRPr="00067365">
              <w:rPr>
                <w:rFonts w:cs="Arial"/>
                <w:b/>
                <w:bCs/>
                <w:sz w:val="16"/>
                <w:szCs w:val="16"/>
                <w:lang w:val="en-GB"/>
              </w:rPr>
              <w:t>pecification identifier and version</w:t>
            </w:r>
            <w:r w:rsidR="00CF40EE">
              <w:rPr>
                <w:rFonts w:cs="Arial"/>
                <w:b/>
                <w:bCs/>
                <w:sz w:val="16"/>
                <w:szCs w:val="16"/>
                <w:lang w:val="en-GB"/>
              </w:rPr>
              <w:t xml:space="preserve"> in URI form</w:t>
            </w:r>
          </w:p>
        </w:tc>
      </w:tr>
      <w:tr w:rsidR="00E9151D" w:rsidRPr="00F017AC" w14:paraId="286AC2EB" w14:textId="77777777" w:rsidTr="00F017AC">
        <w:trPr>
          <w:cantSplit/>
        </w:trPr>
        <w:tc>
          <w:tcPr>
            <w:tcW w:w="375" w:type="pct"/>
          </w:tcPr>
          <w:p w14:paraId="09B33C06"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3C1267C1"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resourcePurpose</w:t>
            </w:r>
          </w:p>
        </w:tc>
        <w:tc>
          <w:tcPr>
            <w:tcW w:w="1039" w:type="pct"/>
            <w:tcMar>
              <w:left w:w="29" w:type="dxa"/>
              <w:right w:w="29" w:type="dxa"/>
            </w:tcMar>
          </w:tcPr>
          <w:p w14:paraId="29232C15"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The purpose of the supporting resource</w:t>
            </w:r>
          </w:p>
        </w:tc>
        <w:tc>
          <w:tcPr>
            <w:tcW w:w="270" w:type="pct"/>
            <w:tcMar>
              <w:left w:w="29" w:type="dxa"/>
              <w:right w:w="29" w:type="dxa"/>
            </w:tcMar>
          </w:tcPr>
          <w:p w14:paraId="455EFAB8"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0..1</w:t>
            </w:r>
          </w:p>
        </w:tc>
        <w:tc>
          <w:tcPr>
            <w:tcW w:w="1096" w:type="pct"/>
            <w:tcMar>
              <w:left w:w="29" w:type="dxa"/>
              <w:right w:w="29" w:type="dxa"/>
            </w:tcMar>
          </w:tcPr>
          <w:p w14:paraId="67C53D8F"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S100_ResourcePurpose</w:t>
            </w:r>
          </w:p>
        </w:tc>
        <w:tc>
          <w:tcPr>
            <w:tcW w:w="1130" w:type="pct"/>
            <w:tcMar>
              <w:left w:w="29" w:type="dxa"/>
              <w:right w:w="29" w:type="dxa"/>
            </w:tcMar>
          </w:tcPr>
          <w:p w14:paraId="14D77330"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Identifies how the supporting resource is used</w:t>
            </w:r>
          </w:p>
        </w:tc>
      </w:tr>
    </w:tbl>
    <w:p w14:paraId="22C479FB" w14:textId="77777777" w:rsidR="00E9151D" w:rsidRPr="00CF30EA" w:rsidRDefault="00E9151D" w:rsidP="00067365">
      <w:pPr>
        <w:spacing w:after="0" w:line="240" w:lineRule="auto"/>
        <w:rPr>
          <w:lang w:val="en-GB" w:eastAsia="ar-SA"/>
        </w:rPr>
      </w:pPr>
    </w:p>
    <w:p w14:paraId="66884608" w14:textId="77777777" w:rsidR="00E9151D" w:rsidRPr="00CF30EA" w:rsidRDefault="00E9151D" w:rsidP="00067365">
      <w:pPr>
        <w:pStyle w:val="Heading3"/>
        <w:tabs>
          <w:tab w:val="clear" w:pos="660"/>
          <w:tab w:val="clear" w:pos="880"/>
          <w:tab w:val="left" w:pos="851"/>
        </w:tabs>
        <w:spacing w:before="120" w:after="120" w:line="240" w:lineRule="auto"/>
        <w:ind w:left="851" w:hanging="851"/>
        <w:rPr>
          <w:lang w:eastAsia="ar-SA"/>
        </w:rPr>
      </w:pPr>
      <w:bookmarkStart w:id="1151" w:name="_Toc172126834"/>
      <w:r w:rsidRPr="00CF30EA">
        <w:rPr>
          <w:lang w:eastAsia="ar-SA"/>
        </w:rPr>
        <w:t>S100_SupportFileFormat</w:t>
      </w:r>
      <w:bookmarkEnd w:id="115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256"/>
        <w:gridCol w:w="2519"/>
        <w:gridCol w:w="4321"/>
        <w:gridCol w:w="990"/>
        <w:gridCol w:w="4862"/>
      </w:tblGrid>
      <w:tr w:rsidR="00E9151D" w:rsidRPr="00067365" w14:paraId="2BEFE686" w14:textId="77777777" w:rsidTr="00067365">
        <w:trPr>
          <w:cantSplit/>
        </w:trPr>
        <w:tc>
          <w:tcPr>
            <w:tcW w:w="450" w:type="pct"/>
            <w:shd w:val="clear" w:color="auto" w:fill="D9D9D9" w:themeFill="background1" w:themeFillShade="D9"/>
            <w:vAlign w:val="center"/>
          </w:tcPr>
          <w:p w14:paraId="14F3956C" w14:textId="719A9B1D" w:rsidR="00E9151D" w:rsidRPr="00067365" w:rsidRDefault="00067365" w:rsidP="00067365">
            <w:pPr>
              <w:suppressAutoHyphens/>
              <w:snapToGrid w:val="0"/>
              <w:spacing w:before="60" w:after="60" w:line="240" w:lineRule="auto"/>
              <w:jc w:val="left"/>
              <w:rPr>
                <w:b/>
                <w:sz w:val="16"/>
                <w:szCs w:val="16"/>
                <w:lang w:val="en-GB" w:eastAsia="ar-SA"/>
              </w:rPr>
            </w:pPr>
            <w:r>
              <w:rPr>
                <w:b/>
                <w:sz w:val="16"/>
                <w:szCs w:val="16"/>
                <w:lang w:val="en-GB" w:eastAsia="ar-SA"/>
              </w:rPr>
              <w:t>Item</w:t>
            </w:r>
          </w:p>
        </w:tc>
        <w:tc>
          <w:tcPr>
            <w:tcW w:w="903" w:type="pct"/>
            <w:shd w:val="clear" w:color="auto" w:fill="D9D9D9" w:themeFill="background1" w:themeFillShade="D9"/>
            <w:vAlign w:val="center"/>
          </w:tcPr>
          <w:p w14:paraId="5FB81504" w14:textId="77777777" w:rsidR="00E9151D" w:rsidRPr="00067365" w:rsidRDefault="00E9151D" w:rsidP="00067365">
            <w:pPr>
              <w:snapToGrid w:val="0"/>
              <w:spacing w:before="60" w:after="60" w:line="240" w:lineRule="auto"/>
              <w:jc w:val="left"/>
              <w:rPr>
                <w:rFonts w:cs="Arial"/>
                <w:b/>
                <w:sz w:val="16"/>
                <w:szCs w:val="16"/>
                <w:lang w:val="en-GB"/>
              </w:rPr>
            </w:pPr>
            <w:r w:rsidRPr="00067365">
              <w:rPr>
                <w:rFonts w:cs="Arial"/>
                <w:b/>
                <w:sz w:val="16"/>
                <w:szCs w:val="16"/>
                <w:lang w:val="en-GB"/>
              </w:rPr>
              <w:t>Name</w:t>
            </w:r>
          </w:p>
        </w:tc>
        <w:tc>
          <w:tcPr>
            <w:tcW w:w="1549" w:type="pct"/>
            <w:shd w:val="clear" w:color="auto" w:fill="D9D9D9" w:themeFill="background1" w:themeFillShade="D9"/>
            <w:vAlign w:val="center"/>
          </w:tcPr>
          <w:p w14:paraId="340B30EA" w14:textId="77777777" w:rsidR="00E9151D" w:rsidRPr="00067365" w:rsidRDefault="00E9151D" w:rsidP="00067365">
            <w:pPr>
              <w:snapToGrid w:val="0"/>
              <w:spacing w:before="60" w:after="60" w:line="240" w:lineRule="auto"/>
              <w:jc w:val="left"/>
              <w:rPr>
                <w:rFonts w:cs="Arial"/>
                <w:b/>
                <w:sz w:val="16"/>
                <w:szCs w:val="16"/>
                <w:lang w:val="en-GB"/>
              </w:rPr>
            </w:pPr>
            <w:r w:rsidRPr="00067365">
              <w:rPr>
                <w:rFonts w:cs="Arial"/>
                <w:b/>
                <w:sz w:val="16"/>
                <w:szCs w:val="16"/>
                <w:lang w:val="en-GB"/>
              </w:rPr>
              <w:t>Description</w:t>
            </w:r>
          </w:p>
        </w:tc>
        <w:tc>
          <w:tcPr>
            <w:tcW w:w="355" w:type="pct"/>
            <w:shd w:val="clear" w:color="auto" w:fill="D9D9D9" w:themeFill="background1" w:themeFillShade="D9"/>
            <w:vAlign w:val="center"/>
          </w:tcPr>
          <w:p w14:paraId="2C606184" w14:textId="77777777" w:rsidR="00E9151D" w:rsidRPr="00067365" w:rsidRDefault="00E9151D" w:rsidP="00A1245B">
            <w:pPr>
              <w:snapToGrid w:val="0"/>
              <w:spacing w:before="60" w:after="60" w:line="240" w:lineRule="auto"/>
              <w:jc w:val="center"/>
              <w:rPr>
                <w:rFonts w:cs="Arial"/>
                <w:b/>
                <w:sz w:val="16"/>
                <w:szCs w:val="16"/>
                <w:lang w:val="en-GB"/>
              </w:rPr>
            </w:pPr>
            <w:r w:rsidRPr="00067365">
              <w:rPr>
                <w:rFonts w:cs="Arial"/>
                <w:b/>
                <w:sz w:val="16"/>
                <w:szCs w:val="16"/>
                <w:lang w:val="en-GB"/>
              </w:rPr>
              <w:t>Code</w:t>
            </w:r>
          </w:p>
        </w:tc>
        <w:tc>
          <w:tcPr>
            <w:tcW w:w="1743" w:type="pct"/>
            <w:shd w:val="clear" w:color="auto" w:fill="D9D9D9" w:themeFill="background1" w:themeFillShade="D9"/>
            <w:vAlign w:val="center"/>
          </w:tcPr>
          <w:p w14:paraId="0889DCFF" w14:textId="77777777" w:rsidR="00E9151D" w:rsidRPr="00067365" w:rsidRDefault="00E9151D" w:rsidP="00067365">
            <w:pPr>
              <w:snapToGrid w:val="0"/>
              <w:spacing w:before="60" w:after="60" w:line="240" w:lineRule="auto"/>
              <w:jc w:val="left"/>
              <w:rPr>
                <w:rFonts w:cs="Arial"/>
                <w:b/>
                <w:sz w:val="16"/>
                <w:szCs w:val="16"/>
                <w:lang w:val="en-GB"/>
              </w:rPr>
            </w:pPr>
            <w:r w:rsidRPr="00067365">
              <w:rPr>
                <w:rFonts w:cs="Arial"/>
                <w:b/>
                <w:sz w:val="16"/>
                <w:szCs w:val="16"/>
                <w:lang w:val="en-GB"/>
              </w:rPr>
              <w:t>Remarks</w:t>
            </w:r>
          </w:p>
        </w:tc>
      </w:tr>
      <w:tr w:rsidR="00E9151D" w:rsidRPr="00067365" w14:paraId="7807E2E7" w14:textId="77777777" w:rsidTr="00067365">
        <w:trPr>
          <w:cantSplit/>
        </w:trPr>
        <w:tc>
          <w:tcPr>
            <w:tcW w:w="450" w:type="pct"/>
          </w:tcPr>
          <w:p w14:paraId="2D6B6BE3" w14:textId="77777777" w:rsidR="00E9151D" w:rsidRPr="00067365" w:rsidRDefault="00E9151D" w:rsidP="00067365">
            <w:pPr>
              <w:suppressAutoHyphens/>
              <w:snapToGrid w:val="0"/>
              <w:spacing w:before="60" w:after="60" w:line="240" w:lineRule="auto"/>
              <w:jc w:val="left"/>
              <w:rPr>
                <w:sz w:val="16"/>
                <w:szCs w:val="16"/>
                <w:lang w:val="en-GB" w:eastAsia="ar-SA"/>
              </w:rPr>
            </w:pPr>
            <w:r w:rsidRPr="00067365">
              <w:rPr>
                <w:sz w:val="16"/>
                <w:szCs w:val="16"/>
                <w:lang w:val="en-GB"/>
              </w:rPr>
              <w:t>Enumeration</w:t>
            </w:r>
          </w:p>
        </w:tc>
        <w:tc>
          <w:tcPr>
            <w:tcW w:w="903" w:type="pct"/>
          </w:tcPr>
          <w:p w14:paraId="0D16A8B4" w14:textId="77777777" w:rsidR="00E9151D" w:rsidRPr="00067365" w:rsidRDefault="00E9151D" w:rsidP="00067365">
            <w:pPr>
              <w:snapToGrid w:val="0"/>
              <w:spacing w:before="60" w:after="60" w:line="240" w:lineRule="auto"/>
              <w:jc w:val="left"/>
              <w:rPr>
                <w:rFonts w:cs="Arial"/>
                <w:sz w:val="16"/>
                <w:szCs w:val="16"/>
                <w:lang w:val="en-GB"/>
              </w:rPr>
            </w:pPr>
            <w:r w:rsidRPr="00067365">
              <w:rPr>
                <w:sz w:val="16"/>
                <w:szCs w:val="16"/>
                <w:lang w:val="en-GB"/>
              </w:rPr>
              <w:t>S100_SupportFileFormat</w:t>
            </w:r>
          </w:p>
        </w:tc>
        <w:tc>
          <w:tcPr>
            <w:tcW w:w="1549" w:type="pct"/>
          </w:tcPr>
          <w:p w14:paraId="3952AE93" w14:textId="77777777" w:rsidR="00E9151D" w:rsidRPr="00067365" w:rsidRDefault="00E9151D" w:rsidP="00067365">
            <w:pPr>
              <w:snapToGrid w:val="0"/>
              <w:spacing w:before="60" w:after="60" w:line="240" w:lineRule="auto"/>
              <w:jc w:val="left"/>
              <w:rPr>
                <w:rFonts w:cs="Arial"/>
                <w:sz w:val="16"/>
                <w:szCs w:val="16"/>
                <w:lang w:val="en-GB"/>
              </w:rPr>
            </w:pPr>
            <w:r w:rsidRPr="00067365">
              <w:rPr>
                <w:sz w:val="16"/>
                <w:szCs w:val="16"/>
                <w:lang w:val="en-GB"/>
              </w:rPr>
              <w:t>The format used for the support file</w:t>
            </w:r>
          </w:p>
        </w:tc>
        <w:tc>
          <w:tcPr>
            <w:tcW w:w="355" w:type="pct"/>
          </w:tcPr>
          <w:p w14:paraId="3400052F" w14:textId="77777777" w:rsidR="00E9151D" w:rsidRPr="00067365" w:rsidRDefault="00E9151D" w:rsidP="00A1245B">
            <w:pPr>
              <w:snapToGrid w:val="0"/>
              <w:spacing w:before="60" w:after="60" w:line="240" w:lineRule="auto"/>
              <w:jc w:val="center"/>
              <w:rPr>
                <w:rFonts w:cs="Arial"/>
                <w:sz w:val="16"/>
                <w:szCs w:val="16"/>
                <w:lang w:val="en-GB"/>
              </w:rPr>
            </w:pPr>
            <w:r w:rsidRPr="00067365">
              <w:rPr>
                <w:sz w:val="16"/>
                <w:szCs w:val="16"/>
                <w:lang w:val="en-GB"/>
              </w:rPr>
              <w:t>-</w:t>
            </w:r>
          </w:p>
        </w:tc>
        <w:tc>
          <w:tcPr>
            <w:tcW w:w="1743" w:type="pct"/>
          </w:tcPr>
          <w:p w14:paraId="7FD3B65C" w14:textId="37EA9DDC" w:rsidR="00E9151D" w:rsidRPr="00067365" w:rsidRDefault="006730CF" w:rsidP="00067365">
            <w:pPr>
              <w:autoSpaceDE w:val="0"/>
              <w:autoSpaceDN w:val="0"/>
              <w:adjustRightInd w:val="0"/>
              <w:spacing w:before="60" w:after="60" w:line="240" w:lineRule="auto"/>
              <w:jc w:val="left"/>
              <w:rPr>
                <w:rFonts w:eastAsia="Times New Roman" w:cs="Arial"/>
                <w:sz w:val="16"/>
                <w:szCs w:val="16"/>
                <w:lang w:val="en-GB" w:eastAsia="en-US"/>
              </w:rPr>
            </w:pPr>
            <w:r w:rsidRPr="00067365">
              <w:rPr>
                <w:rFonts w:eastAsia="Times New Roman" w:cs="Arial"/>
                <w:b/>
                <w:bCs/>
                <w:sz w:val="16"/>
                <w:szCs w:val="16"/>
                <w:lang w:val="en-GB" w:eastAsia="en-US"/>
              </w:rPr>
              <w:t>S-111</w:t>
            </w:r>
            <w:r w:rsidR="00E9151D" w:rsidRPr="00067365">
              <w:rPr>
                <w:rFonts w:eastAsia="Times New Roman" w:cs="Arial"/>
                <w:b/>
                <w:bCs/>
                <w:sz w:val="16"/>
                <w:szCs w:val="16"/>
                <w:lang w:val="en-GB" w:eastAsia="en-US"/>
              </w:rPr>
              <w:t xml:space="preserve"> </w:t>
            </w:r>
            <w:r w:rsidR="007E3F4F" w:rsidRPr="00067365">
              <w:rPr>
                <w:rFonts w:eastAsia="Times New Roman" w:cs="Arial"/>
                <w:b/>
                <w:bCs/>
                <w:sz w:val="16"/>
                <w:szCs w:val="16"/>
                <w:lang w:val="en-GB" w:eastAsia="en-US"/>
              </w:rPr>
              <w:t>uses only XML</w:t>
            </w:r>
            <w:r w:rsidR="007E3F4F" w:rsidRPr="00067365">
              <w:rPr>
                <w:rFonts w:eastAsia="Times New Roman" w:cs="Arial"/>
                <w:sz w:val="16"/>
                <w:szCs w:val="16"/>
                <w:lang w:val="en-GB" w:eastAsia="en-US"/>
              </w:rPr>
              <w:t>; language packs</w:t>
            </w:r>
            <w:r w:rsidR="00CF40EE">
              <w:rPr>
                <w:rFonts w:eastAsia="Times New Roman" w:cs="Arial"/>
                <w:sz w:val="16"/>
                <w:szCs w:val="16"/>
                <w:lang w:val="en-GB" w:eastAsia="en-US"/>
              </w:rPr>
              <w:t xml:space="preserve"> and</w:t>
            </w:r>
            <w:r w:rsidR="007E3F4F" w:rsidRPr="00067365">
              <w:rPr>
                <w:rFonts w:eastAsia="Times New Roman" w:cs="Arial"/>
                <w:sz w:val="16"/>
                <w:szCs w:val="16"/>
                <w:lang w:val="en-GB" w:eastAsia="en-US"/>
              </w:rPr>
              <w:t xml:space="preserve"> enumeration dictionaries</w:t>
            </w:r>
            <w:r w:rsidR="00CF40EE">
              <w:rPr>
                <w:rFonts w:eastAsia="Times New Roman" w:cs="Arial"/>
                <w:sz w:val="16"/>
                <w:szCs w:val="16"/>
                <w:lang w:val="en-GB" w:eastAsia="en-US"/>
              </w:rPr>
              <w:t xml:space="preserve"> </w:t>
            </w:r>
            <w:r w:rsidR="007E3F4F" w:rsidRPr="00067365">
              <w:rPr>
                <w:rFonts w:eastAsia="Times New Roman" w:cs="Arial"/>
                <w:sz w:val="16"/>
                <w:szCs w:val="16"/>
                <w:lang w:val="en-GB" w:eastAsia="en-US"/>
              </w:rPr>
              <w:t>are XML files</w:t>
            </w:r>
          </w:p>
        </w:tc>
      </w:tr>
      <w:tr w:rsidR="00E9151D" w:rsidRPr="00067365" w14:paraId="63731461" w14:textId="77777777" w:rsidTr="00067365">
        <w:trPr>
          <w:cantSplit/>
        </w:trPr>
        <w:tc>
          <w:tcPr>
            <w:tcW w:w="450" w:type="pct"/>
          </w:tcPr>
          <w:p w14:paraId="61989EF1" w14:textId="77777777" w:rsidR="00E9151D" w:rsidRPr="00067365" w:rsidRDefault="00E9151D" w:rsidP="00067365">
            <w:pPr>
              <w:suppressAutoHyphens/>
              <w:snapToGrid w:val="0"/>
              <w:spacing w:before="60" w:after="60" w:line="240" w:lineRule="auto"/>
              <w:jc w:val="left"/>
              <w:rPr>
                <w:sz w:val="16"/>
                <w:szCs w:val="16"/>
                <w:lang w:val="en-GB" w:eastAsia="ar-SA"/>
              </w:rPr>
            </w:pPr>
            <w:r w:rsidRPr="00067365">
              <w:rPr>
                <w:sz w:val="16"/>
                <w:szCs w:val="16"/>
                <w:lang w:val="en-GB"/>
              </w:rPr>
              <w:t>Value</w:t>
            </w:r>
          </w:p>
        </w:tc>
        <w:tc>
          <w:tcPr>
            <w:tcW w:w="903" w:type="pct"/>
          </w:tcPr>
          <w:p w14:paraId="37167A76" w14:textId="77777777" w:rsidR="00E9151D" w:rsidRPr="00067365" w:rsidRDefault="00E9151D" w:rsidP="00067365">
            <w:pPr>
              <w:snapToGrid w:val="0"/>
              <w:spacing w:before="60" w:after="60" w:line="240" w:lineRule="auto"/>
              <w:jc w:val="left"/>
              <w:rPr>
                <w:rFonts w:cs="Arial"/>
                <w:sz w:val="16"/>
                <w:szCs w:val="16"/>
                <w:lang w:val="en-GB"/>
              </w:rPr>
            </w:pPr>
            <w:r w:rsidRPr="00067365">
              <w:rPr>
                <w:sz w:val="16"/>
                <w:szCs w:val="16"/>
                <w:lang w:val="en-GB"/>
              </w:rPr>
              <w:t>XML</w:t>
            </w:r>
          </w:p>
        </w:tc>
        <w:tc>
          <w:tcPr>
            <w:tcW w:w="1549" w:type="pct"/>
          </w:tcPr>
          <w:p w14:paraId="7464E4D2" w14:textId="77777777" w:rsidR="00E9151D" w:rsidRPr="00067365" w:rsidRDefault="00E9151D" w:rsidP="00067365">
            <w:pPr>
              <w:snapToGrid w:val="0"/>
              <w:spacing w:before="60" w:after="60" w:line="240" w:lineRule="auto"/>
              <w:jc w:val="left"/>
              <w:rPr>
                <w:rFonts w:cs="Arial"/>
                <w:sz w:val="16"/>
                <w:szCs w:val="16"/>
                <w:lang w:val="en-GB"/>
              </w:rPr>
            </w:pPr>
            <w:r w:rsidRPr="00067365">
              <w:rPr>
                <w:sz w:val="16"/>
                <w:szCs w:val="16"/>
                <w:lang w:val="en-GB"/>
              </w:rPr>
              <w:t>Extensible Markup Language</w:t>
            </w:r>
          </w:p>
        </w:tc>
        <w:tc>
          <w:tcPr>
            <w:tcW w:w="355" w:type="pct"/>
          </w:tcPr>
          <w:p w14:paraId="5DAB31F7" w14:textId="77777777" w:rsidR="00E9151D" w:rsidRPr="00067365" w:rsidRDefault="00E9151D" w:rsidP="00A1245B">
            <w:pPr>
              <w:snapToGrid w:val="0"/>
              <w:spacing w:before="60" w:after="60" w:line="240" w:lineRule="auto"/>
              <w:jc w:val="center"/>
              <w:rPr>
                <w:rFonts w:cs="Arial"/>
                <w:sz w:val="16"/>
                <w:szCs w:val="16"/>
                <w:lang w:val="en-GB"/>
              </w:rPr>
            </w:pPr>
            <w:r w:rsidRPr="00067365">
              <w:rPr>
                <w:sz w:val="16"/>
                <w:szCs w:val="16"/>
                <w:lang w:val="en-GB"/>
              </w:rPr>
              <w:t>4</w:t>
            </w:r>
          </w:p>
        </w:tc>
        <w:tc>
          <w:tcPr>
            <w:tcW w:w="1743" w:type="pct"/>
          </w:tcPr>
          <w:p w14:paraId="0BA8BD4E" w14:textId="77777777" w:rsidR="00E9151D" w:rsidRPr="00067365" w:rsidRDefault="00E9151D" w:rsidP="00067365">
            <w:pPr>
              <w:snapToGrid w:val="0"/>
              <w:spacing w:before="60" w:after="60" w:line="240" w:lineRule="auto"/>
              <w:jc w:val="left"/>
              <w:rPr>
                <w:rFonts w:cs="Arial"/>
                <w:sz w:val="16"/>
                <w:szCs w:val="16"/>
                <w:lang w:val="en-GB"/>
              </w:rPr>
            </w:pPr>
          </w:p>
        </w:tc>
      </w:tr>
    </w:tbl>
    <w:p w14:paraId="50E1AC2C" w14:textId="77777777" w:rsidR="00E9151D" w:rsidRPr="00CF30EA" w:rsidRDefault="00E9151D" w:rsidP="00FB3ACC">
      <w:pPr>
        <w:spacing w:after="0" w:line="240" w:lineRule="auto"/>
        <w:rPr>
          <w:lang w:val="en-GB" w:eastAsia="ar-SA"/>
        </w:rPr>
      </w:pPr>
    </w:p>
    <w:p w14:paraId="7C96F324" w14:textId="77777777" w:rsidR="00E9151D" w:rsidRPr="00CF30EA" w:rsidRDefault="00E9151D" w:rsidP="00FB3ACC">
      <w:pPr>
        <w:pStyle w:val="Heading3"/>
        <w:tabs>
          <w:tab w:val="clear" w:pos="660"/>
          <w:tab w:val="clear" w:pos="880"/>
          <w:tab w:val="left" w:pos="851"/>
        </w:tabs>
        <w:spacing w:before="120" w:after="120" w:line="240" w:lineRule="auto"/>
        <w:ind w:left="851" w:hanging="851"/>
        <w:rPr>
          <w:lang w:eastAsia="ar-SA"/>
        </w:rPr>
      </w:pPr>
      <w:bookmarkStart w:id="1152" w:name="_Toc172126835"/>
      <w:r w:rsidRPr="00CF30EA">
        <w:rPr>
          <w:lang w:eastAsia="ar-SA"/>
        </w:rPr>
        <w:t>S100_SupportFileRevisionStatus</w:t>
      </w:r>
      <w:bookmarkEnd w:id="1152"/>
    </w:p>
    <w:p w14:paraId="45FAA024" w14:textId="55DC6D95" w:rsidR="00E9151D" w:rsidRPr="00CF30EA" w:rsidRDefault="006730CF" w:rsidP="00FB3ACC">
      <w:pPr>
        <w:spacing w:after="120" w:line="240" w:lineRule="auto"/>
        <w:rPr>
          <w:lang w:val="en-GB" w:eastAsia="ar-SA"/>
        </w:rPr>
      </w:pPr>
      <w:r w:rsidRPr="00CF30EA">
        <w:rPr>
          <w:lang w:val="en-GB" w:eastAsia="ar-SA"/>
        </w:rPr>
        <w:t>S-111</w:t>
      </w:r>
      <w:r w:rsidR="00E9151D" w:rsidRPr="00CF30EA">
        <w:rPr>
          <w:lang w:val="en-GB" w:eastAsia="ar-SA"/>
        </w:rPr>
        <w:t xml:space="preserve"> uses S100_SupportFileRevisionStatus without modification.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8" w:type="dxa"/>
          <w:right w:w="58" w:type="dxa"/>
        </w:tblCellMar>
        <w:tblLook w:val="0000" w:firstRow="0" w:lastRow="0" w:firstColumn="0" w:lastColumn="0" w:noHBand="0" w:noVBand="0"/>
      </w:tblPr>
      <w:tblGrid>
        <w:gridCol w:w="1256"/>
        <w:gridCol w:w="2790"/>
        <w:gridCol w:w="4050"/>
        <w:gridCol w:w="990"/>
        <w:gridCol w:w="4862"/>
      </w:tblGrid>
      <w:tr w:rsidR="00E9151D" w:rsidRPr="00FB3ACC" w14:paraId="77677D75" w14:textId="77777777" w:rsidTr="00FB3ACC">
        <w:trPr>
          <w:cantSplit/>
        </w:trPr>
        <w:tc>
          <w:tcPr>
            <w:tcW w:w="450" w:type="pct"/>
            <w:shd w:val="clear" w:color="auto" w:fill="D9D9D9" w:themeFill="background1" w:themeFillShade="D9"/>
            <w:vAlign w:val="center"/>
          </w:tcPr>
          <w:p w14:paraId="3ADE6CDB" w14:textId="30439360" w:rsidR="00E9151D" w:rsidRPr="00FB3ACC" w:rsidRDefault="00FB3ACC" w:rsidP="00FB3ACC">
            <w:pPr>
              <w:suppressAutoHyphens/>
              <w:snapToGrid w:val="0"/>
              <w:spacing w:before="60" w:after="60" w:line="240" w:lineRule="auto"/>
              <w:jc w:val="left"/>
              <w:rPr>
                <w:b/>
                <w:sz w:val="16"/>
                <w:szCs w:val="16"/>
                <w:lang w:val="en-GB" w:eastAsia="ar-SA"/>
              </w:rPr>
            </w:pPr>
            <w:r>
              <w:rPr>
                <w:b/>
                <w:sz w:val="16"/>
                <w:szCs w:val="16"/>
                <w:lang w:val="en-GB" w:eastAsia="ar-SA"/>
              </w:rPr>
              <w:t>Item</w:t>
            </w:r>
          </w:p>
        </w:tc>
        <w:tc>
          <w:tcPr>
            <w:tcW w:w="1000" w:type="pct"/>
            <w:shd w:val="clear" w:color="auto" w:fill="D9D9D9" w:themeFill="background1" w:themeFillShade="D9"/>
            <w:vAlign w:val="center"/>
          </w:tcPr>
          <w:p w14:paraId="0202D6FE" w14:textId="77777777" w:rsidR="00E9151D" w:rsidRPr="00FB3ACC" w:rsidRDefault="00E9151D" w:rsidP="00FB3ACC">
            <w:pPr>
              <w:snapToGrid w:val="0"/>
              <w:spacing w:before="60" w:after="60" w:line="240" w:lineRule="auto"/>
              <w:jc w:val="left"/>
              <w:rPr>
                <w:rFonts w:cs="Arial"/>
                <w:b/>
                <w:sz w:val="16"/>
                <w:szCs w:val="16"/>
                <w:lang w:val="en-GB"/>
              </w:rPr>
            </w:pPr>
            <w:r w:rsidRPr="00FB3ACC">
              <w:rPr>
                <w:rFonts w:cs="Arial"/>
                <w:b/>
                <w:sz w:val="16"/>
                <w:szCs w:val="16"/>
                <w:lang w:val="en-GB"/>
              </w:rPr>
              <w:t>Name</w:t>
            </w:r>
          </w:p>
        </w:tc>
        <w:tc>
          <w:tcPr>
            <w:tcW w:w="1452" w:type="pct"/>
            <w:shd w:val="clear" w:color="auto" w:fill="D9D9D9" w:themeFill="background1" w:themeFillShade="D9"/>
            <w:vAlign w:val="center"/>
          </w:tcPr>
          <w:p w14:paraId="41FE820D" w14:textId="77777777" w:rsidR="00E9151D" w:rsidRPr="00FB3ACC" w:rsidRDefault="00E9151D" w:rsidP="00FB3ACC">
            <w:pPr>
              <w:snapToGrid w:val="0"/>
              <w:spacing w:before="60" w:after="60" w:line="240" w:lineRule="auto"/>
              <w:jc w:val="left"/>
              <w:rPr>
                <w:rFonts w:cs="Arial"/>
                <w:b/>
                <w:sz w:val="16"/>
                <w:szCs w:val="16"/>
                <w:lang w:val="en-GB"/>
              </w:rPr>
            </w:pPr>
            <w:r w:rsidRPr="00FB3ACC">
              <w:rPr>
                <w:rFonts w:cs="Arial"/>
                <w:b/>
                <w:sz w:val="16"/>
                <w:szCs w:val="16"/>
                <w:lang w:val="en-GB"/>
              </w:rPr>
              <w:t>Description</w:t>
            </w:r>
          </w:p>
        </w:tc>
        <w:tc>
          <w:tcPr>
            <w:tcW w:w="355" w:type="pct"/>
            <w:shd w:val="clear" w:color="auto" w:fill="D9D9D9" w:themeFill="background1" w:themeFillShade="D9"/>
            <w:vAlign w:val="center"/>
          </w:tcPr>
          <w:p w14:paraId="5BCFF3E8" w14:textId="77777777" w:rsidR="00E9151D" w:rsidRPr="00FB3ACC" w:rsidRDefault="00E9151D" w:rsidP="00623A9E">
            <w:pPr>
              <w:snapToGrid w:val="0"/>
              <w:spacing w:before="60" w:after="60" w:line="240" w:lineRule="auto"/>
              <w:jc w:val="center"/>
              <w:rPr>
                <w:rFonts w:cs="Arial"/>
                <w:b/>
                <w:sz w:val="16"/>
                <w:szCs w:val="16"/>
                <w:lang w:val="en-GB"/>
              </w:rPr>
            </w:pPr>
            <w:r w:rsidRPr="00FB3ACC">
              <w:rPr>
                <w:rFonts w:cs="Arial"/>
                <w:b/>
                <w:sz w:val="16"/>
                <w:szCs w:val="16"/>
                <w:lang w:val="en-GB"/>
              </w:rPr>
              <w:t>Code</w:t>
            </w:r>
          </w:p>
        </w:tc>
        <w:tc>
          <w:tcPr>
            <w:tcW w:w="1743" w:type="pct"/>
            <w:shd w:val="clear" w:color="auto" w:fill="D9D9D9" w:themeFill="background1" w:themeFillShade="D9"/>
            <w:vAlign w:val="center"/>
          </w:tcPr>
          <w:p w14:paraId="53CCEB30" w14:textId="77777777" w:rsidR="00E9151D" w:rsidRPr="00FB3ACC" w:rsidRDefault="00E9151D" w:rsidP="00FB3ACC">
            <w:pPr>
              <w:snapToGrid w:val="0"/>
              <w:spacing w:before="60" w:after="60" w:line="240" w:lineRule="auto"/>
              <w:jc w:val="left"/>
              <w:rPr>
                <w:rFonts w:cs="Arial"/>
                <w:b/>
                <w:sz w:val="16"/>
                <w:szCs w:val="16"/>
                <w:lang w:val="en-GB"/>
              </w:rPr>
            </w:pPr>
            <w:r w:rsidRPr="00FB3ACC">
              <w:rPr>
                <w:rFonts w:cs="Arial"/>
                <w:b/>
                <w:sz w:val="16"/>
                <w:szCs w:val="16"/>
                <w:lang w:val="en-GB"/>
              </w:rPr>
              <w:t>Remarks</w:t>
            </w:r>
          </w:p>
        </w:tc>
      </w:tr>
      <w:tr w:rsidR="00E9151D" w:rsidRPr="00FB3ACC" w14:paraId="482AEF75" w14:textId="77777777" w:rsidTr="00FB3ACC">
        <w:trPr>
          <w:cantSplit/>
        </w:trPr>
        <w:tc>
          <w:tcPr>
            <w:tcW w:w="450" w:type="pct"/>
          </w:tcPr>
          <w:p w14:paraId="5844D65B"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Enumeration</w:t>
            </w:r>
          </w:p>
        </w:tc>
        <w:tc>
          <w:tcPr>
            <w:tcW w:w="1000" w:type="pct"/>
          </w:tcPr>
          <w:p w14:paraId="63E04DC7" w14:textId="77777777" w:rsidR="00E9151D" w:rsidRPr="00FB3ACC" w:rsidRDefault="00E9151D" w:rsidP="00FB3ACC">
            <w:pPr>
              <w:snapToGrid w:val="0"/>
              <w:spacing w:before="60" w:after="60" w:line="240" w:lineRule="auto"/>
              <w:jc w:val="left"/>
              <w:rPr>
                <w:rFonts w:cs="Arial"/>
                <w:sz w:val="16"/>
                <w:szCs w:val="16"/>
                <w:lang w:val="en-GB"/>
              </w:rPr>
            </w:pPr>
            <w:r w:rsidRPr="00FB3ACC">
              <w:rPr>
                <w:sz w:val="16"/>
                <w:szCs w:val="16"/>
                <w:lang w:val="en-GB"/>
              </w:rPr>
              <w:t>S100_SupportFileRevisionStatus</w:t>
            </w:r>
          </w:p>
        </w:tc>
        <w:tc>
          <w:tcPr>
            <w:tcW w:w="1452" w:type="pct"/>
          </w:tcPr>
          <w:p w14:paraId="2F14BAA3" w14:textId="77777777" w:rsidR="00E9151D" w:rsidRPr="00FB3ACC" w:rsidRDefault="00E9151D" w:rsidP="00FB3ACC">
            <w:pPr>
              <w:snapToGrid w:val="0"/>
              <w:spacing w:before="60" w:after="60" w:line="240" w:lineRule="auto"/>
              <w:jc w:val="left"/>
              <w:rPr>
                <w:rFonts w:cs="Arial"/>
                <w:sz w:val="16"/>
                <w:szCs w:val="16"/>
                <w:lang w:val="en-GB"/>
              </w:rPr>
            </w:pPr>
            <w:r w:rsidRPr="00FB3ACC">
              <w:rPr>
                <w:sz w:val="16"/>
                <w:szCs w:val="16"/>
                <w:lang w:val="en-GB"/>
              </w:rPr>
              <w:t>The reason for inclusion of the support file in this Exchange Set</w:t>
            </w:r>
          </w:p>
        </w:tc>
        <w:tc>
          <w:tcPr>
            <w:tcW w:w="355" w:type="pct"/>
          </w:tcPr>
          <w:p w14:paraId="4948D5E8" w14:textId="77777777" w:rsidR="00E9151D" w:rsidRPr="00FB3ACC" w:rsidRDefault="00E9151D" w:rsidP="00623A9E">
            <w:pPr>
              <w:snapToGrid w:val="0"/>
              <w:spacing w:before="60" w:after="60" w:line="240" w:lineRule="auto"/>
              <w:jc w:val="center"/>
              <w:rPr>
                <w:rFonts w:cs="Arial"/>
                <w:sz w:val="16"/>
                <w:szCs w:val="16"/>
                <w:lang w:val="en-GB"/>
              </w:rPr>
            </w:pPr>
            <w:r w:rsidRPr="00FB3ACC">
              <w:rPr>
                <w:sz w:val="16"/>
                <w:szCs w:val="16"/>
                <w:lang w:val="en-GB"/>
              </w:rPr>
              <w:t>-</w:t>
            </w:r>
          </w:p>
        </w:tc>
        <w:tc>
          <w:tcPr>
            <w:tcW w:w="1743" w:type="pct"/>
          </w:tcPr>
          <w:p w14:paraId="0A430531" w14:textId="77777777" w:rsidR="00E9151D" w:rsidRPr="00FB3ACC" w:rsidRDefault="00E9151D" w:rsidP="00FB3ACC">
            <w:pPr>
              <w:autoSpaceDE w:val="0"/>
              <w:autoSpaceDN w:val="0"/>
              <w:adjustRightInd w:val="0"/>
              <w:spacing w:before="60" w:after="60" w:line="240" w:lineRule="auto"/>
              <w:jc w:val="left"/>
              <w:rPr>
                <w:rFonts w:eastAsia="Times New Roman" w:cs="Arial"/>
                <w:color w:val="000000"/>
                <w:sz w:val="16"/>
                <w:szCs w:val="16"/>
                <w:lang w:val="en-GB" w:eastAsia="en-US"/>
              </w:rPr>
            </w:pPr>
            <w:r w:rsidRPr="00FB3ACC">
              <w:rPr>
                <w:rFonts w:eastAsia="Times New Roman" w:cs="Arial"/>
                <w:color w:val="000000"/>
                <w:sz w:val="16"/>
                <w:szCs w:val="16"/>
                <w:lang w:val="en-GB" w:eastAsia="en-US"/>
              </w:rPr>
              <w:t>-</w:t>
            </w:r>
          </w:p>
        </w:tc>
      </w:tr>
      <w:tr w:rsidR="00E9151D" w:rsidRPr="00FB3ACC" w14:paraId="249F62B9" w14:textId="77777777" w:rsidTr="00FB3ACC">
        <w:trPr>
          <w:cantSplit/>
        </w:trPr>
        <w:tc>
          <w:tcPr>
            <w:tcW w:w="450" w:type="pct"/>
          </w:tcPr>
          <w:p w14:paraId="3231405C"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Value</w:t>
            </w:r>
          </w:p>
        </w:tc>
        <w:tc>
          <w:tcPr>
            <w:tcW w:w="1000" w:type="pct"/>
          </w:tcPr>
          <w:p w14:paraId="267ECFA2" w14:textId="77777777" w:rsidR="00E9151D" w:rsidRPr="00FB3ACC" w:rsidRDefault="00E9151D" w:rsidP="00FB3ACC">
            <w:pPr>
              <w:snapToGrid w:val="0"/>
              <w:spacing w:before="60" w:after="60" w:line="240" w:lineRule="auto"/>
              <w:jc w:val="left"/>
              <w:rPr>
                <w:rFonts w:cs="Arial"/>
                <w:sz w:val="16"/>
                <w:szCs w:val="16"/>
                <w:lang w:val="en-GB"/>
              </w:rPr>
            </w:pPr>
            <w:r w:rsidRPr="00FB3ACC">
              <w:rPr>
                <w:sz w:val="16"/>
                <w:szCs w:val="16"/>
                <w:lang w:val="en-GB"/>
              </w:rPr>
              <w:t>new</w:t>
            </w:r>
          </w:p>
        </w:tc>
        <w:tc>
          <w:tcPr>
            <w:tcW w:w="1452" w:type="pct"/>
          </w:tcPr>
          <w:p w14:paraId="69F034E5" w14:textId="77777777" w:rsidR="00E9151D" w:rsidRPr="00FB3ACC" w:rsidRDefault="00E9151D" w:rsidP="00FB3ACC">
            <w:pPr>
              <w:snapToGrid w:val="0"/>
              <w:spacing w:before="60" w:after="60" w:line="240" w:lineRule="auto"/>
              <w:jc w:val="left"/>
              <w:rPr>
                <w:rFonts w:cs="Arial"/>
                <w:sz w:val="16"/>
                <w:szCs w:val="16"/>
                <w:lang w:val="en-GB"/>
              </w:rPr>
            </w:pPr>
            <w:r w:rsidRPr="00FB3ACC">
              <w:rPr>
                <w:sz w:val="16"/>
                <w:szCs w:val="16"/>
                <w:lang w:val="en-GB"/>
              </w:rPr>
              <w:t>A file which is new</w:t>
            </w:r>
          </w:p>
        </w:tc>
        <w:tc>
          <w:tcPr>
            <w:tcW w:w="355" w:type="pct"/>
          </w:tcPr>
          <w:p w14:paraId="3F2A1420" w14:textId="77777777" w:rsidR="00E9151D" w:rsidRPr="00FB3ACC" w:rsidRDefault="00E9151D" w:rsidP="00623A9E">
            <w:pPr>
              <w:snapToGrid w:val="0"/>
              <w:spacing w:before="60" w:after="60" w:line="240" w:lineRule="auto"/>
              <w:jc w:val="center"/>
              <w:rPr>
                <w:rFonts w:cs="Arial"/>
                <w:sz w:val="16"/>
                <w:szCs w:val="16"/>
                <w:lang w:val="en-GB"/>
              </w:rPr>
            </w:pPr>
            <w:r w:rsidRPr="00FB3ACC">
              <w:rPr>
                <w:sz w:val="16"/>
                <w:szCs w:val="16"/>
                <w:lang w:val="en-GB"/>
              </w:rPr>
              <w:t>1</w:t>
            </w:r>
          </w:p>
        </w:tc>
        <w:tc>
          <w:tcPr>
            <w:tcW w:w="1743" w:type="pct"/>
          </w:tcPr>
          <w:p w14:paraId="4C52EEC9" w14:textId="77777777" w:rsidR="00E9151D" w:rsidRPr="00FB3ACC" w:rsidRDefault="00E9151D" w:rsidP="00FB3ACC">
            <w:pPr>
              <w:snapToGrid w:val="0"/>
              <w:spacing w:before="60" w:after="60" w:line="240" w:lineRule="auto"/>
              <w:jc w:val="left"/>
              <w:rPr>
                <w:rFonts w:cs="Arial"/>
                <w:sz w:val="16"/>
                <w:szCs w:val="16"/>
                <w:lang w:val="en-GB"/>
              </w:rPr>
            </w:pPr>
            <w:r w:rsidRPr="00FB3ACC">
              <w:rPr>
                <w:sz w:val="16"/>
                <w:szCs w:val="16"/>
                <w:lang w:val="en-GB"/>
              </w:rPr>
              <w:t>Signifies a new file</w:t>
            </w:r>
          </w:p>
        </w:tc>
      </w:tr>
      <w:tr w:rsidR="00E9151D" w:rsidRPr="00FB3ACC" w14:paraId="4EA202B5" w14:textId="77777777" w:rsidTr="00FB3ACC">
        <w:trPr>
          <w:cantSplit/>
        </w:trPr>
        <w:tc>
          <w:tcPr>
            <w:tcW w:w="450" w:type="pct"/>
          </w:tcPr>
          <w:p w14:paraId="119B148C" w14:textId="77777777" w:rsidR="00E9151D" w:rsidRPr="00FB3ACC" w:rsidRDefault="00E9151D" w:rsidP="00FB3ACC">
            <w:pPr>
              <w:suppressAutoHyphens/>
              <w:snapToGrid w:val="0"/>
              <w:spacing w:before="60" w:after="60" w:line="240" w:lineRule="auto"/>
              <w:jc w:val="left"/>
              <w:rPr>
                <w:sz w:val="16"/>
                <w:szCs w:val="16"/>
                <w:lang w:val="en-GB"/>
              </w:rPr>
            </w:pPr>
            <w:r w:rsidRPr="00FB3ACC">
              <w:rPr>
                <w:sz w:val="16"/>
                <w:szCs w:val="16"/>
                <w:lang w:val="en-GB"/>
              </w:rPr>
              <w:t>Value</w:t>
            </w:r>
          </w:p>
        </w:tc>
        <w:tc>
          <w:tcPr>
            <w:tcW w:w="1000" w:type="pct"/>
          </w:tcPr>
          <w:p w14:paraId="05700153"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replacement</w:t>
            </w:r>
          </w:p>
        </w:tc>
        <w:tc>
          <w:tcPr>
            <w:tcW w:w="1452" w:type="pct"/>
          </w:tcPr>
          <w:p w14:paraId="34EF850D"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A file which replaces an existing file</w:t>
            </w:r>
          </w:p>
        </w:tc>
        <w:tc>
          <w:tcPr>
            <w:tcW w:w="355" w:type="pct"/>
          </w:tcPr>
          <w:p w14:paraId="63D00A87" w14:textId="77777777" w:rsidR="00E9151D" w:rsidRPr="00FB3ACC" w:rsidRDefault="00E9151D" w:rsidP="00623A9E">
            <w:pPr>
              <w:snapToGrid w:val="0"/>
              <w:spacing w:before="60" w:after="60" w:line="240" w:lineRule="auto"/>
              <w:jc w:val="center"/>
              <w:rPr>
                <w:sz w:val="16"/>
                <w:szCs w:val="16"/>
                <w:lang w:val="en-GB"/>
              </w:rPr>
            </w:pPr>
            <w:r w:rsidRPr="00FB3ACC">
              <w:rPr>
                <w:sz w:val="16"/>
                <w:szCs w:val="16"/>
                <w:lang w:val="en-GB"/>
              </w:rPr>
              <w:t>2</w:t>
            </w:r>
          </w:p>
        </w:tc>
        <w:tc>
          <w:tcPr>
            <w:tcW w:w="1743" w:type="pct"/>
          </w:tcPr>
          <w:p w14:paraId="3F30CFD5"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Signifies a replacement for a file of the same name</w:t>
            </w:r>
          </w:p>
        </w:tc>
      </w:tr>
      <w:tr w:rsidR="00E9151D" w:rsidRPr="00FB3ACC" w14:paraId="57C5BB36" w14:textId="77777777" w:rsidTr="00FB3ACC">
        <w:trPr>
          <w:cantSplit/>
        </w:trPr>
        <w:tc>
          <w:tcPr>
            <w:tcW w:w="450" w:type="pct"/>
          </w:tcPr>
          <w:p w14:paraId="384EBBE9" w14:textId="77777777" w:rsidR="00E9151D" w:rsidRPr="00FB3ACC" w:rsidRDefault="00E9151D" w:rsidP="00FB3ACC">
            <w:pPr>
              <w:suppressAutoHyphens/>
              <w:snapToGrid w:val="0"/>
              <w:spacing w:before="60" w:after="60" w:line="240" w:lineRule="auto"/>
              <w:jc w:val="left"/>
              <w:rPr>
                <w:sz w:val="16"/>
                <w:szCs w:val="16"/>
                <w:lang w:val="en-GB"/>
              </w:rPr>
            </w:pPr>
            <w:r w:rsidRPr="00FB3ACC">
              <w:rPr>
                <w:sz w:val="16"/>
                <w:szCs w:val="16"/>
                <w:lang w:val="en-GB"/>
              </w:rPr>
              <w:t>Value</w:t>
            </w:r>
          </w:p>
        </w:tc>
        <w:tc>
          <w:tcPr>
            <w:tcW w:w="1000" w:type="pct"/>
          </w:tcPr>
          <w:p w14:paraId="3F8BB189"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deletion</w:t>
            </w:r>
          </w:p>
        </w:tc>
        <w:tc>
          <w:tcPr>
            <w:tcW w:w="1452" w:type="pct"/>
          </w:tcPr>
          <w:p w14:paraId="6D26B114"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Deletes an existing file</w:t>
            </w:r>
          </w:p>
        </w:tc>
        <w:tc>
          <w:tcPr>
            <w:tcW w:w="355" w:type="pct"/>
          </w:tcPr>
          <w:p w14:paraId="00644415" w14:textId="77777777" w:rsidR="00E9151D" w:rsidRPr="00FB3ACC" w:rsidRDefault="00E9151D" w:rsidP="00623A9E">
            <w:pPr>
              <w:snapToGrid w:val="0"/>
              <w:spacing w:before="60" w:after="60" w:line="240" w:lineRule="auto"/>
              <w:jc w:val="center"/>
              <w:rPr>
                <w:sz w:val="16"/>
                <w:szCs w:val="16"/>
                <w:lang w:val="en-GB"/>
              </w:rPr>
            </w:pPr>
            <w:r w:rsidRPr="00FB3ACC">
              <w:rPr>
                <w:sz w:val="16"/>
                <w:szCs w:val="16"/>
                <w:lang w:val="en-GB"/>
              </w:rPr>
              <w:t>3</w:t>
            </w:r>
          </w:p>
        </w:tc>
        <w:tc>
          <w:tcPr>
            <w:tcW w:w="1743" w:type="pct"/>
          </w:tcPr>
          <w:p w14:paraId="219477D4"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Signifies deletion of a file of that name</w:t>
            </w:r>
          </w:p>
        </w:tc>
      </w:tr>
    </w:tbl>
    <w:p w14:paraId="57ABDB83" w14:textId="77777777" w:rsidR="00E9151D" w:rsidRPr="00CF30EA" w:rsidRDefault="00E9151D" w:rsidP="00FB3ACC">
      <w:pPr>
        <w:spacing w:after="120" w:line="240" w:lineRule="auto"/>
        <w:rPr>
          <w:lang w:val="en-GB" w:eastAsia="ar-SA"/>
        </w:rPr>
      </w:pPr>
    </w:p>
    <w:p w14:paraId="771102B5" w14:textId="77777777" w:rsidR="00E9151D" w:rsidRPr="00CF30EA" w:rsidRDefault="00E9151D" w:rsidP="00FB3ACC">
      <w:pPr>
        <w:pStyle w:val="Heading3"/>
        <w:tabs>
          <w:tab w:val="clear" w:pos="660"/>
          <w:tab w:val="clear" w:pos="880"/>
          <w:tab w:val="left" w:pos="851"/>
        </w:tabs>
        <w:spacing w:before="120" w:after="120" w:line="240" w:lineRule="auto"/>
        <w:ind w:left="851" w:hanging="851"/>
        <w:rPr>
          <w:lang w:eastAsia="ar-SA"/>
        </w:rPr>
      </w:pPr>
      <w:bookmarkStart w:id="1153" w:name="_Toc172126836"/>
      <w:r w:rsidRPr="00CF30EA">
        <w:rPr>
          <w:lang w:eastAsia="ar-SA"/>
        </w:rPr>
        <w:t>S100_SupportFileSpecification</w:t>
      </w:r>
      <w:bookmarkEnd w:id="115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273"/>
        <w:gridCol w:w="2247"/>
        <w:gridCol w:w="2963"/>
        <w:gridCol w:w="688"/>
        <w:gridCol w:w="2398"/>
        <w:gridCol w:w="4379"/>
      </w:tblGrid>
      <w:tr w:rsidR="00E9151D" w:rsidRPr="00FB3ACC" w14:paraId="513E4AAA" w14:textId="77777777" w:rsidTr="00FB3ACC">
        <w:trPr>
          <w:cantSplit/>
        </w:trPr>
        <w:tc>
          <w:tcPr>
            <w:tcW w:w="457" w:type="pct"/>
            <w:shd w:val="clear" w:color="auto" w:fill="D9D9D9" w:themeFill="background1" w:themeFillShade="D9"/>
          </w:tcPr>
          <w:p w14:paraId="62A1DCF4" w14:textId="77777777" w:rsidR="00E9151D" w:rsidRPr="00FB3ACC" w:rsidRDefault="00E9151D" w:rsidP="00FB3ACC">
            <w:pPr>
              <w:suppressAutoHyphens/>
              <w:snapToGrid w:val="0"/>
              <w:spacing w:before="60" w:after="60" w:line="240" w:lineRule="auto"/>
              <w:rPr>
                <w:b/>
                <w:sz w:val="16"/>
                <w:szCs w:val="16"/>
                <w:lang w:val="en-GB" w:eastAsia="ar-SA"/>
              </w:rPr>
            </w:pPr>
            <w:r w:rsidRPr="00FB3ACC">
              <w:rPr>
                <w:b/>
                <w:sz w:val="16"/>
                <w:szCs w:val="16"/>
                <w:lang w:val="en-GB" w:eastAsia="ar-SA"/>
              </w:rPr>
              <w:t>Role Name</w:t>
            </w:r>
          </w:p>
        </w:tc>
        <w:tc>
          <w:tcPr>
            <w:tcW w:w="803" w:type="pct"/>
            <w:shd w:val="clear" w:color="auto" w:fill="D9D9D9" w:themeFill="background1" w:themeFillShade="D9"/>
            <w:tcMar>
              <w:left w:w="29" w:type="dxa"/>
              <w:right w:w="29" w:type="dxa"/>
            </w:tcMar>
            <w:vAlign w:val="center"/>
          </w:tcPr>
          <w:p w14:paraId="76A65893" w14:textId="77777777" w:rsidR="00E9151D" w:rsidRPr="00FB3ACC" w:rsidRDefault="00E9151D" w:rsidP="00FB3ACC">
            <w:pPr>
              <w:suppressAutoHyphens/>
              <w:snapToGrid w:val="0"/>
              <w:spacing w:before="60" w:after="60" w:line="240" w:lineRule="auto"/>
              <w:rPr>
                <w:b/>
                <w:sz w:val="16"/>
                <w:szCs w:val="16"/>
                <w:lang w:val="en-GB" w:eastAsia="ar-SA"/>
              </w:rPr>
            </w:pPr>
            <w:r w:rsidRPr="00FB3ACC">
              <w:rPr>
                <w:b/>
                <w:sz w:val="16"/>
                <w:szCs w:val="16"/>
                <w:lang w:val="en-GB" w:eastAsia="ar-SA"/>
              </w:rPr>
              <w:t>Name</w:t>
            </w:r>
          </w:p>
        </w:tc>
        <w:tc>
          <w:tcPr>
            <w:tcW w:w="1063" w:type="pct"/>
            <w:shd w:val="clear" w:color="auto" w:fill="D9D9D9" w:themeFill="background1" w:themeFillShade="D9"/>
            <w:tcMar>
              <w:left w:w="29" w:type="dxa"/>
              <w:right w:w="29" w:type="dxa"/>
            </w:tcMar>
            <w:vAlign w:val="center"/>
          </w:tcPr>
          <w:p w14:paraId="66A0FABB" w14:textId="77777777" w:rsidR="00E9151D" w:rsidRPr="00FB3ACC" w:rsidRDefault="00E9151D" w:rsidP="00FB3ACC">
            <w:pPr>
              <w:suppressAutoHyphens/>
              <w:snapToGrid w:val="0"/>
              <w:spacing w:before="60" w:after="60" w:line="240" w:lineRule="auto"/>
              <w:rPr>
                <w:b/>
                <w:sz w:val="16"/>
                <w:szCs w:val="16"/>
                <w:lang w:val="en-GB" w:eastAsia="ar-SA"/>
              </w:rPr>
            </w:pPr>
            <w:r w:rsidRPr="00FB3ACC">
              <w:rPr>
                <w:b/>
                <w:sz w:val="16"/>
                <w:szCs w:val="16"/>
                <w:lang w:val="en-GB" w:eastAsia="ar-SA"/>
              </w:rPr>
              <w:t>Description</w:t>
            </w:r>
          </w:p>
        </w:tc>
        <w:tc>
          <w:tcPr>
            <w:tcW w:w="247" w:type="pct"/>
            <w:shd w:val="clear" w:color="auto" w:fill="D9D9D9" w:themeFill="background1" w:themeFillShade="D9"/>
            <w:tcMar>
              <w:left w:w="29" w:type="dxa"/>
              <w:right w:w="29" w:type="dxa"/>
            </w:tcMar>
            <w:vAlign w:val="center"/>
          </w:tcPr>
          <w:p w14:paraId="48BFD789" w14:textId="77777777" w:rsidR="00E9151D" w:rsidRPr="00FB3ACC" w:rsidRDefault="00E9151D" w:rsidP="00FB3ACC">
            <w:pPr>
              <w:suppressAutoHyphens/>
              <w:snapToGrid w:val="0"/>
              <w:spacing w:before="60" w:after="60" w:line="240" w:lineRule="auto"/>
              <w:jc w:val="center"/>
              <w:rPr>
                <w:b/>
                <w:sz w:val="16"/>
                <w:szCs w:val="16"/>
                <w:lang w:val="en-GB" w:eastAsia="ar-SA"/>
              </w:rPr>
            </w:pPr>
            <w:r w:rsidRPr="00FB3ACC">
              <w:rPr>
                <w:b/>
                <w:sz w:val="16"/>
                <w:szCs w:val="16"/>
                <w:lang w:val="en-GB" w:eastAsia="ar-SA"/>
              </w:rPr>
              <w:t>Mult</w:t>
            </w:r>
          </w:p>
        </w:tc>
        <w:tc>
          <w:tcPr>
            <w:tcW w:w="860" w:type="pct"/>
            <w:shd w:val="clear" w:color="auto" w:fill="D9D9D9" w:themeFill="background1" w:themeFillShade="D9"/>
            <w:tcMar>
              <w:left w:w="29" w:type="dxa"/>
              <w:right w:w="29" w:type="dxa"/>
            </w:tcMar>
            <w:vAlign w:val="center"/>
          </w:tcPr>
          <w:p w14:paraId="02BC896D" w14:textId="77777777" w:rsidR="00E9151D" w:rsidRPr="00FB3ACC" w:rsidRDefault="00E9151D" w:rsidP="00FB3ACC">
            <w:pPr>
              <w:suppressAutoHyphens/>
              <w:snapToGrid w:val="0"/>
              <w:spacing w:before="60" w:after="60" w:line="240" w:lineRule="auto"/>
              <w:rPr>
                <w:b/>
                <w:sz w:val="16"/>
                <w:szCs w:val="16"/>
                <w:lang w:val="en-GB" w:eastAsia="ar-SA"/>
              </w:rPr>
            </w:pPr>
            <w:r w:rsidRPr="00FB3ACC">
              <w:rPr>
                <w:b/>
                <w:sz w:val="16"/>
                <w:szCs w:val="16"/>
                <w:lang w:val="en-GB" w:eastAsia="ar-SA"/>
              </w:rPr>
              <w:t>Type</w:t>
            </w:r>
          </w:p>
        </w:tc>
        <w:tc>
          <w:tcPr>
            <w:tcW w:w="1570" w:type="pct"/>
            <w:shd w:val="clear" w:color="auto" w:fill="D9D9D9" w:themeFill="background1" w:themeFillShade="D9"/>
            <w:tcMar>
              <w:left w:w="29" w:type="dxa"/>
              <w:right w:w="29" w:type="dxa"/>
            </w:tcMar>
            <w:vAlign w:val="center"/>
          </w:tcPr>
          <w:p w14:paraId="15F0C83B" w14:textId="77777777" w:rsidR="00E9151D" w:rsidRPr="00FB3ACC" w:rsidRDefault="00E9151D" w:rsidP="00FB3ACC">
            <w:pPr>
              <w:suppressAutoHyphens/>
              <w:snapToGrid w:val="0"/>
              <w:spacing w:before="60" w:after="60" w:line="240" w:lineRule="auto"/>
              <w:rPr>
                <w:b/>
                <w:sz w:val="16"/>
                <w:szCs w:val="16"/>
                <w:lang w:val="en-GB" w:eastAsia="ar-SA"/>
              </w:rPr>
            </w:pPr>
            <w:r w:rsidRPr="00FB3ACC">
              <w:rPr>
                <w:b/>
                <w:sz w:val="16"/>
                <w:szCs w:val="16"/>
                <w:lang w:val="en-GB" w:eastAsia="ar-SA"/>
              </w:rPr>
              <w:t>Remarks</w:t>
            </w:r>
          </w:p>
        </w:tc>
      </w:tr>
      <w:tr w:rsidR="00E9151D" w:rsidRPr="00FB3ACC" w14:paraId="078BD191" w14:textId="77777777" w:rsidTr="00FB3ACC">
        <w:trPr>
          <w:cantSplit/>
        </w:trPr>
        <w:tc>
          <w:tcPr>
            <w:tcW w:w="457" w:type="pct"/>
          </w:tcPr>
          <w:p w14:paraId="5DC33452"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Class</w:t>
            </w:r>
          </w:p>
        </w:tc>
        <w:tc>
          <w:tcPr>
            <w:tcW w:w="803" w:type="pct"/>
            <w:tcMar>
              <w:left w:w="29" w:type="dxa"/>
              <w:right w:w="29" w:type="dxa"/>
            </w:tcMar>
          </w:tcPr>
          <w:p w14:paraId="24BB2274"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S100_SupportFileSpecification</w:t>
            </w:r>
          </w:p>
        </w:tc>
        <w:tc>
          <w:tcPr>
            <w:tcW w:w="1063" w:type="pct"/>
            <w:tcMar>
              <w:left w:w="29" w:type="dxa"/>
              <w:right w:w="29" w:type="dxa"/>
            </w:tcMar>
          </w:tcPr>
          <w:p w14:paraId="3A258EDD" w14:textId="41E39198"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 xml:space="preserve">The </w:t>
            </w:r>
            <w:r w:rsidR="00FB3ACC">
              <w:rPr>
                <w:sz w:val="16"/>
                <w:szCs w:val="16"/>
                <w:lang w:val="en-GB"/>
              </w:rPr>
              <w:t>S</w:t>
            </w:r>
            <w:r w:rsidRPr="00FB3ACC">
              <w:rPr>
                <w:sz w:val="16"/>
                <w:szCs w:val="16"/>
                <w:lang w:val="en-GB"/>
              </w:rPr>
              <w:t xml:space="preserve">tandard or </w:t>
            </w:r>
            <w:r w:rsidR="00FB3ACC">
              <w:rPr>
                <w:sz w:val="16"/>
                <w:szCs w:val="16"/>
                <w:lang w:val="en-GB"/>
              </w:rPr>
              <w:t>S</w:t>
            </w:r>
            <w:r w:rsidRPr="00FB3ACC">
              <w:rPr>
                <w:sz w:val="16"/>
                <w:szCs w:val="16"/>
                <w:lang w:val="en-GB"/>
              </w:rPr>
              <w:t>pecification to which a support file conforms</w:t>
            </w:r>
          </w:p>
        </w:tc>
        <w:tc>
          <w:tcPr>
            <w:tcW w:w="247" w:type="pct"/>
            <w:tcMar>
              <w:left w:w="29" w:type="dxa"/>
              <w:right w:w="29" w:type="dxa"/>
            </w:tcMar>
          </w:tcPr>
          <w:p w14:paraId="4DE67C24" w14:textId="77777777" w:rsidR="00E9151D" w:rsidRPr="00FB3ACC" w:rsidRDefault="00E9151D" w:rsidP="00FB3ACC">
            <w:pPr>
              <w:suppressAutoHyphens/>
              <w:snapToGrid w:val="0"/>
              <w:spacing w:before="60" w:after="60" w:line="240" w:lineRule="auto"/>
              <w:jc w:val="center"/>
              <w:rPr>
                <w:sz w:val="16"/>
                <w:szCs w:val="16"/>
                <w:lang w:val="en-GB" w:eastAsia="ar-SA"/>
              </w:rPr>
            </w:pPr>
            <w:r w:rsidRPr="00FB3ACC">
              <w:rPr>
                <w:sz w:val="16"/>
                <w:szCs w:val="16"/>
                <w:lang w:val="en-GB"/>
              </w:rPr>
              <w:t>-</w:t>
            </w:r>
          </w:p>
        </w:tc>
        <w:tc>
          <w:tcPr>
            <w:tcW w:w="860" w:type="pct"/>
            <w:tcMar>
              <w:left w:w="29" w:type="dxa"/>
              <w:right w:w="29" w:type="dxa"/>
            </w:tcMar>
          </w:tcPr>
          <w:p w14:paraId="1E355256"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w:t>
            </w:r>
          </w:p>
        </w:tc>
        <w:tc>
          <w:tcPr>
            <w:tcW w:w="1570" w:type="pct"/>
            <w:tcMar>
              <w:left w:w="29" w:type="dxa"/>
              <w:right w:w="29" w:type="dxa"/>
            </w:tcMar>
          </w:tcPr>
          <w:p w14:paraId="7EA47E3C"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w:t>
            </w:r>
          </w:p>
        </w:tc>
      </w:tr>
      <w:tr w:rsidR="00E9151D" w:rsidRPr="00FB3ACC" w14:paraId="77FF81D4" w14:textId="77777777" w:rsidTr="00FB3ACC">
        <w:trPr>
          <w:cantSplit/>
        </w:trPr>
        <w:tc>
          <w:tcPr>
            <w:tcW w:w="457" w:type="pct"/>
          </w:tcPr>
          <w:p w14:paraId="19F34E44"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lastRenderedPageBreak/>
              <w:t>Attribute</w:t>
            </w:r>
          </w:p>
        </w:tc>
        <w:tc>
          <w:tcPr>
            <w:tcW w:w="803" w:type="pct"/>
            <w:tcMar>
              <w:left w:w="29" w:type="dxa"/>
              <w:right w:w="29" w:type="dxa"/>
            </w:tcMar>
          </w:tcPr>
          <w:p w14:paraId="260E4F16"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name</w:t>
            </w:r>
          </w:p>
        </w:tc>
        <w:tc>
          <w:tcPr>
            <w:tcW w:w="1063" w:type="pct"/>
            <w:tcMar>
              <w:left w:w="29" w:type="dxa"/>
              <w:right w:w="29" w:type="dxa"/>
            </w:tcMar>
          </w:tcPr>
          <w:p w14:paraId="0DFCC44E" w14:textId="6EC13F9D" w:rsidR="00E9151D" w:rsidRPr="00FB3ACC" w:rsidRDefault="00E9151D" w:rsidP="009F4326">
            <w:pPr>
              <w:suppressAutoHyphens/>
              <w:snapToGrid w:val="0"/>
              <w:spacing w:before="60" w:after="60" w:line="240" w:lineRule="auto"/>
              <w:jc w:val="left"/>
              <w:rPr>
                <w:sz w:val="16"/>
                <w:szCs w:val="16"/>
                <w:lang w:val="en-GB" w:eastAsia="ar-SA"/>
              </w:rPr>
            </w:pPr>
            <w:r w:rsidRPr="00FB3ACC">
              <w:rPr>
                <w:sz w:val="16"/>
                <w:szCs w:val="16"/>
                <w:lang w:val="en-GB"/>
              </w:rPr>
              <w:t xml:space="preserve">The name of the </w:t>
            </w:r>
            <w:r w:rsidR="009F4326">
              <w:rPr>
                <w:sz w:val="16"/>
                <w:szCs w:val="16"/>
                <w:lang w:val="en-GB"/>
              </w:rPr>
              <w:t>S</w:t>
            </w:r>
            <w:r w:rsidRPr="00FB3ACC">
              <w:rPr>
                <w:sz w:val="16"/>
                <w:szCs w:val="16"/>
                <w:lang w:val="en-GB"/>
              </w:rPr>
              <w:t>pecification used to create the support file</w:t>
            </w:r>
          </w:p>
        </w:tc>
        <w:tc>
          <w:tcPr>
            <w:tcW w:w="247" w:type="pct"/>
            <w:tcMar>
              <w:left w:w="29" w:type="dxa"/>
              <w:right w:w="29" w:type="dxa"/>
            </w:tcMar>
          </w:tcPr>
          <w:p w14:paraId="3503987D" w14:textId="77777777" w:rsidR="00E9151D" w:rsidRPr="00FB3ACC" w:rsidRDefault="00E9151D" w:rsidP="00FB3ACC">
            <w:pPr>
              <w:suppressAutoHyphens/>
              <w:snapToGrid w:val="0"/>
              <w:spacing w:before="60" w:after="60" w:line="240" w:lineRule="auto"/>
              <w:jc w:val="center"/>
              <w:rPr>
                <w:sz w:val="16"/>
                <w:szCs w:val="16"/>
                <w:lang w:val="en-GB" w:eastAsia="ar-SA"/>
              </w:rPr>
            </w:pPr>
            <w:r w:rsidRPr="00FB3ACC">
              <w:rPr>
                <w:sz w:val="16"/>
                <w:szCs w:val="16"/>
                <w:lang w:val="en-GB"/>
              </w:rPr>
              <w:t>1</w:t>
            </w:r>
          </w:p>
        </w:tc>
        <w:tc>
          <w:tcPr>
            <w:tcW w:w="860" w:type="pct"/>
            <w:tcMar>
              <w:left w:w="29" w:type="dxa"/>
              <w:right w:w="29" w:type="dxa"/>
            </w:tcMar>
          </w:tcPr>
          <w:p w14:paraId="65FDB712"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CharacterString</w:t>
            </w:r>
          </w:p>
        </w:tc>
        <w:tc>
          <w:tcPr>
            <w:tcW w:w="1570" w:type="pct"/>
            <w:tcMar>
              <w:left w:w="29" w:type="dxa"/>
              <w:right w:w="29" w:type="dxa"/>
            </w:tcMar>
          </w:tcPr>
          <w:p w14:paraId="2BF8847D" w14:textId="2937F90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eastAsia="ar-SA"/>
              </w:rPr>
              <w:t>S-100 for language packs</w:t>
            </w:r>
            <w:r w:rsidR="00963781" w:rsidRPr="00FB3ACC">
              <w:rPr>
                <w:sz w:val="16"/>
                <w:szCs w:val="16"/>
                <w:lang w:val="en-GB" w:eastAsia="ar-SA"/>
              </w:rPr>
              <w:t xml:space="preserve"> and enumeration dictionary</w:t>
            </w:r>
          </w:p>
        </w:tc>
      </w:tr>
      <w:tr w:rsidR="00E9151D" w:rsidRPr="00FB3ACC" w14:paraId="07F5F7D9" w14:textId="77777777" w:rsidTr="00FB3ACC">
        <w:trPr>
          <w:cantSplit/>
        </w:trPr>
        <w:tc>
          <w:tcPr>
            <w:tcW w:w="457" w:type="pct"/>
          </w:tcPr>
          <w:p w14:paraId="20249ABA"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Attribute</w:t>
            </w:r>
          </w:p>
        </w:tc>
        <w:tc>
          <w:tcPr>
            <w:tcW w:w="803" w:type="pct"/>
            <w:tcMar>
              <w:left w:w="29" w:type="dxa"/>
              <w:right w:w="29" w:type="dxa"/>
            </w:tcMar>
          </w:tcPr>
          <w:p w14:paraId="37509D06"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version</w:t>
            </w:r>
          </w:p>
        </w:tc>
        <w:tc>
          <w:tcPr>
            <w:tcW w:w="1063" w:type="pct"/>
            <w:tcMar>
              <w:left w:w="29" w:type="dxa"/>
              <w:right w:w="29" w:type="dxa"/>
            </w:tcMar>
          </w:tcPr>
          <w:p w14:paraId="2AA4C5A6" w14:textId="64891331" w:rsidR="00E9151D" w:rsidRPr="00FB3ACC" w:rsidRDefault="00E9151D" w:rsidP="009F4326">
            <w:pPr>
              <w:suppressAutoHyphens/>
              <w:snapToGrid w:val="0"/>
              <w:spacing w:before="60" w:after="60" w:line="240" w:lineRule="auto"/>
              <w:jc w:val="left"/>
              <w:rPr>
                <w:sz w:val="16"/>
                <w:szCs w:val="16"/>
                <w:lang w:val="en-GB" w:eastAsia="ar-SA"/>
              </w:rPr>
            </w:pPr>
            <w:r w:rsidRPr="00FB3ACC">
              <w:rPr>
                <w:sz w:val="16"/>
                <w:szCs w:val="16"/>
                <w:lang w:val="en-GB"/>
              </w:rPr>
              <w:t xml:space="preserve">The version number of the </w:t>
            </w:r>
            <w:r w:rsidR="009F4326">
              <w:rPr>
                <w:sz w:val="16"/>
                <w:szCs w:val="16"/>
                <w:lang w:val="en-GB"/>
              </w:rPr>
              <w:t>S</w:t>
            </w:r>
            <w:r w:rsidRPr="00FB3ACC">
              <w:rPr>
                <w:sz w:val="16"/>
                <w:szCs w:val="16"/>
                <w:lang w:val="en-GB"/>
              </w:rPr>
              <w:t>pecification</w:t>
            </w:r>
          </w:p>
        </w:tc>
        <w:tc>
          <w:tcPr>
            <w:tcW w:w="247" w:type="pct"/>
            <w:tcMar>
              <w:left w:w="29" w:type="dxa"/>
              <w:right w:w="29" w:type="dxa"/>
            </w:tcMar>
          </w:tcPr>
          <w:p w14:paraId="0E3F3C50" w14:textId="77777777" w:rsidR="00E9151D" w:rsidRPr="00FB3ACC" w:rsidRDefault="00E9151D" w:rsidP="00FB3ACC">
            <w:pPr>
              <w:suppressAutoHyphens/>
              <w:snapToGrid w:val="0"/>
              <w:spacing w:before="60" w:after="60" w:line="240" w:lineRule="auto"/>
              <w:jc w:val="center"/>
              <w:rPr>
                <w:sz w:val="16"/>
                <w:szCs w:val="16"/>
                <w:lang w:val="en-GB" w:eastAsia="ar-SA"/>
              </w:rPr>
            </w:pPr>
            <w:r w:rsidRPr="00FB3ACC">
              <w:rPr>
                <w:sz w:val="16"/>
                <w:szCs w:val="16"/>
                <w:lang w:val="en-GB"/>
              </w:rPr>
              <w:t>0..1</w:t>
            </w:r>
          </w:p>
        </w:tc>
        <w:tc>
          <w:tcPr>
            <w:tcW w:w="860" w:type="pct"/>
            <w:tcMar>
              <w:left w:w="29" w:type="dxa"/>
              <w:right w:w="29" w:type="dxa"/>
            </w:tcMar>
          </w:tcPr>
          <w:p w14:paraId="2AF975B9"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CharacterString</w:t>
            </w:r>
          </w:p>
        </w:tc>
        <w:tc>
          <w:tcPr>
            <w:tcW w:w="1570" w:type="pct"/>
            <w:tcMar>
              <w:left w:w="29" w:type="dxa"/>
              <w:right w:w="29" w:type="dxa"/>
            </w:tcMar>
          </w:tcPr>
          <w:p w14:paraId="3F25F793" w14:textId="73318806"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 xml:space="preserve">Use the applicable edition of the </w:t>
            </w:r>
            <w:r w:rsidR="009F4326">
              <w:rPr>
                <w:sz w:val="16"/>
                <w:szCs w:val="16"/>
                <w:lang w:val="en-GB"/>
              </w:rPr>
              <w:t>S</w:t>
            </w:r>
            <w:r w:rsidRPr="00FB3ACC">
              <w:rPr>
                <w:sz w:val="16"/>
                <w:szCs w:val="16"/>
                <w:lang w:val="en-GB"/>
              </w:rPr>
              <w:t xml:space="preserve">tandard in the </w:t>
            </w:r>
            <w:r w:rsidRPr="00FB3ACC">
              <w:rPr>
                <w:i/>
                <w:iCs/>
                <w:sz w:val="16"/>
                <w:szCs w:val="16"/>
                <w:lang w:val="en-GB"/>
              </w:rPr>
              <w:t>name</w:t>
            </w:r>
            <w:r w:rsidR="00FB3ACC">
              <w:rPr>
                <w:sz w:val="16"/>
                <w:szCs w:val="16"/>
                <w:lang w:val="en-GB"/>
              </w:rPr>
              <w:t xml:space="preserve"> attribute</w:t>
            </w:r>
          </w:p>
          <w:p w14:paraId="2E97932D" w14:textId="635941E8"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 xml:space="preserve">For example, “5.0.0” for language </w:t>
            </w:r>
            <w:r w:rsidR="00FB3ACC">
              <w:rPr>
                <w:sz w:val="16"/>
                <w:szCs w:val="16"/>
                <w:lang w:val="en-GB"/>
              </w:rPr>
              <w:t xml:space="preserve">packs conforming to S-100 </w:t>
            </w:r>
            <w:r w:rsidR="009F4326">
              <w:rPr>
                <w:sz w:val="16"/>
                <w:szCs w:val="16"/>
                <w:lang w:val="en-GB"/>
              </w:rPr>
              <w:t xml:space="preserve">Edition </w:t>
            </w:r>
            <w:r w:rsidR="00FB3ACC">
              <w:rPr>
                <w:sz w:val="16"/>
                <w:szCs w:val="16"/>
                <w:lang w:val="en-GB"/>
              </w:rPr>
              <w:t>5.0.0</w:t>
            </w:r>
          </w:p>
        </w:tc>
      </w:tr>
      <w:tr w:rsidR="00E9151D" w:rsidRPr="00FB3ACC" w14:paraId="6B61E820" w14:textId="77777777" w:rsidTr="00FB3ACC">
        <w:trPr>
          <w:cantSplit/>
        </w:trPr>
        <w:tc>
          <w:tcPr>
            <w:tcW w:w="457" w:type="pct"/>
          </w:tcPr>
          <w:p w14:paraId="0231F2CA" w14:textId="77777777" w:rsidR="00E9151D" w:rsidRPr="00FB3ACC" w:rsidRDefault="00E9151D" w:rsidP="00FB3ACC">
            <w:pPr>
              <w:suppressAutoHyphens/>
              <w:snapToGrid w:val="0"/>
              <w:spacing w:before="60" w:after="60" w:line="240" w:lineRule="auto"/>
              <w:jc w:val="left"/>
              <w:rPr>
                <w:sz w:val="16"/>
                <w:szCs w:val="16"/>
                <w:lang w:val="en-GB"/>
              </w:rPr>
            </w:pPr>
            <w:r w:rsidRPr="00FB3ACC">
              <w:rPr>
                <w:sz w:val="16"/>
                <w:szCs w:val="16"/>
                <w:lang w:val="en-GB"/>
              </w:rPr>
              <w:t>Attribute</w:t>
            </w:r>
          </w:p>
        </w:tc>
        <w:tc>
          <w:tcPr>
            <w:tcW w:w="803" w:type="pct"/>
            <w:tcMar>
              <w:left w:w="29" w:type="dxa"/>
              <w:right w:w="29" w:type="dxa"/>
            </w:tcMar>
          </w:tcPr>
          <w:p w14:paraId="513BD047" w14:textId="77777777" w:rsidR="00E9151D" w:rsidRPr="00FB3ACC" w:rsidRDefault="00E9151D" w:rsidP="00FB3ACC">
            <w:pPr>
              <w:suppressAutoHyphens/>
              <w:snapToGrid w:val="0"/>
              <w:spacing w:before="60" w:after="60" w:line="240" w:lineRule="auto"/>
              <w:jc w:val="left"/>
              <w:rPr>
                <w:sz w:val="16"/>
                <w:szCs w:val="16"/>
                <w:lang w:val="en-GB"/>
              </w:rPr>
            </w:pPr>
            <w:r w:rsidRPr="00FB3ACC">
              <w:rPr>
                <w:sz w:val="16"/>
                <w:szCs w:val="16"/>
                <w:lang w:val="en-GB"/>
              </w:rPr>
              <w:t>date</w:t>
            </w:r>
          </w:p>
        </w:tc>
        <w:tc>
          <w:tcPr>
            <w:tcW w:w="1063" w:type="pct"/>
            <w:tcMar>
              <w:left w:w="29" w:type="dxa"/>
              <w:right w:w="29" w:type="dxa"/>
            </w:tcMar>
          </w:tcPr>
          <w:p w14:paraId="7EB203AA" w14:textId="41C9AD58" w:rsidR="00E9151D" w:rsidRPr="00FB3ACC" w:rsidRDefault="00E9151D" w:rsidP="009F4326">
            <w:pPr>
              <w:suppressAutoHyphens/>
              <w:snapToGrid w:val="0"/>
              <w:spacing w:before="60" w:after="60" w:line="240" w:lineRule="auto"/>
              <w:jc w:val="left"/>
              <w:rPr>
                <w:sz w:val="16"/>
                <w:szCs w:val="16"/>
                <w:lang w:val="en-GB"/>
              </w:rPr>
            </w:pPr>
            <w:r w:rsidRPr="00FB3ACC">
              <w:rPr>
                <w:sz w:val="16"/>
                <w:szCs w:val="16"/>
                <w:lang w:val="en-GB"/>
              </w:rPr>
              <w:t xml:space="preserve">The version date of the </w:t>
            </w:r>
            <w:r w:rsidR="009F4326">
              <w:rPr>
                <w:sz w:val="16"/>
                <w:szCs w:val="16"/>
                <w:lang w:val="en-GB"/>
              </w:rPr>
              <w:t>S</w:t>
            </w:r>
            <w:r w:rsidRPr="00FB3ACC">
              <w:rPr>
                <w:sz w:val="16"/>
                <w:szCs w:val="16"/>
                <w:lang w:val="en-GB"/>
              </w:rPr>
              <w:t>pecification</w:t>
            </w:r>
          </w:p>
        </w:tc>
        <w:tc>
          <w:tcPr>
            <w:tcW w:w="247" w:type="pct"/>
            <w:tcMar>
              <w:left w:w="29" w:type="dxa"/>
              <w:right w:w="29" w:type="dxa"/>
            </w:tcMar>
          </w:tcPr>
          <w:p w14:paraId="0E4399BB" w14:textId="77777777" w:rsidR="00E9151D" w:rsidRPr="00FB3ACC" w:rsidRDefault="00E9151D" w:rsidP="00FB3ACC">
            <w:pPr>
              <w:suppressAutoHyphens/>
              <w:snapToGrid w:val="0"/>
              <w:spacing w:before="60" w:after="60" w:line="240" w:lineRule="auto"/>
              <w:jc w:val="center"/>
              <w:rPr>
                <w:sz w:val="16"/>
                <w:szCs w:val="16"/>
                <w:lang w:val="en-GB"/>
              </w:rPr>
            </w:pPr>
            <w:r w:rsidRPr="00FB3ACC">
              <w:rPr>
                <w:sz w:val="16"/>
                <w:szCs w:val="16"/>
                <w:lang w:val="en-GB"/>
              </w:rPr>
              <w:t>0..1</w:t>
            </w:r>
          </w:p>
        </w:tc>
        <w:tc>
          <w:tcPr>
            <w:tcW w:w="860" w:type="pct"/>
            <w:tcMar>
              <w:left w:w="29" w:type="dxa"/>
              <w:right w:w="29" w:type="dxa"/>
            </w:tcMar>
          </w:tcPr>
          <w:p w14:paraId="526D4FE8" w14:textId="77777777" w:rsidR="00E9151D" w:rsidRPr="00FB3ACC" w:rsidRDefault="00E9151D" w:rsidP="00FB3ACC">
            <w:pPr>
              <w:suppressAutoHyphens/>
              <w:snapToGrid w:val="0"/>
              <w:spacing w:before="60" w:after="60" w:line="240" w:lineRule="auto"/>
              <w:jc w:val="left"/>
              <w:rPr>
                <w:sz w:val="16"/>
                <w:szCs w:val="16"/>
                <w:lang w:val="en-GB"/>
              </w:rPr>
            </w:pPr>
            <w:r w:rsidRPr="00FB3ACC">
              <w:rPr>
                <w:sz w:val="16"/>
                <w:szCs w:val="16"/>
                <w:lang w:val="en-GB"/>
              </w:rPr>
              <w:t>Date</w:t>
            </w:r>
          </w:p>
        </w:tc>
        <w:tc>
          <w:tcPr>
            <w:tcW w:w="1570" w:type="pct"/>
            <w:tcMar>
              <w:left w:w="29" w:type="dxa"/>
              <w:right w:w="29" w:type="dxa"/>
            </w:tcMar>
          </w:tcPr>
          <w:p w14:paraId="469F613B" w14:textId="516310FB" w:rsidR="00E9151D" w:rsidRPr="00FB3ACC" w:rsidRDefault="00E9151D" w:rsidP="009F4326">
            <w:pPr>
              <w:snapToGrid w:val="0"/>
              <w:spacing w:before="60" w:after="60" w:line="240" w:lineRule="auto"/>
              <w:jc w:val="left"/>
              <w:rPr>
                <w:sz w:val="16"/>
                <w:szCs w:val="16"/>
                <w:lang w:val="en-GB"/>
              </w:rPr>
            </w:pPr>
            <w:r w:rsidRPr="00FB3ACC">
              <w:rPr>
                <w:sz w:val="16"/>
                <w:szCs w:val="16"/>
                <w:lang w:val="en-GB"/>
              </w:rPr>
              <w:t>Omit or use the publication date in t</w:t>
            </w:r>
            <w:r w:rsidR="00FB3ACC">
              <w:rPr>
                <w:sz w:val="16"/>
                <w:szCs w:val="16"/>
                <w:lang w:val="en-GB"/>
              </w:rPr>
              <w:t xml:space="preserve">he GI Registry or ISO </w:t>
            </w:r>
            <w:r w:rsidR="009F4326">
              <w:rPr>
                <w:sz w:val="16"/>
                <w:szCs w:val="16"/>
                <w:lang w:val="en-GB"/>
              </w:rPr>
              <w:t>C</w:t>
            </w:r>
            <w:r w:rsidR="00FB3ACC">
              <w:rPr>
                <w:sz w:val="16"/>
                <w:szCs w:val="16"/>
                <w:lang w:val="en-GB"/>
              </w:rPr>
              <w:t>atalogue</w:t>
            </w:r>
          </w:p>
        </w:tc>
      </w:tr>
    </w:tbl>
    <w:p w14:paraId="26130FB5" w14:textId="77777777" w:rsidR="00E9151D" w:rsidRPr="00CF30EA" w:rsidRDefault="00E9151D" w:rsidP="009F4326">
      <w:pPr>
        <w:spacing w:after="0" w:line="240" w:lineRule="auto"/>
        <w:rPr>
          <w:lang w:val="en-GB" w:eastAsia="ar-SA"/>
        </w:rPr>
      </w:pPr>
    </w:p>
    <w:p w14:paraId="444E64CD" w14:textId="77777777" w:rsidR="00E9151D" w:rsidRPr="00CF30EA" w:rsidRDefault="00E9151D" w:rsidP="009F4326">
      <w:pPr>
        <w:pStyle w:val="Heading3"/>
        <w:tabs>
          <w:tab w:val="clear" w:pos="660"/>
          <w:tab w:val="clear" w:pos="880"/>
          <w:tab w:val="left" w:pos="851"/>
        </w:tabs>
        <w:spacing w:before="120" w:after="120" w:line="240" w:lineRule="auto"/>
        <w:ind w:left="851" w:hanging="851"/>
        <w:rPr>
          <w:lang w:eastAsia="ar-SA"/>
        </w:rPr>
      </w:pPr>
      <w:bookmarkStart w:id="1154" w:name="_Toc172126837"/>
      <w:r w:rsidRPr="00CF30EA">
        <w:rPr>
          <w:lang w:eastAsia="ar-SA"/>
        </w:rPr>
        <w:t>S100_ResourcePurpose</w:t>
      </w:r>
      <w:bookmarkEnd w:id="115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025"/>
        <w:gridCol w:w="2508"/>
        <w:gridCol w:w="3573"/>
        <w:gridCol w:w="630"/>
        <w:gridCol w:w="6212"/>
      </w:tblGrid>
      <w:tr w:rsidR="003F58A7" w:rsidRPr="009F4326" w14:paraId="1A411307" w14:textId="77777777" w:rsidTr="003F58A7">
        <w:trPr>
          <w:cantSplit/>
        </w:trPr>
        <w:tc>
          <w:tcPr>
            <w:tcW w:w="367" w:type="pct"/>
            <w:shd w:val="clear" w:color="auto" w:fill="D9D9D9" w:themeFill="background1" w:themeFillShade="D9"/>
            <w:vAlign w:val="center"/>
          </w:tcPr>
          <w:p w14:paraId="0E7DE258" w14:textId="7881D56B" w:rsidR="00E9151D" w:rsidRPr="009F4326" w:rsidRDefault="009F4326" w:rsidP="009F4326">
            <w:pPr>
              <w:suppressAutoHyphens/>
              <w:snapToGrid w:val="0"/>
              <w:spacing w:before="60" w:after="60" w:line="240" w:lineRule="auto"/>
              <w:jc w:val="left"/>
              <w:rPr>
                <w:b/>
                <w:sz w:val="16"/>
                <w:szCs w:val="16"/>
                <w:lang w:val="en-GB" w:eastAsia="ar-SA"/>
              </w:rPr>
            </w:pPr>
            <w:r>
              <w:rPr>
                <w:b/>
                <w:sz w:val="16"/>
                <w:szCs w:val="16"/>
                <w:lang w:val="en-GB" w:eastAsia="ar-SA"/>
              </w:rPr>
              <w:t>Item</w:t>
            </w:r>
          </w:p>
        </w:tc>
        <w:tc>
          <w:tcPr>
            <w:tcW w:w="899" w:type="pct"/>
            <w:shd w:val="clear" w:color="auto" w:fill="D9D9D9" w:themeFill="background1" w:themeFillShade="D9"/>
            <w:vAlign w:val="center"/>
          </w:tcPr>
          <w:p w14:paraId="0E610398" w14:textId="77777777" w:rsidR="00E9151D" w:rsidRPr="009F4326" w:rsidRDefault="00E9151D" w:rsidP="009F4326">
            <w:pPr>
              <w:snapToGrid w:val="0"/>
              <w:spacing w:before="60" w:after="60" w:line="240" w:lineRule="auto"/>
              <w:jc w:val="left"/>
              <w:rPr>
                <w:rFonts w:cs="Arial"/>
                <w:b/>
                <w:sz w:val="16"/>
                <w:szCs w:val="16"/>
                <w:lang w:val="en-GB"/>
              </w:rPr>
            </w:pPr>
            <w:r w:rsidRPr="009F4326">
              <w:rPr>
                <w:rFonts w:cs="Arial"/>
                <w:b/>
                <w:sz w:val="16"/>
                <w:szCs w:val="16"/>
                <w:lang w:val="en-GB"/>
              </w:rPr>
              <w:t>Name</w:t>
            </w:r>
          </w:p>
        </w:tc>
        <w:tc>
          <w:tcPr>
            <w:tcW w:w="1281" w:type="pct"/>
            <w:shd w:val="clear" w:color="auto" w:fill="D9D9D9" w:themeFill="background1" w:themeFillShade="D9"/>
            <w:vAlign w:val="center"/>
          </w:tcPr>
          <w:p w14:paraId="3AD3857B" w14:textId="77777777" w:rsidR="00E9151D" w:rsidRPr="009F4326" w:rsidRDefault="00E9151D" w:rsidP="009F4326">
            <w:pPr>
              <w:snapToGrid w:val="0"/>
              <w:spacing w:before="60" w:after="60" w:line="240" w:lineRule="auto"/>
              <w:jc w:val="left"/>
              <w:rPr>
                <w:rFonts w:cs="Arial"/>
                <w:b/>
                <w:sz w:val="16"/>
                <w:szCs w:val="16"/>
                <w:lang w:val="en-GB"/>
              </w:rPr>
            </w:pPr>
            <w:r w:rsidRPr="009F4326">
              <w:rPr>
                <w:rFonts w:cs="Arial"/>
                <w:b/>
                <w:sz w:val="16"/>
                <w:szCs w:val="16"/>
                <w:lang w:val="en-GB"/>
              </w:rPr>
              <w:t>Description</w:t>
            </w:r>
          </w:p>
        </w:tc>
        <w:tc>
          <w:tcPr>
            <w:tcW w:w="226" w:type="pct"/>
            <w:shd w:val="clear" w:color="auto" w:fill="D9D9D9" w:themeFill="background1" w:themeFillShade="D9"/>
            <w:vAlign w:val="center"/>
          </w:tcPr>
          <w:p w14:paraId="5FB4A06A" w14:textId="77777777" w:rsidR="00E9151D" w:rsidRPr="009F4326" w:rsidRDefault="00E9151D" w:rsidP="00623A9E">
            <w:pPr>
              <w:snapToGrid w:val="0"/>
              <w:spacing w:before="60" w:after="60" w:line="240" w:lineRule="auto"/>
              <w:jc w:val="center"/>
              <w:rPr>
                <w:rFonts w:cs="Arial"/>
                <w:b/>
                <w:sz w:val="16"/>
                <w:szCs w:val="16"/>
                <w:lang w:val="en-GB"/>
              </w:rPr>
            </w:pPr>
            <w:r w:rsidRPr="009F4326">
              <w:rPr>
                <w:rFonts w:cs="Arial"/>
                <w:b/>
                <w:sz w:val="16"/>
                <w:szCs w:val="16"/>
                <w:lang w:val="en-GB"/>
              </w:rPr>
              <w:t>Code</w:t>
            </w:r>
          </w:p>
        </w:tc>
        <w:tc>
          <w:tcPr>
            <w:tcW w:w="2227" w:type="pct"/>
            <w:shd w:val="clear" w:color="auto" w:fill="D9D9D9" w:themeFill="background1" w:themeFillShade="D9"/>
            <w:vAlign w:val="center"/>
          </w:tcPr>
          <w:p w14:paraId="2F7AEF74" w14:textId="77777777" w:rsidR="00E9151D" w:rsidRPr="009F4326" w:rsidRDefault="00E9151D" w:rsidP="009F4326">
            <w:pPr>
              <w:snapToGrid w:val="0"/>
              <w:spacing w:before="60" w:after="60" w:line="240" w:lineRule="auto"/>
              <w:jc w:val="left"/>
              <w:rPr>
                <w:rFonts w:cs="Arial"/>
                <w:b/>
                <w:sz w:val="16"/>
                <w:szCs w:val="16"/>
                <w:lang w:val="en-GB"/>
              </w:rPr>
            </w:pPr>
            <w:r w:rsidRPr="009F4326">
              <w:rPr>
                <w:rFonts w:cs="Arial"/>
                <w:b/>
                <w:sz w:val="16"/>
                <w:szCs w:val="16"/>
                <w:lang w:val="en-GB"/>
              </w:rPr>
              <w:t>Remarks</w:t>
            </w:r>
          </w:p>
        </w:tc>
      </w:tr>
      <w:tr w:rsidR="00E9151D" w:rsidRPr="009F4326" w14:paraId="5B23D6F8" w14:textId="77777777" w:rsidTr="003F58A7">
        <w:trPr>
          <w:cantSplit/>
        </w:trPr>
        <w:tc>
          <w:tcPr>
            <w:tcW w:w="367" w:type="pct"/>
          </w:tcPr>
          <w:p w14:paraId="4D83BDDF" w14:textId="77777777" w:rsidR="00E9151D" w:rsidRPr="009F4326" w:rsidRDefault="00E9151D" w:rsidP="009F4326">
            <w:pPr>
              <w:suppressAutoHyphens/>
              <w:snapToGrid w:val="0"/>
              <w:spacing w:before="60" w:after="60" w:line="240" w:lineRule="auto"/>
              <w:jc w:val="left"/>
              <w:rPr>
                <w:sz w:val="16"/>
                <w:szCs w:val="16"/>
                <w:lang w:val="en-GB" w:eastAsia="ar-SA"/>
              </w:rPr>
            </w:pPr>
            <w:r w:rsidRPr="009F4326">
              <w:rPr>
                <w:sz w:val="16"/>
                <w:szCs w:val="16"/>
                <w:lang w:val="en-GB"/>
              </w:rPr>
              <w:t>Enumeration</w:t>
            </w:r>
          </w:p>
        </w:tc>
        <w:tc>
          <w:tcPr>
            <w:tcW w:w="899" w:type="pct"/>
          </w:tcPr>
          <w:p w14:paraId="5217F50B" w14:textId="77777777" w:rsidR="00E9151D" w:rsidRPr="009F4326" w:rsidRDefault="00E9151D" w:rsidP="009F4326">
            <w:pPr>
              <w:snapToGrid w:val="0"/>
              <w:spacing w:before="60" w:after="60" w:line="240" w:lineRule="auto"/>
              <w:jc w:val="left"/>
              <w:rPr>
                <w:rFonts w:cs="Arial"/>
                <w:sz w:val="16"/>
                <w:szCs w:val="16"/>
                <w:lang w:val="en-GB"/>
              </w:rPr>
            </w:pPr>
            <w:r w:rsidRPr="009F4326">
              <w:rPr>
                <w:sz w:val="16"/>
                <w:szCs w:val="16"/>
                <w:lang w:val="en-GB"/>
              </w:rPr>
              <w:t>S100_ResourcePurpose</w:t>
            </w:r>
          </w:p>
        </w:tc>
        <w:tc>
          <w:tcPr>
            <w:tcW w:w="1281" w:type="pct"/>
          </w:tcPr>
          <w:p w14:paraId="7C208973" w14:textId="77777777" w:rsidR="00E9151D" w:rsidRPr="009F4326" w:rsidRDefault="00E9151D" w:rsidP="009F4326">
            <w:pPr>
              <w:snapToGrid w:val="0"/>
              <w:spacing w:before="60" w:after="60" w:line="240" w:lineRule="auto"/>
              <w:jc w:val="left"/>
              <w:rPr>
                <w:rFonts w:cs="Arial"/>
                <w:sz w:val="16"/>
                <w:szCs w:val="16"/>
                <w:lang w:val="en-GB"/>
              </w:rPr>
            </w:pPr>
            <w:r w:rsidRPr="009F4326">
              <w:rPr>
                <w:rFonts w:eastAsia="Times New Roman" w:cs="Arial"/>
                <w:sz w:val="16"/>
                <w:szCs w:val="16"/>
                <w:lang w:val="en-GB"/>
              </w:rPr>
              <w:t>Defines the purpose of the supporting resource</w:t>
            </w:r>
          </w:p>
        </w:tc>
        <w:tc>
          <w:tcPr>
            <w:tcW w:w="226" w:type="pct"/>
          </w:tcPr>
          <w:p w14:paraId="0745F48C" w14:textId="77777777" w:rsidR="00E9151D" w:rsidRPr="009F4326" w:rsidRDefault="00E9151D" w:rsidP="00623A9E">
            <w:pPr>
              <w:snapToGrid w:val="0"/>
              <w:spacing w:before="60" w:after="60" w:line="240" w:lineRule="auto"/>
              <w:jc w:val="center"/>
              <w:rPr>
                <w:rFonts w:cs="Arial"/>
                <w:sz w:val="16"/>
                <w:szCs w:val="16"/>
                <w:lang w:val="en-GB"/>
              </w:rPr>
            </w:pPr>
            <w:r w:rsidRPr="009F4326">
              <w:rPr>
                <w:sz w:val="16"/>
                <w:szCs w:val="16"/>
                <w:lang w:val="en-GB"/>
              </w:rPr>
              <w:t>-</w:t>
            </w:r>
          </w:p>
        </w:tc>
        <w:tc>
          <w:tcPr>
            <w:tcW w:w="2227" w:type="pct"/>
          </w:tcPr>
          <w:p w14:paraId="21C34467" w14:textId="1EBC0FA7" w:rsidR="00E9151D" w:rsidRPr="00623A9E" w:rsidRDefault="006730CF" w:rsidP="009F4326">
            <w:pPr>
              <w:autoSpaceDE w:val="0"/>
              <w:autoSpaceDN w:val="0"/>
              <w:adjustRightInd w:val="0"/>
              <w:spacing w:before="60" w:after="60" w:line="240" w:lineRule="auto"/>
              <w:jc w:val="left"/>
              <w:rPr>
                <w:rFonts w:eastAsia="Times New Roman" w:cs="Arial"/>
                <w:b/>
                <w:bCs/>
                <w:sz w:val="16"/>
                <w:szCs w:val="16"/>
                <w:lang w:val="en-GB" w:eastAsia="en-US"/>
              </w:rPr>
            </w:pPr>
            <w:r w:rsidRPr="00623A9E">
              <w:rPr>
                <w:rFonts w:eastAsia="Times New Roman" w:cs="Arial"/>
                <w:b/>
                <w:bCs/>
                <w:sz w:val="16"/>
                <w:szCs w:val="16"/>
                <w:lang w:val="en-GB" w:eastAsia="en-US"/>
              </w:rPr>
              <w:t>S-111</w:t>
            </w:r>
            <w:r w:rsidR="00E9151D" w:rsidRPr="00623A9E">
              <w:rPr>
                <w:rFonts w:eastAsia="Times New Roman" w:cs="Arial"/>
                <w:b/>
                <w:bCs/>
                <w:sz w:val="16"/>
                <w:szCs w:val="16"/>
                <w:lang w:val="en-GB" w:eastAsia="en-US"/>
              </w:rPr>
              <w:t xml:space="preserve"> allows only language packs</w:t>
            </w:r>
            <w:r w:rsidR="00CF40EE">
              <w:rPr>
                <w:rFonts w:eastAsia="Times New Roman" w:cs="Arial"/>
                <w:b/>
                <w:bCs/>
                <w:sz w:val="16"/>
                <w:szCs w:val="16"/>
                <w:lang w:val="en-GB" w:eastAsia="en-US"/>
              </w:rPr>
              <w:t xml:space="preserve"> and</w:t>
            </w:r>
            <w:r w:rsidR="00963781" w:rsidRPr="00623A9E">
              <w:rPr>
                <w:rFonts w:eastAsia="Times New Roman" w:cs="Arial"/>
                <w:b/>
                <w:bCs/>
                <w:sz w:val="16"/>
                <w:szCs w:val="16"/>
                <w:lang w:val="en-GB" w:eastAsia="en-US"/>
              </w:rPr>
              <w:t xml:space="preserve"> enumeration dictionaries</w:t>
            </w:r>
            <w:r w:rsidR="00E9151D" w:rsidRPr="00623A9E">
              <w:rPr>
                <w:rFonts w:eastAsia="Times New Roman" w:cs="Arial"/>
                <w:b/>
                <w:bCs/>
                <w:sz w:val="16"/>
                <w:szCs w:val="16"/>
                <w:lang w:val="en-GB" w:eastAsia="en-US"/>
              </w:rPr>
              <w:t xml:space="preserve"> as support files and the allowed values of the S-100 enumeration are restricted accordingly</w:t>
            </w:r>
          </w:p>
        </w:tc>
      </w:tr>
      <w:tr w:rsidR="00E9151D" w:rsidRPr="009F4326" w14:paraId="00595290" w14:textId="77777777" w:rsidTr="003F58A7">
        <w:trPr>
          <w:cantSplit/>
        </w:trPr>
        <w:tc>
          <w:tcPr>
            <w:tcW w:w="367" w:type="pct"/>
          </w:tcPr>
          <w:p w14:paraId="4DC1261D" w14:textId="77777777" w:rsidR="00E9151D" w:rsidRPr="009F4326" w:rsidRDefault="00E9151D" w:rsidP="009F4326">
            <w:pPr>
              <w:suppressAutoHyphens/>
              <w:snapToGrid w:val="0"/>
              <w:spacing w:before="60" w:after="60" w:line="240" w:lineRule="auto"/>
              <w:jc w:val="left"/>
              <w:rPr>
                <w:sz w:val="16"/>
                <w:szCs w:val="16"/>
                <w:lang w:val="en-GB"/>
              </w:rPr>
            </w:pPr>
            <w:r w:rsidRPr="009F4326">
              <w:rPr>
                <w:sz w:val="16"/>
                <w:szCs w:val="16"/>
                <w:lang w:val="en-GB"/>
              </w:rPr>
              <w:t>Value</w:t>
            </w:r>
          </w:p>
        </w:tc>
        <w:tc>
          <w:tcPr>
            <w:tcW w:w="899" w:type="pct"/>
          </w:tcPr>
          <w:p w14:paraId="05E0083F" w14:textId="77777777" w:rsidR="00E9151D" w:rsidRPr="009F4326" w:rsidRDefault="00E9151D" w:rsidP="009F4326">
            <w:pPr>
              <w:snapToGrid w:val="0"/>
              <w:spacing w:before="60" w:after="60" w:line="240" w:lineRule="auto"/>
              <w:jc w:val="left"/>
              <w:rPr>
                <w:sz w:val="16"/>
                <w:szCs w:val="16"/>
                <w:lang w:val="en-GB"/>
              </w:rPr>
            </w:pPr>
            <w:r w:rsidRPr="009F4326">
              <w:rPr>
                <w:sz w:val="16"/>
                <w:szCs w:val="16"/>
                <w:lang w:val="en-GB"/>
              </w:rPr>
              <w:t>languagePack</w:t>
            </w:r>
          </w:p>
        </w:tc>
        <w:tc>
          <w:tcPr>
            <w:tcW w:w="1281" w:type="pct"/>
          </w:tcPr>
          <w:p w14:paraId="7EA906F7" w14:textId="77777777" w:rsidR="00E9151D" w:rsidRPr="009F4326" w:rsidRDefault="00E9151D" w:rsidP="009F4326">
            <w:pPr>
              <w:snapToGrid w:val="0"/>
              <w:spacing w:before="60" w:after="60" w:line="240" w:lineRule="auto"/>
              <w:jc w:val="left"/>
              <w:rPr>
                <w:sz w:val="16"/>
                <w:szCs w:val="16"/>
                <w:lang w:val="en-GB"/>
              </w:rPr>
            </w:pPr>
            <w:r w:rsidRPr="009F4326">
              <w:rPr>
                <w:sz w:val="16"/>
                <w:szCs w:val="16"/>
                <w:lang w:val="en-GB"/>
              </w:rPr>
              <w:t>A Language pack</w:t>
            </w:r>
          </w:p>
        </w:tc>
        <w:tc>
          <w:tcPr>
            <w:tcW w:w="226" w:type="pct"/>
          </w:tcPr>
          <w:p w14:paraId="357D26C5" w14:textId="2FB12E32" w:rsidR="00E9151D" w:rsidRPr="009F4326" w:rsidRDefault="00CF40EE" w:rsidP="00623A9E">
            <w:pPr>
              <w:snapToGrid w:val="0"/>
              <w:spacing w:before="60" w:after="60" w:line="240" w:lineRule="auto"/>
              <w:jc w:val="center"/>
              <w:rPr>
                <w:sz w:val="16"/>
                <w:szCs w:val="16"/>
                <w:lang w:val="en-GB"/>
              </w:rPr>
            </w:pPr>
            <w:r>
              <w:rPr>
                <w:sz w:val="16"/>
                <w:szCs w:val="16"/>
                <w:lang w:val="en-GB"/>
              </w:rPr>
              <w:t>3</w:t>
            </w:r>
          </w:p>
        </w:tc>
        <w:tc>
          <w:tcPr>
            <w:tcW w:w="2227" w:type="pct"/>
          </w:tcPr>
          <w:p w14:paraId="1D4522EB" w14:textId="77777777" w:rsidR="00E9151D" w:rsidRPr="009F4326" w:rsidRDefault="00E9151D" w:rsidP="009F4326">
            <w:pPr>
              <w:snapToGrid w:val="0"/>
              <w:spacing w:before="60" w:after="60" w:line="240" w:lineRule="auto"/>
              <w:jc w:val="left"/>
              <w:rPr>
                <w:sz w:val="16"/>
                <w:szCs w:val="16"/>
                <w:lang w:val="en-GB"/>
              </w:rPr>
            </w:pPr>
          </w:p>
        </w:tc>
      </w:tr>
      <w:tr w:rsidR="00963781" w:rsidRPr="009F4326" w14:paraId="1567B8A9" w14:textId="77777777" w:rsidTr="003F58A7">
        <w:trPr>
          <w:cantSplit/>
        </w:trPr>
        <w:tc>
          <w:tcPr>
            <w:tcW w:w="367" w:type="pct"/>
          </w:tcPr>
          <w:p w14:paraId="31B51529" w14:textId="252CCF58" w:rsidR="00963781" w:rsidRPr="009F4326" w:rsidRDefault="00963781" w:rsidP="009F4326">
            <w:pPr>
              <w:suppressAutoHyphens/>
              <w:snapToGrid w:val="0"/>
              <w:spacing w:before="60" w:after="60" w:line="240" w:lineRule="auto"/>
              <w:jc w:val="left"/>
              <w:rPr>
                <w:sz w:val="16"/>
                <w:szCs w:val="16"/>
                <w:lang w:val="en-GB"/>
              </w:rPr>
            </w:pPr>
            <w:r w:rsidRPr="009F4326">
              <w:rPr>
                <w:sz w:val="16"/>
                <w:szCs w:val="16"/>
                <w:lang w:val="en-GB"/>
              </w:rPr>
              <w:t>Value</w:t>
            </w:r>
          </w:p>
        </w:tc>
        <w:tc>
          <w:tcPr>
            <w:tcW w:w="899" w:type="pct"/>
          </w:tcPr>
          <w:p w14:paraId="0AF9A009" w14:textId="3B45F44E" w:rsidR="00963781" w:rsidRPr="009F4326" w:rsidRDefault="003F58A7" w:rsidP="009F4326">
            <w:pPr>
              <w:snapToGrid w:val="0"/>
              <w:spacing w:before="60" w:after="60" w:line="240" w:lineRule="auto"/>
              <w:jc w:val="left"/>
              <w:rPr>
                <w:sz w:val="16"/>
                <w:szCs w:val="16"/>
                <w:lang w:val="en-GB"/>
              </w:rPr>
            </w:pPr>
            <w:r>
              <w:rPr>
                <w:sz w:val="16"/>
                <w:szCs w:val="16"/>
                <w:lang w:val="en-GB"/>
              </w:rPr>
              <w:t>other</w:t>
            </w:r>
          </w:p>
        </w:tc>
        <w:tc>
          <w:tcPr>
            <w:tcW w:w="1281" w:type="pct"/>
          </w:tcPr>
          <w:p w14:paraId="257D4074" w14:textId="650FD412" w:rsidR="00963781" w:rsidRPr="009F4326" w:rsidRDefault="003F58A7" w:rsidP="009F4326">
            <w:pPr>
              <w:snapToGrid w:val="0"/>
              <w:spacing w:before="60" w:after="60" w:line="240" w:lineRule="auto"/>
              <w:jc w:val="left"/>
              <w:rPr>
                <w:sz w:val="16"/>
                <w:szCs w:val="16"/>
                <w:lang w:val="en-GB"/>
              </w:rPr>
            </w:pPr>
            <w:r w:rsidRPr="003F58A7">
              <w:rPr>
                <w:sz w:val="16"/>
                <w:szCs w:val="16"/>
                <w:lang w:val="en-GB"/>
              </w:rPr>
              <w:t>A type of resource not otherwise described</w:t>
            </w:r>
          </w:p>
        </w:tc>
        <w:tc>
          <w:tcPr>
            <w:tcW w:w="226" w:type="pct"/>
          </w:tcPr>
          <w:p w14:paraId="511E6B0C" w14:textId="2B4794F3" w:rsidR="00963781" w:rsidRPr="009F4326" w:rsidRDefault="00CF40EE" w:rsidP="00623A9E">
            <w:pPr>
              <w:snapToGrid w:val="0"/>
              <w:spacing w:before="60" w:after="60" w:line="240" w:lineRule="auto"/>
              <w:jc w:val="center"/>
              <w:rPr>
                <w:sz w:val="16"/>
                <w:szCs w:val="16"/>
                <w:lang w:val="en-GB"/>
              </w:rPr>
            </w:pPr>
            <w:r>
              <w:rPr>
                <w:sz w:val="16"/>
                <w:szCs w:val="16"/>
                <w:lang w:val="en-GB"/>
              </w:rPr>
              <w:t>100</w:t>
            </w:r>
          </w:p>
        </w:tc>
        <w:tc>
          <w:tcPr>
            <w:tcW w:w="2227" w:type="pct"/>
          </w:tcPr>
          <w:p w14:paraId="16FD7B16" w14:textId="5969E62B" w:rsidR="00963781" w:rsidRPr="009F4326" w:rsidRDefault="00963781" w:rsidP="009F4326">
            <w:pPr>
              <w:snapToGrid w:val="0"/>
              <w:spacing w:before="60" w:after="60" w:line="240" w:lineRule="auto"/>
              <w:jc w:val="left"/>
              <w:rPr>
                <w:sz w:val="16"/>
                <w:szCs w:val="16"/>
                <w:lang w:val="en-GB"/>
              </w:rPr>
            </w:pPr>
            <w:r w:rsidRPr="009F4326">
              <w:rPr>
                <w:sz w:val="16"/>
                <w:szCs w:val="16"/>
                <w:lang w:val="en-GB"/>
              </w:rPr>
              <w:t>For an enumeration dictionary, which supports all datasets for a particular versi</w:t>
            </w:r>
            <w:r w:rsidR="00623A9E">
              <w:rPr>
                <w:sz w:val="16"/>
                <w:szCs w:val="16"/>
                <w:lang w:val="en-GB"/>
              </w:rPr>
              <w:t>on of the Product Specification</w:t>
            </w:r>
          </w:p>
        </w:tc>
      </w:tr>
    </w:tbl>
    <w:p w14:paraId="7DC112D5" w14:textId="77777777" w:rsidR="00E9151D" w:rsidRPr="00CF30EA" w:rsidRDefault="00E9151D" w:rsidP="00623A9E">
      <w:pPr>
        <w:spacing w:after="0" w:line="240" w:lineRule="auto"/>
        <w:rPr>
          <w:lang w:val="en-GB" w:eastAsia="ar-SA"/>
        </w:rPr>
      </w:pPr>
    </w:p>
    <w:p w14:paraId="72FC823E" w14:textId="77777777" w:rsidR="00E9151D" w:rsidRPr="00CF30EA" w:rsidRDefault="00E9151D" w:rsidP="00623A9E">
      <w:pPr>
        <w:pStyle w:val="Heading3"/>
        <w:tabs>
          <w:tab w:val="clear" w:pos="660"/>
          <w:tab w:val="clear" w:pos="880"/>
          <w:tab w:val="left" w:pos="851"/>
        </w:tabs>
        <w:spacing w:before="120" w:after="120" w:line="240" w:lineRule="auto"/>
        <w:ind w:left="851" w:hanging="851"/>
        <w:rPr>
          <w:lang w:eastAsia="ar-SA"/>
        </w:rPr>
      </w:pPr>
      <w:bookmarkStart w:id="1155" w:name="_Toc66339963"/>
      <w:bookmarkStart w:id="1156" w:name="_Toc81406365"/>
      <w:bookmarkStart w:id="1157" w:name="_Toc172126838"/>
      <w:r w:rsidRPr="00CF30EA">
        <w:rPr>
          <w:lang w:eastAsia="ar-SA"/>
        </w:rPr>
        <w:t>S100_CatalogueDiscoveryMetadata</w:t>
      </w:r>
      <w:bookmarkEnd w:id="1155"/>
      <w:bookmarkEnd w:id="1156"/>
      <w:bookmarkEnd w:id="1157"/>
    </w:p>
    <w:p w14:paraId="5C1D7F54" w14:textId="523A8366" w:rsidR="00E9151D" w:rsidRPr="00CF30EA" w:rsidRDefault="006730CF" w:rsidP="00623A9E">
      <w:pPr>
        <w:spacing w:after="120" w:line="240" w:lineRule="auto"/>
        <w:rPr>
          <w:lang w:val="en-GB" w:eastAsia="ar-SA"/>
        </w:rPr>
      </w:pPr>
      <w:r w:rsidRPr="00CF30EA">
        <w:rPr>
          <w:lang w:val="en-GB" w:eastAsia="ar-SA"/>
        </w:rPr>
        <w:t>S-111</w:t>
      </w:r>
      <w:r w:rsidR="00E9151D" w:rsidRPr="00CF30EA">
        <w:rPr>
          <w:lang w:val="en-GB" w:eastAsia="ar-SA"/>
        </w:rPr>
        <w:t xml:space="preserve"> uses S100_CatalogueDiscoveryMetadata without modification. This class is used to provide metadata about </w:t>
      </w:r>
      <w:r w:rsidR="00623A9E">
        <w:rPr>
          <w:lang w:val="en-GB" w:eastAsia="ar-SA"/>
        </w:rPr>
        <w:t>F</w:t>
      </w:r>
      <w:r w:rsidR="00E9151D" w:rsidRPr="00CF30EA">
        <w:rPr>
          <w:lang w:val="en-GB" w:eastAsia="ar-SA"/>
        </w:rPr>
        <w:t xml:space="preserve">eature and </w:t>
      </w:r>
      <w:r w:rsidR="00623A9E">
        <w:rPr>
          <w:lang w:val="en-GB" w:eastAsia="ar-SA"/>
        </w:rPr>
        <w:t>P</w:t>
      </w:r>
      <w:r w:rsidR="00E9151D" w:rsidRPr="00CF30EA">
        <w:rPr>
          <w:lang w:val="en-GB" w:eastAsia="ar-SA"/>
        </w:rPr>
        <w:t xml:space="preserve">ortrayal </w:t>
      </w:r>
      <w:r w:rsidR="00623A9E">
        <w:rPr>
          <w:lang w:val="en-GB" w:eastAsia="ar-SA"/>
        </w:rPr>
        <w:t>C</w:t>
      </w:r>
      <w:r w:rsidR="00E9151D" w:rsidRPr="00CF30EA">
        <w:rPr>
          <w:lang w:val="en-GB" w:eastAsia="ar-SA"/>
        </w:rPr>
        <w:t>atalogues.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152"/>
        <w:gridCol w:w="2620"/>
        <w:gridCol w:w="3005"/>
        <w:gridCol w:w="629"/>
        <w:gridCol w:w="2691"/>
        <w:gridCol w:w="3851"/>
      </w:tblGrid>
      <w:tr w:rsidR="00E9151D" w:rsidRPr="00623A9E" w14:paraId="173F4318" w14:textId="77777777" w:rsidTr="00623A9E">
        <w:trPr>
          <w:cantSplit/>
        </w:trPr>
        <w:tc>
          <w:tcPr>
            <w:tcW w:w="450" w:type="pct"/>
            <w:shd w:val="clear" w:color="auto" w:fill="D9D9D9" w:themeFill="background1" w:themeFillShade="D9"/>
          </w:tcPr>
          <w:p w14:paraId="72AAAEA0" w14:textId="77777777" w:rsidR="00E9151D" w:rsidRPr="00623A9E" w:rsidRDefault="00E9151D" w:rsidP="00623A9E">
            <w:pPr>
              <w:snapToGrid w:val="0"/>
              <w:spacing w:before="60" w:after="60" w:line="240" w:lineRule="auto"/>
              <w:rPr>
                <w:rFonts w:cs="Arial"/>
                <w:b/>
                <w:sz w:val="16"/>
                <w:szCs w:val="16"/>
                <w:lang w:val="en-GB"/>
              </w:rPr>
            </w:pPr>
            <w:bookmarkStart w:id="1158" w:name="_Hlk104477131"/>
            <w:r w:rsidRPr="00623A9E">
              <w:rPr>
                <w:rFonts w:cs="Arial"/>
                <w:b/>
                <w:sz w:val="16"/>
                <w:szCs w:val="16"/>
                <w:lang w:val="en-GB"/>
              </w:rPr>
              <w:t>Role Name</w:t>
            </w:r>
          </w:p>
        </w:tc>
        <w:tc>
          <w:tcPr>
            <w:tcW w:w="824" w:type="pct"/>
            <w:shd w:val="clear" w:color="auto" w:fill="D9D9D9" w:themeFill="background1" w:themeFillShade="D9"/>
            <w:tcMar>
              <w:left w:w="29" w:type="dxa"/>
              <w:right w:w="29" w:type="dxa"/>
            </w:tcMar>
            <w:vAlign w:val="center"/>
          </w:tcPr>
          <w:p w14:paraId="18FA2CA9" w14:textId="77777777" w:rsidR="00E9151D" w:rsidRPr="00623A9E" w:rsidRDefault="00E9151D" w:rsidP="00623A9E">
            <w:pPr>
              <w:snapToGrid w:val="0"/>
              <w:spacing w:before="60" w:after="60" w:line="240" w:lineRule="auto"/>
              <w:rPr>
                <w:rFonts w:cs="Arial"/>
                <w:b/>
                <w:sz w:val="16"/>
                <w:szCs w:val="16"/>
                <w:lang w:val="en-GB"/>
              </w:rPr>
            </w:pPr>
            <w:r w:rsidRPr="00623A9E">
              <w:rPr>
                <w:rFonts w:cs="Arial"/>
                <w:b/>
                <w:sz w:val="16"/>
                <w:szCs w:val="16"/>
                <w:lang w:val="en-GB"/>
              </w:rPr>
              <w:t>Name</w:t>
            </w:r>
          </w:p>
        </w:tc>
        <w:tc>
          <w:tcPr>
            <w:tcW w:w="1114" w:type="pct"/>
            <w:shd w:val="clear" w:color="auto" w:fill="D9D9D9" w:themeFill="background1" w:themeFillShade="D9"/>
            <w:tcMar>
              <w:left w:w="29" w:type="dxa"/>
              <w:right w:w="29" w:type="dxa"/>
            </w:tcMar>
            <w:vAlign w:val="center"/>
          </w:tcPr>
          <w:p w14:paraId="508FFEAC" w14:textId="77777777" w:rsidR="00E9151D" w:rsidRPr="00623A9E" w:rsidRDefault="00E9151D" w:rsidP="00623A9E">
            <w:pPr>
              <w:snapToGrid w:val="0"/>
              <w:spacing w:before="60" w:after="60" w:line="240" w:lineRule="auto"/>
              <w:rPr>
                <w:rFonts w:cs="Arial"/>
                <w:b/>
                <w:sz w:val="16"/>
                <w:szCs w:val="16"/>
                <w:lang w:val="en-GB"/>
              </w:rPr>
            </w:pPr>
            <w:r w:rsidRPr="00623A9E">
              <w:rPr>
                <w:rFonts w:cs="Arial"/>
                <w:b/>
                <w:sz w:val="16"/>
                <w:szCs w:val="16"/>
                <w:lang w:val="en-GB"/>
              </w:rPr>
              <w:t>Description</w:t>
            </w:r>
          </w:p>
        </w:tc>
        <w:tc>
          <w:tcPr>
            <w:tcW w:w="262" w:type="pct"/>
            <w:shd w:val="clear" w:color="auto" w:fill="D9D9D9" w:themeFill="background1" w:themeFillShade="D9"/>
            <w:tcMar>
              <w:left w:w="29" w:type="dxa"/>
              <w:right w:w="29" w:type="dxa"/>
            </w:tcMar>
            <w:vAlign w:val="center"/>
          </w:tcPr>
          <w:p w14:paraId="3F29FDED" w14:textId="77777777" w:rsidR="00E9151D" w:rsidRPr="00623A9E" w:rsidRDefault="00E9151D" w:rsidP="00623A9E">
            <w:pPr>
              <w:snapToGrid w:val="0"/>
              <w:spacing w:before="60" w:after="60" w:line="240" w:lineRule="auto"/>
              <w:jc w:val="center"/>
              <w:rPr>
                <w:rFonts w:cs="Arial"/>
                <w:b/>
                <w:sz w:val="16"/>
                <w:szCs w:val="16"/>
                <w:lang w:val="en-GB"/>
              </w:rPr>
            </w:pPr>
            <w:r w:rsidRPr="00623A9E">
              <w:rPr>
                <w:rFonts w:cs="Arial"/>
                <w:b/>
                <w:sz w:val="16"/>
                <w:szCs w:val="16"/>
                <w:lang w:val="en-GB"/>
              </w:rPr>
              <w:t>Mult</w:t>
            </w:r>
          </w:p>
        </w:tc>
        <w:tc>
          <w:tcPr>
            <w:tcW w:w="933" w:type="pct"/>
            <w:shd w:val="clear" w:color="auto" w:fill="D9D9D9" w:themeFill="background1" w:themeFillShade="D9"/>
            <w:tcMar>
              <w:left w:w="29" w:type="dxa"/>
              <w:right w:w="29" w:type="dxa"/>
            </w:tcMar>
            <w:vAlign w:val="center"/>
          </w:tcPr>
          <w:p w14:paraId="48FF4716" w14:textId="77777777" w:rsidR="00E9151D" w:rsidRPr="00623A9E" w:rsidRDefault="00E9151D" w:rsidP="00623A9E">
            <w:pPr>
              <w:snapToGrid w:val="0"/>
              <w:spacing w:before="60" w:after="60" w:line="240" w:lineRule="auto"/>
              <w:rPr>
                <w:rFonts w:cs="Arial"/>
                <w:b/>
                <w:sz w:val="16"/>
                <w:szCs w:val="16"/>
                <w:lang w:val="en-GB"/>
              </w:rPr>
            </w:pPr>
            <w:r w:rsidRPr="00623A9E">
              <w:rPr>
                <w:rFonts w:cs="Arial"/>
                <w:b/>
                <w:sz w:val="16"/>
                <w:szCs w:val="16"/>
                <w:lang w:val="en-GB"/>
              </w:rPr>
              <w:t>Type</w:t>
            </w:r>
          </w:p>
        </w:tc>
        <w:tc>
          <w:tcPr>
            <w:tcW w:w="1417" w:type="pct"/>
            <w:shd w:val="clear" w:color="auto" w:fill="D9D9D9" w:themeFill="background1" w:themeFillShade="D9"/>
            <w:tcMar>
              <w:left w:w="29" w:type="dxa"/>
              <w:right w:w="29" w:type="dxa"/>
            </w:tcMar>
            <w:vAlign w:val="center"/>
          </w:tcPr>
          <w:p w14:paraId="0456F69B" w14:textId="77777777" w:rsidR="00E9151D" w:rsidRPr="00623A9E" w:rsidRDefault="00E9151D" w:rsidP="00623A9E">
            <w:pPr>
              <w:snapToGrid w:val="0"/>
              <w:spacing w:before="60" w:after="60" w:line="240" w:lineRule="auto"/>
              <w:rPr>
                <w:rFonts w:cs="Arial"/>
                <w:b/>
                <w:sz w:val="16"/>
                <w:szCs w:val="16"/>
                <w:lang w:val="en-GB"/>
              </w:rPr>
            </w:pPr>
            <w:r w:rsidRPr="00623A9E">
              <w:rPr>
                <w:rFonts w:cs="Arial"/>
                <w:b/>
                <w:sz w:val="16"/>
                <w:szCs w:val="16"/>
                <w:lang w:val="en-GB"/>
              </w:rPr>
              <w:t>Remarks</w:t>
            </w:r>
          </w:p>
        </w:tc>
      </w:tr>
      <w:tr w:rsidR="00E9151D" w:rsidRPr="00623A9E" w14:paraId="638AE82E" w14:textId="77777777" w:rsidTr="00623A9E">
        <w:trPr>
          <w:cantSplit/>
        </w:trPr>
        <w:tc>
          <w:tcPr>
            <w:tcW w:w="450" w:type="pct"/>
          </w:tcPr>
          <w:p w14:paraId="70FDBEB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Class</w:t>
            </w:r>
          </w:p>
        </w:tc>
        <w:tc>
          <w:tcPr>
            <w:tcW w:w="824" w:type="pct"/>
            <w:tcMar>
              <w:left w:w="29" w:type="dxa"/>
              <w:right w:w="29" w:type="dxa"/>
            </w:tcMar>
          </w:tcPr>
          <w:p w14:paraId="5189775F"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S100_CatalogueDiscoveryMetadata</w:t>
            </w:r>
          </w:p>
        </w:tc>
        <w:tc>
          <w:tcPr>
            <w:tcW w:w="1114" w:type="pct"/>
            <w:tcMar>
              <w:left w:w="29" w:type="dxa"/>
              <w:right w:w="29" w:type="dxa"/>
            </w:tcMar>
          </w:tcPr>
          <w:p w14:paraId="21B5671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Class for S-100 Catalogue metadata</w:t>
            </w:r>
          </w:p>
        </w:tc>
        <w:tc>
          <w:tcPr>
            <w:tcW w:w="262" w:type="pct"/>
            <w:tcMar>
              <w:left w:w="29" w:type="dxa"/>
              <w:right w:w="29" w:type="dxa"/>
            </w:tcMar>
          </w:tcPr>
          <w:p w14:paraId="474055DD"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w:t>
            </w:r>
          </w:p>
        </w:tc>
        <w:tc>
          <w:tcPr>
            <w:tcW w:w="933" w:type="pct"/>
            <w:tcMar>
              <w:left w:w="29" w:type="dxa"/>
              <w:right w:w="29" w:type="dxa"/>
            </w:tcMar>
          </w:tcPr>
          <w:p w14:paraId="0A2AD2D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w:t>
            </w:r>
          </w:p>
        </w:tc>
        <w:tc>
          <w:tcPr>
            <w:tcW w:w="1417" w:type="pct"/>
            <w:tcMar>
              <w:left w:w="29" w:type="dxa"/>
              <w:right w:w="29" w:type="dxa"/>
            </w:tcMar>
          </w:tcPr>
          <w:p w14:paraId="27E6FD29"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w:t>
            </w:r>
          </w:p>
        </w:tc>
      </w:tr>
      <w:tr w:rsidR="00E9151D" w:rsidRPr="00623A9E" w14:paraId="1E364172" w14:textId="77777777" w:rsidTr="00623A9E">
        <w:trPr>
          <w:cantSplit/>
        </w:trPr>
        <w:tc>
          <w:tcPr>
            <w:tcW w:w="450" w:type="pct"/>
          </w:tcPr>
          <w:p w14:paraId="62FA283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31E4C6D4"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fileName</w:t>
            </w:r>
          </w:p>
        </w:tc>
        <w:tc>
          <w:tcPr>
            <w:tcW w:w="1114" w:type="pct"/>
            <w:tcMar>
              <w:left w:w="29" w:type="dxa"/>
              <w:right w:w="29" w:type="dxa"/>
            </w:tcMar>
          </w:tcPr>
          <w:p w14:paraId="30AC837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The name for the Catalogue</w:t>
            </w:r>
          </w:p>
        </w:tc>
        <w:tc>
          <w:tcPr>
            <w:tcW w:w="262" w:type="pct"/>
            <w:tcMar>
              <w:left w:w="29" w:type="dxa"/>
              <w:right w:w="29" w:type="dxa"/>
            </w:tcMar>
          </w:tcPr>
          <w:p w14:paraId="653D2F65"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77501F7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URI</w:t>
            </w:r>
          </w:p>
        </w:tc>
        <w:tc>
          <w:tcPr>
            <w:tcW w:w="1417" w:type="pct"/>
            <w:tcMar>
              <w:left w:w="29" w:type="dxa"/>
              <w:right w:w="29" w:type="dxa"/>
            </w:tcMar>
          </w:tcPr>
          <w:p w14:paraId="57D4EA88"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See S-100 Part1, clause 1-4.6</w:t>
            </w:r>
          </w:p>
        </w:tc>
      </w:tr>
      <w:tr w:rsidR="00E9151D" w:rsidRPr="00623A9E" w14:paraId="7B66D43F" w14:textId="77777777" w:rsidTr="00623A9E">
        <w:trPr>
          <w:cantSplit/>
        </w:trPr>
        <w:tc>
          <w:tcPr>
            <w:tcW w:w="450" w:type="pct"/>
          </w:tcPr>
          <w:p w14:paraId="22796452"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260A5038"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purpose</w:t>
            </w:r>
          </w:p>
        </w:tc>
        <w:tc>
          <w:tcPr>
            <w:tcW w:w="1114" w:type="pct"/>
            <w:tcMar>
              <w:left w:w="29" w:type="dxa"/>
              <w:right w:w="29" w:type="dxa"/>
            </w:tcMar>
          </w:tcPr>
          <w:p w14:paraId="74B4312F"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 xml:space="preserve">The purpose for which the Catalogue has been issued </w:t>
            </w:r>
          </w:p>
        </w:tc>
        <w:tc>
          <w:tcPr>
            <w:tcW w:w="262" w:type="pct"/>
            <w:tcMar>
              <w:left w:w="29" w:type="dxa"/>
              <w:right w:w="29" w:type="dxa"/>
            </w:tcMar>
          </w:tcPr>
          <w:p w14:paraId="3FCFC4CC"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0..1</w:t>
            </w:r>
          </w:p>
        </w:tc>
        <w:tc>
          <w:tcPr>
            <w:tcW w:w="933" w:type="pct"/>
            <w:tcMar>
              <w:left w:w="29" w:type="dxa"/>
              <w:right w:w="29" w:type="dxa"/>
            </w:tcMar>
          </w:tcPr>
          <w:p w14:paraId="20BD8F2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S100_Purpose</w:t>
            </w:r>
          </w:p>
          <w:p w14:paraId="232A1BEC"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(codelist)</w:t>
            </w:r>
          </w:p>
        </w:tc>
        <w:tc>
          <w:tcPr>
            <w:tcW w:w="1417" w:type="pct"/>
            <w:tcMar>
              <w:left w:w="29" w:type="dxa"/>
              <w:right w:w="29" w:type="dxa"/>
            </w:tcMar>
          </w:tcPr>
          <w:p w14:paraId="217DE229" w14:textId="77777777" w:rsidR="00E9151D" w:rsidRPr="00623A9E" w:rsidRDefault="00E9151D" w:rsidP="00623A9E">
            <w:pPr>
              <w:spacing w:before="60" w:after="0" w:line="240" w:lineRule="auto"/>
              <w:jc w:val="left"/>
              <w:rPr>
                <w:rFonts w:cs="Arial"/>
                <w:sz w:val="16"/>
                <w:szCs w:val="16"/>
                <w:lang w:val="en-GB" w:eastAsia="en-US"/>
              </w:rPr>
            </w:pPr>
            <w:r w:rsidRPr="00623A9E">
              <w:rPr>
                <w:rFonts w:cs="Arial"/>
                <w:sz w:val="16"/>
                <w:szCs w:val="16"/>
                <w:lang w:val="en-GB" w:eastAsia="en-US"/>
              </w:rPr>
              <w:t>The values must be one of the following:</w:t>
            </w:r>
          </w:p>
          <w:p w14:paraId="755A05EC" w14:textId="77777777" w:rsidR="00E9151D" w:rsidRPr="00623A9E" w:rsidRDefault="00E9151D" w:rsidP="00623A9E">
            <w:pPr>
              <w:spacing w:after="0" w:line="240" w:lineRule="auto"/>
              <w:jc w:val="left"/>
              <w:rPr>
                <w:rFonts w:cs="Arial"/>
                <w:sz w:val="16"/>
                <w:szCs w:val="16"/>
                <w:lang w:val="en-GB" w:eastAsia="en-US"/>
              </w:rPr>
            </w:pPr>
            <w:r w:rsidRPr="00623A9E">
              <w:rPr>
                <w:rFonts w:cs="Arial"/>
                <w:i/>
                <w:sz w:val="16"/>
                <w:szCs w:val="16"/>
                <w:lang w:val="en-GB" w:eastAsia="en-US"/>
              </w:rPr>
              <w:t>2</w:t>
            </w:r>
            <w:r w:rsidRPr="00623A9E">
              <w:rPr>
                <w:rFonts w:cs="Arial"/>
                <w:sz w:val="16"/>
                <w:szCs w:val="16"/>
                <w:lang w:val="en-GB" w:eastAsia="en-US"/>
              </w:rPr>
              <w:t xml:space="preserve">  new edition</w:t>
            </w:r>
          </w:p>
          <w:p w14:paraId="19A2366F" w14:textId="77777777" w:rsidR="00E9151D" w:rsidRPr="00623A9E" w:rsidRDefault="00E9151D" w:rsidP="00623A9E">
            <w:pPr>
              <w:snapToGrid w:val="0"/>
              <w:spacing w:after="60" w:line="240" w:lineRule="auto"/>
              <w:jc w:val="left"/>
              <w:rPr>
                <w:rFonts w:cs="Arial"/>
                <w:sz w:val="16"/>
                <w:szCs w:val="16"/>
                <w:lang w:val="en-GB"/>
              </w:rPr>
            </w:pPr>
            <w:r w:rsidRPr="00623A9E">
              <w:rPr>
                <w:rFonts w:cs="Arial"/>
                <w:i/>
                <w:sz w:val="16"/>
                <w:szCs w:val="16"/>
                <w:lang w:val="en-GB" w:eastAsia="en-US"/>
              </w:rPr>
              <w:t>5</w:t>
            </w:r>
            <w:r w:rsidRPr="00623A9E">
              <w:rPr>
                <w:rFonts w:cs="Arial"/>
                <w:sz w:val="16"/>
                <w:szCs w:val="16"/>
                <w:lang w:val="en-GB" w:eastAsia="en-US"/>
              </w:rPr>
              <w:t xml:space="preserve">  cancellation</w:t>
            </w:r>
          </w:p>
          <w:p w14:paraId="7F0EF200"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Default is new edition</w:t>
            </w:r>
          </w:p>
        </w:tc>
      </w:tr>
      <w:tr w:rsidR="00E9151D" w:rsidRPr="00623A9E" w14:paraId="46E2015D" w14:textId="77777777" w:rsidTr="00623A9E">
        <w:trPr>
          <w:cantSplit/>
        </w:trPr>
        <w:tc>
          <w:tcPr>
            <w:tcW w:w="450" w:type="pct"/>
          </w:tcPr>
          <w:p w14:paraId="32E9649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3EC5618E"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editionNumber</w:t>
            </w:r>
          </w:p>
        </w:tc>
        <w:tc>
          <w:tcPr>
            <w:tcW w:w="1114" w:type="pct"/>
            <w:tcMar>
              <w:left w:w="29" w:type="dxa"/>
              <w:right w:w="29" w:type="dxa"/>
            </w:tcMar>
          </w:tcPr>
          <w:p w14:paraId="353C56DC"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The Edition number of the Catalogue</w:t>
            </w:r>
          </w:p>
        </w:tc>
        <w:tc>
          <w:tcPr>
            <w:tcW w:w="262" w:type="pct"/>
            <w:tcMar>
              <w:left w:w="29" w:type="dxa"/>
              <w:right w:w="29" w:type="dxa"/>
            </w:tcMar>
          </w:tcPr>
          <w:p w14:paraId="66DCFA54"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467C6280"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Integer</w:t>
            </w:r>
          </w:p>
        </w:tc>
        <w:tc>
          <w:tcPr>
            <w:tcW w:w="1417" w:type="pct"/>
            <w:tcMar>
              <w:left w:w="29" w:type="dxa"/>
              <w:right w:w="29" w:type="dxa"/>
            </w:tcMar>
          </w:tcPr>
          <w:p w14:paraId="2CDB9740"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Initially set to 1 for a given productSpecification.number</w:t>
            </w:r>
          </w:p>
          <w:p w14:paraId="7F46486A" w14:textId="2AE62DCD"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 xml:space="preserve">Increased by 1 for each subsequent </w:t>
            </w:r>
            <w:r w:rsidR="00623A9E">
              <w:rPr>
                <w:rFonts w:cs="Arial"/>
                <w:sz w:val="16"/>
                <w:szCs w:val="16"/>
                <w:lang w:val="en-GB"/>
              </w:rPr>
              <w:t>N</w:t>
            </w:r>
            <w:r w:rsidRPr="00623A9E">
              <w:rPr>
                <w:rFonts w:cs="Arial"/>
                <w:sz w:val="16"/>
                <w:szCs w:val="16"/>
                <w:lang w:val="en-GB"/>
              </w:rPr>
              <w:t>ew</w:t>
            </w:r>
            <w:r w:rsidR="00623A9E">
              <w:rPr>
                <w:rFonts w:cs="Arial"/>
                <w:sz w:val="16"/>
                <w:szCs w:val="16"/>
                <w:lang w:val="en-GB"/>
              </w:rPr>
              <w:t xml:space="preserve"> </w:t>
            </w:r>
            <w:r w:rsidRPr="00623A9E">
              <w:rPr>
                <w:rFonts w:cs="Arial"/>
                <w:sz w:val="16"/>
                <w:szCs w:val="16"/>
                <w:lang w:val="en-GB"/>
              </w:rPr>
              <w:t>Edition</w:t>
            </w:r>
          </w:p>
          <w:p w14:paraId="4655065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Uniquely identifies the version of the Catalogue</w:t>
            </w:r>
          </w:p>
        </w:tc>
      </w:tr>
      <w:tr w:rsidR="00E9151D" w:rsidRPr="00623A9E" w14:paraId="73D9AD88" w14:textId="77777777" w:rsidTr="00623A9E">
        <w:trPr>
          <w:cantSplit/>
        </w:trPr>
        <w:tc>
          <w:tcPr>
            <w:tcW w:w="450" w:type="pct"/>
          </w:tcPr>
          <w:p w14:paraId="675B35F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3132DF49"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scope</w:t>
            </w:r>
          </w:p>
        </w:tc>
        <w:tc>
          <w:tcPr>
            <w:tcW w:w="1114" w:type="pct"/>
            <w:tcMar>
              <w:left w:w="29" w:type="dxa"/>
              <w:right w:w="29" w:type="dxa"/>
            </w:tcMar>
          </w:tcPr>
          <w:p w14:paraId="07ACCC17"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Subject domain of the Catalogue</w:t>
            </w:r>
          </w:p>
        </w:tc>
        <w:tc>
          <w:tcPr>
            <w:tcW w:w="262" w:type="pct"/>
            <w:tcMar>
              <w:left w:w="29" w:type="dxa"/>
              <w:right w:w="29" w:type="dxa"/>
            </w:tcMar>
          </w:tcPr>
          <w:p w14:paraId="0B1E364C"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2115ADF8"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S100_CatalogueScope</w:t>
            </w:r>
          </w:p>
        </w:tc>
        <w:tc>
          <w:tcPr>
            <w:tcW w:w="1417" w:type="pct"/>
            <w:tcMar>
              <w:left w:w="29" w:type="dxa"/>
              <w:right w:w="29" w:type="dxa"/>
            </w:tcMar>
          </w:tcPr>
          <w:p w14:paraId="57BFCAF3" w14:textId="77777777" w:rsidR="00E9151D" w:rsidRPr="00623A9E" w:rsidRDefault="00E9151D" w:rsidP="00623A9E">
            <w:pPr>
              <w:snapToGrid w:val="0"/>
              <w:spacing w:before="60" w:after="60" w:line="240" w:lineRule="auto"/>
              <w:jc w:val="left"/>
              <w:rPr>
                <w:rFonts w:cs="Arial"/>
                <w:sz w:val="16"/>
                <w:szCs w:val="16"/>
                <w:lang w:val="en-GB"/>
              </w:rPr>
            </w:pPr>
          </w:p>
        </w:tc>
      </w:tr>
      <w:tr w:rsidR="00E9151D" w:rsidRPr="00623A9E" w14:paraId="22E97E4F" w14:textId="77777777" w:rsidTr="00623A9E">
        <w:trPr>
          <w:cantSplit/>
        </w:trPr>
        <w:tc>
          <w:tcPr>
            <w:tcW w:w="450" w:type="pct"/>
          </w:tcPr>
          <w:p w14:paraId="00E331C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26F913AE"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versionNumber</w:t>
            </w:r>
          </w:p>
        </w:tc>
        <w:tc>
          <w:tcPr>
            <w:tcW w:w="1114" w:type="pct"/>
            <w:tcMar>
              <w:left w:w="29" w:type="dxa"/>
              <w:right w:w="29" w:type="dxa"/>
            </w:tcMar>
          </w:tcPr>
          <w:p w14:paraId="3C74CE22"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The version identifier of the Catalogue</w:t>
            </w:r>
          </w:p>
        </w:tc>
        <w:tc>
          <w:tcPr>
            <w:tcW w:w="262" w:type="pct"/>
            <w:tcMar>
              <w:left w:w="29" w:type="dxa"/>
              <w:right w:w="29" w:type="dxa"/>
            </w:tcMar>
          </w:tcPr>
          <w:p w14:paraId="6814BE1C"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7ECE32E7"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CharacterString</w:t>
            </w:r>
          </w:p>
        </w:tc>
        <w:tc>
          <w:tcPr>
            <w:tcW w:w="1417" w:type="pct"/>
            <w:tcMar>
              <w:left w:w="29" w:type="dxa"/>
              <w:right w:w="29" w:type="dxa"/>
            </w:tcMar>
          </w:tcPr>
          <w:p w14:paraId="4783B5F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Human readable version identifier</w:t>
            </w:r>
          </w:p>
        </w:tc>
      </w:tr>
      <w:tr w:rsidR="00E9151D" w:rsidRPr="00623A9E" w14:paraId="366C1124" w14:textId="77777777" w:rsidTr="00623A9E">
        <w:trPr>
          <w:cantSplit/>
        </w:trPr>
        <w:tc>
          <w:tcPr>
            <w:tcW w:w="450" w:type="pct"/>
          </w:tcPr>
          <w:p w14:paraId="729F568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lastRenderedPageBreak/>
              <w:t>Attribute</w:t>
            </w:r>
          </w:p>
        </w:tc>
        <w:tc>
          <w:tcPr>
            <w:tcW w:w="824" w:type="pct"/>
            <w:tcMar>
              <w:left w:w="29" w:type="dxa"/>
              <w:right w:w="29" w:type="dxa"/>
            </w:tcMar>
          </w:tcPr>
          <w:p w14:paraId="65C7F506"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issueDate</w:t>
            </w:r>
          </w:p>
        </w:tc>
        <w:tc>
          <w:tcPr>
            <w:tcW w:w="1114" w:type="pct"/>
            <w:tcMar>
              <w:left w:w="29" w:type="dxa"/>
              <w:right w:w="29" w:type="dxa"/>
            </w:tcMar>
          </w:tcPr>
          <w:p w14:paraId="430FE1F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The issue date of the Catalogue</w:t>
            </w:r>
          </w:p>
        </w:tc>
        <w:tc>
          <w:tcPr>
            <w:tcW w:w="262" w:type="pct"/>
            <w:tcMar>
              <w:left w:w="29" w:type="dxa"/>
              <w:right w:w="29" w:type="dxa"/>
            </w:tcMar>
          </w:tcPr>
          <w:p w14:paraId="535D7596"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4374CAB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Date</w:t>
            </w:r>
          </w:p>
        </w:tc>
        <w:tc>
          <w:tcPr>
            <w:tcW w:w="1417" w:type="pct"/>
            <w:tcMar>
              <w:left w:w="29" w:type="dxa"/>
              <w:right w:w="29" w:type="dxa"/>
            </w:tcMar>
          </w:tcPr>
          <w:p w14:paraId="7290C1EA" w14:textId="77777777" w:rsidR="00E9151D" w:rsidRPr="00623A9E" w:rsidRDefault="00E9151D" w:rsidP="00623A9E">
            <w:pPr>
              <w:snapToGrid w:val="0"/>
              <w:spacing w:before="60" w:after="60" w:line="240" w:lineRule="auto"/>
              <w:jc w:val="left"/>
              <w:rPr>
                <w:rFonts w:cs="Arial"/>
                <w:sz w:val="16"/>
                <w:szCs w:val="16"/>
                <w:lang w:val="en-GB"/>
              </w:rPr>
            </w:pPr>
          </w:p>
        </w:tc>
      </w:tr>
      <w:tr w:rsidR="00E9151D" w:rsidRPr="00623A9E" w14:paraId="1536AE4B" w14:textId="77777777" w:rsidTr="00623A9E">
        <w:trPr>
          <w:cantSplit/>
        </w:trPr>
        <w:tc>
          <w:tcPr>
            <w:tcW w:w="450" w:type="pct"/>
          </w:tcPr>
          <w:p w14:paraId="6ADA518A"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5477159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productSpecification</w:t>
            </w:r>
          </w:p>
        </w:tc>
        <w:tc>
          <w:tcPr>
            <w:tcW w:w="1114" w:type="pct"/>
            <w:tcMar>
              <w:left w:w="29" w:type="dxa"/>
              <w:right w:w="29" w:type="dxa"/>
            </w:tcMar>
          </w:tcPr>
          <w:p w14:paraId="77832E0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The Product Specification used to create this file</w:t>
            </w:r>
          </w:p>
        </w:tc>
        <w:tc>
          <w:tcPr>
            <w:tcW w:w="262" w:type="pct"/>
            <w:tcMar>
              <w:left w:w="29" w:type="dxa"/>
              <w:right w:w="29" w:type="dxa"/>
            </w:tcMar>
          </w:tcPr>
          <w:p w14:paraId="7E89678E"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7856A898"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S100_ProductSpecification</w:t>
            </w:r>
          </w:p>
        </w:tc>
        <w:tc>
          <w:tcPr>
            <w:tcW w:w="1417" w:type="pct"/>
            <w:tcMar>
              <w:left w:w="29" w:type="dxa"/>
              <w:right w:w="29" w:type="dxa"/>
            </w:tcMar>
          </w:tcPr>
          <w:p w14:paraId="2F8ED2B8" w14:textId="77777777" w:rsidR="00E9151D" w:rsidRPr="00623A9E" w:rsidRDefault="00E9151D" w:rsidP="00623A9E">
            <w:pPr>
              <w:snapToGrid w:val="0"/>
              <w:spacing w:before="60" w:after="60" w:line="240" w:lineRule="auto"/>
              <w:jc w:val="left"/>
              <w:rPr>
                <w:rFonts w:cs="Arial"/>
                <w:sz w:val="16"/>
                <w:szCs w:val="16"/>
                <w:lang w:val="en-GB"/>
              </w:rPr>
            </w:pPr>
          </w:p>
        </w:tc>
      </w:tr>
      <w:tr w:rsidR="00E9151D" w:rsidRPr="00623A9E" w14:paraId="43300A08" w14:textId="77777777" w:rsidTr="00623A9E">
        <w:trPr>
          <w:cantSplit/>
        </w:trPr>
        <w:tc>
          <w:tcPr>
            <w:tcW w:w="450" w:type="pct"/>
          </w:tcPr>
          <w:p w14:paraId="6DC937BA"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5B6BDB8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digitalSignatureReference</w:t>
            </w:r>
          </w:p>
        </w:tc>
        <w:tc>
          <w:tcPr>
            <w:tcW w:w="1114" w:type="pct"/>
            <w:tcMar>
              <w:left w:w="29" w:type="dxa"/>
              <w:right w:w="29" w:type="dxa"/>
            </w:tcMar>
          </w:tcPr>
          <w:p w14:paraId="53D16E62"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Specifies the algorithm used to compute digitalSignatureValue</w:t>
            </w:r>
          </w:p>
        </w:tc>
        <w:tc>
          <w:tcPr>
            <w:tcW w:w="262" w:type="pct"/>
            <w:tcMar>
              <w:left w:w="29" w:type="dxa"/>
              <w:right w:w="29" w:type="dxa"/>
            </w:tcMar>
          </w:tcPr>
          <w:p w14:paraId="2484831D"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0AA6BD64" w14:textId="51678C79"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w:t>
            </w:r>
            <w:r w:rsidR="00321E89" w:rsidRPr="00623A9E">
              <w:rPr>
                <w:rFonts w:cs="Arial"/>
                <w:sz w:val="16"/>
                <w:szCs w:val="16"/>
                <w:lang w:val="en-GB"/>
              </w:rPr>
              <w:t>SE_</w:t>
            </w:r>
            <w:r w:rsidRPr="00623A9E">
              <w:rPr>
                <w:rFonts w:cs="Arial"/>
                <w:sz w:val="16"/>
                <w:szCs w:val="16"/>
                <w:lang w:val="en-GB"/>
              </w:rPr>
              <w:t>DigitalSignatureReference</w:t>
            </w:r>
          </w:p>
          <w:p w14:paraId="39BC4E3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(see S-100 Part 15)</w:t>
            </w:r>
          </w:p>
        </w:tc>
        <w:tc>
          <w:tcPr>
            <w:tcW w:w="1417" w:type="pct"/>
            <w:tcMar>
              <w:left w:w="29" w:type="dxa"/>
              <w:right w:w="29" w:type="dxa"/>
            </w:tcMar>
          </w:tcPr>
          <w:p w14:paraId="08125ABF" w14:textId="50F0E3F7" w:rsidR="00E9151D" w:rsidRPr="00623A9E" w:rsidRDefault="00E9151D" w:rsidP="00623A9E">
            <w:pPr>
              <w:snapToGrid w:val="0"/>
              <w:spacing w:before="60" w:after="60" w:line="240" w:lineRule="auto"/>
              <w:jc w:val="left"/>
              <w:rPr>
                <w:rFonts w:cs="Arial"/>
                <w:sz w:val="16"/>
                <w:szCs w:val="16"/>
                <w:lang w:val="en-GB"/>
              </w:rPr>
            </w:pPr>
          </w:p>
        </w:tc>
      </w:tr>
      <w:tr w:rsidR="00E9151D" w:rsidRPr="00623A9E" w14:paraId="39F10964" w14:textId="77777777" w:rsidTr="00623A9E">
        <w:trPr>
          <w:cantSplit/>
        </w:trPr>
        <w:tc>
          <w:tcPr>
            <w:tcW w:w="450" w:type="pct"/>
          </w:tcPr>
          <w:p w14:paraId="24FDBB09"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34FD11DA"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digitalSignatureValue</w:t>
            </w:r>
          </w:p>
        </w:tc>
        <w:tc>
          <w:tcPr>
            <w:tcW w:w="1114" w:type="pct"/>
            <w:tcMar>
              <w:left w:w="29" w:type="dxa"/>
              <w:right w:w="29" w:type="dxa"/>
            </w:tcMar>
          </w:tcPr>
          <w:p w14:paraId="6BA299E8"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Value derived from the digital signature</w:t>
            </w:r>
          </w:p>
        </w:tc>
        <w:tc>
          <w:tcPr>
            <w:tcW w:w="262" w:type="pct"/>
            <w:tcMar>
              <w:left w:w="29" w:type="dxa"/>
              <w:right w:w="29" w:type="dxa"/>
            </w:tcMar>
          </w:tcPr>
          <w:p w14:paraId="57F73E95"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4328CA26" w14:textId="742A0305"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w:t>
            </w:r>
            <w:r w:rsidR="00321E89" w:rsidRPr="00623A9E">
              <w:rPr>
                <w:rFonts w:cs="Arial"/>
                <w:sz w:val="16"/>
                <w:szCs w:val="16"/>
                <w:lang w:val="en-GB"/>
              </w:rPr>
              <w:t>SE_</w:t>
            </w:r>
            <w:r w:rsidRPr="00623A9E">
              <w:rPr>
                <w:rFonts w:cs="Arial"/>
                <w:sz w:val="16"/>
                <w:szCs w:val="16"/>
                <w:lang w:val="en-GB"/>
              </w:rPr>
              <w:t>DigitalSignature</w:t>
            </w:r>
          </w:p>
          <w:p w14:paraId="0EDFDC7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(see S-100 Part 15)</w:t>
            </w:r>
          </w:p>
        </w:tc>
        <w:tc>
          <w:tcPr>
            <w:tcW w:w="1417" w:type="pct"/>
            <w:tcMar>
              <w:left w:w="29" w:type="dxa"/>
              <w:right w:w="29" w:type="dxa"/>
            </w:tcMar>
          </w:tcPr>
          <w:p w14:paraId="3D1A623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 xml:space="preserve">The value resulting from application of </w:t>
            </w:r>
            <w:r w:rsidRPr="00623A9E">
              <w:rPr>
                <w:rFonts w:cs="Arial"/>
                <w:i/>
                <w:iCs/>
                <w:sz w:val="16"/>
                <w:szCs w:val="16"/>
                <w:lang w:val="en-GB"/>
              </w:rPr>
              <w:t>digitalSignatureReference</w:t>
            </w:r>
          </w:p>
          <w:p w14:paraId="38373B77" w14:textId="66BE06AC" w:rsidR="00321E89"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 xml:space="preserve">Implemented as the digital signature format specified in </w:t>
            </w:r>
            <w:r w:rsidR="00623A9E">
              <w:rPr>
                <w:rFonts w:cs="Arial"/>
                <w:sz w:val="16"/>
                <w:szCs w:val="16"/>
                <w:lang w:val="en-GB"/>
              </w:rPr>
              <w:t xml:space="preserve">S-100 </w:t>
            </w:r>
            <w:r w:rsidRPr="00623A9E">
              <w:rPr>
                <w:rFonts w:cs="Arial"/>
                <w:sz w:val="16"/>
                <w:szCs w:val="16"/>
                <w:lang w:val="en-GB"/>
              </w:rPr>
              <w:t>Part 15</w:t>
            </w:r>
          </w:p>
        </w:tc>
      </w:tr>
      <w:tr w:rsidR="00E9151D" w:rsidRPr="00623A9E" w14:paraId="76942030" w14:textId="77777777" w:rsidTr="00623A9E">
        <w:trPr>
          <w:cantSplit/>
        </w:trPr>
        <w:tc>
          <w:tcPr>
            <w:tcW w:w="450" w:type="pct"/>
          </w:tcPr>
          <w:p w14:paraId="6F020DE7"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3CDC492F"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compressionFlag</w:t>
            </w:r>
          </w:p>
        </w:tc>
        <w:tc>
          <w:tcPr>
            <w:tcW w:w="1114" w:type="pct"/>
            <w:tcMar>
              <w:left w:w="29" w:type="dxa"/>
              <w:right w:w="29" w:type="dxa"/>
            </w:tcMar>
          </w:tcPr>
          <w:p w14:paraId="69F06A10"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Indicates if the resource is compressed</w:t>
            </w:r>
          </w:p>
        </w:tc>
        <w:tc>
          <w:tcPr>
            <w:tcW w:w="262" w:type="pct"/>
            <w:tcMar>
              <w:left w:w="29" w:type="dxa"/>
              <w:right w:w="29" w:type="dxa"/>
            </w:tcMar>
          </w:tcPr>
          <w:p w14:paraId="4721C76C"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75EC4B6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Boolean</w:t>
            </w:r>
          </w:p>
        </w:tc>
        <w:tc>
          <w:tcPr>
            <w:tcW w:w="1417" w:type="pct"/>
            <w:tcMar>
              <w:left w:w="29" w:type="dxa"/>
              <w:right w:w="29" w:type="dxa"/>
            </w:tcMar>
          </w:tcPr>
          <w:p w14:paraId="0514BD94"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i/>
                <w:sz w:val="16"/>
                <w:szCs w:val="16"/>
                <w:lang w:val="en-GB"/>
              </w:rPr>
              <w:t>true</w:t>
            </w:r>
            <w:r w:rsidRPr="00623A9E">
              <w:rPr>
                <w:rFonts w:cs="Arial"/>
                <w:sz w:val="16"/>
                <w:szCs w:val="16"/>
                <w:lang w:val="en-GB"/>
              </w:rPr>
              <w:t xml:space="preserve"> indicates a compressed resource</w:t>
            </w:r>
          </w:p>
          <w:p w14:paraId="07B99BA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i/>
                <w:sz w:val="16"/>
                <w:szCs w:val="16"/>
                <w:lang w:val="en-GB"/>
              </w:rPr>
              <w:t>false</w:t>
            </w:r>
            <w:r w:rsidRPr="00623A9E">
              <w:rPr>
                <w:rFonts w:cs="Arial"/>
                <w:sz w:val="16"/>
                <w:szCs w:val="16"/>
                <w:lang w:val="en-GB"/>
              </w:rPr>
              <w:t xml:space="preserve"> indicates an uncompressed resource</w:t>
            </w:r>
          </w:p>
        </w:tc>
      </w:tr>
      <w:tr w:rsidR="00E9151D" w:rsidRPr="00623A9E" w14:paraId="4483897F" w14:textId="77777777" w:rsidTr="00623A9E">
        <w:trPr>
          <w:cantSplit/>
        </w:trPr>
        <w:tc>
          <w:tcPr>
            <w:tcW w:w="450" w:type="pct"/>
          </w:tcPr>
          <w:p w14:paraId="2BA3D430"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47100DE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defaultLocale</w:t>
            </w:r>
          </w:p>
        </w:tc>
        <w:tc>
          <w:tcPr>
            <w:tcW w:w="1114" w:type="pct"/>
            <w:tcMar>
              <w:left w:w="29" w:type="dxa"/>
              <w:right w:w="29" w:type="dxa"/>
            </w:tcMar>
          </w:tcPr>
          <w:p w14:paraId="4DF32AC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Default language and character set used in the Catalogue</w:t>
            </w:r>
          </w:p>
        </w:tc>
        <w:tc>
          <w:tcPr>
            <w:tcW w:w="262" w:type="pct"/>
            <w:tcMar>
              <w:left w:w="29" w:type="dxa"/>
              <w:right w:w="29" w:type="dxa"/>
            </w:tcMar>
          </w:tcPr>
          <w:p w14:paraId="04BD8498"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0..1</w:t>
            </w:r>
          </w:p>
        </w:tc>
        <w:tc>
          <w:tcPr>
            <w:tcW w:w="933" w:type="pct"/>
            <w:tcMar>
              <w:left w:w="29" w:type="dxa"/>
              <w:right w:w="29" w:type="dxa"/>
            </w:tcMar>
          </w:tcPr>
          <w:p w14:paraId="75945C56"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PT_Locale</w:t>
            </w:r>
          </w:p>
        </w:tc>
        <w:tc>
          <w:tcPr>
            <w:tcW w:w="1417" w:type="pct"/>
            <w:tcMar>
              <w:left w:w="29" w:type="dxa"/>
              <w:right w:w="29" w:type="dxa"/>
            </w:tcMar>
          </w:tcPr>
          <w:p w14:paraId="57A7340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 xml:space="preserve">In absence of </w:t>
            </w:r>
            <w:r w:rsidRPr="00623A9E">
              <w:rPr>
                <w:rFonts w:cs="Arial"/>
                <w:i/>
                <w:iCs/>
                <w:sz w:val="16"/>
                <w:szCs w:val="16"/>
                <w:lang w:val="en-GB"/>
              </w:rPr>
              <w:t>defaultLocale</w:t>
            </w:r>
            <w:r w:rsidRPr="00623A9E">
              <w:rPr>
                <w:rFonts w:cs="Arial"/>
                <w:sz w:val="16"/>
                <w:szCs w:val="16"/>
                <w:lang w:val="en-GB"/>
              </w:rPr>
              <w:t xml:space="preserve"> the language is English in UTF-8</w:t>
            </w:r>
          </w:p>
        </w:tc>
      </w:tr>
      <w:tr w:rsidR="00E9151D" w:rsidRPr="00623A9E" w14:paraId="1C2D0E0A" w14:textId="77777777" w:rsidTr="00623A9E">
        <w:trPr>
          <w:cantSplit/>
        </w:trPr>
        <w:tc>
          <w:tcPr>
            <w:tcW w:w="450" w:type="pct"/>
          </w:tcPr>
          <w:p w14:paraId="053E9346"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4CA4988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otherLocale</w:t>
            </w:r>
          </w:p>
        </w:tc>
        <w:tc>
          <w:tcPr>
            <w:tcW w:w="1114" w:type="pct"/>
            <w:tcMar>
              <w:left w:w="29" w:type="dxa"/>
              <w:right w:w="29" w:type="dxa"/>
            </w:tcMar>
          </w:tcPr>
          <w:p w14:paraId="617B6FE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Other languages and character sets used in the Catalogue</w:t>
            </w:r>
          </w:p>
        </w:tc>
        <w:tc>
          <w:tcPr>
            <w:tcW w:w="262" w:type="pct"/>
            <w:tcMar>
              <w:left w:w="29" w:type="dxa"/>
              <w:right w:w="29" w:type="dxa"/>
            </w:tcMar>
          </w:tcPr>
          <w:p w14:paraId="57816927"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0..*</w:t>
            </w:r>
          </w:p>
        </w:tc>
        <w:tc>
          <w:tcPr>
            <w:tcW w:w="933" w:type="pct"/>
            <w:tcMar>
              <w:left w:w="29" w:type="dxa"/>
              <w:right w:w="29" w:type="dxa"/>
            </w:tcMar>
          </w:tcPr>
          <w:p w14:paraId="1AABF4C2"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PT_Locale</w:t>
            </w:r>
          </w:p>
        </w:tc>
        <w:tc>
          <w:tcPr>
            <w:tcW w:w="1417" w:type="pct"/>
            <w:tcMar>
              <w:left w:w="29" w:type="dxa"/>
              <w:right w:w="29" w:type="dxa"/>
            </w:tcMar>
          </w:tcPr>
          <w:p w14:paraId="51D9660E" w14:textId="77777777" w:rsidR="00E9151D" w:rsidRPr="00623A9E" w:rsidRDefault="00E9151D" w:rsidP="00623A9E">
            <w:pPr>
              <w:snapToGrid w:val="0"/>
              <w:spacing w:before="60" w:after="60" w:line="240" w:lineRule="auto"/>
              <w:jc w:val="left"/>
              <w:rPr>
                <w:rFonts w:cs="Arial"/>
                <w:sz w:val="16"/>
                <w:szCs w:val="16"/>
                <w:lang w:val="en-GB"/>
              </w:rPr>
            </w:pPr>
          </w:p>
        </w:tc>
      </w:tr>
    </w:tbl>
    <w:bookmarkEnd w:id="1158"/>
    <w:p w14:paraId="07805F24" w14:textId="77777777" w:rsidR="00E9151D" w:rsidRPr="00CF30EA" w:rsidRDefault="00E9151D" w:rsidP="00623A9E">
      <w:pPr>
        <w:spacing w:after="0" w:line="240" w:lineRule="auto"/>
        <w:rPr>
          <w:lang w:val="en-GB" w:eastAsia="ar-SA"/>
        </w:rPr>
      </w:pPr>
      <w:r w:rsidRPr="00CF30EA">
        <w:rPr>
          <w:lang w:val="en-GB" w:eastAsia="ar-SA"/>
        </w:rPr>
        <w:t xml:space="preserve"> </w:t>
      </w:r>
      <w:bookmarkStart w:id="1159" w:name="_Toc66339964"/>
    </w:p>
    <w:p w14:paraId="62CEA2D2" w14:textId="77777777" w:rsidR="00E9151D" w:rsidRPr="00CF30EA" w:rsidRDefault="00E9151D" w:rsidP="00623A9E">
      <w:pPr>
        <w:pStyle w:val="Heading3"/>
        <w:tabs>
          <w:tab w:val="clear" w:pos="660"/>
          <w:tab w:val="clear" w:pos="880"/>
          <w:tab w:val="left" w:pos="851"/>
        </w:tabs>
        <w:spacing w:before="120" w:after="120" w:line="240" w:lineRule="auto"/>
        <w:ind w:left="851" w:hanging="851"/>
        <w:rPr>
          <w:lang w:eastAsia="ar-SA"/>
        </w:rPr>
      </w:pPr>
      <w:bookmarkStart w:id="1160" w:name="_Toc81406366"/>
      <w:bookmarkStart w:id="1161" w:name="_Toc172126839"/>
      <w:r w:rsidRPr="00CF30EA">
        <w:t>S100_CatalogueScope</w:t>
      </w:r>
      <w:bookmarkEnd w:id="1159"/>
      <w:bookmarkEnd w:id="1160"/>
      <w:bookmarkEnd w:id="116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311"/>
        <w:gridCol w:w="2463"/>
        <w:gridCol w:w="4893"/>
        <w:gridCol w:w="851"/>
        <w:gridCol w:w="4430"/>
      </w:tblGrid>
      <w:tr w:rsidR="00E9151D" w:rsidRPr="00623A9E" w14:paraId="4C06682B" w14:textId="77777777" w:rsidTr="00623A9E">
        <w:trPr>
          <w:cantSplit/>
        </w:trPr>
        <w:tc>
          <w:tcPr>
            <w:tcW w:w="470" w:type="pct"/>
            <w:shd w:val="clear" w:color="auto" w:fill="D9D9D9" w:themeFill="background1" w:themeFillShade="D9"/>
            <w:vAlign w:val="center"/>
          </w:tcPr>
          <w:p w14:paraId="2C493BB7" w14:textId="3B1F9005" w:rsidR="00E9151D" w:rsidRPr="00623A9E" w:rsidRDefault="00623A9E" w:rsidP="00623A9E">
            <w:pPr>
              <w:snapToGrid w:val="0"/>
              <w:spacing w:before="60" w:after="60" w:line="240" w:lineRule="auto"/>
              <w:rPr>
                <w:b/>
                <w:sz w:val="16"/>
                <w:szCs w:val="16"/>
                <w:lang w:val="en-GB"/>
              </w:rPr>
            </w:pPr>
            <w:bookmarkStart w:id="1162" w:name="_Hlk105080193"/>
            <w:r>
              <w:rPr>
                <w:b/>
                <w:sz w:val="16"/>
                <w:szCs w:val="16"/>
                <w:lang w:val="en-GB"/>
              </w:rPr>
              <w:t>Item</w:t>
            </w:r>
          </w:p>
        </w:tc>
        <w:tc>
          <w:tcPr>
            <w:tcW w:w="883" w:type="pct"/>
            <w:shd w:val="clear" w:color="auto" w:fill="D9D9D9" w:themeFill="background1" w:themeFillShade="D9"/>
            <w:vAlign w:val="center"/>
          </w:tcPr>
          <w:p w14:paraId="1084A4C3" w14:textId="77777777" w:rsidR="00E9151D" w:rsidRPr="00623A9E" w:rsidRDefault="00E9151D" w:rsidP="00623A9E">
            <w:pPr>
              <w:snapToGrid w:val="0"/>
              <w:spacing w:before="60" w:after="60" w:line="240" w:lineRule="auto"/>
              <w:rPr>
                <w:b/>
                <w:sz w:val="16"/>
                <w:szCs w:val="16"/>
                <w:lang w:val="en-GB"/>
              </w:rPr>
            </w:pPr>
            <w:r w:rsidRPr="00623A9E">
              <w:rPr>
                <w:b/>
                <w:sz w:val="16"/>
                <w:szCs w:val="16"/>
                <w:lang w:val="en-GB"/>
              </w:rPr>
              <w:t>Name</w:t>
            </w:r>
          </w:p>
        </w:tc>
        <w:tc>
          <w:tcPr>
            <w:tcW w:w="1754" w:type="pct"/>
            <w:shd w:val="clear" w:color="auto" w:fill="D9D9D9" w:themeFill="background1" w:themeFillShade="D9"/>
            <w:vAlign w:val="center"/>
          </w:tcPr>
          <w:p w14:paraId="4BB1990B" w14:textId="77777777" w:rsidR="00E9151D" w:rsidRPr="00623A9E" w:rsidRDefault="00E9151D" w:rsidP="00623A9E">
            <w:pPr>
              <w:snapToGrid w:val="0"/>
              <w:spacing w:before="60" w:after="60" w:line="240" w:lineRule="auto"/>
              <w:rPr>
                <w:b/>
                <w:sz w:val="16"/>
                <w:szCs w:val="16"/>
                <w:lang w:val="en-GB"/>
              </w:rPr>
            </w:pPr>
            <w:r w:rsidRPr="00623A9E">
              <w:rPr>
                <w:b/>
                <w:sz w:val="16"/>
                <w:szCs w:val="16"/>
                <w:lang w:val="en-GB"/>
              </w:rPr>
              <w:t>Description</w:t>
            </w:r>
          </w:p>
        </w:tc>
        <w:tc>
          <w:tcPr>
            <w:tcW w:w="305" w:type="pct"/>
            <w:shd w:val="clear" w:color="auto" w:fill="D9D9D9" w:themeFill="background1" w:themeFillShade="D9"/>
            <w:vAlign w:val="center"/>
          </w:tcPr>
          <w:p w14:paraId="77490A6B" w14:textId="77777777" w:rsidR="00E9151D" w:rsidRPr="00623A9E" w:rsidRDefault="00E9151D" w:rsidP="00623A9E">
            <w:pPr>
              <w:snapToGrid w:val="0"/>
              <w:spacing w:before="60" w:after="60" w:line="240" w:lineRule="auto"/>
              <w:jc w:val="center"/>
              <w:rPr>
                <w:b/>
                <w:sz w:val="16"/>
                <w:szCs w:val="16"/>
                <w:lang w:val="en-GB"/>
              </w:rPr>
            </w:pPr>
            <w:r w:rsidRPr="00623A9E">
              <w:rPr>
                <w:b/>
                <w:sz w:val="16"/>
                <w:szCs w:val="16"/>
                <w:lang w:val="en-GB"/>
              </w:rPr>
              <w:t>Code</w:t>
            </w:r>
          </w:p>
        </w:tc>
        <w:tc>
          <w:tcPr>
            <w:tcW w:w="1588" w:type="pct"/>
            <w:shd w:val="clear" w:color="auto" w:fill="D9D9D9" w:themeFill="background1" w:themeFillShade="D9"/>
            <w:vAlign w:val="center"/>
          </w:tcPr>
          <w:p w14:paraId="48219964" w14:textId="77777777" w:rsidR="00E9151D" w:rsidRPr="00623A9E" w:rsidRDefault="00E9151D" w:rsidP="00623A9E">
            <w:pPr>
              <w:snapToGrid w:val="0"/>
              <w:spacing w:before="60" w:after="60" w:line="240" w:lineRule="auto"/>
              <w:rPr>
                <w:b/>
                <w:sz w:val="16"/>
                <w:szCs w:val="16"/>
                <w:lang w:val="en-GB"/>
              </w:rPr>
            </w:pPr>
            <w:r w:rsidRPr="00623A9E">
              <w:rPr>
                <w:b/>
                <w:sz w:val="16"/>
                <w:szCs w:val="16"/>
                <w:lang w:val="en-GB"/>
              </w:rPr>
              <w:t>Remarks</w:t>
            </w:r>
          </w:p>
        </w:tc>
      </w:tr>
      <w:tr w:rsidR="00E9151D" w:rsidRPr="00623A9E" w14:paraId="059F6945" w14:textId="77777777" w:rsidTr="00623A9E">
        <w:trPr>
          <w:cantSplit/>
        </w:trPr>
        <w:tc>
          <w:tcPr>
            <w:tcW w:w="470" w:type="pct"/>
          </w:tcPr>
          <w:p w14:paraId="2CD72778"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Enumeration</w:t>
            </w:r>
          </w:p>
        </w:tc>
        <w:tc>
          <w:tcPr>
            <w:tcW w:w="883" w:type="pct"/>
          </w:tcPr>
          <w:p w14:paraId="5511E502"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S100_CatalogueScope</w:t>
            </w:r>
          </w:p>
        </w:tc>
        <w:tc>
          <w:tcPr>
            <w:tcW w:w="1754" w:type="pct"/>
          </w:tcPr>
          <w:p w14:paraId="2A8B6355" w14:textId="279BE6BB"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 xml:space="preserve">The scope of the </w:t>
            </w:r>
            <w:r w:rsidR="00623A9E">
              <w:rPr>
                <w:sz w:val="16"/>
                <w:szCs w:val="16"/>
                <w:lang w:val="en-GB"/>
              </w:rPr>
              <w:t>C</w:t>
            </w:r>
            <w:r w:rsidRPr="00623A9E">
              <w:rPr>
                <w:sz w:val="16"/>
                <w:szCs w:val="16"/>
                <w:lang w:val="en-GB"/>
              </w:rPr>
              <w:t>atalogue</w:t>
            </w:r>
          </w:p>
        </w:tc>
        <w:tc>
          <w:tcPr>
            <w:tcW w:w="305" w:type="pct"/>
          </w:tcPr>
          <w:p w14:paraId="406E730B"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w:t>
            </w:r>
          </w:p>
        </w:tc>
        <w:tc>
          <w:tcPr>
            <w:tcW w:w="1588" w:type="pct"/>
          </w:tcPr>
          <w:p w14:paraId="68404B8E" w14:textId="5C7CA007" w:rsidR="00E9151D" w:rsidRPr="00623A9E" w:rsidRDefault="00E9151D" w:rsidP="00623A9E">
            <w:pPr>
              <w:snapToGrid w:val="0"/>
              <w:spacing w:before="60" w:after="60" w:line="240" w:lineRule="auto"/>
              <w:jc w:val="left"/>
              <w:rPr>
                <w:sz w:val="16"/>
                <w:szCs w:val="16"/>
                <w:lang w:val="en-GB"/>
              </w:rPr>
            </w:pPr>
            <w:r w:rsidRPr="00623A9E">
              <w:rPr>
                <w:b/>
                <w:bCs/>
                <w:sz w:val="16"/>
                <w:szCs w:val="16"/>
                <w:lang w:val="en-GB"/>
              </w:rPr>
              <w:t>S-</w:t>
            </w:r>
            <w:r w:rsidR="00D8092E" w:rsidRPr="00623A9E">
              <w:rPr>
                <w:b/>
                <w:bCs/>
                <w:sz w:val="16"/>
                <w:szCs w:val="16"/>
                <w:lang w:val="en-GB"/>
              </w:rPr>
              <w:t>111</w:t>
            </w:r>
            <w:r w:rsidRPr="00623A9E">
              <w:rPr>
                <w:b/>
                <w:bCs/>
                <w:sz w:val="16"/>
                <w:szCs w:val="16"/>
                <w:lang w:val="en-GB"/>
              </w:rPr>
              <w:t xml:space="preserve"> </w:t>
            </w:r>
            <w:r w:rsidR="00444A19">
              <w:rPr>
                <w:b/>
                <w:bCs/>
                <w:sz w:val="16"/>
                <w:szCs w:val="16"/>
                <w:lang w:val="en-GB"/>
              </w:rPr>
              <w:t>Exchange Sets</w:t>
            </w:r>
            <w:r w:rsidRPr="00623A9E">
              <w:rPr>
                <w:b/>
                <w:bCs/>
                <w:sz w:val="16"/>
                <w:szCs w:val="16"/>
                <w:lang w:val="en-GB"/>
              </w:rPr>
              <w:t xml:space="preserve"> do not contain </w:t>
            </w:r>
            <w:r w:rsidR="00623A9E">
              <w:rPr>
                <w:b/>
                <w:bCs/>
                <w:sz w:val="16"/>
                <w:szCs w:val="16"/>
                <w:lang w:val="en-GB"/>
              </w:rPr>
              <w:t>I</w:t>
            </w:r>
            <w:r w:rsidRPr="00623A9E">
              <w:rPr>
                <w:b/>
                <w:bCs/>
                <w:sz w:val="16"/>
                <w:szCs w:val="16"/>
                <w:lang w:val="en-GB"/>
              </w:rPr>
              <w:t xml:space="preserve">nteroperability </w:t>
            </w:r>
            <w:r w:rsidR="00623A9E">
              <w:rPr>
                <w:b/>
                <w:bCs/>
                <w:sz w:val="16"/>
                <w:szCs w:val="16"/>
                <w:lang w:val="en-GB"/>
              </w:rPr>
              <w:t>C</w:t>
            </w:r>
            <w:r w:rsidRPr="00623A9E">
              <w:rPr>
                <w:b/>
                <w:bCs/>
                <w:sz w:val="16"/>
                <w:szCs w:val="16"/>
                <w:lang w:val="en-GB"/>
              </w:rPr>
              <w:t>a</w:t>
            </w:r>
            <w:r w:rsidR="00623A9E">
              <w:rPr>
                <w:b/>
                <w:bCs/>
                <w:sz w:val="16"/>
                <w:szCs w:val="16"/>
                <w:lang w:val="en-GB"/>
              </w:rPr>
              <w:t>ta</w:t>
            </w:r>
            <w:r w:rsidRPr="00623A9E">
              <w:rPr>
                <w:b/>
                <w:bCs/>
                <w:sz w:val="16"/>
                <w:szCs w:val="16"/>
                <w:lang w:val="en-GB"/>
              </w:rPr>
              <w:t xml:space="preserve">logues and the value </w:t>
            </w:r>
            <w:r w:rsidRPr="00623A9E">
              <w:rPr>
                <w:b/>
                <w:bCs/>
                <w:i/>
                <w:iCs/>
                <w:sz w:val="16"/>
                <w:szCs w:val="16"/>
                <w:lang w:val="en-GB"/>
              </w:rPr>
              <w:t>interoperabilityCatalogue</w:t>
            </w:r>
            <w:r w:rsidRPr="00623A9E">
              <w:rPr>
                <w:b/>
                <w:bCs/>
                <w:sz w:val="16"/>
                <w:szCs w:val="16"/>
                <w:lang w:val="en-GB"/>
              </w:rPr>
              <w:t xml:space="preserve"> is removed</w:t>
            </w:r>
          </w:p>
        </w:tc>
      </w:tr>
      <w:tr w:rsidR="00E9151D" w:rsidRPr="00623A9E" w14:paraId="66ED951D" w14:textId="77777777" w:rsidTr="00623A9E">
        <w:trPr>
          <w:cantSplit/>
        </w:trPr>
        <w:tc>
          <w:tcPr>
            <w:tcW w:w="470" w:type="pct"/>
            <w:vAlign w:val="center"/>
          </w:tcPr>
          <w:p w14:paraId="4F963802" w14:textId="77777777" w:rsidR="00E9151D" w:rsidRPr="00623A9E" w:rsidRDefault="00E9151D" w:rsidP="00623A9E">
            <w:pPr>
              <w:snapToGrid w:val="0"/>
              <w:spacing w:before="60" w:after="60" w:line="240" w:lineRule="auto"/>
              <w:rPr>
                <w:sz w:val="16"/>
                <w:szCs w:val="16"/>
                <w:lang w:val="en-GB"/>
              </w:rPr>
            </w:pPr>
            <w:r w:rsidRPr="00623A9E">
              <w:rPr>
                <w:sz w:val="16"/>
                <w:szCs w:val="16"/>
                <w:lang w:val="en-GB"/>
              </w:rPr>
              <w:t>Value</w:t>
            </w:r>
          </w:p>
        </w:tc>
        <w:tc>
          <w:tcPr>
            <w:tcW w:w="883" w:type="pct"/>
            <w:vAlign w:val="center"/>
          </w:tcPr>
          <w:p w14:paraId="50EF8A8E" w14:textId="77777777" w:rsidR="00E9151D" w:rsidRPr="00623A9E" w:rsidRDefault="00E9151D" w:rsidP="00623A9E">
            <w:pPr>
              <w:snapToGrid w:val="0"/>
              <w:spacing w:before="60" w:after="60" w:line="240" w:lineRule="auto"/>
              <w:rPr>
                <w:sz w:val="16"/>
                <w:szCs w:val="16"/>
                <w:lang w:val="en-GB"/>
              </w:rPr>
            </w:pPr>
            <w:r w:rsidRPr="00623A9E">
              <w:rPr>
                <w:sz w:val="16"/>
                <w:szCs w:val="16"/>
                <w:lang w:val="en-GB"/>
              </w:rPr>
              <w:t>featureCatalogue</w:t>
            </w:r>
          </w:p>
        </w:tc>
        <w:tc>
          <w:tcPr>
            <w:tcW w:w="1754" w:type="pct"/>
            <w:vAlign w:val="center"/>
          </w:tcPr>
          <w:p w14:paraId="10A33DA9" w14:textId="48E08133" w:rsidR="00E9151D" w:rsidRPr="00623A9E" w:rsidRDefault="00E9151D" w:rsidP="00623A9E">
            <w:pPr>
              <w:snapToGrid w:val="0"/>
              <w:spacing w:before="60" w:after="60" w:line="240" w:lineRule="auto"/>
              <w:rPr>
                <w:sz w:val="16"/>
                <w:szCs w:val="16"/>
                <w:lang w:val="en-GB"/>
              </w:rPr>
            </w:pPr>
            <w:r w:rsidRPr="00623A9E">
              <w:rPr>
                <w:sz w:val="16"/>
                <w:szCs w:val="16"/>
                <w:lang w:val="en-GB"/>
              </w:rPr>
              <w:t xml:space="preserve">S-100 </w:t>
            </w:r>
            <w:r w:rsidR="00623A9E">
              <w:rPr>
                <w:sz w:val="16"/>
                <w:szCs w:val="16"/>
                <w:lang w:val="en-GB"/>
              </w:rPr>
              <w:t>F</w:t>
            </w:r>
            <w:r w:rsidRPr="00623A9E">
              <w:rPr>
                <w:sz w:val="16"/>
                <w:szCs w:val="16"/>
                <w:lang w:val="en-GB"/>
              </w:rPr>
              <w:t xml:space="preserve">eature </w:t>
            </w:r>
            <w:r w:rsidR="00623A9E">
              <w:rPr>
                <w:sz w:val="16"/>
                <w:szCs w:val="16"/>
                <w:lang w:val="en-GB"/>
              </w:rPr>
              <w:t>C</w:t>
            </w:r>
            <w:r w:rsidRPr="00623A9E">
              <w:rPr>
                <w:sz w:val="16"/>
                <w:szCs w:val="16"/>
                <w:lang w:val="en-GB"/>
              </w:rPr>
              <w:t>atalogue</w:t>
            </w:r>
          </w:p>
        </w:tc>
        <w:tc>
          <w:tcPr>
            <w:tcW w:w="305" w:type="pct"/>
            <w:vAlign w:val="center"/>
          </w:tcPr>
          <w:p w14:paraId="6181283A"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w:t>
            </w:r>
          </w:p>
        </w:tc>
        <w:tc>
          <w:tcPr>
            <w:tcW w:w="1588" w:type="pct"/>
            <w:vAlign w:val="center"/>
          </w:tcPr>
          <w:p w14:paraId="32F11CE0" w14:textId="77777777" w:rsidR="00E9151D" w:rsidRPr="00623A9E" w:rsidRDefault="00E9151D" w:rsidP="00623A9E">
            <w:pPr>
              <w:snapToGrid w:val="0"/>
              <w:spacing w:before="60" w:after="60" w:line="240" w:lineRule="auto"/>
              <w:rPr>
                <w:sz w:val="16"/>
                <w:szCs w:val="16"/>
                <w:lang w:val="en-GB"/>
              </w:rPr>
            </w:pPr>
          </w:p>
        </w:tc>
      </w:tr>
      <w:tr w:rsidR="00E9151D" w:rsidRPr="00623A9E" w14:paraId="3131784B" w14:textId="77777777" w:rsidTr="00623A9E">
        <w:trPr>
          <w:cantSplit/>
        </w:trPr>
        <w:tc>
          <w:tcPr>
            <w:tcW w:w="470" w:type="pct"/>
            <w:vAlign w:val="center"/>
          </w:tcPr>
          <w:p w14:paraId="437E6E46" w14:textId="77777777" w:rsidR="00E9151D" w:rsidRPr="00623A9E" w:rsidRDefault="00E9151D" w:rsidP="00623A9E">
            <w:pPr>
              <w:snapToGrid w:val="0"/>
              <w:spacing w:before="60" w:after="60" w:line="240" w:lineRule="auto"/>
              <w:rPr>
                <w:sz w:val="16"/>
                <w:szCs w:val="16"/>
                <w:lang w:val="en-GB"/>
              </w:rPr>
            </w:pPr>
            <w:r w:rsidRPr="00623A9E">
              <w:rPr>
                <w:sz w:val="16"/>
                <w:szCs w:val="16"/>
                <w:lang w:val="en-GB"/>
              </w:rPr>
              <w:t>Value</w:t>
            </w:r>
          </w:p>
        </w:tc>
        <w:tc>
          <w:tcPr>
            <w:tcW w:w="883" w:type="pct"/>
            <w:vAlign w:val="center"/>
          </w:tcPr>
          <w:p w14:paraId="64594D1E" w14:textId="77777777" w:rsidR="00E9151D" w:rsidRPr="00623A9E" w:rsidRDefault="00E9151D" w:rsidP="00623A9E">
            <w:pPr>
              <w:snapToGrid w:val="0"/>
              <w:spacing w:before="60" w:after="60" w:line="240" w:lineRule="auto"/>
              <w:rPr>
                <w:sz w:val="16"/>
                <w:szCs w:val="16"/>
                <w:lang w:val="en-GB"/>
              </w:rPr>
            </w:pPr>
            <w:r w:rsidRPr="00623A9E">
              <w:rPr>
                <w:sz w:val="16"/>
                <w:szCs w:val="16"/>
                <w:lang w:val="en-GB"/>
              </w:rPr>
              <w:t>portrayalCatalogue</w:t>
            </w:r>
          </w:p>
        </w:tc>
        <w:tc>
          <w:tcPr>
            <w:tcW w:w="1754" w:type="pct"/>
            <w:vAlign w:val="center"/>
          </w:tcPr>
          <w:p w14:paraId="50F061FF" w14:textId="4614132F" w:rsidR="00E9151D" w:rsidRPr="00623A9E" w:rsidRDefault="00E9151D" w:rsidP="00623A9E">
            <w:pPr>
              <w:snapToGrid w:val="0"/>
              <w:spacing w:before="60" w:after="60" w:line="240" w:lineRule="auto"/>
              <w:rPr>
                <w:sz w:val="16"/>
                <w:szCs w:val="16"/>
                <w:lang w:val="en-GB"/>
              </w:rPr>
            </w:pPr>
            <w:r w:rsidRPr="00623A9E">
              <w:rPr>
                <w:sz w:val="16"/>
                <w:szCs w:val="16"/>
                <w:lang w:val="en-GB"/>
              </w:rPr>
              <w:t xml:space="preserve">S-100 </w:t>
            </w:r>
            <w:r w:rsidR="00623A9E">
              <w:rPr>
                <w:sz w:val="16"/>
                <w:szCs w:val="16"/>
                <w:lang w:val="en-GB"/>
              </w:rPr>
              <w:t>P</w:t>
            </w:r>
            <w:r w:rsidRPr="00623A9E">
              <w:rPr>
                <w:sz w:val="16"/>
                <w:szCs w:val="16"/>
                <w:lang w:val="en-GB"/>
              </w:rPr>
              <w:t xml:space="preserve">ortrayal </w:t>
            </w:r>
            <w:r w:rsidR="00623A9E">
              <w:rPr>
                <w:sz w:val="16"/>
                <w:szCs w:val="16"/>
                <w:lang w:val="en-GB"/>
              </w:rPr>
              <w:t>C</w:t>
            </w:r>
            <w:r w:rsidRPr="00623A9E">
              <w:rPr>
                <w:sz w:val="16"/>
                <w:szCs w:val="16"/>
                <w:lang w:val="en-GB"/>
              </w:rPr>
              <w:t>atalogue</w:t>
            </w:r>
          </w:p>
        </w:tc>
        <w:tc>
          <w:tcPr>
            <w:tcW w:w="305" w:type="pct"/>
            <w:vAlign w:val="center"/>
          </w:tcPr>
          <w:p w14:paraId="30EC5545" w14:textId="0B30BFEE" w:rsidR="00E9151D" w:rsidRPr="00623A9E" w:rsidRDefault="00623A9E" w:rsidP="00623A9E">
            <w:pPr>
              <w:snapToGrid w:val="0"/>
              <w:spacing w:before="60" w:after="60" w:line="240" w:lineRule="auto"/>
              <w:jc w:val="center"/>
              <w:rPr>
                <w:sz w:val="16"/>
                <w:szCs w:val="16"/>
                <w:lang w:val="en-GB"/>
              </w:rPr>
            </w:pPr>
            <w:r>
              <w:rPr>
                <w:sz w:val="16"/>
                <w:szCs w:val="16"/>
                <w:lang w:val="en-GB"/>
              </w:rPr>
              <w:t>-</w:t>
            </w:r>
          </w:p>
        </w:tc>
        <w:tc>
          <w:tcPr>
            <w:tcW w:w="1588" w:type="pct"/>
            <w:vAlign w:val="center"/>
          </w:tcPr>
          <w:p w14:paraId="7590058A" w14:textId="77777777" w:rsidR="00E9151D" w:rsidRPr="00623A9E" w:rsidRDefault="00E9151D" w:rsidP="00623A9E">
            <w:pPr>
              <w:snapToGrid w:val="0"/>
              <w:spacing w:before="60" w:after="60" w:line="240" w:lineRule="auto"/>
              <w:rPr>
                <w:sz w:val="16"/>
                <w:szCs w:val="16"/>
                <w:lang w:val="en-GB"/>
              </w:rPr>
            </w:pPr>
          </w:p>
        </w:tc>
      </w:tr>
      <w:bookmarkEnd w:id="1162"/>
    </w:tbl>
    <w:p w14:paraId="51E0A425" w14:textId="77777777" w:rsidR="00E9151D" w:rsidRPr="00CF30EA" w:rsidRDefault="00E9151D" w:rsidP="00623A9E">
      <w:pPr>
        <w:spacing w:after="0" w:line="240" w:lineRule="auto"/>
        <w:rPr>
          <w:bCs/>
          <w:lang w:val="en-GB" w:eastAsia="ar-SA"/>
        </w:rPr>
      </w:pPr>
    </w:p>
    <w:p w14:paraId="3206038C" w14:textId="77777777" w:rsidR="00E9151D" w:rsidRPr="00CF30EA" w:rsidRDefault="00E9151D" w:rsidP="00623A9E">
      <w:pPr>
        <w:pStyle w:val="Heading3"/>
        <w:keepLines/>
        <w:tabs>
          <w:tab w:val="clear" w:pos="660"/>
          <w:tab w:val="clear" w:pos="880"/>
          <w:tab w:val="left" w:pos="851"/>
        </w:tabs>
        <w:spacing w:before="120" w:after="120" w:line="240" w:lineRule="auto"/>
        <w:ind w:left="851" w:hanging="851"/>
        <w:rPr>
          <w:lang w:eastAsia="ar-SA"/>
        </w:rPr>
      </w:pPr>
      <w:bookmarkStart w:id="1163" w:name="_Toc172126840"/>
      <w:r w:rsidRPr="00CF30EA">
        <w:rPr>
          <w:lang w:eastAsia="ar-SA"/>
        </w:rPr>
        <w:t>MD_MaintenanceInformation</w:t>
      </w:r>
      <w:bookmarkEnd w:id="116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988"/>
        <w:gridCol w:w="2697"/>
        <w:gridCol w:w="3150"/>
        <w:gridCol w:w="810"/>
        <w:gridCol w:w="2610"/>
        <w:gridCol w:w="3693"/>
      </w:tblGrid>
      <w:tr w:rsidR="00E9151D" w:rsidRPr="00623A9E" w14:paraId="270AB2FB" w14:textId="77777777" w:rsidTr="00DC4309">
        <w:trPr>
          <w:cantSplit/>
        </w:trPr>
        <w:tc>
          <w:tcPr>
            <w:tcW w:w="988" w:type="dxa"/>
            <w:shd w:val="clear" w:color="auto" w:fill="D9D9D9" w:themeFill="background1" w:themeFillShade="D9"/>
          </w:tcPr>
          <w:p w14:paraId="2BC2DF1D" w14:textId="77777777" w:rsidR="00E9151D" w:rsidRPr="00623A9E" w:rsidRDefault="00E9151D" w:rsidP="00623A9E">
            <w:pPr>
              <w:keepNext/>
              <w:keepLines/>
              <w:snapToGrid w:val="0"/>
              <w:spacing w:before="60" w:after="60" w:line="240" w:lineRule="auto"/>
              <w:rPr>
                <w:b/>
                <w:sz w:val="16"/>
                <w:szCs w:val="16"/>
                <w:lang w:val="en-GB"/>
              </w:rPr>
            </w:pPr>
            <w:r w:rsidRPr="00623A9E">
              <w:rPr>
                <w:b/>
                <w:sz w:val="16"/>
                <w:szCs w:val="16"/>
                <w:lang w:val="en-GB"/>
              </w:rPr>
              <w:t>Role Name</w:t>
            </w:r>
          </w:p>
        </w:tc>
        <w:tc>
          <w:tcPr>
            <w:tcW w:w="2697" w:type="dxa"/>
            <w:shd w:val="clear" w:color="auto" w:fill="D9D9D9" w:themeFill="background1" w:themeFillShade="D9"/>
            <w:tcMar>
              <w:left w:w="29" w:type="dxa"/>
              <w:right w:w="29" w:type="dxa"/>
            </w:tcMar>
            <w:vAlign w:val="center"/>
          </w:tcPr>
          <w:p w14:paraId="6DF6196C" w14:textId="77777777" w:rsidR="00E9151D" w:rsidRPr="00623A9E" w:rsidRDefault="00E9151D" w:rsidP="00623A9E">
            <w:pPr>
              <w:keepNext/>
              <w:keepLines/>
              <w:snapToGrid w:val="0"/>
              <w:spacing w:before="60" w:after="60" w:line="240" w:lineRule="auto"/>
              <w:rPr>
                <w:b/>
                <w:sz w:val="16"/>
                <w:szCs w:val="16"/>
                <w:lang w:val="en-GB"/>
              </w:rPr>
            </w:pPr>
            <w:r w:rsidRPr="00623A9E">
              <w:rPr>
                <w:b/>
                <w:sz w:val="16"/>
                <w:szCs w:val="16"/>
                <w:lang w:val="en-GB"/>
              </w:rPr>
              <w:t>Name</w:t>
            </w:r>
          </w:p>
        </w:tc>
        <w:tc>
          <w:tcPr>
            <w:tcW w:w="3150" w:type="dxa"/>
            <w:shd w:val="clear" w:color="auto" w:fill="D9D9D9" w:themeFill="background1" w:themeFillShade="D9"/>
            <w:tcMar>
              <w:left w:w="29" w:type="dxa"/>
              <w:right w:w="29" w:type="dxa"/>
            </w:tcMar>
            <w:vAlign w:val="center"/>
          </w:tcPr>
          <w:p w14:paraId="153A45CA" w14:textId="77777777" w:rsidR="00E9151D" w:rsidRPr="00623A9E" w:rsidRDefault="00E9151D" w:rsidP="00623A9E">
            <w:pPr>
              <w:keepNext/>
              <w:keepLines/>
              <w:snapToGrid w:val="0"/>
              <w:spacing w:before="60" w:after="60" w:line="240" w:lineRule="auto"/>
              <w:rPr>
                <w:b/>
                <w:sz w:val="16"/>
                <w:szCs w:val="16"/>
                <w:lang w:val="en-GB"/>
              </w:rPr>
            </w:pPr>
            <w:r w:rsidRPr="00623A9E">
              <w:rPr>
                <w:b/>
                <w:sz w:val="16"/>
                <w:szCs w:val="16"/>
                <w:lang w:val="en-GB"/>
              </w:rPr>
              <w:t>Description</w:t>
            </w:r>
          </w:p>
        </w:tc>
        <w:tc>
          <w:tcPr>
            <w:tcW w:w="810" w:type="dxa"/>
            <w:shd w:val="clear" w:color="auto" w:fill="D9D9D9" w:themeFill="background1" w:themeFillShade="D9"/>
            <w:tcMar>
              <w:left w:w="29" w:type="dxa"/>
              <w:right w:w="29" w:type="dxa"/>
            </w:tcMar>
            <w:vAlign w:val="center"/>
          </w:tcPr>
          <w:p w14:paraId="77940C1A" w14:textId="77777777" w:rsidR="00E9151D" w:rsidRPr="00623A9E" w:rsidRDefault="00E9151D" w:rsidP="00623A9E">
            <w:pPr>
              <w:keepNext/>
              <w:keepLines/>
              <w:snapToGrid w:val="0"/>
              <w:spacing w:before="60" w:after="60" w:line="240" w:lineRule="auto"/>
              <w:jc w:val="center"/>
              <w:rPr>
                <w:b/>
                <w:sz w:val="16"/>
                <w:szCs w:val="16"/>
                <w:lang w:val="en-GB"/>
              </w:rPr>
            </w:pPr>
            <w:r w:rsidRPr="00623A9E">
              <w:rPr>
                <w:b/>
                <w:sz w:val="16"/>
                <w:szCs w:val="16"/>
                <w:lang w:val="en-GB"/>
              </w:rPr>
              <w:t>Mult</w:t>
            </w:r>
          </w:p>
        </w:tc>
        <w:tc>
          <w:tcPr>
            <w:tcW w:w="2610" w:type="dxa"/>
            <w:shd w:val="clear" w:color="auto" w:fill="D9D9D9" w:themeFill="background1" w:themeFillShade="D9"/>
            <w:tcMar>
              <w:left w:w="29" w:type="dxa"/>
              <w:right w:w="29" w:type="dxa"/>
            </w:tcMar>
            <w:vAlign w:val="center"/>
          </w:tcPr>
          <w:p w14:paraId="05A14AB8" w14:textId="77777777" w:rsidR="00E9151D" w:rsidRPr="00623A9E" w:rsidRDefault="00E9151D" w:rsidP="00623A9E">
            <w:pPr>
              <w:keepNext/>
              <w:keepLines/>
              <w:snapToGrid w:val="0"/>
              <w:spacing w:before="60" w:after="60" w:line="240" w:lineRule="auto"/>
              <w:rPr>
                <w:b/>
                <w:sz w:val="16"/>
                <w:szCs w:val="16"/>
                <w:lang w:val="en-GB"/>
              </w:rPr>
            </w:pPr>
            <w:r w:rsidRPr="00623A9E">
              <w:rPr>
                <w:b/>
                <w:sz w:val="16"/>
                <w:szCs w:val="16"/>
                <w:lang w:val="en-GB"/>
              </w:rPr>
              <w:t>Type</w:t>
            </w:r>
          </w:p>
        </w:tc>
        <w:tc>
          <w:tcPr>
            <w:tcW w:w="3693" w:type="dxa"/>
            <w:shd w:val="clear" w:color="auto" w:fill="D9D9D9" w:themeFill="background1" w:themeFillShade="D9"/>
            <w:tcMar>
              <w:left w:w="29" w:type="dxa"/>
              <w:right w:w="29" w:type="dxa"/>
            </w:tcMar>
            <w:vAlign w:val="center"/>
          </w:tcPr>
          <w:p w14:paraId="17BC1F55" w14:textId="77777777" w:rsidR="00E9151D" w:rsidRPr="00623A9E" w:rsidRDefault="00E9151D" w:rsidP="00DC4309">
            <w:pPr>
              <w:keepNext/>
              <w:keepLines/>
              <w:snapToGrid w:val="0"/>
              <w:spacing w:before="60" w:after="60" w:line="240" w:lineRule="auto"/>
              <w:ind w:left="57" w:right="57"/>
              <w:rPr>
                <w:b/>
                <w:sz w:val="16"/>
                <w:szCs w:val="16"/>
                <w:lang w:val="en-GB"/>
              </w:rPr>
            </w:pPr>
            <w:r w:rsidRPr="00623A9E">
              <w:rPr>
                <w:b/>
                <w:sz w:val="16"/>
                <w:szCs w:val="16"/>
                <w:lang w:val="en-GB"/>
              </w:rPr>
              <w:t>Remarks</w:t>
            </w:r>
          </w:p>
        </w:tc>
      </w:tr>
      <w:tr w:rsidR="00E9151D" w:rsidRPr="00623A9E" w14:paraId="4B855420" w14:textId="77777777" w:rsidTr="00DC4309">
        <w:trPr>
          <w:cantSplit/>
        </w:trPr>
        <w:tc>
          <w:tcPr>
            <w:tcW w:w="988" w:type="dxa"/>
          </w:tcPr>
          <w:p w14:paraId="60811C60"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Class</w:t>
            </w:r>
          </w:p>
        </w:tc>
        <w:tc>
          <w:tcPr>
            <w:tcW w:w="2697" w:type="dxa"/>
            <w:tcMar>
              <w:left w:w="29" w:type="dxa"/>
              <w:right w:w="29" w:type="dxa"/>
            </w:tcMar>
          </w:tcPr>
          <w:p w14:paraId="542A7CDE"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MD_MaintenanceInformation</w:t>
            </w:r>
          </w:p>
        </w:tc>
        <w:tc>
          <w:tcPr>
            <w:tcW w:w="3150" w:type="dxa"/>
            <w:tcMar>
              <w:left w:w="29" w:type="dxa"/>
              <w:right w:w="29" w:type="dxa"/>
            </w:tcMar>
          </w:tcPr>
          <w:p w14:paraId="7D05435C"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Information about the scope and frequency of updating</w:t>
            </w:r>
          </w:p>
        </w:tc>
        <w:tc>
          <w:tcPr>
            <w:tcW w:w="810" w:type="dxa"/>
            <w:tcMar>
              <w:left w:w="29" w:type="dxa"/>
              <w:right w:w="29" w:type="dxa"/>
            </w:tcMar>
          </w:tcPr>
          <w:p w14:paraId="4DF62425"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w:t>
            </w:r>
          </w:p>
        </w:tc>
        <w:tc>
          <w:tcPr>
            <w:tcW w:w="2610" w:type="dxa"/>
            <w:tcMar>
              <w:left w:w="29" w:type="dxa"/>
              <w:right w:w="29" w:type="dxa"/>
            </w:tcMar>
          </w:tcPr>
          <w:p w14:paraId="76D585DE"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w:t>
            </w:r>
          </w:p>
        </w:tc>
        <w:tc>
          <w:tcPr>
            <w:tcW w:w="3693" w:type="dxa"/>
            <w:tcMar>
              <w:left w:w="29" w:type="dxa"/>
              <w:right w:w="29" w:type="dxa"/>
            </w:tcMar>
          </w:tcPr>
          <w:p w14:paraId="787D7B19" w14:textId="77777777" w:rsidR="00E9151D" w:rsidRPr="00623A9E" w:rsidRDefault="00E9151D" w:rsidP="00DC4309">
            <w:pPr>
              <w:snapToGrid w:val="0"/>
              <w:spacing w:before="60" w:after="0" w:line="240" w:lineRule="auto"/>
              <w:ind w:left="57" w:right="57"/>
              <w:jc w:val="left"/>
              <w:rPr>
                <w:sz w:val="16"/>
                <w:szCs w:val="16"/>
                <w:lang w:val="en-GB"/>
              </w:rPr>
            </w:pPr>
            <w:r w:rsidRPr="00623A9E">
              <w:rPr>
                <w:sz w:val="16"/>
                <w:szCs w:val="16"/>
                <w:lang w:val="en-GB"/>
              </w:rPr>
              <w:t>S-100 restricts the ISO 19115-class to:</w:t>
            </w:r>
          </w:p>
          <w:p w14:paraId="00E86C31" w14:textId="331AAA9D" w:rsidR="00E9151D" w:rsidRPr="00DC4309" w:rsidRDefault="00DC4309" w:rsidP="00DC4309">
            <w:pPr>
              <w:pStyle w:val="ListParagraph"/>
              <w:numPr>
                <w:ilvl w:val="0"/>
                <w:numId w:val="63"/>
              </w:numPr>
              <w:snapToGrid w:val="0"/>
              <w:spacing w:after="0" w:line="240" w:lineRule="auto"/>
              <w:ind w:left="201" w:right="57" w:hanging="142"/>
              <w:jc w:val="left"/>
              <w:rPr>
                <w:rFonts w:cs="Arial"/>
                <w:sz w:val="16"/>
                <w:szCs w:val="16"/>
                <w:lang w:val="en-GB"/>
              </w:rPr>
            </w:pPr>
            <w:r w:rsidRPr="00DC4309">
              <w:rPr>
                <w:rFonts w:cs="Arial"/>
                <w:sz w:val="16"/>
                <w:szCs w:val="16"/>
                <w:lang w:val="en-GB"/>
              </w:rPr>
              <w:t>P</w:t>
            </w:r>
            <w:r w:rsidR="00E9151D" w:rsidRPr="00DC4309">
              <w:rPr>
                <w:rFonts w:cs="Arial"/>
                <w:sz w:val="16"/>
                <w:szCs w:val="16"/>
                <w:lang w:val="en-GB"/>
              </w:rPr>
              <w:t xml:space="preserve">rohibit </w:t>
            </w:r>
            <w:r w:rsidR="00E9151D" w:rsidRPr="00DC4309">
              <w:rPr>
                <w:rFonts w:cs="Arial"/>
                <w:i/>
                <w:iCs/>
                <w:sz w:val="16"/>
                <w:szCs w:val="16"/>
                <w:lang w:val="en-GB"/>
              </w:rPr>
              <w:t>maintenanceScope</w:t>
            </w:r>
            <w:r w:rsidR="00E9151D" w:rsidRPr="00DC4309">
              <w:rPr>
                <w:rFonts w:cs="Arial"/>
                <w:sz w:val="16"/>
                <w:szCs w:val="16"/>
                <w:lang w:val="en-GB"/>
              </w:rPr>
              <w:t xml:space="preserve">, </w:t>
            </w:r>
            <w:r w:rsidR="00E9151D" w:rsidRPr="00DC4309">
              <w:rPr>
                <w:rFonts w:cs="Arial"/>
                <w:i/>
                <w:iCs/>
                <w:sz w:val="16"/>
                <w:szCs w:val="16"/>
                <w:lang w:val="en-GB"/>
              </w:rPr>
              <w:t>maintenanceNote</w:t>
            </w:r>
            <w:r w:rsidR="00E9151D" w:rsidRPr="00DC4309">
              <w:rPr>
                <w:rFonts w:cs="Arial"/>
                <w:sz w:val="16"/>
                <w:szCs w:val="16"/>
                <w:lang w:val="en-GB"/>
              </w:rPr>
              <w:t>, and contact attributes;</w:t>
            </w:r>
          </w:p>
          <w:p w14:paraId="6F8B3BE3" w14:textId="02C9208B" w:rsidR="00E9151D" w:rsidRPr="00DC4309" w:rsidRDefault="00DC4309" w:rsidP="00DC4309">
            <w:pPr>
              <w:pStyle w:val="ListParagraph"/>
              <w:numPr>
                <w:ilvl w:val="0"/>
                <w:numId w:val="63"/>
              </w:numPr>
              <w:snapToGrid w:val="0"/>
              <w:spacing w:after="60" w:line="240" w:lineRule="auto"/>
              <w:ind w:left="201" w:right="57" w:hanging="142"/>
              <w:jc w:val="left"/>
              <w:rPr>
                <w:rFonts w:cs="Arial"/>
                <w:sz w:val="16"/>
                <w:szCs w:val="16"/>
                <w:lang w:val="en-GB"/>
              </w:rPr>
            </w:pPr>
            <w:r w:rsidRPr="00DC4309">
              <w:rPr>
                <w:rFonts w:cs="Arial"/>
                <w:sz w:val="16"/>
                <w:szCs w:val="16"/>
                <w:lang w:val="en-GB"/>
              </w:rPr>
              <w:t>D</w:t>
            </w:r>
            <w:r w:rsidR="00E9151D" w:rsidRPr="00DC4309">
              <w:rPr>
                <w:rFonts w:cs="Arial"/>
                <w:sz w:val="16"/>
                <w:szCs w:val="16"/>
                <w:lang w:val="en-GB"/>
              </w:rPr>
              <w:t xml:space="preserve">efine restrictions on </w:t>
            </w:r>
            <w:r w:rsidR="00E9151D" w:rsidRPr="00DC4309">
              <w:rPr>
                <w:rFonts w:cs="Arial"/>
                <w:i/>
                <w:iCs/>
                <w:sz w:val="16"/>
                <w:szCs w:val="16"/>
                <w:lang w:val="en-GB"/>
              </w:rPr>
              <w:t>maintenanceAndUpdate‌Frequency</w:t>
            </w:r>
            <w:r w:rsidR="00E9151D" w:rsidRPr="00DC4309">
              <w:rPr>
                <w:rFonts w:cs="Arial"/>
                <w:sz w:val="16"/>
                <w:szCs w:val="16"/>
                <w:lang w:val="en-GB"/>
              </w:rPr>
              <w:t xml:space="preserve">, </w:t>
            </w:r>
            <w:r w:rsidR="00E9151D" w:rsidRPr="00DC4309">
              <w:rPr>
                <w:rFonts w:cs="Arial"/>
                <w:i/>
                <w:iCs/>
                <w:sz w:val="16"/>
                <w:szCs w:val="16"/>
                <w:lang w:val="en-GB"/>
              </w:rPr>
              <w:t>maintenanceDate</w:t>
            </w:r>
            <w:r w:rsidR="00E9151D" w:rsidRPr="00DC4309">
              <w:rPr>
                <w:rFonts w:cs="Arial"/>
                <w:sz w:val="16"/>
                <w:szCs w:val="16"/>
                <w:lang w:val="en-GB"/>
              </w:rPr>
              <w:t xml:space="preserve">, and </w:t>
            </w:r>
            <w:r w:rsidR="00E9151D" w:rsidRPr="00DC4309">
              <w:rPr>
                <w:rFonts w:cs="Arial"/>
                <w:i/>
                <w:iCs/>
                <w:sz w:val="16"/>
                <w:szCs w:val="16"/>
                <w:lang w:val="en-GB"/>
              </w:rPr>
              <w:t>userDefinedMaintenance‌Frequency</w:t>
            </w:r>
            <w:r w:rsidR="00E9151D" w:rsidRPr="00DC4309">
              <w:rPr>
                <w:rFonts w:cs="Arial"/>
                <w:sz w:val="16"/>
                <w:szCs w:val="16"/>
                <w:lang w:val="en-GB"/>
              </w:rPr>
              <w:t xml:space="preserve"> attributes</w:t>
            </w:r>
          </w:p>
        </w:tc>
      </w:tr>
      <w:tr w:rsidR="00E9151D" w:rsidRPr="00623A9E" w14:paraId="1014F6CD" w14:textId="77777777" w:rsidTr="00DC4309">
        <w:trPr>
          <w:cantSplit/>
        </w:trPr>
        <w:tc>
          <w:tcPr>
            <w:tcW w:w="988" w:type="dxa"/>
          </w:tcPr>
          <w:p w14:paraId="54F91AC7"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lastRenderedPageBreak/>
              <w:t>Attribute</w:t>
            </w:r>
          </w:p>
        </w:tc>
        <w:tc>
          <w:tcPr>
            <w:tcW w:w="2697" w:type="dxa"/>
            <w:tcMar>
              <w:left w:w="29" w:type="dxa"/>
              <w:right w:w="29" w:type="dxa"/>
            </w:tcMar>
          </w:tcPr>
          <w:p w14:paraId="7385253F"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maintenanceAndUpdateFrequency</w:t>
            </w:r>
          </w:p>
        </w:tc>
        <w:tc>
          <w:tcPr>
            <w:tcW w:w="3150" w:type="dxa"/>
            <w:tcMar>
              <w:left w:w="29" w:type="dxa"/>
              <w:right w:w="29" w:type="dxa"/>
            </w:tcMar>
          </w:tcPr>
          <w:p w14:paraId="55F2E3BD"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Frequency with which changes and additions are made to the resource after the initial resource is completed</w:t>
            </w:r>
          </w:p>
        </w:tc>
        <w:tc>
          <w:tcPr>
            <w:tcW w:w="810" w:type="dxa"/>
            <w:tcMar>
              <w:left w:w="29" w:type="dxa"/>
              <w:right w:w="29" w:type="dxa"/>
            </w:tcMar>
          </w:tcPr>
          <w:p w14:paraId="62179B41"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0..1</w:t>
            </w:r>
          </w:p>
        </w:tc>
        <w:tc>
          <w:tcPr>
            <w:tcW w:w="2610" w:type="dxa"/>
            <w:tcMar>
              <w:left w:w="29" w:type="dxa"/>
              <w:right w:w="29" w:type="dxa"/>
            </w:tcMar>
          </w:tcPr>
          <w:p w14:paraId="3EAC0566"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MD_MaintenanceFrequencyCode (codelist)</w:t>
            </w:r>
          </w:p>
        </w:tc>
        <w:tc>
          <w:tcPr>
            <w:tcW w:w="3693" w:type="dxa"/>
            <w:tcMar>
              <w:left w:w="29" w:type="dxa"/>
              <w:right w:w="29" w:type="dxa"/>
            </w:tcMar>
          </w:tcPr>
          <w:p w14:paraId="6857EC66" w14:textId="41005D1D" w:rsidR="00E9151D" w:rsidRPr="00623A9E" w:rsidRDefault="00E9151D" w:rsidP="00DC4309">
            <w:pPr>
              <w:snapToGrid w:val="0"/>
              <w:spacing w:before="60" w:after="60" w:line="240" w:lineRule="auto"/>
              <w:ind w:left="57" w:right="57"/>
              <w:jc w:val="left"/>
              <w:rPr>
                <w:sz w:val="16"/>
                <w:szCs w:val="16"/>
                <w:lang w:val="en-GB"/>
              </w:rPr>
            </w:pPr>
            <w:r w:rsidRPr="00623A9E">
              <w:rPr>
                <w:sz w:val="16"/>
                <w:szCs w:val="16"/>
                <w:lang w:val="en-GB"/>
              </w:rPr>
              <w:t xml:space="preserve">Must be populated if </w:t>
            </w:r>
            <w:r w:rsidRPr="00623A9E">
              <w:rPr>
                <w:i/>
                <w:iCs/>
                <w:sz w:val="16"/>
                <w:szCs w:val="16"/>
                <w:lang w:val="en-GB"/>
              </w:rPr>
              <w:t>userDefinedMaintenanceFrequency</w:t>
            </w:r>
            <w:r w:rsidRPr="00623A9E">
              <w:rPr>
                <w:sz w:val="16"/>
                <w:szCs w:val="16"/>
                <w:lang w:val="en-GB"/>
              </w:rPr>
              <w:t xml:space="preserve"> is not present, otherwise optional. See Table </w:t>
            </w:r>
            <w:r w:rsidRPr="00623A9E">
              <w:rPr>
                <w:b/>
                <w:bCs/>
                <w:sz w:val="16"/>
                <w:szCs w:val="16"/>
                <w:lang w:val="en-GB"/>
              </w:rPr>
              <w:t>MD_Maintenance‌Frequency‌Code</w:t>
            </w:r>
            <w:r w:rsidRPr="00623A9E">
              <w:rPr>
                <w:sz w:val="16"/>
                <w:szCs w:val="16"/>
                <w:lang w:val="en-GB"/>
              </w:rPr>
              <w:t xml:space="preserve"> in this </w:t>
            </w:r>
            <w:r w:rsidR="00B85292">
              <w:rPr>
                <w:sz w:val="16"/>
                <w:szCs w:val="16"/>
                <w:lang w:val="en-GB"/>
              </w:rPr>
              <w:t>clause</w:t>
            </w:r>
            <w:r w:rsidR="00B85292" w:rsidRPr="00623A9E">
              <w:rPr>
                <w:sz w:val="16"/>
                <w:szCs w:val="16"/>
                <w:lang w:val="en-GB"/>
              </w:rPr>
              <w:t xml:space="preserve"> </w:t>
            </w:r>
            <w:r w:rsidRPr="00623A9E">
              <w:rPr>
                <w:sz w:val="16"/>
                <w:szCs w:val="16"/>
                <w:lang w:val="en-GB"/>
              </w:rPr>
              <w:t>for values allowed in S-100 metadata</w:t>
            </w:r>
          </w:p>
        </w:tc>
      </w:tr>
      <w:tr w:rsidR="00E9151D" w:rsidRPr="00623A9E" w14:paraId="3B9B83F4" w14:textId="77777777" w:rsidTr="00DC4309">
        <w:trPr>
          <w:cantSplit/>
        </w:trPr>
        <w:tc>
          <w:tcPr>
            <w:tcW w:w="988" w:type="dxa"/>
          </w:tcPr>
          <w:p w14:paraId="0F4CBF9D"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Attribute</w:t>
            </w:r>
          </w:p>
        </w:tc>
        <w:tc>
          <w:tcPr>
            <w:tcW w:w="2697" w:type="dxa"/>
            <w:tcMar>
              <w:left w:w="29" w:type="dxa"/>
              <w:right w:w="29" w:type="dxa"/>
            </w:tcMar>
          </w:tcPr>
          <w:p w14:paraId="0E5F92CD"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maintenanceDate</w:t>
            </w:r>
          </w:p>
        </w:tc>
        <w:tc>
          <w:tcPr>
            <w:tcW w:w="3150" w:type="dxa"/>
            <w:tcMar>
              <w:left w:w="29" w:type="dxa"/>
              <w:right w:w="29" w:type="dxa"/>
            </w:tcMar>
          </w:tcPr>
          <w:p w14:paraId="038F6EC2"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Date information associated with maintenance of the resource</w:t>
            </w:r>
          </w:p>
        </w:tc>
        <w:tc>
          <w:tcPr>
            <w:tcW w:w="810" w:type="dxa"/>
            <w:tcMar>
              <w:left w:w="29" w:type="dxa"/>
              <w:right w:w="29" w:type="dxa"/>
            </w:tcMar>
          </w:tcPr>
          <w:p w14:paraId="3098C95E"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0..1</w:t>
            </w:r>
          </w:p>
        </w:tc>
        <w:tc>
          <w:tcPr>
            <w:tcW w:w="2610" w:type="dxa"/>
            <w:tcMar>
              <w:left w:w="29" w:type="dxa"/>
              <w:right w:w="29" w:type="dxa"/>
            </w:tcMar>
          </w:tcPr>
          <w:p w14:paraId="7071DA29"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CI_Date</w:t>
            </w:r>
          </w:p>
        </w:tc>
        <w:tc>
          <w:tcPr>
            <w:tcW w:w="3693" w:type="dxa"/>
            <w:tcMar>
              <w:left w:w="29" w:type="dxa"/>
              <w:right w:w="29" w:type="dxa"/>
            </w:tcMar>
          </w:tcPr>
          <w:p w14:paraId="5ACB4DE1" w14:textId="77777777" w:rsidR="00E9151D" w:rsidRPr="00623A9E" w:rsidRDefault="00E9151D" w:rsidP="00DC4309">
            <w:pPr>
              <w:snapToGrid w:val="0"/>
              <w:spacing w:before="60" w:after="60" w:line="240" w:lineRule="auto"/>
              <w:ind w:left="57" w:right="57"/>
              <w:jc w:val="left"/>
              <w:rPr>
                <w:rFonts w:cs="Arial"/>
                <w:sz w:val="16"/>
                <w:szCs w:val="16"/>
                <w:lang w:val="en-GB"/>
              </w:rPr>
            </w:pPr>
            <w:r w:rsidRPr="00623A9E">
              <w:rPr>
                <w:rFonts w:cs="Arial"/>
                <w:sz w:val="16"/>
                <w:szCs w:val="16"/>
                <w:lang w:val="en-GB"/>
              </w:rPr>
              <w:t xml:space="preserve">Exactly one of </w:t>
            </w:r>
            <w:r w:rsidRPr="00623A9E">
              <w:rPr>
                <w:rFonts w:cs="Arial"/>
                <w:i/>
                <w:iCs/>
                <w:sz w:val="16"/>
                <w:szCs w:val="16"/>
                <w:lang w:val="en-GB"/>
              </w:rPr>
              <w:t>maintenanceDate</w:t>
            </w:r>
            <w:r w:rsidRPr="00623A9E">
              <w:rPr>
                <w:rFonts w:cs="Arial"/>
                <w:sz w:val="16"/>
                <w:szCs w:val="16"/>
                <w:lang w:val="en-GB"/>
              </w:rPr>
              <w:t xml:space="preserve"> and </w:t>
            </w:r>
            <w:r w:rsidRPr="00623A9E">
              <w:rPr>
                <w:rFonts w:cs="Arial"/>
                <w:i/>
                <w:iCs/>
                <w:sz w:val="16"/>
                <w:szCs w:val="16"/>
                <w:lang w:val="en-GB"/>
              </w:rPr>
              <w:t>userDefinedMaintenanceFrequency</w:t>
            </w:r>
            <w:r w:rsidRPr="00623A9E">
              <w:rPr>
                <w:rFonts w:cs="Arial"/>
                <w:sz w:val="16"/>
                <w:szCs w:val="16"/>
                <w:lang w:val="en-GB"/>
              </w:rPr>
              <w:t xml:space="preserve"> must be populated</w:t>
            </w:r>
          </w:p>
          <w:p w14:paraId="44779BA9" w14:textId="77777777" w:rsidR="00E9151D" w:rsidRPr="00623A9E" w:rsidRDefault="00E9151D" w:rsidP="00DC4309">
            <w:pPr>
              <w:snapToGrid w:val="0"/>
              <w:spacing w:before="60" w:after="60" w:line="240" w:lineRule="auto"/>
              <w:ind w:left="57" w:right="57"/>
              <w:jc w:val="left"/>
              <w:rPr>
                <w:sz w:val="16"/>
                <w:szCs w:val="16"/>
                <w:lang w:val="en-GB"/>
              </w:rPr>
            </w:pPr>
            <w:r w:rsidRPr="00623A9E">
              <w:rPr>
                <w:rFonts w:cs="Arial"/>
                <w:sz w:val="16"/>
                <w:szCs w:val="16"/>
                <w:lang w:val="en-GB"/>
              </w:rPr>
              <w:t xml:space="preserve">Allowed value for </w:t>
            </w:r>
            <w:r w:rsidRPr="00623A9E">
              <w:rPr>
                <w:rFonts w:cs="Arial"/>
                <w:i/>
                <w:iCs/>
                <w:sz w:val="16"/>
                <w:szCs w:val="16"/>
                <w:lang w:val="en-GB"/>
              </w:rPr>
              <w:t>dateType</w:t>
            </w:r>
            <w:r w:rsidRPr="00623A9E">
              <w:rPr>
                <w:rFonts w:cs="Arial"/>
                <w:sz w:val="16"/>
                <w:szCs w:val="16"/>
                <w:lang w:val="en-GB"/>
              </w:rPr>
              <w:t xml:space="preserve">: </w:t>
            </w:r>
            <w:r w:rsidRPr="00623A9E">
              <w:rPr>
                <w:rFonts w:cs="Arial"/>
                <w:i/>
                <w:iCs/>
                <w:sz w:val="16"/>
                <w:szCs w:val="16"/>
                <w:lang w:val="en-GB"/>
              </w:rPr>
              <w:t>nextUpdate</w:t>
            </w:r>
          </w:p>
        </w:tc>
      </w:tr>
      <w:tr w:rsidR="00E9151D" w:rsidRPr="00623A9E" w14:paraId="1C53F7C5" w14:textId="77777777" w:rsidTr="00DC4309">
        <w:trPr>
          <w:cantSplit/>
        </w:trPr>
        <w:tc>
          <w:tcPr>
            <w:tcW w:w="988" w:type="dxa"/>
          </w:tcPr>
          <w:p w14:paraId="5821EE26"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Attribute</w:t>
            </w:r>
          </w:p>
        </w:tc>
        <w:tc>
          <w:tcPr>
            <w:tcW w:w="2697" w:type="dxa"/>
            <w:tcMar>
              <w:left w:w="29" w:type="dxa"/>
              <w:right w:w="29" w:type="dxa"/>
            </w:tcMar>
          </w:tcPr>
          <w:p w14:paraId="28B9FEB9" w14:textId="77777777" w:rsidR="00E9151D" w:rsidRPr="00623A9E" w:rsidRDefault="00E9151D" w:rsidP="00623A9E">
            <w:pPr>
              <w:snapToGrid w:val="0"/>
              <w:spacing w:before="60" w:after="60" w:line="240" w:lineRule="auto"/>
              <w:jc w:val="left"/>
              <w:rPr>
                <w:sz w:val="16"/>
                <w:szCs w:val="16"/>
                <w:lang w:val="en-GB"/>
              </w:rPr>
            </w:pPr>
            <w:bookmarkStart w:id="1164" w:name="_Hlk86073999"/>
            <w:r w:rsidRPr="00623A9E">
              <w:rPr>
                <w:sz w:val="16"/>
                <w:szCs w:val="16"/>
                <w:lang w:val="en-GB"/>
              </w:rPr>
              <w:t>userDefinedMaintenanceFrequency</w:t>
            </w:r>
            <w:bookmarkEnd w:id="1164"/>
          </w:p>
        </w:tc>
        <w:tc>
          <w:tcPr>
            <w:tcW w:w="3150" w:type="dxa"/>
            <w:tcMar>
              <w:left w:w="29" w:type="dxa"/>
              <w:right w:w="29" w:type="dxa"/>
            </w:tcMar>
          </w:tcPr>
          <w:p w14:paraId="026DCDA9"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Maintenance period other than those defined</w:t>
            </w:r>
          </w:p>
        </w:tc>
        <w:tc>
          <w:tcPr>
            <w:tcW w:w="810" w:type="dxa"/>
            <w:tcMar>
              <w:left w:w="29" w:type="dxa"/>
              <w:right w:w="29" w:type="dxa"/>
            </w:tcMar>
          </w:tcPr>
          <w:p w14:paraId="497786B0"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0..1</w:t>
            </w:r>
          </w:p>
        </w:tc>
        <w:tc>
          <w:tcPr>
            <w:tcW w:w="2610" w:type="dxa"/>
            <w:tcMar>
              <w:left w:w="29" w:type="dxa"/>
              <w:right w:w="29" w:type="dxa"/>
            </w:tcMar>
          </w:tcPr>
          <w:p w14:paraId="0976F3EC"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TM_PeriodDuration</w:t>
            </w:r>
          </w:p>
        </w:tc>
        <w:tc>
          <w:tcPr>
            <w:tcW w:w="3693" w:type="dxa"/>
            <w:tcMar>
              <w:left w:w="29" w:type="dxa"/>
              <w:right w:w="29" w:type="dxa"/>
            </w:tcMar>
          </w:tcPr>
          <w:p w14:paraId="33785105" w14:textId="77777777" w:rsidR="00E9151D" w:rsidRPr="00623A9E" w:rsidRDefault="00E9151D" w:rsidP="00DC4309">
            <w:pPr>
              <w:snapToGrid w:val="0"/>
              <w:spacing w:before="60" w:after="60" w:line="240" w:lineRule="auto"/>
              <w:ind w:left="57" w:right="57"/>
              <w:jc w:val="left"/>
              <w:rPr>
                <w:rFonts w:cs="Arial"/>
                <w:sz w:val="16"/>
                <w:szCs w:val="16"/>
                <w:lang w:val="en-GB"/>
              </w:rPr>
            </w:pPr>
            <w:r w:rsidRPr="00623A9E">
              <w:rPr>
                <w:rFonts w:cs="Arial"/>
                <w:sz w:val="16"/>
                <w:szCs w:val="16"/>
                <w:lang w:val="en-GB"/>
              </w:rPr>
              <w:t xml:space="preserve">Exactly one of </w:t>
            </w:r>
            <w:r w:rsidRPr="00623A9E">
              <w:rPr>
                <w:rFonts w:cs="Arial"/>
                <w:i/>
                <w:iCs/>
                <w:sz w:val="16"/>
                <w:szCs w:val="16"/>
                <w:lang w:val="en-GB"/>
              </w:rPr>
              <w:t>maintenanceDate</w:t>
            </w:r>
            <w:r w:rsidRPr="00623A9E">
              <w:rPr>
                <w:rFonts w:cs="Arial"/>
                <w:sz w:val="16"/>
                <w:szCs w:val="16"/>
                <w:lang w:val="en-GB"/>
              </w:rPr>
              <w:t xml:space="preserve"> and </w:t>
            </w:r>
            <w:r w:rsidRPr="00623A9E">
              <w:rPr>
                <w:rFonts w:cs="Arial"/>
                <w:i/>
                <w:iCs/>
                <w:sz w:val="16"/>
                <w:szCs w:val="16"/>
                <w:lang w:val="en-GB"/>
              </w:rPr>
              <w:t>userDefinedMaintenanceFrequency</w:t>
            </w:r>
            <w:r w:rsidRPr="00623A9E">
              <w:rPr>
                <w:rFonts w:cs="Arial"/>
                <w:sz w:val="16"/>
                <w:szCs w:val="16"/>
                <w:lang w:val="en-GB"/>
              </w:rPr>
              <w:t xml:space="preserve"> must be populated</w:t>
            </w:r>
          </w:p>
          <w:p w14:paraId="29C8EDB5" w14:textId="77777777" w:rsidR="00E9151D" w:rsidRPr="00623A9E" w:rsidRDefault="00E9151D" w:rsidP="00DC4309">
            <w:pPr>
              <w:snapToGrid w:val="0"/>
              <w:spacing w:before="60" w:after="60" w:line="240" w:lineRule="auto"/>
              <w:ind w:left="57" w:right="57"/>
              <w:jc w:val="left"/>
              <w:rPr>
                <w:sz w:val="16"/>
                <w:szCs w:val="16"/>
                <w:lang w:val="en-GB"/>
              </w:rPr>
            </w:pPr>
            <w:r w:rsidRPr="00623A9E">
              <w:rPr>
                <w:rFonts w:cs="Arial"/>
                <w:sz w:val="16"/>
                <w:szCs w:val="16"/>
                <w:lang w:val="en-GB"/>
              </w:rPr>
              <w:t>Only positive durations allowed</w:t>
            </w:r>
          </w:p>
        </w:tc>
      </w:tr>
    </w:tbl>
    <w:p w14:paraId="5C551130" w14:textId="77777777" w:rsidR="00E9151D" w:rsidRPr="00CF30EA" w:rsidRDefault="00E9151D" w:rsidP="007C249C">
      <w:pPr>
        <w:spacing w:after="0" w:line="240" w:lineRule="auto"/>
        <w:rPr>
          <w:lang w:val="en-GB" w:eastAsia="ar-SA"/>
        </w:rPr>
      </w:pPr>
    </w:p>
    <w:p w14:paraId="4681495C" w14:textId="77777777" w:rsidR="00E9151D" w:rsidRPr="00CF30EA" w:rsidRDefault="00E9151D" w:rsidP="009F43D1">
      <w:pPr>
        <w:pStyle w:val="Heading3"/>
        <w:tabs>
          <w:tab w:val="clear" w:pos="660"/>
          <w:tab w:val="clear" w:pos="880"/>
          <w:tab w:val="left" w:pos="851"/>
        </w:tabs>
        <w:spacing w:before="120" w:after="120" w:line="240" w:lineRule="auto"/>
        <w:ind w:left="851" w:hanging="851"/>
        <w:rPr>
          <w:lang w:eastAsia="ar-SA"/>
        </w:rPr>
      </w:pPr>
      <w:bookmarkStart w:id="1165" w:name="_Toc172126841"/>
      <w:r w:rsidRPr="00CF30EA">
        <w:rPr>
          <w:lang w:eastAsia="ar-SA"/>
        </w:rPr>
        <w:t>MD_MaintenanceFrequencyCode</w:t>
      </w:r>
      <w:bookmarkEnd w:id="116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225"/>
        <w:gridCol w:w="2809"/>
        <w:gridCol w:w="4804"/>
        <w:gridCol w:w="817"/>
        <w:gridCol w:w="4293"/>
      </w:tblGrid>
      <w:tr w:rsidR="00E9151D" w:rsidRPr="009F43D1" w14:paraId="7B895A64" w14:textId="77777777" w:rsidTr="009F43D1">
        <w:trPr>
          <w:cantSplit/>
        </w:trPr>
        <w:tc>
          <w:tcPr>
            <w:tcW w:w="439" w:type="pct"/>
            <w:shd w:val="clear" w:color="auto" w:fill="D9D9D9" w:themeFill="background1" w:themeFillShade="D9"/>
            <w:vAlign w:val="center"/>
          </w:tcPr>
          <w:p w14:paraId="68E82FFA" w14:textId="1B0A3B94" w:rsidR="00E9151D" w:rsidRPr="009F43D1" w:rsidRDefault="009F43D1" w:rsidP="009F43D1">
            <w:pPr>
              <w:snapToGrid w:val="0"/>
              <w:spacing w:before="60" w:after="60" w:line="240" w:lineRule="auto"/>
              <w:rPr>
                <w:b/>
                <w:sz w:val="16"/>
                <w:szCs w:val="16"/>
                <w:lang w:val="en-GB"/>
              </w:rPr>
            </w:pPr>
            <w:r>
              <w:rPr>
                <w:b/>
                <w:sz w:val="16"/>
                <w:szCs w:val="16"/>
                <w:lang w:val="en-GB"/>
              </w:rPr>
              <w:t>Item</w:t>
            </w:r>
          </w:p>
        </w:tc>
        <w:tc>
          <w:tcPr>
            <w:tcW w:w="1007" w:type="pct"/>
            <w:shd w:val="clear" w:color="auto" w:fill="D9D9D9" w:themeFill="background1" w:themeFillShade="D9"/>
            <w:vAlign w:val="center"/>
          </w:tcPr>
          <w:p w14:paraId="2E8576B1" w14:textId="77777777" w:rsidR="00E9151D" w:rsidRPr="009F43D1" w:rsidRDefault="00E9151D" w:rsidP="009F43D1">
            <w:pPr>
              <w:snapToGrid w:val="0"/>
              <w:spacing w:before="60" w:after="60" w:line="240" w:lineRule="auto"/>
              <w:rPr>
                <w:b/>
                <w:sz w:val="16"/>
                <w:szCs w:val="16"/>
                <w:lang w:val="en-GB"/>
              </w:rPr>
            </w:pPr>
            <w:r w:rsidRPr="009F43D1">
              <w:rPr>
                <w:b/>
                <w:sz w:val="16"/>
                <w:szCs w:val="16"/>
                <w:lang w:val="en-GB"/>
              </w:rPr>
              <w:t>Name</w:t>
            </w:r>
          </w:p>
        </w:tc>
        <w:tc>
          <w:tcPr>
            <w:tcW w:w="1722" w:type="pct"/>
            <w:shd w:val="clear" w:color="auto" w:fill="D9D9D9" w:themeFill="background1" w:themeFillShade="D9"/>
            <w:vAlign w:val="center"/>
          </w:tcPr>
          <w:p w14:paraId="51273B38" w14:textId="77777777" w:rsidR="00E9151D" w:rsidRPr="009F43D1" w:rsidRDefault="00E9151D" w:rsidP="009F43D1">
            <w:pPr>
              <w:snapToGrid w:val="0"/>
              <w:spacing w:before="60" w:after="60" w:line="240" w:lineRule="auto"/>
              <w:rPr>
                <w:b/>
                <w:sz w:val="16"/>
                <w:szCs w:val="16"/>
                <w:lang w:val="en-GB"/>
              </w:rPr>
            </w:pPr>
            <w:r w:rsidRPr="009F43D1">
              <w:rPr>
                <w:b/>
                <w:sz w:val="16"/>
                <w:szCs w:val="16"/>
                <w:lang w:val="en-GB"/>
              </w:rPr>
              <w:t>Description</w:t>
            </w:r>
          </w:p>
        </w:tc>
        <w:tc>
          <w:tcPr>
            <w:tcW w:w="293" w:type="pct"/>
            <w:shd w:val="clear" w:color="auto" w:fill="D9D9D9" w:themeFill="background1" w:themeFillShade="D9"/>
            <w:vAlign w:val="center"/>
          </w:tcPr>
          <w:p w14:paraId="6917A1CB" w14:textId="77777777" w:rsidR="00E9151D" w:rsidRPr="009F43D1" w:rsidRDefault="00E9151D" w:rsidP="009F43D1">
            <w:pPr>
              <w:snapToGrid w:val="0"/>
              <w:spacing w:before="60" w:after="60" w:line="240" w:lineRule="auto"/>
              <w:rPr>
                <w:b/>
                <w:sz w:val="16"/>
                <w:szCs w:val="16"/>
                <w:lang w:val="en-GB"/>
              </w:rPr>
            </w:pPr>
            <w:r w:rsidRPr="009F43D1">
              <w:rPr>
                <w:b/>
                <w:sz w:val="16"/>
                <w:szCs w:val="16"/>
                <w:lang w:val="en-GB"/>
              </w:rPr>
              <w:t>Code</w:t>
            </w:r>
          </w:p>
        </w:tc>
        <w:tc>
          <w:tcPr>
            <w:tcW w:w="1539" w:type="pct"/>
            <w:shd w:val="clear" w:color="auto" w:fill="D9D9D9" w:themeFill="background1" w:themeFillShade="D9"/>
            <w:vAlign w:val="center"/>
          </w:tcPr>
          <w:p w14:paraId="4AA6C967" w14:textId="77777777" w:rsidR="00E9151D" w:rsidRPr="009F43D1" w:rsidRDefault="00E9151D" w:rsidP="009F43D1">
            <w:pPr>
              <w:snapToGrid w:val="0"/>
              <w:spacing w:before="60" w:after="60" w:line="240" w:lineRule="auto"/>
              <w:rPr>
                <w:b/>
                <w:sz w:val="16"/>
                <w:szCs w:val="16"/>
                <w:lang w:val="en-GB"/>
              </w:rPr>
            </w:pPr>
            <w:r w:rsidRPr="009F43D1">
              <w:rPr>
                <w:b/>
                <w:sz w:val="16"/>
                <w:szCs w:val="16"/>
                <w:lang w:val="en-GB"/>
              </w:rPr>
              <w:t>Remarks</w:t>
            </w:r>
          </w:p>
        </w:tc>
      </w:tr>
      <w:tr w:rsidR="00E9151D" w:rsidRPr="009F43D1" w14:paraId="6F3CE5B6" w14:textId="77777777" w:rsidTr="009F43D1">
        <w:trPr>
          <w:cantSplit/>
        </w:trPr>
        <w:tc>
          <w:tcPr>
            <w:tcW w:w="439" w:type="pct"/>
          </w:tcPr>
          <w:p w14:paraId="5F5DB6B2"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Enumeration</w:t>
            </w:r>
          </w:p>
        </w:tc>
        <w:tc>
          <w:tcPr>
            <w:tcW w:w="1007" w:type="pct"/>
          </w:tcPr>
          <w:p w14:paraId="2936BAFC"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MD_MaintenanceFrequencyCode</w:t>
            </w:r>
          </w:p>
        </w:tc>
        <w:tc>
          <w:tcPr>
            <w:tcW w:w="1722" w:type="pct"/>
          </w:tcPr>
          <w:p w14:paraId="33B013BD"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Frequency with which modifications and deletions are made to the data after it is first produced</w:t>
            </w:r>
          </w:p>
        </w:tc>
        <w:tc>
          <w:tcPr>
            <w:tcW w:w="293" w:type="pct"/>
          </w:tcPr>
          <w:p w14:paraId="04F20A5D" w14:textId="77777777" w:rsidR="00E9151D" w:rsidRPr="009F43D1" w:rsidRDefault="00E9151D" w:rsidP="009F43D1">
            <w:pPr>
              <w:snapToGrid w:val="0"/>
              <w:spacing w:before="60" w:after="60" w:line="240" w:lineRule="auto"/>
              <w:jc w:val="center"/>
              <w:rPr>
                <w:sz w:val="16"/>
                <w:szCs w:val="16"/>
                <w:lang w:val="en-GB"/>
              </w:rPr>
            </w:pPr>
            <w:r w:rsidRPr="009F43D1">
              <w:rPr>
                <w:bCs/>
                <w:sz w:val="16"/>
                <w:szCs w:val="16"/>
                <w:lang w:val="en-GB"/>
              </w:rPr>
              <w:t>-</w:t>
            </w:r>
          </w:p>
        </w:tc>
        <w:tc>
          <w:tcPr>
            <w:tcW w:w="1539" w:type="pct"/>
          </w:tcPr>
          <w:p w14:paraId="548436F3"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S-100 is restricted to only the following values from the ISO 19115-1 codelist. The conditions for the use of a particular value are described in its Remarks</w:t>
            </w:r>
          </w:p>
        </w:tc>
      </w:tr>
      <w:tr w:rsidR="00E9151D" w:rsidRPr="009F43D1" w14:paraId="32B957E1" w14:textId="77777777" w:rsidTr="009F43D1">
        <w:trPr>
          <w:cantSplit/>
        </w:trPr>
        <w:tc>
          <w:tcPr>
            <w:tcW w:w="439" w:type="pct"/>
          </w:tcPr>
          <w:p w14:paraId="0E45645E"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Value</w:t>
            </w:r>
          </w:p>
        </w:tc>
        <w:tc>
          <w:tcPr>
            <w:tcW w:w="1007" w:type="pct"/>
          </w:tcPr>
          <w:p w14:paraId="17281755"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asNeeded</w:t>
            </w:r>
          </w:p>
        </w:tc>
        <w:tc>
          <w:tcPr>
            <w:tcW w:w="1722" w:type="pct"/>
          </w:tcPr>
          <w:p w14:paraId="7813DFA8"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Resource is updated as deemed necessary</w:t>
            </w:r>
          </w:p>
        </w:tc>
        <w:tc>
          <w:tcPr>
            <w:tcW w:w="293" w:type="pct"/>
          </w:tcPr>
          <w:p w14:paraId="2D7830AF" w14:textId="77777777" w:rsidR="00E9151D" w:rsidRPr="009F43D1" w:rsidRDefault="00E9151D" w:rsidP="009F43D1">
            <w:pPr>
              <w:snapToGrid w:val="0"/>
              <w:spacing w:before="60" w:after="60" w:line="240" w:lineRule="auto"/>
              <w:jc w:val="center"/>
              <w:rPr>
                <w:sz w:val="16"/>
                <w:szCs w:val="16"/>
                <w:lang w:val="en-GB"/>
              </w:rPr>
            </w:pPr>
            <w:r w:rsidRPr="009F43D1">
              <w:rPr>
                <w:bCs/>
                <w:sz w:val="16"/>
                <w:szCs w:val="16"/>
                <w:lang w:val="en-GB"/>
              </w:rPr>
              <w:t>1</w:t>
            </w:r>
          </w:p>
        </w:tc>
        <w:tc>
          <w:tcPr>
            <w:tcW w:w="1539" w:type="pct"/>
          </w:tcPr>
          <w:p w14:paraId="76F07EC4" w14:textId="77777777" w:rsidR="00E9151D" w:rsidRPr="009F43D1" w:rsidRDefault="00E9151D" w:rsidP="009F43D1">
            <w:pPr>
              <w:spacing w:before="60" w:after="60" w:line="240" w:lineRule="auto"/>
              <w:jc w:val="left"/>
              <w:rPr>
                <w:bCs/>
                <w:sz w:val="16"/>
                <w:szCs w:val="16"/>
                <w:lang w:val="en-GB"/>
              </w:rPr>
            </w:pPr>
            <w:r w:rsidRPr="009F43D1">
              <w:rPr>
                <w:bCs/>
                <w:sz w:val="16"/>
                <w:szCs w:val="16"/>
                <w:lang w:val="en-GB"/>
              </w:rPr>
              <w:t>Use only for datasets which normally use a regular interval for update or supersession, but will have the next update issued at an interval different from the usual</w:t>
            </w:r>
          </w:p>
          <w:p w14:paraId="033C1334"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 xml:space="preserve">Allowed if and only if </w:t>
            </w:r>
            <w:r w:rsidRPr="009F43D1">
              <w:rPr>
                <w:bCs/>
                <w:i/>
                <w:sz w:val="16"/>
                <w:szCs w:val="16"/>
                <w:lang w:val="en-GB"/>
              </w:rPr>
              <w:t>userDefinedMaintenanceFrequency</w:t>
            </w:r>
            <w:r w:rsidRPr="009F43D1">
              <w:rPr>
                <w:bCs/>
                <w:sz w:val="16"/>
                <w:szCs w:val="16"/>
                <w:lang w:val="en-GB"/>
              </w:rPr>
              <w:t xml:space="preserve"> is not populated</w:t>
            </w:r>
          </w:p>
        </w:tc>
      </w:tr>
      <w:tr w:rsidR="00E9151D" w:rsidRPr="009F43D1" w14:paraId="05567671" w14:textId="77777777" w:rsidTr="009F43D1">
        <w:trPr>
          <w:cantSplit/>
        </w:trPr>
        <w:tc>
          <w:tcPr>
            <w:tcW w:w="439" w:type="pct"/>
          </w:tcPr>
          <w:p w14:paraId="0B6D301B"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Value</w:t>
            </w:r>
          </w:p>
        </w:tc>
        <w:tc>
          <w:tcPr>
            <w:tcW w:w="1007" w:type="pct"/>
          </w:tcPr>
          <w:p w14:paraId="76DB2C5C"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irregular</w:t>
            </w:r>
          </w:p>
        </w:tc>
        <w:tc>
          <w:tcPr>
            <w:tcW w:w="1722" w:type="pct"/>
          </w:tcPr>
          <w:p w14:paraId="5141BA3C"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Resource is updated in intervals that are uneven in duration</w:t>
            </w:r>
          </w:p>
        </w:tc>
        <w:tc>
          <w:tcPr>
            <w:tcW w:w="293" w:type="pct"/>
          </w:tcPr>
          <w:p w14:paraId="61927087" w14:textId="77777777" w:rsidR="00E9151D" w:rsidRPr="009F43D1" w:rsidRDefault="00E9151D" w:rsidP="009F43D1">
            <w:pPr>
              <w:snapToGrid w:val="0"/>
              <w:spacing w:before="60" w:after="60" w:line="240" w:lineRule="auto"/>
              <w:jc w:val="center"/>
              <w:rPr>
                <w:sz w:val="16"/>
                <w:szCs w:val="16"/>
                <w:lang w:val="en-GB"/>
              </w:rPr>
            </w:pPr>
            <w:r w:rsidRPr="009F43D1">
              <w:rPr>
                <w:bCs/>
                <w:sz w:val="16"/>
                <w:szCs w:val="16"/>
                <w:lang w:val="en-GB"/>
              </w:rPr>
              <w:t>2</w:t>
            </w:r>
          </w:p>
        </w:tc>
        <w:tc>
          <w:tcPr>
            <w:tcW w:w="1539" w:type="pct"/>
          </w:tcPr>
          <w:p w14:paraId="49F3D7FD" w14:textId="77777777" w:rsidR="00E9151D" w:rsidRPr="009F43D1" w:rsidRDefault="00E9151D" w:rsidP="009F43D1">
            <w:pPr>
              <w:spacing w:before="60" w:after="60" w:line="240" w:lineRule="auto"/>
              <w:jc w:val="left"/>
              <w:rPr>
                <w:bCs/>
                <w:sz w:val="16"/>
                <w:szCs w:val="16"/>
                <w:lang w:val="en-GB"/>
              </w:rPr>
            </w:pPr>
            <w:r w:rsidRPr="009F43D1">
              <w:rPr>
                <w:bCs/>
                <w:sz w:val="16"/>
                <w:szCs w:val="16"/>
                <w:lang w:val="en-GB"/>
              </w:rPr>
              <w:t>Use only for datasets which do not use a regular schedule for update or supersession</w:t>
            </w:r>
          </w:p>
          <w:p w14:paraId="2AB1E2CC"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 xml:space="preserve">Allowed if and only if </w:t>
            </w:r>
            <w:r w:rsidRPr="009F43D1">
              <w:rPr>
                <w:bCs/>
                <w:i/>
                <w:sz w:val="16"/>
                <w:szCs w:val="16"/>
                <w:lang w:val="en-GB"/>
              </w:rPr>
              <w:t>userDefinedMaintenanceFrequency</w:t>
            </w:r>
            <w:r w:rsidRPr="009F43D1">
              <w:rPr>
                <w:bCs/>
                <w:sz w:val="16"/>
                <w:szCs w:val="16"/>
                <w:lang w:val="en-GB"/>
              </w:rPr>
              <w:t xml:space="preserve"> is not populated</w:t>
            </w:r>
          </w:p>
        </w:tc>
      </w:tr>
    </w:tbl>
    <w:p w14:paraId="610A87B8" w14:textId="77777777" w:rsidR="00E9151D" w:rsidRPr="00CF30EA" w:rsidRDefault="00E9151D" w:rsidP="009F43D1">
      <w:pPr>
        <w:spacing w:after="0" w:line="240" w:lineRule="auto"/>
        <w:rPr>
          <w:b/>
          <w:lang w:val="en-GB" w:eastAsia="ar-SA"/>
        </w:rPr>
      </w:pPr>
    </w:p>
    <w:p w14:paraId="6C05804C" w14:textId="77777777" w:rsidR="00E9151D" w:rsidRPr="00CF30EA" w:rsidRDefault="00E9151D" w:rsidP="009F43D1">
      <w:pPr>
        <w:pStyle w:val="Heading3"/>
        <w:tabs>
          <w:tab w:val="clear" w:pos="660"/>
          <w:tab w:val="clear" w:pos="880"/>
          <w:tab w:val="left" w:pos="851"/>
        </w:tabs>
        <w:spacing w:before="120" w:after="120" w:line="240" w:lineRule="auto"/>
        <w:ind w:left="851" w:hanging="851"/>
        <w:rPr>
          <w:lang w:eastAsia="ar-SA"/>
        </w:rPr>
      </w:pPr>
      <w:bookmarkStart w:id="1166" w:name="_Toc81406368"/>
      <w:bookmarkStart w:id="1167" w:name="_Toc172126842"/>
      <w:r w:rsidRPr="00CF30EA">
        <w:rPr>
          <w:lang w:eastAsia="ar-SA"/>
        </w:rPr>
        <w:t>PT_Locale</w:t>
      </w:r>
      <w:bookmarkEnd w:id="1166"/>
      <w:bookmarkEnd w:id="116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959"/>
        <w:gridCol w:w="2095"/>
        <w:gridCol w:w="3908"/>
        <w:gridCol w:w="628"/>
        <w:gridCol w:w="2296"/>
        <w:gridCol w:w="4062"/>
      </w:tblGrid>
      <w:tr w:rsidR="00E9151D" w:rsidRPr="009F43D1" w14:paraId="4542F0D3" w14:textId="77777777" w:rsidTr="009F43D1">
        <w:trPr>
          <w:cantSplit/>
        </w:trPr>
        <w:tc>
          <w:tcPr>
            <w:tcW w:w="344" w:type="pct"/>
            <w:shd w:val="clear" w:color="auto" w:fill="D9D9D9" w:themeFill="background1" w:themeFillShade="D9"/>
          </w:tcPr>
          <w:p w14:paraId="2A17D760" w14:textId="77777777" w:rsidR="00E9151D" w:rsidRPr="009F43D1" w:rsidRDefault="00E9151D" w:rsidP="009F43D1">
            <w:pPr>
              <w:keepNext/>
              <w:suppressAutoHyphens/>
              <w:snapToGrid w:val="0"/>
              <w:spacing w:before="60" w:after="60" w:line="240" w:lineRule="auto"/>
              <w:rPr>
                <w:b/>
                <w:sz w:val="16"/>
                <w:szCs w:val="16"/>
                <w:lang w:val="en-GB" w:eastAsia="ar-SA"/>
              </w:rPr>
            </w:pPr>
            <w:bookmarkStart w:id="1168" w:name="_Hlk514373874"/>
            <w:bookmarkStart w:id="1169" w:name="_Hlk80127032"/>
            <w:r w:rsidRPr="009F43D1">
              <w:rPr>
                <w:b/>
                <w:sz w:val="16"/>
                <w:szCs w:val="16"/>
                <w:lang w:val="en-GB" w:eastAsia="ar-SA"/>
              </w:rPr>
              <w:t>Role Name</w:t>
            </w:r>
          </w:p>
        </w:tc>
        <w:tc>
          <w:tcPr>
            <w:tcW w:w="751" w:type="pct"/>
            <w:shd w:val="clear" w:color="auto" w:fill="D9D9D9" w:themeFill="background1" w:themeFillShade="D9"/>
          </w:tcPr>
          <w:p w14:paraId="6FAE49C6" w14:textId="77777777" w:rsidR="00E9151D" w:rsidRPr="009F43D1" w:rsidRDefault="00E9151D" w:rsidP="009F43D1">
            <w:pPr>
              <w:keepNext/>
              <w:suppressAutoHyphens/>
              <w:snapToGrid w:val="0"/>
              <w:spacing w:before="60" w:after="60" w:line="240" w:lineRule="auto"/>
              <w:rPr>
                <w:b/>
                <w:sz w:val="16"/>
                <w:szCs w:val="16"/>
                <w:lang w:val="en-GB" w:eastAsia="ar-SA"/>
              </w:rPr>
            </w:pPr>
            <w:r w:rsidRPr="009F43D1">
              <w:rPr>
                <w:b/>
                <w:sz w:val="16"/>
                <w:szCs w:val="16"/>
                <w:lang w:val="en-GB" w:eastAsia="ar-SA"/>
              </w:rPr>
              <w:t>Name</w:t>
            </w:r>
          </w:p>
        </w:tc>
        <w:tc>
          <w:tcPr>
            <w:tcW w:w="1401" w:type="pct"/>
            <w:shd w:val="clear" w:color="auto" w:fill="D9D9D9" w:themeFill="background1" w:themeFillShade="D9"/>
          </w:tcPr>
          <w:p w14:paraId="0C513136" w14:textId="77777777" w:rsidR="00E9151D" w:rsidRPr="009F43D1" w:rsidRDefault="00E9151D" w:rsidP="009F43D1">
            <w:pPr>
              <w:keepNext/>
              <w:suppressAutoHyphens/>
              <w:snapToGrid w:val="0"/>
              <w:spacing w:before="60" w:after="60" w:line="240" w:lineRule="auto"/>
              <w:rPr>
                <w:b/>
                <w:sz w:val="16"/>
                <w:szCs w:val="16"/>
                <w:lang w:val="en-GB" w:eastAsia="ar-SA"/>
              </w:rPr>
            </w:pPr>
            <w:r w:rsidRPr="009F43D1">
              <w:rPr>
                <w:b/>
                <w:sz w:val="16"/>
                <w:szCs w:val="16"/>
                <w:lang w:val="en-GB" w:eastAsia="ar-SA"/>
              </w:rPr>
              <w:t>Description</w:t>
            </w:r>
          </w:p>
        </w:tc>
        <w:tc>
          <w:tcPr>
            <w:tcW w:w="225" w:type="pct"/>
            <w:shd w:val="clear" w:color="auto" w:fill="D9D9D9" w:themeFill="background1" w:themeFillShade="D9"/>
          </w:tcPr>
          <w:p w14:paraId="21D996E5" w14:textId="77777777" w:rsidR="00E9151D" w:rsidRPr="009F43D1" w:rsidRDefault="00E9151D" w:rsidP="009F43D1">
            <w:pPr>
              <w:keepNext/>
              <w:suppressAutoHyphens/>
              <w:snapToGrid w:val="0"/>
              <w:spacing w:before="60" w:after="60" w:line="240" w:lineRule="auto"/>
              <w:jc w:val="center"/>
              <w:rPr>
                <w:b/>
                <w:sz w:val="16"/>
                <w:szCs w:val="16"/>
                <w:lang w:val="en-GB" w:eastAsia="ar-SA"/>
              </w:rPr>
            </w:pPr>
            <w:r w:rsidRPr="009F43D1">
              <w:rPr>
                <w:b/>
                <w:sz w:val="16"/>
                <w:szCs w:val="16"/>
                <w:lang w:val="en-GB" w:eastAsia="ar-SA"/>
              </w:rPr>
              <w:t>Mult</w:t>
            </w:r>
          </w:p>
        </w:tc>
        <w:tc>
          <w:tcPr>
            <w:tcW w:w="823" w:type="pct"/>
            <w:shd w:val="clear" w:color="auto" w:fill="D9D9D9" w:themeFill="background1" w:themeFillShade="D9"/>
          </w:tcPr>
          <w:p w14:paraId="337EA476" w14:textId="77777777" w:rsidR="00E9151D" w:rsidRPr="009F43D1" w:rsidRDefault="00E9151D" w:rsidP="009F43D1">
            <w:pPr>
              <w:keepNext/>
              <w:suppressAutoHyphens/>
              <w:snapToGrid w:val="0"/>
              <w:spacing w:before="60" w:after="60" w:line="240" w:lineRule="auto"/>
              <w:rPr>
                <w:b/>
                <w:sz w:val="16"/>
                <w:szCs w:val="16"/>
                <w:lang w:val="en-GB" w:eastAsia="ar-SA"/>
              </w:rPr>
            </w:pPr>
            <w:r w:rsidRPr="009F43D1">
              <w:rPr>
                <w:b/>
                <w:sz w:val="16"/>
                <w:szCs w:val="16"/>
                <w:lang w:val="en-GB" w:eastAsia="ar-SA"/>
              </w:rPr>
              <w:t>Type</w:t>
            </w:r>
          </w:p>
        </w:tc>
        <w:tc>
          <w:tcPr>
            <w:tcW w:w="1456" w:type="pct"/>
            <w:shd w:val="clear" w:color="auto" w:fill="D9D9D9" w:themeFill="background1" w:themeFillShade="D9"/>
          </w:tcPr>
          <w:p w14:paraId="1C781178" w14:textId="77777777" w:rsidR="00E9151D" w:rsidRPr="009F43D1" w:rsidRDefault="00E9151D" w:rsidP="009F43D1">
            <w:pPr>
              <w:keepNext/>
              <w:suppressAutoHyphens/>
              <w:snapToGrid w:val="0"/>
              <w:spacing w:before="60" w:after="60" w:line="240" w:lineRule="auto"/>
              <w:rPr>
                <w:b/>
                <w:sz w:val="16"/>
                <w:szCs w:val="16"/>
                <w:lang w:val="en-GB" w:eastAsia="ar-SA"/>
              </w:rPr>
            </w:pPr>
            <w:r w:rsidRPr="009F43D1">
              <w:rPr>
                <w:b/>
                <w:sz w:val="16"/>
                <w:szCs w:val="16"/>
                <w:lang w:val="en-GB" w:eastAsia="ar-SA"/>
              </w:rPr>
              <w:t>Remarks</w:t>
            </w:r>
          </w:p>
        </w:tc>
      </w:tr>
      <w:bookmarkEnd w:id="1168"/>
      <w:tr w:rsidR="00E9151D" w:rsidRPr="009F43D1" w14:paraId="509834C9" w14:textId="77777777" w:rsidTr="009F43D1">
        <w:trPr>
          <w:cantSplit/>
        </w:trPr>
        <w:tc>
          <w:tcPr>
            <w:tcW w:w="344" w:type="pct"/>
          </w:tcPr>
          <w:p w14:paraId="341DAC64"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Class</w:t>
            </w:r>
          </w:p>
        </w:tc>
        <w:tc>
          <w:tcPr>
            <w:tcW w:w="751" w:type="pct"/>
          </w:tcPr>
          <w:p w14:paraId="716B34B8"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PT_Locale</w:t>
            </w:r>
          </w:p>
        </w:tc>
        <w:tc>
          <w:tcPr>
            <w:tcW w:w="1401" w:type="pct"/>
          </w:tcPr>
          <w:p w14:paraId="38D2601E" w14:textId="77777777" w:rsidR="00E9151D" w:rsidRPr="009F43D1" w:rsidRDefault="00E9151D" w:rsidP="009F43D1">
            <w:pPr>
              <w:suppressAutoHyphens/>
              <w:snapToGrid w:val="0"/>
              <w:spacing w:before="60" w:after="60" w:line="240" w:lineRule="auto"/>
              <w:jc w:val="left"/>
              <w:rPr>
                <w:sz w:val="16"/>
                <w:szCs w:val="16"/>
                <w:lang w:val="en-GB" w:eastAsia="ar-SA"/>
              </w:rPr>
            </w:pPr>
            <w:r w:rsidRPr="009F43D1">
              <w:rPr>
                <w:sz w:val="16"/>
                <w:szCs w:val="16"/>
                <w:lang w:val="en-GB" w:eastAsia="ar-SA"/>
              </w:rPr>
              <w:t>Description of a locale</w:t>
            </w:r>
          </w:p>
        </w:tc>
        <w:tc>
          <w:tcPr>
            <w:tcW w:w="225" w:type="pct"/>
          </w:tcPr>
          <w:p w14:paraId="79BE40AD" w14:textId="77777777" w:rsidR="00E9151D" w:rsidRPr="009F43D1" w:rsidRDefault="00E9151D" w:rsidP="009F43D1">
            <w:pPr>
              <w:suppressAutoHyphens/>
              <w:snapToGrid w:val="0"/>
              <w:spacing w:before="60" w:after="60" w:line="240" w:lineRule="auto"/>
              <w:jc w:val="center"/>
              <w:rPr>
                <w:sz w:val="16"/>
                <w:szCs w:val="16"/>
                <w:lang w:val="en-GB" w:eastAsia="ar-SA"/>
              </w:rPr>
            </w:pPr>
            <w:r w:rsidRPr="009F43D1">
              <w:rPr>
                <w:sz w:val="16"/>
                <w:szCs w:val="16"/>
                <w:lang w:val="en-GB" w:eastAsia="ar-SA"/>
              </w:rPr>
              <w:t>-</w:t>
            </w:r>
          </w:p>
        </w:tc>
        <w:tc>
          <w:tcPr>
            <w:tcW w:w="823" w:type="pct"/>
          </w:tcPr>
          <w:p w14:paraId="12C42EA0"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w:t>
            </w:r>
          </w:p>
        </w:tc>
        <w:tc>
          <w:tcPr>
            <w:tcW w:w="1456" w:type="pct"/>
          </w:tcPr>
          <w:p w14:paraId="0B3D7AAF"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rPr>
              <w:t>From ISO 19115-1</w:t>
            </w:r>
          </w:p>
        </w:tc>
      </w:tr>
      <w:tr w:rsidR="00E9151D" w:rsidRPr="009D0E32" w14:paraId="61FED201" w14:textId="77777777" w:rsidTr="009F43D1">
        <w:trPr>
          <w:cantSplit/>
        </w:trPr>
        <w:tc>
          <w:tcPr>
            <w:tcW w:w="344" w:type="pct"/>
          </w:tcPr>
          <w:p w14:paraId="7A2DD91C"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Attribute</w:t>
            </w:r>
          </w:p>
        </w:tc>
        <w:tc>
          <w:tcPr>
            <w:tcW w:w="751" w:type="pct"/>
          </w:tcPr>
          <w:p w14:paraId="4BEEFC0F"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language</w:t>
            </w:r>
          </w:p>
        </w:tc>
        <w:tc>
          <w:tcPr>
            <w:tcW w:w="1401" w:type="pct"/>
          </w:tcPr>
          <w:p w14:paraId="2A48B314" w14:textId="77777777" w:rsidR="00E9151D" w:rsidRPr="009F43D1" w:rsidRDefault="00E9151D" w:rsidP="009F43D1">
            <w:pPr>
              <w:suppressAutoHyphens/>
              <w:snapToGrid w:val="0"/>
              <w:spacing w:before="60" w:after="60" w:line="240" w:lineRule="auto"/>
              <w:jc w:val="left"/>
              <w:rPr>
                <w:sz w:val="16"/>
                <w:szCs w:val="16"/>
                <w:lang w:val="en-GB" w:eastAsia="ar-SA"/>
              </w:rPr>
            </w:pPr>
            <w:r w:rsidRPr="009F43D1">
              <w:rPr>
                <w:sz w:val="16"/>
                <w:szCs w:val="16"/>
                <w:lang w:val="en-GB" w:eastAsia="ar-SA"/>
              </w:rPr>
              <w:t>Designation of the locale language</w:t>
            </w:r>
          </w:p>
        </w:tc>
        <w:tc>
          <w:tcPr>
            <w:tcW w:w="225" w:type="pct"/>
          </w:tcPr>
          <w:p w14:paraId="420AC1C2" w14:textId="77777777" w:rsidR="00E9151D" w:rsidRPr="009F43D1" w:rsidRDefault="00E9151D" w:rsidP="009F43D1">
            <w:pPr>
              <w:suppressAutoHyphens/>
              <w:snapToGrid w:val="0"/>
              <w:spacing w:before="60" w:after="60" w:line="240" w:lineRule="auto"/>
              <w:jc w:val="center"/>
              <w:rPr>
                <w:sz w:val="16"/>
                <w:szCs w:val="16"/>
                <w:lang w:val="en-GB" w:eastAsia="ar-SA"/>
              </w:rPr>
            </w:pPr>
            <w:r w:rsidRPr="009F43D1">
              <w:rPr>
                <w:sz w:val="16"/>
                <w:szCs w:val="16"/>
                <w:lang w:val="en-GB" w:eastAsia="ar-SA"/>
              </w:rPr>
              <w:t>1</w:t>
            </w:r>
          </w:p>
        </w:tc>
        <w:tc>
          <w:tcPr>
            <w:tcW w:w="823" w:type="pct"/>
          </w:tcPr>
          <w:p w14:paraId="31B811DC"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LanguageCode</w:t>
            </w:r>
          </w:p>
        </w:tc>
        <w:tc>
          <w:tcPr>
            <w:tcW w:w="1456" w:type="pct"/>
          </w:tcPr>
          <w:p w14:paraId="7D91EB5A" w14:textId="77777777" w:rsidR="00E9151D" w:rsidRPr="009F43D1" w:rsidRDefault="00E9151D" w:rsidP="009F43D1">
            <w:pPr>
              <w:suppressAutoHyphens/>
              <w:snapToGrid w:val="0"/>
              <w:spacing w:before="60" w:after="60" w:line="240" w:lineRule="auto"/>
              <w:rPr>
                <w:sz w:val="16"/>
                <w:szCs w:val="16"/>
                <w:lang w:val="fr-FR" w:eastAsia="ar-SA"/>
              </w:rPr>
            </w:pPr>
            <w:r w:rsidRPr="009F43D1">
              <w:rPr>
                <w:sz w:val="16"/>
                <w:szCs w:val="16"/>
                <w:lang w:val="fr-FR"/>
              </w:rPr>
              <w:t>ISO 639-2/T 3-letter language codes.</w:t>
            </w:r>
          </w:p>
        </w:tc>
      </w:tr>
      <w:tr w:rsidR="00E9151D" w:rsidRPr="009F43D1" w14:paraId="19B3C795" w14:textId="77777777" w:rsidTr="009F43D1">
        <w:trPr>
          <w:cantSplit/>
        </w:trPr>
        <w:tc>
          <w:tcPr>
            <w:tcW w:w="344" w:type="pct"/>
          </w:tcPr>
          <w:p w14:paraId="07CB6960"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Attribute</w:t>
            </w:r>
          </w:p>
        </w:tc>
        <w:tc>
          <w:tcPr>
            <w:tcW w:w="751" w:type="pct"/>
          </w:tcPr>
          <w:p w14:paraId="219648C4"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country</w:t>
            </w:r>
          </w:p>
        </w:tc>
        <w:tc>
          <w:tcPr>
            <w:tcW w:w="1401" w:type="pct"/>
          </w:tcPr>
          <w:p w14:paraId="1D724638" w14:textId="77777777" w:rsidR="00E9151D" w:rsidRPr="009F43D1" w:rsidRDefault="00E9151D" w:rsidP="009F43D1">
            <w:pPr>
              <w:suppressAutoHyphens/>
              <w:snapToGrid w:val="0"/>
              <w:spacing w:before="60" w:after="60" w:line="240" w:lineRule="auto"/>
              <w:jc w:val="left"/>
              <w:rPr>
                <w:sz w:val="16"/>
                <w:szCs w:val="16"/>
                <w:lang w:val="en-GB" w:eastAsia="ar-SA"/>
              </w:rPr>
            </w:pPr>
            <w:r w:rsidRPr="009F43D1">
              <w:rPr>
                <w:sz w:val="16"/>
                <w:szCs w:val="16"/>
                <w:lang w:val="en-GB" w:eastAsia="ar-SA"/>
              </w:rPr>
              <w:t>Designation of the specific country of the locale language</w:t>
            </w:r>
          </w:p>
        </w:tc>
        <w:tc>
          <w:tcPr>
            <w:tcW w:w="225" w:type="pct"/>
          </w:tcPr>
          <w:p w14:paraId="43FCA2F7" w14:textId="77777777" w:rsidR="00E9151D" w:rsidRPr="009F43D1" w:rsidRDefault="00E9151D" w:rsidP="009F43D1">
            <w:pPr>
              <w:suppressAutoHyphens/>
              <w:snapToGrid w:val="0"/>
              <w:spacing w:before="60" w:after="60" w:line="240" w:lineRule="auto"/>
              <w:jc w:val="center"/>
              <w:rPr>
                <w:sz w:val="16"/>
                <w:szCs w:val="16"/>
                <w:lang w:val="en-GB" w:eastAsia="ar-SA"/>
              </w:rPr>
            </w:pPr>
            <w:r w:rsidRPr="009F43D1">
              <w:rPr>
                <w:sz w:val="16"/>
                <w:szCs w:val="16"/>
                <w:lang w:val="en-GB" w:eastAsia="ar-SA"/>
              </w:rPr>
              <w:t>0..1</w:t>
            </w:r>
          </w:p>
        </w:tc>
        <w:tc>
          <w:tcPr>
            <w:tcW w:w="823" w:type="pct"/>
          </w:tcPr>
          <w:p w14:paraId="4E04C8A7"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CountryCode</w:t>
            </w:r>
          </w:p>
        </w:tc>
        <w:tc>
          <w:tcPr>
            <w:tcW w:w="1456" w:type="pct"/>
          </w:tcPr>
          <w:p w14:paraId="2892903A"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rPr>
              <w:t>ISO 3166-2 2-letter country codes</w:t>
            </w:r>
          </w:p>
        </w:tc>
      </w:tr>
      <w:tr w:rsidR="00E9151D" w:rsidRPr="009F43D1" w14:paraId="15F2C35D" w14:textId="77777777" w:rsidTr="009F43D1">
        <w:trPr>
          <w:cantSplit/>
        </w:trPr>
        <w:tc>
          <w:tcPr>
            <w:tcW w:w="344" w:type="pct"/>
          </w:tcPr>
          <w:p w14:paraId="20FC4FAF"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lastRenderedPageBreak/>
              <w:t>Attribute</w:t>
            </w:r>
          </w:p>
        </w:tc>
        <w:tc>
          <w:tcPr>
            <w:tcW w:w="751" w:type="pct"/>
          </w:tcPr>
          <w:p w14:paraId="0A89BB07"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characterEncoding</w:t>
            </w:r>
          </w:p>
        </w:tc>
        <w:tc>
          <w:tcPr>
            <w:tcW w:w="1401" w:type="pct"/>
          </w:tcPr>
          <w:p w14:paraId="60D8B5D6" w14:textId="77777777" w:rsidR="00E9151D" w:rsidRPr="009F43D1" w:rsidRDefault="00E9151D" w:rsidP="009F43D1">
            <w:pPr>
              <w:suppressAutoHyphens/>
              <w:snapToGrid w:val="0"/>
              <w:spacing w:before="60" w:after="60" w:line="240" w:lineRule="auto"/>
              <w:jc w:val="left"/>
              <w:rPr>
                <w:sz w:val="16"/>
                <w:szCs w:val="16"/>
                <w:lang w:val="en-GB" w:eastAsia="ar-SA"/>
              </w:rPr>
            </w:pPr>
            <w:r w:rsidRPr="009F43D1">
              <w:rPr>
                <w:sz w:val="16"/>
                <w:szCs w:val="16"/>
                <w:lang w:val="en-GB" w:eastAsia="ar-SA"/>
              </w:rPr>
              <w:t>Designation of the character set to be used to encode the textual value of the locale</w:t>
            </w:r>
          </w:p>
        </w:tc>
        <w:tc>
          <w:tcPr>
            <w:tcW w:w="225" w:type="pct"/>
          </w:tcPr>
          <w:p w14:paraId="74C4B8B7" w14:textId="77777777" w:rsidR="00E9151D" w:rsidRPr="009F43D1" w:rsidRDefault="00E9151D" w:rsidP="009F43D1">
            <w:pPr>
              <w:suppressAutoHyphens/>
              <w:snapToGrid w:val="0"/>
              <w:spacing w:before="60" w:after="60" w:line="240" w:lineRule="auto"/>
              <w:jc w:val="center"/>
              <w:rPr>
                <w:sz w:val="16"/>
                <w:szCs w:val="16"/>
                <w:lang w:val="en-GB" w:eastAsia="ar-SA"/>
              </w:rPr>
            </w:pPr>
            <w:r w:rsidRPr="009F43D1">
              <w:rPr>
                <w:sz w:val="16"/>
                <w:szCs w:val="16"/>
                <w:lang w:val="en-GB" w:eastAsia="ar-SA"/>
              </w:rPr>
              <w:t>1</w:t>
            </w:r>
          </w:p>
        </w:tc>
        <w:tc>
          <w:tcPr>
            <w:tcW w:w="823" w:type="pct"/>
          </w:tcPr>
          <w:p w14:paraId="39EF4CDA"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MD_CharacterSetCode</w:t>
            </w:r>
          </w:p>
        </w:tc>
        <w:tc>
          <w:tcPr>
            <w:tcW w:w="1456" w:type="pct"/>
          </w:tcPr>
          <w:p w14:paraId="2C641127" w14:textId="77777777" w:rsidR="00E9151D" w:rsidRPr="009F43D1" w:rsidRDefault="00E9151D" w:rsidP="009F43D1">
            <w:pPr>
              <w:suppressAutoHyphens/>
              <w:snapToGrid w:val="0"/>
              <w:spacing w:before="60" w:after="60" w:line="240" w:lineRule="auto"/>
              <w:rPr>
                <w:color w:val="FF0000"/>
                <w:sz w:val="16"/>
                <w:szCs w:val="16"/>
                <w:lang w:val="en-GB" w:eastAsia="ar-SA"/>
              </w:rPr>
            </w:pPr>
            <w:r w:rsidRPr="009F43D1">
              <w:rPr>
                <w:sz w:val="16"/>
                <w:szCs w:val="16"/>
                <w:lang w:val="en-GB"/>
              </w:rPr>
              <w:t>UTF-8 is used in S-100</w:t>
            </w:r>
          </w:p>
        </w:tc>
      </w:tr>
      <w:bookmarkEnd w:id="1169"/>
    </w:tbl>
    <w:p w14:paraId="1D3D711F" w14:textId="77777777" w:rsidR="00E9151D" w:rsidRPr="00CF30EA" w:rsidRDefault="00E9151D" w:rsidP="009F43D1">
      <w:pPr>
        <w:spacing w:after="0" w:line="240" w:lineRule="auto"/>
        <w:rPr>
          <w:b/>
          <w:lang w:val="en-GB" w:eastAsia="ar-SA"/>
        </w:rPr>
      </w:pPr>
    </w:p>
    <w:p w14:paraId="59297DCA" w14:textId="515EBA90" w:rsidR="00E9151D" w:rsidRPr="00CF30EA" w:rsidRDefault="00E9151D" w:rsidP="00E73DAD">
      <w:pPr>
        <w:spacing w:after="120" w:line="240" w:lineRule="auto"/>
        <w:rPr>
          <w:lang w:val="en-GB" w:eastAsia="ar-SA"/>
        </w:rPr>
      </w:pPr>
      <w:r w:rsidRPr="00CF30EA">
        <w:rPr>
          <w:i/>
          <w:iCs/>
          <w:lang w:val="en-GB" w:eastAsia="ar-SA"/>
        </w:rPr>
        <w:t>LanguageCode</w:t>
      </w:r>
      <w:r w:rsidRPr="00CF30EA">
        <w:rPr>
          <w:lang w:val="en-GB" w:eastAsia="ar-SA"/>
        </w:rPr>
        <w:t xml:space="preserve">, </w:t>
      </w:r>
      <w:r w:rsidRPr="00CF30EA">
        <w:rPr>
          <w:i/>
          <w:iCs/>
          <w:lang w:val="en-GB" w:eastAsia="ar-SA"/>
        </w:rPr>
        <w:t>CountryCode</w:t>
      </w:r>
      <w:r w:rsidRPr="00CF30EA">
        <w:rPr>
          <w:lang w:val="en-GB" w:eastAsia="ar-SA"/>
        </w:rPr>
        <w:t xml:space="preserve"> and </w:t>
      </w:r>
      <w:r w:rsidRPr="00CF30EA">
        <w:rPr>
          <w:i/>
          <w:iCs/>
          <w:lang w:val="en-GB" w:eastAsia="ar-SA"/>
        </w:rPr>
        <w:t>MD_CharacterSetCode</w:t>
      </w:r>
      <w:r w:rsidRPr="00CF30EA">
        <w:rPr>
          <w:lang w:val="en-GB" w:eastAsia="ar-SA"/>
        </w:rPr>
        <w:t xml:space="preserve"> are codelists which are defined in resource files within the S-100 XML schemas package and described in the documentation for the S-100 XML </w:t>
      </w:r>
      <w:r w:rsidR="00E73DAD">
        <w:rPr>
          <w:lang w:val="en-GB" w:eastAsia="ar-SA"/>
        </w:rPr>
        <w:t>S</w:t>
      </w:r>
      <w:r w:rsidRPr="00CF30EA">
        <w:rPr>
          <w:lang w:val="en-GB" w:eastAsia="ar-SA"/>
        </w:rPr>
        <w:t>chemas.</w:t>
      </w:r>
    </w:p>
    <w:p w14:paraId="27CB8BD2" w14:textId="77777777" w:rsidR="00E9151D" w:rsidRPr="00CF30EA" w:rsidRDefault="00E9151D" w:rsidP="00E73DAD">
      <w:pPr>
        <w:pStyle w:val="Heading3"/>
        <w:tabs>
          <w:tab w:val="clear" w:pos="660"/>
          <w:tab w:val="clear" w:pos="880"/>
          <w:tab w:val="left" w:pos="851"/>
        </w:tabs>
        <w:spacing w:before="120" w:after="120" w:line="240" w:lineRule="auto"/>
        <w:ind w:left="851" w:hanging="851"/>
        <w:rPr>
          <w:lang w:eastAsia="ar-SA"/>
        </w:rPr>
      </w:pPr>
      <w:bookmarkStart w:id="1170" w:name="_Toc172126843"/>
      <w:r w:rsidRPr="00CF30EA">
        <w:rPr>
          <w:lang w:eastAsia="ar-SA"/>
        </w:rPr>
        <w:t>S100_SE_CertificateContainer</w:t>
      </w:r>
      <w:bookmarkEnd w:id="1170"/>
    </w:p>
    <w:p w14:paraId="46BFBE2C" w14:textId="173276D7" w:rsidR="00E9151D" w:rsidRPr="00CF30EA" w:rsidRDefault="00D8092E" w:rsidP="00E73DAD">
      <w:pPr>
        <w:spacing w:after="120" w:line="240" w:lineRule="auto"/>
        <w:rPr>
          <w:lang w:val="en-GB" w:eastAsia="ar-SA"/>
        </w:rPr>
      </w:pPr>
      <w:r w:rsidRPr="00CF30EA">
        <w:rPr>
          <w:lang w:val="en-GB" w:eastAsia="ar-SA"/>
        </w:rPr>
        <w:t>S-111</w:t>
      </w:r>
      <w:r w:rsidR="00E9151D" w:rsidRPr="00CF30EA">
        <w:rPr>
          <w:lang w:val="en-GB" w:eastAsia="ar-SA"/>
        </w:rPr>
        <w:t xml:space="preserve"> uses S100_SE_CertificateContainer without modification.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345"/>
        <w:gridCol w:w="2628"/>
        <w:gridCol w:w="2709"/>
        <w:gridCol w:w="567"/>
        <w:gridCol w:w="1701"/>
        <w:gridCol w:w="4998"/>
      </w:tblGrid>
      <w:tr w:rsidR="00E9151D" w:rsidRPr="00E73DAD" w14:paraId="04379E92" w14:textId="77777777" w:rsidTr="00E73DAD">
        <w:trPr>
          <w:cantSplit/>
        </w:trPr>
        <w:tc>
          <w:tcPr>
            <w:tcW w:w="1345" w:type="dxa"/>
            <w:shd w:val="clear" w:color="auto" w:fill="D9D9D9" w:themeFill="background1" w:themeFillShade="D9"/>
          </w:tcPr>
          <w:p w14:paraId="44EF7161" w14:textId="77777777" w:rsidR="00E9151D" w:rsidRPr="00E73DAD" w:rsidRDefault="00E9151D" w:rsidP="00E73DAD">
            <w:pPr>
              <w:keepNext/>
              <w:keepLines/>
              <w:suppressAutoHyphens/>
              <w:snapToGrid w:val="0"/>
              <w:spacing w:before="60" w:after="60" w:line="240" w:lineRule="auto"/>
              <w:rPr>
                <w:b/>
                <w:sz w:val="16"/>
                <w:szCs w:val="16"/>
                <w:lang w:val="en-GB" w:eastAsia="ar-SA"/>
              </w:rPr>
            </w:pPr>
            <w:r w:rsidRPr="00E73DAD">
              <w:rPr>
                <w:b/>
                <w:sz w:val="16"/>
                <w:szCs w:val="16"/>
                <w:lang w:val="en-GB" w:eastAsia="ar-SA"/>
              </w:rPr>
              <w:t>Role Name</w:t>
            </w:r>
          </w:p>
        </w:tc>
        <w:tc>
          <w:tcPr>
            <w:tcW w:w="2628" w:type="dxa"/>
            <w:shd w:val="clear" w:color="auto" w:fill="D9D9D9" w:themeFill="background1" w:themeFillShade="D9"/>
          </w:tcPr>
          <w:p w14:paraId="30DD7673" w14:textId="77777777" w:rsidR="00E9151D" w:rsidRPr="00E73DAD" w:rsidRDefault="00E9151D" w:rsidP="00E73DAD">
            <w:pPr>
              <w:keepNext/>
              <w:keepLines/>
              <w:suppressAutoHyphens/>
              <w:snapToGrid w:val="0"/>
              <w:spacing w:before="60" w:after="60" w:line="240" w:lineRule="auto"/>
              <w:rPr>
                <w:b/>
                <w:sz w:val="16"/>
                <w:szCs w:val="16"/>
                <w:lang w:val="en-GB" w:eastAsia="ar-SA"/>
              </w:rPr>
            </w:pPr>
            <w:r w:rsidRPr="00E73DAD">
              <w:rPr>
                <w:b/>
                <w:sz w:val="16"/>
                <w:szCs w:val="16"/>
                <w:lang w:val="en-GB" w:eastAsia="ar-SA"/>
              </w:rPr>
              <w:t>Name</w:t>
            </w:r>
          </w:p>
        </w:tc>
        <w:tc>
          <w:tcPr>
            <w:tcW w:w="2709" w:type="dxa"/>
            <w:shd w:val="clear" w:color="auto" w:fill="D9D9D9" w:themeFill="background1" w:themeFillShade="D9"/>
          </w:tcPr>
          <w:p w14:paraId="3B15D5F2" w14:textId="77777777" w:rsidR="00E9151D" w:rsidRPr="00E73DAD" w:rsidRDefault="00E9151D" w:rsidP="00E73DAD">
            <w:pPr>
              <w:keepNext/>
              <w:keepLines/>
              <w:suppressAutoHyphens/>
              <w:snapToGrid w:val="0"/>
              <w:spacing w:before="60" w:after="60" w:line="240" w:lineRule="auto"/>
              <w:rPr>
                <w:b/>
                <w:sz w:val="16"/>
                <w:szCs w:val="16"/>
                <w:lang w:val="en-GB" w:eastAsia="ar-SA"/>
              </w:rPr>
            </w:pPr>
            <w:r w:rsidRPr="00E73DAD">
              <w:rPr>
                <w:b/>
                <w:sz w:val="16"/>
                <w:szCs w:val="16"/>
                <w:lang w:val="en-GB" w:eastAsia="ar-SA"/>
              </w:rPr>
              <w:t>Description</w:t>
            </w:r>
          </w:p>
        </w:tc>
        <w:tc>
          <w:tcPr>
            <w:tcW w:w="567" w:type="dxa"/>
            <w:shd w:val="clear" w:color="auto" w:fill="D9D9D9" w:themeFill="background1" w:themeFillShade="D9"/>
          </w:tcPr>
          <w:p w14:paraId="4FBD7948" w14:textId="77777777" w:rsidR="00E9151D" w:rsidRPr="00E73DAD" w:rsidRDefault="00E9151D" w:rsidP="00E73DAD">
            <w:pPr>
              <w:keepNext/>
              <w:keepLines/>
              <w:suppressAutoHyphens/>
              <w:snapToGrid w:val="0"/>
              <w:spacing w:before="60" w:after="60" w:line="240" w:lineRule="auto"/>
              <w:jc w:val="center"/>
              <w:rPr>
                <w:b/>
                <w:sz w:val="16"/>
                <w:szCs w:val="16"/>
                <w:lang w:val="en-GB" w:eastAsia="ar-SA"/>
              </w:rPr>
            </w:pPr>
            <w:r w:rsidRPr="00E73DAD">
              <w:rPr>
                <w:b/>
                <w:sz w:val="16"/>
                <w:szCs w:val="16"/>
                <w:lang w:val="en-GB" w:eastAsia="ar-SA"/>
              </w:rPr>
              <w:t>Mult</w:t>
            </w:r>
          </w:p>
        </w:tc>
        <w:tc>
          <w:tcPr>
            <w:tcW w:w="1701" w:type="dxa"/>
            <w:shd w:val="clear" w:color="auto" w:fill="D9D9D9" w:themeFill="background1" w:themeFillShade="D9"/>
          </w:tcPr>
          <w:p w14:paraId="32E2AD3A" w14:textId="77777777" w:rsidR="00E9151D" w:rsidRPr="00E73DAD" w:rsidRDefault="00E9151D" w:rsidP="00E73DAD">
            <w:pPr>
              <w:keepNext/>
              <w:keepLines/>
              <w:suppressAutoHyphens/>
              <w:snapToGrid w:val="0"/>
              <w:spacing w:before="60" w:after="60" w:line="240" w:lineRule="auto"/>
              <w:rPr>
                <w:b/>
                <w:sz w:val="16"/>
                <w:szCs w:val="16"/>
                <w:lang w:val="en-GB" w:eastAsia="ar-SA"/>
              </w:rPr>
            </w:pPr>
            <w:r w:rsidRPr="00E73DAD">
              <w:rPr>
                <w:b/>
                <w:sz w:val="16"/>
                <w:szCs w:val="16"/>
                <w:lang w:val="en-GB" w:eastAsia="ar-SA"/>
              </w:rPr>
              <w:t>Type</w:t>
            </w:r>
          </w:p>
        </w:tc>
        <w:tc>
          <w:tcPr>
            <w:tcW w:w="4998" w:type="dxa"/>
            <w:shd w:val="clear" w:color="auto" w:fill="D9D9D9" w:themeFill="background1" w:themeFillShade="D9"/>
          </w:tcPr>
          <w:p w14:paraId="3D1C5D64" w14:textId="77777777" w:rsidR="00E9151D" w:rsidRPr="00E73DAD" w:rsidRDefault="00E9151D" w:rsidP="00E73DAD">
            <w:pPr>
              <w:keepNext/>
              <w:keepLines/>
              <w:suppressAutoHyphens/>
              <w:snapToGrid w:val="0"/>
              <w:spacing w:before="60" w:after="60" w:line="240" w:lineRule="auto"/>
              <w:rPr>
                <w:b/>
                <w:sz w:val="16"/>
                <w:szCs w:val="16"/>
                <w:lang w:val="en-GB" w:eastAsia="ar-SA"/>
              </w:rPr>
            </w:pPr>
            <w:r w:rsidRPr="00E73DAD">
              <w:rPr>
                <w:b/>
                <w:sz w:val="16"/>
                <w:szCs w:val="16"/>
                <w:lang w:val="en-GB" w:eastAsia="ar-SA"/>
              </w:rPr>
              <w:t>Remarks</w:t>
            </w:r>
          </w:p>
        </w:tc>
      </w:tr>
      <w:tr w:rsidR="00E9151D" w:rsidRPr="00E73DAD" w14:paraId="6AE78396" w14:textId="77777777" w:rsidTr="00E73DAD">
        <w:trPr>
          <w:cantSplit/>
        </w:trPr>
        <w:tc>
          <w:tcPr>
            <w:tcW w:w="1345" w:type="dxa"/>
          </w:tcPr>
          <w:p w14:paraId="64CB0753"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Class</w:t>
            </w:r>
          </w:p>
        </w:tc>
        <w:tc>
          <w:tcPr>
            <w:tcW w:w="2628" w:type="dxa"/>
          </w:tcPr>
          <w:p w14:paraId="5BE4F582"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S100_SE_CertificateContainer</w:t>
            </w:r>
          </w:p>
        </w:tc>
        <w:tc>
          <w:tcPr>
            <w:tcW w:w="2709" w:type="dxa"/>
          </w:tcPr>
          <w:p w14:paraId="79AB6DD1"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 xml:space="preserve">A set of signed public key certificates </w:t>
            </w:r>
          </w:p>
        </w:tc>
        <w:tc>
          <w:tcPr>
            <w:tcW w:w="567" w:type="dxa"/>
          </w:tcPr>
          <w:p w14:paraId="40A0D2DA" w14:textId="77777777" w:rsidR="00E9151D" w:rsidRPr="00E73DAD" w:rsidRDefault="00E9151D" w:rsidP="00E73DAD">
            <w:pPr>
              <w:suppressAutoHyphens/>
              <w:snapToGrid w:val="0"/>
              <w:spacing w:before="60" w:after="60" w:line="240" w:lineRule="auto"/>
              <w:jc w:val="center"/>
              <w:rPr>
                <w:sz w:val="16"/>
                <w:szCs w:val="16"/>
                <w:lang w:val="en-GB" w:eastAsia="ar-SA"/>
              </w:rPr>
            </w:pPr>
            <w:r w:rsidRPr="00E73DAD">
              <w:rPr>
                <w:sz w:val="16"/>
                <w:szCs w:val="16"/>
                <w:lang w:val="en-GB"/>
              </w:rPr>
              <w:t>-</w:t>
            </w:r>
          </w:p>
        </w:tc>
        <w:tc>
          <w:tcPr>
            <w:tcW w:w="1701" w:type="dxa"/>
          </w:tcPr>
          <w:p w14:paraId="74C5CCA2"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w:t>
            </w:r>
          </w:p>
        </w:tc>
        <w:tc>
          <w:tcPr>
            <w:tcW w:w="4998" w:type="dxa"/>
          </w:tcPr>
          <w:p w14:paraId="63486214"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Used in S-100 Part 17 Exchange Catalogues</w:t>
            </w:r>
          </w:p>
        </w:tc>
      </w:tr>
      <w:tr w:rsidR="00E9151D" w:rsidRPr="00E73DAD" w14:paraId="7E371483" w14:textId="77777777" w:rsidTr="00E73DAD">
        <w:trPr>
          <w:cantSplit/>
        </w:trPr>
        <w:tc>
          <w:tcPr>
            <w:tcW w:w="1345" w:type="dxa"/>
          </w:tcPr>
          <w:p w14:paraId="4EB00807"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Attribute</w:t>
            </w:r>
          </w:p>
        </w:tc>
        <w:tc>
          <w:tcPr>
            <w:tcW w:w="2628" w:type="dxa"/>
          </w:tcPr>
          <w:p w14:paraId="5230DC2B"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schemeAdministrator</w:t>
            </w:r>
          </w:p>
        </w:tc>
        <w:tc>
          <w:tcPr>
            <w:tcW w:w="2709" w:type="dxa"/>
          </w:tcPr>
          <w:p w14:paraId="377B3F7A"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The scheme administrator identity</w:t>
            </w:r>
          </w:p>
        </w:tc>
        <w:tc>
          <w:tcPr>
            <w:tcW w:w="567" w:type="dxa"/>
          </w:tcPr>
          <w:p w14:paraId="0E3F0DB4" w14:textId="77777777" w:rsidR="00E9151D" w:rsidRPr="00E73DAD" w:rsidRDefault="00E9151D" w:rsidP="00E73DAD">
            <w:pPr>
              <w:suppressAutoHyphens/>
              <w:snapToGrid w:val="0"/>
              <w:spacing w:before="60" w:after="60" w:line="240" w:lineRule="auto"/>
              <w:jc w:val="center"/>
              <w:rPr>
                <w:sz w:val="16"/>
                <w:szCs w:val="16"/>
                <w:lang w:val="en-GB" w:eastAsia="ar-SA"/>
              </w:rPr>
            </w:pPr>
            <w:r w:rsidRPr="00E73DAD">
              <w:rPr>
                <w:sz w:val="16"/>
                <w:szCs w:val="16"/>
                <w:lang w:val="en-GB"/>
              </w:rPr>
              <w:t>0..1</w:t>
            </w:r>
          </w:p>
        </w:tc>
        <w:tc>
          <w:tcPr>
            <w:tcW w:w="1701" w:type="dxa"/>
          </w:tcPr>
          <w:p w14:paraId="23FD78D3"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CharacterString</w:t>
            </w:r>
          </w:p>
        </w:tc>
        <w:tc>
          <w:tcPr>
            <w:tcW w:w="4998" w:type="dxa"/>
          </w:tcPr>
          <w:p w14:paraId="4E11069A" w14:textId="42E1DD81"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 xml:space="preserve">The identity of the Scheme Administrator is contained in the “id” attribute of the schemeAdminstrator element. The </w:t>
            </w:r>
            <w:r w:rsidR="00E73DAD">
              <w:rPr>
                <w:sz w:val="16"/>
                <w:szCs w:val="16"/>
                <w:lang w:val="en-GB"/>
              </w:rPr>
              <w:t>S</w:t>
            </w:r>
            <w:r w:rsidRPr="00E73DAD">
              <w:rPr>
                <w:sz w:val="16"/>
                <w:szCs w:val="16"/>
                <w:lang w:val="en-GB"/>
              </w:rPr>
              <w:t xml:space="preserve">cheme Adminstrator certificate is </w:t>
            </w:r>
            <w:r w:rsidRPr="00E73DAD">
              <w:rPr>
                <w:sz w:val="16"/>
                <w:szCs w:val="16"/>
                <w:u w:val="single"/>
                <w:lang w:val="en-GB"/>
              </w:rPr>
              <w:t>NOT</w:t>
            </w:r>
            <w:r w:rsidRPr="00E73DAD">
              <w:rPr>
                <w:sz w:val="16"/>
                <w:szCs w:val="16"/>
                <w:lang w:val="en-GB"/>
              </w:rPr>
              <w:t xml:space="preserve"> included in catalogue metadata as it is independently verified by the implementing system</w:t>
            </w:r>
          </w:p>
        </w:tc>
      </w:tr>
      <w:tr w:rsidR="00E9151D" w:rsidRPr="00E73DAD" w14:paraId="11478306" w14:textId="77777777" w:rsidTr="00E73DAD">
        <w:trPr>
          <w:cantSplit/>
        </w:trPr>
        <w:tc>
          <w:tcPr>
            <w:tcW w:w="1345" w:type="dxa"/>
          </w:tcPr>
          <w:p w14:paraId="221AEC3D"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Attribute</w:t>
            </w:r>
          </w:p>
        </w:tc>
        <w:tc>
          <w:tcPr>
            <w:tcW w:w="2628" w:type="dxa"/>
          </w:tcPr>
          <w:p w14:paraId="7DE5A35E"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certificate</w:t>
            </w:r>
          </w:p>
        </w:tc>
        <w:tc>
          <w:tcPr>
            <w:tcW w:w="2709" w:type="dxa"/>
          </w:tcPr>
          <w:p w14:paraId="6DB94ABA"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A signed public key certificate</w:t>
            </w:r>
          </w:p>
        </w:tc>
        <w:tc>
          <w:tcPr>
            <w:tcW w:w="567" w:type="dxa"/>
          </w:tcPr>
          <w:p w14:paraId="7874ABE4" w14:textId="77777777" w:rsidR="00E9151D" w:rsidRPr="00E73DAD" w:rsidRDefault="00E9151D" w:rsidP="00E73DAD">
            <w:pPr>
              <w:suppressAutoHyphens/>
              <w:snapToGrid w:val="0"/>
              <w:spacing w:before="60" w:after="60" w:line="240" w:lineRule="auto"/>
              <w:jc w:val="center"/>
              <w:rPr>
                <w:sz w:val="16"/>
                <w:szCs w:val="16"/>
                <w:lang w:val="en-GB" w:eastAsia="ar-SA"/>
              </w:rPr>
            </w:pPr>
            <w:r w:rsidRPr="00E73DAD">
              <w:rPr>
                <w:sz w:val="16"/>
                <w:szCs w:val="16"/>
                <w:lang w:val="en-GB"/>
              </w:rPr>
              <w:t>1..*</w:t>
            </w:r>
          </w:p>
        </w:tc>
        <w:tc>
          <w:tcPr>
            <w:tcW w:w="1701" w:type="dxa"/>
          </w:tcPr>
          <w:p w14:paraId="2EF34071"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Base 64 encoded Character String</w:t>
            </w:r>
          </w:p>
        </w:tc>
        <w:tc>
          <w:tcPr>
            <w:tcW w:w="4998" w:type="dxa"/>
          </w:tcPr>
          <w:p w14:paraId="44FBF735"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Conforms to X.509 encoding. Contains a digitally signed identifier of an entity</w:t>
            </w:r>
          </w:p>
        </w:tc>
      </w:tr>
    </w:tbl>
    <w:p w14:paraId="7F7A3DB0" w14:textId="77777777" w:rsidR="00E9151D" w:rsidRPr="00CF30EA" w:rsidRDefault="00E9151D" w:rsidP="00E73DAD">
      <w:pPr>
        <w:spacing w:after="0" w:line="240" w:lineRule="auto"/>
        <w:rPr>
          <w:lang w:val="en-GB" w:eastAsia="ar-SA"/>
        </w:rPr>
      </w:pPr>
    </w:p>
    <w:p w14:paraId="0F9D9834" w14:textId="77777777" w:rsidR="00E9151D" w:rsidRPr="00CF30EA" w:rsidRDefault="00E9151D" w:rsidP="00E73DAD">
      <w:pPr>
        <w:pStyle w:val="Heading3"/>
        <w:tabs>
          <w:tab w:val="clear" w:pos="660"/>
          <w:tab w:val="clear" w:pos="880"/>
          <w:tab w:val="left" w:pos="851"/>
        </w:tabs>
        <w:spacing w:before="120" w:after="120" w:line="240" w:lineRule="auto"/>
        <w:ind w:left="851" w:hanging="851"/>
        <w:rPr>
          <w:lang w:eastAsia="ar-SA"/>
        </w:rPr>
      </w:pPr>
      <w:bookmarkStart w:id="1171" w:name="_Toc81406358"/>
      <w:bookmarkStart w:id="1172" w:name="_Toc172126844"/>
      <w:r w:rsidRPr="00CF30EA">
        <w:rPr>
          <w:lang w:eastAsia="ar-SA"/>
        </w:rPr>
        <w:t>S100_SE_DigitalSignature</w:t>
      </w:r>
      <w:bookmarkEnd w:id="1171"/>
      <w:r w:rsidRPr="00CF30EA">
        <w:rPr>
          <w:lang w:eastAsia="ar-SA"/>
        </w:rPr>
        <w:t>Reference</w:t>
      </w:r>
      <w:bookmarkEnd w:id="1172"/>
    </w:p>
    <w:p w14:paraId="2BE4C1C2" w14:textId="0742037D" w:rsidR="00E9151D" w:rsidRPr="00CF30EA" w:rsidRDefault="00D8092E" w:rsidP="00E73DAD">
      <w:pPr>
        <w:spacing w:after="120" w:line="240" w:lineRule="auto"/>
        <w:rPr>
          <w:lang w:val="en-GB" w:eastAsia="ar-SA"/>
        </w:rPr>
      </w:pPr>
      <w:r w:rsidRPr="00CF30EA">
        <w:rPr>
          <w:lang w:val="en-GB" w:eastAsia="ar-SA"/>
        </w:rPr>
        <w:t>S-111</w:t>
      </w:r>
      <w:r w:rsidR="00E9151D" w:rsidRPr="00CF30EA">
        <w:rPr>
          <w:lang w:val="en-GB" w:eastAsia="ar-SA"/>
        </w:rPr>
        <w:t xml:space="preserve"> uses only the </w:t>
      </w:r>
      <w:bookmarkStart w:id="1173" w:name="_Hlk155212136"/>
      <w:r w:rsidR="001C638F" w:rsidRPr="008939EF">
        <w:rPr>
          <w:i/>
          <w:iCs/>
          <w:lang w:val="en-GB" w:eastAsia="ar-SA"/>
        </w:rPr>
        <w:t>EC</w:t>
      </w:r>
      <w:r w:rsidR="001C638F" w:rsidRPr="001C638F">
        <w:rPr>
          <w:i/>
          <w:iCs/>
          <w:lang w:val="en-GB" w:eastAsia="ar-SA"/>
        </w:rPr>
        <w:t>DSA-384-SHA2</w:t>
      </w:r>
      <w:r w:rsidR="001C638F">
        <w:rPr>
          <w:i/>
          <w:iCs/>
          <w:lang w:val="en-GB" w:eastAsia="ar-SA"/>
        </w:rPr>
        <w:t xml:space="preserve"> </w:t>
      </w:r>
      <w:bookmarkEnd w:id="1173"/>
      <w:r w:rsidR="00E9151D" w:rsidRPr="00CF30EA">
        <w:rPr>
          <w:lang w:val="en-GB" w:eastAsia="ar-SA"/>
        </w:rPr>
        <w:t xml:space="preserve">value of S100_SE_DigitalSignatureReference, in conformity with the restriction in S-100 </w:t>
      </w:r>
      <w:r w:rsidR="006A27AD">
        <w:rPr>
          <w:lang w:val="en-GB" w:eastAsia="ar-SA"/>
        </w:rPr>
        <w:t xml:space="preserve">Part 15, </w:t>
      </w:r>
      <w:bookmarkStart w:id="1174" w:name="_Hlk155212239"/>
      <w:r w:rsidR="006A27AD">
        <w:rPr>
          <w:lang w:val="en-GB" w:eastAsia="ar-SA"/>
        </w:rPr>
        <w:t>c</w:t>
      </w:r>
      <w:r w:rsidR="00E9151D" w:rsidRPr="00CF30EA">
        <w:rPr>
          <w:lang w:val="en-GB" w:eastAsia="ar-SA"/>
        </w:rPr>
        <w:t>lause</w:t>
      </w:r>
      <w:r w:rsidR="001C638F">
        <w:rPr>
          <w:lang w:val="en-GB" w:eastAsia="ar-SA"/>
        </w:rPr>
        <w:t>s 15-8.7 and</w:t>
      </w:r>
      <w:r w:rsidR="00E9151D" w:rsidRPr="00CF30EA">
        <w:rPr>
          <w:lang w:val="en-GB" w:eastAsia="ar-SA"/>
        </w:rPr>
        <w:t xml:space="preserve"> 15-8.11.</w:t>
      </w:r>
      <w:r w:rsidR="001C638F">
        <w:rPr>
          <w:lang w:val="en-GB" w:eastAsia="ar-SA"/>
        </w:rPr>
        <w:t>7</w:t>
      </w:r>
      <w:bookmarkEnd w:id="1174"/>
      <w:r w:rsidR="00E9151D" w:rsidRPr="00CF30EA">
        <w:rPr>
          <w:lang w:val="en-GB" w:eastAsia="ar-SA"/>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1433"/>
        <w:gridCol w:w="3122"/>
        <w:gridCol w:w="3772"/>
        <w:gridCol w:w="884"/>
        <w:gridCol w:w="4737"/>
      </w:tblGrid>
      <w:tr w:rsidR="00E9151D" w:rsidRPr="006A27AD" w14:paraId="35257E1C" w14:textId="77777777" w:rsidTr="006A27AD">
        <w:trPr>
          <w:cantSplit/>
        </w:trPr>
        <w:tc>
          <w:tcPr>
            <w:tcW w:w="514" w:type="pct"/>
            <w:shd w:val="clear" w:color="auto" w:fill="D9D9D9" w:themeFill="background1" w:themeFillShade="D9"/>
          </w:tcPr>
          <w:p w14:paraId="01E9F22B" w14:textId="77BED211" w:rsidR="00E9151D" w:rsidRPr="006A27AD" w:rsidRDefault="006A27AD" w:rsidP="006A27AD">
            <w:pPr>
              <w:keepNext/>
              <w:keepLines/>
              <w:suppressAutoHyphens/>
              <w:snapToGrid w:val="0"/>
              <w:spacing w:before="60" w:after="60" w:line="240" w:lineRule="auto"/>
              <w:rPr>
                <w:b/>
                <w:sz w:val="16"/>
                <w:szCs w:val="16"/>
                <w:lang w:val="en-GB" w:eastAsia="ar-SA"/>
              </w:rPr>
            </w:pPr>
            <w:bookmarkStart w:id="1175" w:name="_Hlk104295459"/>
            <w:r>
              <w:rPr>
                <w:b/>
                <w:sz w:val="16"/>
                <w:szCs w:val="16"/>
                <w:lang w:val="en-GB" w:eastAsia="ar-SA"/>
              </w:rPr>
              <w:t>Item</w:t>
            </w:r>
          </w:p>
        </w:tc>
        <w:tc>
          <w:tcPr>
            <w:tcW w:w="1119" w:type="pct"/>
            <w:shd w:val="clear" w:color="auto" w:fill="D9D9D9" w:themeFill="background1" w:themeFillShade="D9"/>
          </w:tcPr>
          <w:p w14:paraId="06FC0210" w14:textId="77777777" w:rsidR="00E9151D" w:rsidRPr="006A27AD" w:rsidRDefault="00E9151D" w:rsidP="006A27AD">
            <w:pPr>
              <w:keepNext/>
              <w:keepLines/>
              <w:suppressAutoHyphens/>
              <w:snapToGrid w:val="0"/>
              <w:spacing w:before="60" w:after="60" w:line="240" w:lineRule="auto"/>
              <w:rPr>
                <w:b/>
                <w:sz w:val="16"/>
                <w:szCs w:val="16"/>
                <w:lang w:val="en-GB" w:eastAsia="ar-SA"/>
              </w:rPr>
            </w:pPr>
            <w:r w:rsidRPr="006A27AD">
              <w:rPr>
                <w:b/>
                <w:sz w:val="16"/>
                <w:szCs w:val="16"/>
                <w:lang w:val="en-GB" w:eastAsia="ar-SA"/>
              </w:rPr>
              <w:t>Name</w:t>
            </w:r>
          </w:p>
        </w:tc>
        <w:tc>
          <w:tcPr>
            <w:tcW w:w="1352" w:type="pct"/>
            <w:shd w:val="clear" w:color="auto" w:fill="D9D9D9" w:themeFill="background1" w:themeFillShade="D9"/>
          </w:tcPr>
          <w:p w14:paraId="0CE7DA43" w14:textId="77777777" w:rsidR="00E9151D" w:rsidRPr="006A27AD" w:rsidRDefault="00E9151D" w:rsidP="006A27AD">
            <w:pPr>
              <w:keepNext/>
              <w:keepLines/>
              <w:suppressAutoHyphens/>
              <w:snapToGrid w:val="0"/>
              <w:spacing w:before="60" w:after="60" w:line="240" w:lineRule="auto"/>
              <w:rPr>
                <w:b/>
                <w:sz w:val="16"/>
                <w:szCs w:val="16"/>
                <w:lang w:val="en-GB" w:eastAsia="ar-SA"/>
              </w:rPr>
            </w:pPr>
            <w:r w:rsidRPr="006A27AD">
              <w:rPr>
                <w:b/>
                <w:sz w:val="16"/>
                <w:szCs w:val="16"/>
                <w:lang w:val="en-GB" w:eastAsia="ar-SA"/>
              </w:rPr>
              <w:t>Description</w:t>
            </w:r>
          </w:p>
        </w:tc>
        <w:tc>
          <w:tcPr>
            <w:tcW w:w="317" w:type="pct"/>
            <w:shd w:val="clear" w:color="auto" w:fill="D9D9D9" w:themeFill="background1" w:themeFillShade="D9"/>
          </w:tcPr>
          <w:p w14:paraId="35ACFA86" w14:textId="77777777" w:rsidR="00E9151D" w:rsidRPr="006A27AD" w:rsidRDefault="00E9151D" w:rsidP="006A27AD">
            <w:pPr>
              <w:keepNext/>
              <w:keepLines/>
              <w:suppressAutoHyphens/>
              <w:snapToGrid w:val="0"/>
              <w:spacing w:before="60" w:after="60" w:line="240" w:lineRule="auto"/>
              <w:jc w:val="center"/>
              <w:rPr>
                <w:b/>
                <w:sz w:val="16"/>
                <w:szCs w:val="16"/>
                <w:lang w:val="en-GB" w:eastAsia="ar-SA"/>
              </w:rPr>
            </w:pPr>
            <w:r w:rsidRPr="006A27AD">
              <w:rPr>
                <w:b/>
                <w:sz w:val="16"/>
                <w:szCs w:val="16"/>
                <w:lang w:val="en-GB" w:eastAsia="ar-SA"/>
              </w:rPr>
              <w:t>Code</w:t>
            </w:r>
          </w:p>
        </w:tc>
        <w:tc>
          <w:tcPr>
            <w:tcW w:w="1698" w:type="pct"/>
            <w:shd w:val="clear" w:color="auto" w:fill="D9D9D9" w:themeFill="background1" w:themeFillShade="D9"/>
          </w:tcPr>
          <w:p w14:paraId="4813A81F" w14:textId="77777777" w:rsidR="00E9151D" w:rsidRPr="006A27AD" w:rsidRDefault="00E9151D" w:rsidP="006A27AD">
            <w:pPr>
              <w:keepNext/>
              <w:keepLines/>
              <w:suppressAutoHyphens/>
              <w:snapToGrid w:val="0"/>
              <w:spacing w:before="60" w:after="60" w:line="240" w:lineRule="auto"/>
              <w:rPr>
                <w:b/>
                <w:sz w:val="16"/>
                <w:szCs w:val="16"/>
                <w:lang w:val="en-GB" w:eastAsia="ar-SA"/>
              </w:rPr>
            </w:pPr>
            <w:r w:rsidRPr="006A27AD">
              <w:rPr>
                <w:b/>
                <w:sz w:val="16"/>
                <w:szCs w:val="16"/>
                <w:lang w:val="en-GB" w:eastAsia="ar-SA"/>
              </w:rPr>
              <w:t>Remarks</w:t>
            </w:r>
          </w:p>
        </w:tc>
      </w:tr>
      <w:tr w:rsidR="00E9151D" w:rsidRPr="006A27AD" w14:paraId="14569775" w14:textId="77777777" w:rsidTr="006A27AD">
        <w:trPr>
          <w:cantSplit/>
        </w:trPr>
        <w:tc>
          <w:tcPr>
            <w:tcW w:w="514" w:type="pct"/>
          </w:tcPr>
          <w:p w14:paraId="7A63D1A2" w14:textId="77777777" w:rsidR="00E9151D" w:rsidRPr="006A27AD" w:rsidRDefault="00E9151D" w:rsidP="006A27AD">
            <w:pPr>
              <w:keepNext/>
              <w:keepLines/>
              <w:suppressAutoHyphens/>
              <w:snapToGrid w:val="0"/>
              <w:spacing w:before="60" w:after="60" w:line="240" w:lineRule="auto"/>
              <w:rPr>
                <w:sz w:val="16"/>
                <w:szCs w:val="16"/>
                <w:lang w:val="en-GB" w:eastAsia="ar-SA"/>
              </w:rPr>
            </w:pPr>
            <w:r w:rsidRPr="006A27AD">
              <w:rPr>
                <w:sz w:val="16"/>
                <w:szCs w:val="16"/>
                <w:lang w:val="en-GB" w:eastAsia="ar-SA"/>
              </w:rPr>
              <w:t>Enumeration</w:t>
            </w:r>
          </w:p>
        </w:tc>
        <w:tc>
          <w:tcPr>
            <w:tcW w:w="1119" w:type="pct"/>
          </w:tcPr>
          <w:p w14:paraId="626E2F68" w14:textId="77777777" w:rsidR="00E9151D" w:rsidRPr="006A27AD" w:rsidRDefault="00E9151D" w:rsidP="006A27AD">
            <w:pPr>
              <w:keepNext/>
              <w:keepLines/>
              <w:suppressAutoHyphens/>
              <w:snapToGrid w:val="0"/>
              <w:spacing w:before="60" w:after="60" w:line="240" w:lineRule="auto"/>
              <w:rPr>
                <w:sz w:val="16"/>
                <w:szCs w:val="16"/>
                <w:lang w:val="en-GB" w:eastAsia="ar-SA"/>
              </w:rPr>
            </w:pPr>
            <w:r w:rsidRPr="006A27AD">
              <w:rPr>
                <w:sz w:val="16"/>
                <w:szCs w:val="16"/>
                <w:lang w:val="en-GB" w:eastAsia="ar-SA"/>
              </w:rPr>
              <w:t>S100_SE_DigitalSignatureReference</w:t>
            </w:r>
          </w:p>
        </w:tc>
        <w:tc>
          <w:tcPr>
            <w:tcW w:w="1352" w:type="pct"/>
          </w:tcPr>
          <w:p w14:paraId="381D96DA" w14:textId="77777777" w:rsidR="00E9151D" w:rsidRPr="006A27AD" w:rsidRDefault="00E9151D" w:rsidP="006A27AD">
            <w:pPr>
              <w:keepNext/>
              <w:keepLines/>
              <w:suppressAutoHyphens/>
              <w:snapToGrid w:val="0"/>
              <w:spacing w:before="60" w:after="60" w:line="240" w:lineRule="auto"/>
              <w:rPr>
                <w:sz w:val="16"/>
                <w:szCs w:val="16"/>
                <w:lang w:val="en-GB" w:eastAsia="ar-SA"/>
              </w:rPr>
            </w:pPr>
            <w:r w:rsidRPr="006A27AD">
              <w:rPr>
                <w:sz w:val="16"/>
                <w:szCs w:val="16"/>
                <w:lang w:val="en-GB" w:eastAsia="ar-SA"/>
              </w:rPr>
              <w:t>Algorithm used to compute the digital signature</w:t>
            </w:r>
          </w:p>
        </w:tc>
        <w:tc>
          <w:tcPr>
            <w:tcW w:w="317" w:type="pct"/>
          </w:tcPr>
          <w:p w14:paraId="6230FC84" w14:textId="77777777" w:rsidR="00E9151D" w:rsidRPr="006A27AD" w:rsidRDefault="00E9151D" w:rsidP="006A27AD">
            <w:pPr>
              <w:keepNext/>
              <w:keepLines/>
              <w:suppressAutoHyphens/>
              <w:snapToGrid w:val="0"/>
              <w:spacing w:before="60" w:after="60" w:line="240" w:lineRule="auto"/>
              <w:jc w:val="center"/>
              <w:rPr>
                <w:sz w:val="16"/>
                <w:szCs w:val="16"/>
                <w:lang w:val="en-GB" w:eastAsia="ar-SA"/>
              </w:rPr>
            </w:pPr>
            <w:r w:rsidRPr="006A27AD">
              <w:rPr>
                <w:sz w:val="16"/>
                <w:szCs w:val="16"/>
                <w:lang w:val="en-GB" w:eastAsia="ar-SA"/>
              </w:rPr>
              <w:t>-</w:t>
            </w:r>
          </w:p>
        </w:tc>
        <w:tc>
          <w:tcPr>
            <w:tcW w:w="1698" w:type="pct"/>
          </w:tcPr>
          <w:p w14:paraId="0C542D32" w14:textId="38F9A3CC" w:rsidR="00E9151D" w:rsidRPr="006A27AD" w:rsidRDefault="00E9151D" w:rsidP="006A27AD">
            <w:pPr>
              <w:keepNext/>
              <w:keepLines/>
              <w:suppressAutoHyphens/>
              <w:snapToGrid w:val="0"/>
              <w:spacing w:before="60" w:after="60" w:line="240" w:lineRule="auto"/>
              <w:rPr>
                <w:sz w:val="16"/>
                <w:szCs w:val="16"/>
                <w:lang w:val="en-GB" w:eastAsia="ar-SA"/>
              </w:rPr>
            </w:pPr>
            <w:r w:rsidRPr="006A27AD">
              <w:rPr>
                <w:sz w:val="16"/>
                <w:szCs w:val="16"/>
                <w:lang w:val="en-GB" w:eastAsia="ar-SA"/>
              </w:rPr>
              <w:t xml:space="preserve">Only </w:t>
            </w:r>
            <w:r w:rsidR="001C638F">
              <w:rPr>
                <w:sz w:val="16"/>
                <w:szCs w:val="16"/>
                <w:lang w:val="en-GB" w:eastAsia="ar-SA"/>
              </w:rPr>
              <w:t>EC</w:t>
            </w:r>
            <w:r w:rsidRPr="006A27AD">
              <w:rPr>
                <w:sz w:val="16"/>
                <w:szCs w:val="16"/>
                <w:lang w:val="en-GB" w:eastAsia="ar-SA"/>
              </w:rPr>
              <w:t xml:space="preserve">DSA is currently used in implementations of S-100 for file based transfer of data to ECDIS. Other values are included for interoperability with other implementations by external standards. See S-100 </w:t>
            </w:r>
            <w:r w:rsidR="006A27AD">
              <w:rPr>
                <w:sz w:val="16"/>
                <w:szCs w:val="16"/>
                <w:lang w:val="en-GB" w:eastAsia="ar-SA"/>
              </w:rPr>
              <w:t>Part 15, c</w:t>
            </w:r>
            <w:r w:rsidRPr="006A27AD">
              <w:rPr>
                <w:sz w:val="16"/>
                <w:szCs w:val="16"/>
                <w:lang w:val="en-GB" w:eastAsia="ar-SA"/>
              </w:rPr>
              <w:t>lause 15-8.4</w:t>
            </w:r>
          </w:p>
        </w:tc>
      </w:tr>
      <w:tr w:rsidR="00E9151D" w:rsidRPr="006A27AD" w14:paraId="5542A210" w14:textId="77777777" w:rsidTr="006A27AD">
        <w:trPr>
          <w:cantSplit/>
        </w:trPr>
        <w:tc>
          <w:tcPr>
            <w:tcW w:w="514" w:type="pct"/>
          </w:tcPr>
          <w:p w14:paraId="58FD1122"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eastAsia="ar-SA"/>
              </w:rPr>
              <w:t>Value</w:t>
            </w:r>
          </w:p>
        </w:tc>
        <w:tc>
          <w:tcPr>
            <w:tcW w:w="1119" w:type="pct"/>
          </w:tcPr>
          <w:p w14:paraId="7F8736F0" w14:textId="34141B4A" w:rsidR="00E9151D" w:rsidRPr="006A27AD" w:rsidRDefault="001C638F" w:rsidP="006A27AD">
            <w:pPr>
              <w:suppressAutoHyphens/>
              <w:snapToGrid w:val="0"/>
              <w:spacing w:before="60" w:after="60" w:line="240" w:lineRule="auto"/>
              <w:rPr>
                <w:sz w:val="16"/>
                <w:szCs w:val="16"/>
                <w:lang w:val="en-GB" w:eastAsia="ar-SA"/>
              </w:rPr>
            </w:pPr>
            <w:r w:rsidRPr="001C638F">
              <w:rPr>
                <w:sz w:val="16"/>
                <w:szCs w:val="16"/>
                <w:lang w:val="en-GB" w:eastAsia="ar-SA"/>
              </w:rPr>
              <w:t>ECDSA-384-SHA2</w:t>
            </w:r>
          </w:p>
        </w:tc>
        <w:tc>
          <w:tcPr>
            <w:tcW w:w="1352" w:type="pct"/>
          </w:tcPr>
          <w:p w14:paraId="0153A37B" w14:textId="0267AB32" w:rsidR="00E9151D" w:rsidRPr="006A27AD" w:rsidRDefault="00E9151D" w:rsidP="006A27AD">
            <w:pPr>
              <w:suppressAutoHyphens/>
              <w:snapToGrid w:val="0"/>
              <w:spacing w:before="60" w:after="60" w:line="240" w:lineRule="auto"/>
              <w:rPr>
                <w:sz w:val="16"/>
                <w:szCs w:val="16"/>
                <w:lang w:val="en-GB" w:eastAsia="ar-SA"/>
              </w:rPr>
            </w:pPr>
          </w:p>
        </w:tc>
        <w:tc>
          <w:tcPr>
            <w:tcW w:w="317" w:type="pct"/>
          </w:tcPr>
          <w:p w14:paraId="00B356C4" w14:textId="5E1F5150" w:rsidR="00E9151D" w:rsidRPr="006A27AD" w:rsidRDefault="001C638F" w:rsidP="006A27AD">
            <w:pPr>
              <w:suppressAutoHyphens/>
              <w:snapToGrid w:val="0"/>
              <w:spacing w:before="60" w:after="60" w:line="240" w:lineRule="auto"/>
              <w:jc w:val="center"/>
              <w:rPr>
                <w:sz w:val="16"/>
                <w:szCs w:val="16"/>
                <w:lang w:val="en-GB" w:eastAsia="ar-SA"/>
              </w:rPr>
            </w:pPr>
            <w:r>
              <w:rPr>
                <w:sz w:val="16"/>
                <w:szCs w:val="16"/>
                <w:lang w:val="en-GB" w:eastAsia="ar-SA"/>
              </w:rPr>
              <w:t>8</w:t>
            </w:r>
          </w:p>
        </w:tc>
        <w:tc>
          <w:tcPr>
            <w:tcW w:w="1698" w:type="pct"/>
          </w:tcPr>
          <w:p w14:paraId="7B144FB4" w14:textId="727F5416" w:rsidR="00E9151D" w:rsidRPr="006A27AD" w:rsidRDefault="001C638F" w:rsidP="006A27AD">
            <w:pPr>
              <w:suppressAutoHyphens/>
              <w:snapToGrid w:val="0"/>
              <w:spacing w:before="60" w:after="60" w:line="240" w:lineRule="auto"/>
              <w:rPr>
                <w:sz w:val="16"/>
                <w:szCs w:val="16"/>
                <w:lang w:val="en-GB" w:eastAsia="ar-SA"/>
              </w:rPr>
            </w:pPr>
            <w:r w:rsidRPr="001C638F">
              <w:rPr>
                <w:sz w:val="16"/>
                <w:szCs w:val="16"/>
                <w:lang w:val="en-GB" w:eastAsia="ar-SA"/>
              </w:rPr>
              <w:t>384 bits ECDSA: SHA2-384</w:t>
            </w:r>
          </w:p>
        </w:tc>
      </w:tr>
      <w:bookmarkEnd w:id="1175"/>
    </w:tbl>
    <w:p w14:paraId="78502018" w14:textId="77777777" w:rsidR="00E9151D" w:rsidRPr="00CF30EA" w:rsidRDefault="00E9151D" w:rsidP="006A27AD">
      <w:pPr>
        <w:spacing w:after="0" w:line="240" w:lineRule="auto"/>
        <w:rPr>
          <w:b/>
          <w:lang w:val="en-GB" w:eastAsia="ar-SA"/>
        </w:rPr>
      </w:pPr>
    </w:p>
    <w:p w14:paraId="34EC2238" w14:textId="19C9C1A9" w:rsidR="00E9151D" w:rsidRPr="00CF30EA" w:rsidRDefault="00E9151D" w:rsidP="006A27AD">
      <w:pPr>
        <w:pStyle w:val="Heading3"/>
        <w:tabs>
          <w:tab w:val="clear" w:pos="660"/>
          <w:tab w:val="clear" w:pos="880"/>
          <w:tab w:val="left" w:pos="851"/>
        </w:tabs>
        <w:spacing w:before="120" w:after="120" w:line="240" w:lineRule="auto"/>
        <w:ind w:left="851" w:hanging="851"/>
        <w:rPr>
          <w:lang w:eastAsia="ar-SA"/>
        </w:rPr>
      </w:pPr>
      <w:bookmarkStart w:id="1176" w:name="_Toc81406359"/>
      <w:bookmarkStart w:id="1177" w:name="_Toc172126845"/>
      <w:r w:rsidRPr="00CF30EA">
        <w:rPr>
          <w:lang w:eastAsia="ar-SA"/>
        </w:rPr>
        <w:t>S100_SE_DigitalSignature</w:t>
      </w:r>
      <w:bookmarkEnd w:id="1176"/>
      <w:bookmarkEnd w:id="1177"/>
    </w:p>
    <w:p w14:paraId="61E98E97" w14:textId="51F28F37" w:rsidR="00E9151D" w:rsidRDefault="00D8092E" w:rsidP="006A27AD">
      <w:pPr>
        <w:spacing w:after="120" w:line="240" w:lineRule="auto"/>
        <w:rPr>
          <w:lang w:val="en-GB" w:eastAsia="ar-SA"/>
        </w:rPr>
      </w:pPr>
      <w:r w:rsidRPr="00CF30EA">
        <w:rPr>
          <w:lang w:val="en-GB" w:eastAsia="ar-SA"/>
        </w:rPr>
        <w:t>S-111</w:t>
      </w:r>
      <w:r w:rsidR="00E9151D" w:rsidRPr="00CF30EA">
        <w:rPr>
          <w:lang w:val="en-GB" w:eastAsia="ar-SA"/>
        </w:rPr>
        <w:t xml:space="preserve"> conforms to S-100</w:t>
      </w:r>
      <w:r w:rsidR="006A27AD">
        <w:rPr>
          <w:lang w:val="en-GB" w:eastAsia="ar-SA"/>
        </w:rPr>
        <w:t xml:space="preserve"> Part 15,</w:t>
      </w:r>
      <w:r w:rsidR="00E9151D" w:rsidRPr="00CF30EA">
        <w:rPr>
          <w:lang w:val="en-GB" w:eastAsia="ar-SA"/>
        </w:rPr>
        <w:t xml:space="preserve"> clause 15-8-11.4, which states: “The class S100_SE_DigitalSignature is realized as one of either S100_SE_SignatureOnData (a digital signature of a particular identified resource) or an additional digital signature defined using the </w:t>
      </w:r>
      <w:r w:rsidR="00435030">
        <w:rPr>
          <w:lang w:val="en-GB" w:eastAsia="ar-SA"/>
        </w:rPr>
        <w:t>[same class]</w:t>
      </w:r>
      <w:r w:rsidR="00E9151D" w:rsidRPr="00CF30EA">
        <w:rPr>
          <w:lang w:val="en-GB" w:eastAsia="ar-SA"/>
        </w:rPr>
        <w:t xml:space="preserve"> which is either a S100_SE_SignatureOnData or S100_SE_SignatureOnSignature element as described in clause 15-8.8.  S-100 Part 17 metadata thus allows for multiple digital signatures, a single mandatory S100_SE_SignatureOnData and any number of additional signatures, either of the data or other signatures.”</w:t>
      </w:r>
      <w:r w:rsidR="00435030">
        <w:rPr>
          <w:lang w:val="en-GB" w:eastAsia="ar-SA"/>
        </w:rPr>
        <w:t xml:space="preserve"> </w:t>
      </w:r>
      <w:r w:rsidR="00435030" w:rsidRPr="00435030">
        <w:rPr>
          <w:lang w:val="en-GB" w:eastAsia="ar-SA"/>
        </w:rPr>
        <w:t>(In S-100, this class is not documented separately.)</w:t>
      </w:r>
    </w:p>
    <w:p w14:paraId="65E81473" w14:textId="58211EE5" w:rsidR="00435030" w:rsidRDefault="00435030" w:rsidP="006A27AD">
      <w:pPr>
        <w:spacing w:after="120" w:line="240" w:lineRule="auto"/>
        <w:rPr>
          <w:lang w:val="en-GB" w:eastAsia="ar-SA"/>
        </w:rPr>
      </w:pPr>
      <w:r w:rsidRPr="00435030">
        <w:rPr>
          <w:lang w:val="en-GB" w:eastAsia="ar-SA"/>
        </w:rPr>
        <w:lastRenderedPageBreak/>
        <w:t>S-1</w:t>
      </w:r>
      <w:r w:rsidR="00F73670">
        <w:rPr>
          <w:lang w:val="en-GB" w:eastAsia="ar-SA"/>
        </w:rPr>
        <w:t>11</w:t>
      </w:r>
      <w:r w:rsidRPr="00435030">
        <w:rPr>
          <w:lang w:val="en-GB" w:eastAsia="ar-SA"/>
        </w:rPr>
        <w:t xml:space="preserve"> uses the class S100_SE_DigitalSignature without modification; however, in exchange catalogues it is implemented by one of its subclasses S100_SE_SignatureOnData or S100_SE_SignatureOnSignature</w:t>
      </w:r>
      <w:r>
        <w:rPr>
          <w:lang w:val="en-GB" w:eastAsia="ar-S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345"/>
        <w:gridCol w:w="2628"/>
        <w:gridCol w:w="2190"/>
        <w:gridCol w:w="632"/>
        <w:gridCol w:w="2579"/>
        <w:gridCol w:w="4574"/>
      </w:tblGrid>
      <w:tr w:rsidR="0024145F" w:rsidRPr="00A258A0" w14:paraId="3C316277" w14:textId="77777777" w:rsidTr="00E73297">
        <w:tc>
          <w:tcPr>
            <w:tcW w:w="1345" w:type="dxa"/>
            <w:shd w:val="clear" w:color="auto" w:fill="D9D9D9" w:themeFill="background1" w:themeFillShade="D9"/>
          </w:tcPr>
          <w:p w14:paraId="79C82111" w14:textId="77777777" w:rsidR="00A72E17" w:rsidRPr="00A258A0" w:rsidRDefault="00A72E17" w:rsidP="00E73297">
            <w:pPr>
              <w:keepNext/>
              <w:keepLines/>
              <w:suppressAutoHyphens/>
              <w:snapToGrid w:val="0"/>
              <w:spacing w:before="60" w:after="60" w:line="240" w:lineRule="auto"/>
              <w:rPr>
                <w:b/>
                <w:sz w:val="16"/>
                <w:szCs w:val="16"/>
                <w:lang w:val="en-GB" w:eastAsia="ar-SA"/>
              </w:rPr>
            </w:pPr>
            <w:r w:rsidRPr="00A258A0">
              <w:rPr>
                <w:b/>
                <w:sz w:val="16"/>
                <w:szCs w:val="16"/>
                <w:lang w:val="en-GB" w:eastAsia="ar-SA"/>
              </w:rPr>
              <w:t>Role Name</w:t>
            </w:r>
          </w:p>
        </w:tc>
        <w:tc>
          <w:tcPr>
            <w:tcW w:w="2628" w:type="dxa"/>
            <w:shd w:val="clear" w:color="auto" w:fill="D9D9D9" w:themeFill="background1" w:themeFillShade="D9"/>
          </w:tcPr>
          <w:p w14:paraId="0DA9870F" w14:textId="77777777" w:rsidR="00A72E17" w:rsidRPr="00A258A0" w:rsidRDefault="00A72E17" w:rsidP="00E73297">
            <w:pPr>
              <w:keepNext/>
              <w:keepLines/>
              <w:suppressAutoHyphens/>
              <w:snapToGrid w:val="0"/>
              <w:spacing w:before="60" w:after="60" w:line="240" w:lineRule="auto"/>
              <w:rPr>
                <w:b/>
                <w:sz w:val="16"/>
                <w:szCs w:val="16"/>
                <w:lang w:val="en-GB" w:eastAsia="ar-SA"/>
              </w:rPr>
            </w:pPr>
            <w:r w:rsidRPr="00A258A0">
              <w:rPr>
                <w:b/>
                <w:sz w:val="16"/>
                <w:szCs w:val="16"/>
                <w:lang w:val="en-GB" w:eastAsia="ar-SA"/>
              </w:rPr>
              <w:t>Name</w:t>
            </w:r>
          </w:p>
        </w:tc>
        <w:tc>
          <w:tcPr>
            <w:tcW w:w="0" w:type="auto"/>
            <w:shd w:val="clear" w:color="auto" w:fill="D9D9D9" w:themeFill="background1" w:themeFillShade="D9"/>
          </w:tcPr>
          <w:p w14:paraId="3BAF03EB" w14:textId="77777777" w:rsidR="00A72E17" w:rsidRPr="00A258A0" w:rsidRDefault="00A72E17" w:rsidP="00E73297">
            <w:pPr>
              <w:keepNext/>
              <w:keepLines/>
              <w:suppressAutoHyphens/>
              <w:snapToGrid w:val="0"/>
              <w:spacing w:before="60" w:after="60" w:line="240" w:lineRule="auto"/>
              <w:rPr>
                <w:b/>
                <w:sz w:val="16"/>
                <w:szCs w:val="16"/>
                <w:lang w:val="en-GB" w:eastAsia="ar-SA"/>
              </w:rPr>
            </w:pPr>
            <w:r w:rsidRPr="00A258A0">
              <w:rPr>
                <w:b/>
                <w:sz w:val="16"/>
                <w:szCs w:val="16"/>
                <w:lang w:val="en-GB" w:eastAsia="ar-SA"/>
              </w:rPr>
              <w:t>Description</w:t>
            </w:r>
          </w:p>
        </w:tc>
        <w:tc>
          <w:tcPr>
            <w:tcW w:w="632" w:type="dxa"/>
            <w:shd w:val="clear" w:color="auto" w:fill="D9D9D9" w:themeFill="background1" w:themeFillShade="D9"/>
          </w:tcPr>
          <w:p w14:paraId="4436346C" w14:textId="77777777" w:rsidR="00A72E17" w:rsidRPr="00A258A0" w:rsidRDefault="00A72E17" w:rsidP="00E73297">
            <w:pPr>
              <w:keepNext/>
              <w:keepLines/>
              <w:suppressAutoHyphens/>
              <w:snapToGrid w:val="0"/>
              <w:spacing w:before="60" w:after="60" w:line="240" w:lineRule="auto"/>
              <w:jc w:val="center"/>
              <w:rPr>
                <w:b/>
                <w:sz w:val="16"/>
                <w:szCs w:val="16"/>
                <w:lang w:val="en-GB" w:eastAsia="ar-SA"/>
              </w:rPr>
            </w:pPr>
            <w:r w:rsidRPr="00A258A0">
              <w:rPr>
                <w:b/>
                <w:sz w:val="16"/>
                <w:szCs w:val="16"/>
                <w:lang w:val="en-GB" w:eastAsia="ar-SA"/>
              </w:rPr>
              <w:t>Mult</w:t>
            </w:r>
          </w:p>
        </w:tc>
        <w:tc>
          <w:tcPr>
            <w:tcW w:w="2579" w:type="dxa"/>
            <w:shd w:val="clear" w:color="auto" w:fill="D9D9D9" w:themeFill="background1" w:themeFillShade="D9"/>
          </w:tcPr>
          <w:p w14:paraId="6E85FC35" w14:textId="77777777" w:rsidR="00A72E17" w:rsidRPr="00A258A0" w:rsidRDefault="00A72E17" w:rsidP="00E73297">
            <w:pPr>
              <w:keepNext/>
              <w:keepLines/>
              <w:suppressAutoHyphens/>
              <w:snapToGrid w:val="0"/>
              <w:spacing w:before="60" w:after="60" w:line="240" w:lineRule="auto"/>
              <w:rPr>
                <w:b/>
                <w:sz w:val="16"/>
                <w:szCs w:val="16"/>
                <w:lang w:val="en-GB" w:eastAsia="ar-SA"/>
              </w:rPr>
            </w:pPr>
            <w:r w:rsidRPr="00A258A0">
              <w:rPr>
                <w:b/>
                <w:sz w:val="16"/>
                <w:szCs w:val="16"/>
                <w:lang w:val="en-GB" w:eastAsia="ar-SA"/>
              </w:rPr>
              <w:t>Type</w:t>
            </w:r>
          </w:p>
        </w:tc>
        <w:tc>
          <w:tcPr>
            <w:tcW w:w="0" w:type="auto"/>
            <w:shd w:val="clear" w:color="auto" w:fill="D9D9D9" w:themeFill="background1" w:themeFillShade="D9"/>
          </w:tcPr>
          <w:p w14:paraId="25296974" w14:textId="77777777" w:rsidR="00A72E17" w:rsidRPr="00A258A0" w:rsidRDefault="00A72E17" w:rsidP="00E73297">
            <w:pPr>
              <w:keepNext/>
              <w:keepLines/>
              <w:suppressAutoHyphens/>
              <w:snapToGrid w:val="0"/>
              <w:spacing w:before="60" w:after="60" w:line="240" w:lineRule="auto"/>
              <w:rPr>
                <w:b/>
                <w:sz w:val="16"/>
                <w:szCs w:val="16"/>
                <w:lang w:val="en-GB" w:eastAsia="ar-SA"/>
              </w:rPr>
            </w:pPr>
            <w:r w:rsidRPr="00A258A0">
              <w:rPr>
                <w:b/>
                <w:sz w:val="16"/>
                <w:szCs w:val="16"/>
                <w:lang w:val="en-GB" w:eastAsia="ar-SA"/>
              </w:rPr>
              <w:t>Remarks</w:t>
            </w:r>
          </w:p>
        </w:tc>
      </w:tr>
      <w:tr w:rsidR="0024145F" w:rsidRPr="00A258A0" w14:paraId="453D8D52" w14:textId="77777777" w:rsidTr="00E73297">
        <w:tc>
          <w:tcPr>
            <w:tcW w:w="1345" w:type="dxa"/>
          </w:tcPr>
          <w:p w14:paraId="04E1FDEF"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Class</w:t>
            </w:r>
          </w:p>
        </w:tc>
        <w:tc>
          <w:tcPr>
            <w:tcW w:w="2628" w:type="dxa"/>
          </w:tcPr>
          <w:p w14:paraId="6CD770BF"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S100_SE_</w:t>
            </w:r>
            <w:r>
              <w:rPr>
                <w:sz w:val="16"/>
                <w:szCs w:val="16"/>
                <w:lang w:val="en-GB"/>
              </w:rPr>
              <w:t>DigitalSignature</w:t>
            </w:r>
          </w:p>
        </w:tc>
        <w:tc>
          <w:tcPr>
            <w:tcW w:w="0" w:type="auto"/>
          </w:tcPr>
          <w:p w14:paraId="200D2EB3" w14:textId="77777777" w:rsidR="00A72E17" w:rsidRPr="00A258A0" w:rsidRDefault="00A72E17" w:rsidP="00E73297">
            <w:pPr>
              <w:suppressAutoHyphens/>
              <w:snapToGrid w:val="0"/>
              <w:spacing w:before="60" w:after="60" w:line="240" w:lineRule="auto"/>
              <w:rPr>
                <w:sz w:val="16"/>
                <w:szCs w:val="16"/>
                <w:lang w:val="en-GB" w:eastAsia="ar-SA"/>
              </w:rPr>
            </w:pPr>
          </w:p>
        </w:tc>
        <w:tc>
          <w:tcPr>
            <w:tcW w:w="632" w:type="dxa"/>
          </w:tcPr>
          <w:p w14:paraId="34C53E4D" w14:textId="77777777" w:rsidR="00A72E17" w:rsidRPr="00A258A0" w:rsidRDefault="00A72E17" w:rsidP="00E73297">
            <w:pPr>
              <w:suppressAutoHyphens/>
              <w:snapToGrid w:val="0"/>
              <w:spacing w:before="60" w:after="60" w:line="240" w:lineRule="auto"/>
              <w:jc w:val="center"/>
              <w:rPr>
                <w:sz w:val="16"/>
                <w:szCs w:val="16"/>
                <w:lang w:val="en-GB" w:eastAsia="ar-SA"/>
              </w:rPr>
            </w:pPr>
            <w:r w:rsidRPr="00A258A0">
              <w:rPr>
                <w:sz w:val="16"/>
                <w:szCs w:val="16"/>
                <w:lang w:val="en-GB"/>
              </w:rPr>
              <w:t>-</w:t>
            </w:r>
          </w:p>
        </w:tc>
        <w:tc>
          <w:tcPr>
            <w:tcW w:w="2579" w:type="dxa"/>
          </w:tcPr>
          <w:p w14:paraId="0DF3EF6F"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Base64 encoded digital signature  value</w:t>
            </w:r>
          </w:p>
        </w:tc>
        <w:tc>
          <w:tcPr>
            <w:tcW w:w="0" w:type="auto"/>
          </w:tcPr>
          <w:p w14:paraId="62353888" w14:textId="77777777" w:rsidR="00A72E17" w:rsidRDefault="00A72E17" w:rsidP="00E73297">
            <w:pPr>
              <w:suppressAutoHyphens/>
              <w:snapToGrid w:val="0"/>
              <w:spacing w:before="60" w:after="60" w:line="240" w:lineRule="auto"/>
              <w:jc w:val="left"/>
              <w:rPr>
                <w:sz w:val="16"/>
                <w:szCs w:val="16"/>
                <w:lang w:val="en-GB"/>
              </w:rPr>
            </w:pPr>
            <w:r w:rsidRPr="00A258A0">
              <w:rPr>
                <w:sz w:val="16"/>
                <w:szCs w:val="16"/>
                <w:lang w:val="en-GB"/>
              </w:rPr>
              <w:t xml:space="preserve">See S-100 </w:t>
            </w:r>
            <w:r>
              <w:rPr>
                <w:sz w:val="16"/>
                <w:szCs w:val="16"/>
                <w:lang w:val="en-GB"/>
              </w:rPr>
              <w:t>Part 15, c</w:t>
            </w:r>
            <w:r w:rsidRPr="00A258A0">
              <w:rPr>
                <w:sz w:val="16"/>
                <w:szCs w:val="16"/>
                <w:lang w:val="en-GB"/>
              </w:rPr>
              <w:t>lause 15-8</w:t>
            </w:r>
          </w:p>
          <w:p w14:paraId="2EC6B6FD" w14:textId="77777777" w:rsidR="00A72E17" w:rsidRPr="00A258A0" w:rsidRDefault="00A72E17" w:rsidP="00E73297">
            <w:pPr>
              <w:suppressAutoHyphens/>
              <w:snapToGrid w:val="0"/>
              <w:spacing w:before="60" w:after="60" w:line="240" w:lineRule="auto"/>
              <w:jc w:val="left"/>
              <w:rPr>
                <w:sz w:val="16"/>
                <w:szCs w:val="16"/>
                <w:lang w:val="en-GB" w:eastAsia="ar-SA"/>
              </w:rPr>
            </w:pPr>
            <w:r>
              <w:rPr>
                <w:sz w:val="16"/>
                <w:szCs w:val="16"/>
                <w:lang w:val="en-GB"/>
              </w:rPr>
              <w:t>Abstract class substituted by one of its subclasses.</w:t>
            </w:r>
          </w:p>
        </w:tc>
      </w:tr>
      <w:tr w:rsidR="0024145F" w:rsidRPr="00A258A0" w14:paraId="34D6302C" w14:textId="77777777" w:rsidTr="00E73297">
        <w:tc>
          <w:tcPr>
            <w:tcW w:w="1345" w:type="dxa"/>
          </w:tcPr>
          <w:p w14:paraId="3AA7FA30"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Attribute</w:t>
            </w:r>
          </w:p>
        </w:tc>
        <w:tc>
          <w:tcPr>
            <w:tcW w:w="2628" w:type="dxa"/>
          </w:tcPr>
          <w:p w14:paraId="5935C48D"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id</w:t>
            </w:r>
          </w:p>
        </w:tc>
        <w:tc>
          <w:tcPr>
            <w:tcW w:w="0" w:type="auto"/>
          </w:tcPr>
          <w:p w14:paraId="7EC22924"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Identifier of the digital signature</w:t>
            </w:r>
          </w:p>
        </w:tc>
        <w:tc>
          <w:tcPr>
            <w:tcW w:w="632" w:type="dxa"/>
          </w:tcPr>
          <w:p w14:paraId="79B134B3" w14:textId="77777777" w:rsidR="00A72E17" w:rsidRPr="00A258A0" w:rsidRDefault="00A72E17" w:rsidP="00E73297">
            <w:pPr>
              <w:suppressAutoHyphens/>
              <w:snapToGrid w:val="0"/>
              <w:spacing w:before="60" w:after="60" w:line="240" w:lineRule="auto"/>
              <w:jc w:val="center"/>
              <w:rPr>
                <w:sz w:val="16"/>
                <w:szCs w:val="16"/>
                <w:lang w:val="en-GB" w:eastAsia="ar-SA"/>
              </w:rPr>
            </w:pPr>
            <w:r w:rsidRPr="00A258A0">
              <w:rPr>
                <w:sz w:val="16"/>
                <w:szCs w:val="16"/>
                <w:lang w:val="en-GB"/>
              </w:rPr>
              <w:t>1</w:t>
            </w:r>
          </w:p>
        </w:tc>
        <w:tc>
          <w:tcPr>
            <w:tcW w:w="2579" w:type="dxa"/>
          </w:tcPr>
          <w:p w14:paraId="1E3FA327" w14:textId="77777777" w:rsidR="00A72E17" w:rsidRPr="00A258A0" w:rsidRDefault="00A72E17" w:rsidP="00E73297">
            <w:pPr>
              <w:suppressAutoHyphens/>
              <w:snapToGrid w:val="0"/>
              <w:spacing w:before="60" w:after="60" w:line="240" w:lineRule="auto"/>
              <w:rPr>
                <w:sz w:val="16"/>
                <w:szCs w:val="16"/>
                <w:lang w:val="en-GB" w:eastAsia="ar-SA"/>
              </w:rPr>
            </w:pPr>
            <w:r w:rsidRPr="00A258A0">
              <w:rPr>
                <w:sz w:val="16"/>
                <w:szCs w:val="16"/>
                <w:lang w:val="en-GB"/>
              </w:rPr>
              <w:t>CharacterString</w:t>
            </w:r>
          </w:p>
        </w:tc>
        <w:tc>
          <w:tcPr>
            <w:tcW w:w="0" w:type="auto"/>
          </w:tcPr>
          <w:p w14:paraId="0A62C6D8" w14:textId="77777777" w:rsidR="00A72E17" w:rsidRPr="00A258A0" w:rsidRDefault="00A72E17" w:rsidP="00E73297">
            <w:pPr>
              <w:suppressAutoHyphens/>
              <w:snapToGrid w:val="0"/>
              <w:spacing w:before="60" w:after="60" w:line="240" w:lineRule="auto"/>
              <w:jc w:val="left"/>
              <w:rPr>
                <w:sz w:val="16"/>
                <w:szCs w:val="16"/>
                <w:lang w:val="en-GB"/>
              </w:rPr>
            </w:pPr>
            <w:r w:rsidRPr="00A258A0">
              <w:rPr>
                <w:sz w:val="16"/>
                <w:szCs w:val="16"/>
                <w:lang w:val="en-GB"/>
              </w:rPr>
              <w:t>Every signature entry has a unique identifier</w:t>
            </w:r>
          </w:p>
        </w:tc>
      </w:tr>
      <w:tr w:rsidR="0024145F" w:rsidRPr="00A258A0" w14:paraId="3DAF4637" w14:textId="77777777" w:rsidTr="00E73297">
        <w:tc>
          <w:tcPr>
            <w:tcW w:w="1345" w:type="dxa"/>
          </w:tcPr>
          <w:p w14:paraId="78955B4C"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Attribute</w:t>
            </w:r>
          </w:p>
        </w:tc>
        <w:tc>
          <w:tcPr>
            <w:tcW w:w="2628" w:type="dxa"/>
          </w:tcPr>
          <w:p w14:paraId="14DC7C2E"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certificateRef</w:t>
            </w:r>
          </w:p>
        </w:tc>
        <w:tc>
          <w:tcPr>
            <w:tcW w:w="0" w:type="auto"/>
          </w:tcPr>
          <w:p w14:paraId="6994B711"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Signed Public Key</w:t>
            </w:r>
          </w:p>
        </w:tc>
        <w:tc>
          <w:tcPr>
            <w:tcW w:w="632" w:type="dxa"/>
          </w:tcPr>
          <w:p w14:paraId="093FF686" w14:textId="77777777" w:rsidR="00A72E17" w:rsidRPr="00A258A0" w:rsidRDefault="00A72E17" w:rsidP="00E73297">
            <w:pPr>
              <w:suppressAutoHyphens/>
              <w:snapToGrid w:val="0"/>
              <w:spacing w:before="60" w:after="60" w:line="240" w:lineRule="auto"/>
              <w:jc w:val="center"/>
              <w:rPr>
                <w:sz w:val="16"/>
                <w:szCs w:val="16"/>
                <w:lang w:val="en-GB" w:eastAsia="ar-SA"/>
              </w:rPr>
            </w:pPr>
            <w:r w:rsidRPr="00A258A0">
              <w:rPr>
                <w:sz w:val="16"/>
                <w:szCs w:val="16"/>
                <w:lang w:val="en-GB"/>
              </w:rPr>
              <w:t>1</w:t>
            </w:r>
          </w:p>
        </w:tc>
        <w:tc>
          <w:tcPr>
            <w:tcW w:w="2579" w:type="dxa"/>
          </w:tcPr>
          <w:p w14:paraId="75E12301" w14:textId="77777777" w:rsidR="00A72E17" w:rsidRPr="00A258A0" w:rsidRDefault="00A72E17" w:rsidP="00E73297">
            <w:pPr>
              <w:suppressAutoHyphens/>
              <w:snapToGrid w:val="0"/>
              <w:spacing w:before="60" w:after="60" w:line="240" w:lineRule="auto"/>
              <w:rPr>
                <w:sz w:val="16"/>
                <w:szCs w:val="16"/>
                <w:lang w:val="en-GB" w:eastAsia="ar-SA"/>
              </w:rPr>
            </w:pPr>
            <w:r w:rsidRPr="00A258A0">
              <w:rPr>
                <w:sz w:val="16"/>
                <w:szCs w:val="16"/>
                <w:lang w:val="en-GB"/>
              </w:rPr>
              <w:t>CharacterString</w:t>
            </w:r>
          </w:p>
        </w:tc>
        <w:tc>
          <w:tcPr>
            <w:tcW w:w="0" w:type="auto"/>
          </w:tcPr>
          <w:p w14:paraId="5908E3A2"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Identifier of the certificate against which the digital signature validates</w:t>
            </w:r>
          </w:p>
        </w:tc>
      </w:tr>
    </w:tbl>
    <w:p w14:paraId="7770B8B3" w14:textId="77777777" w:rsidR="00A72E17" w:rsidRDefault="00A72E17" w:rsidP="006A27AD">
      <w:pPr>
        <w:spacing w:after="120" w:line="240" w:lineRule="auto"/>
        <w:rPr>
          <w:lang w:val="en-GB" w:eastAsia="ar-SA"/>
        </w:rPr>
      </w:pPr>
    </w:p>
    <w:p w14:paraId="79A90189" w14:textId="77777777" w:rsidR="00A72E17" w:rsidRPr="00CF30EA" w:rsidRDefault="00A72E17" w:rsidP="006A27AD">
      <w:pPr>
        <w:spacing w:after="120" w:line="240" w:lineRule="auto"/>
        <w:rPr>
          <w:lang w:val="en-GB" w:eastAsia="ar-SA"/>
        </w:rPr>
      </w:pPr>
    </w:p>
    <w:p w14:paraId="5810254C" w14:textId="77777777" w:rsidR="00E9151D" w:rsidRPr="00CF30EA" w:rsidRDefault="00E9151D" w:rsidP="006A27AD">
      <w:pPr>
        <w:pStyle w:val="Heading3"/>
        <w:tabs>
          <w:tab w:val="clear" w:pos="660"/>
          <w:tab w:val="clear" w:pos="880"/>
          <w:tab w:val="left" w:pos="851"/>
        </w:tabs>
        <w:spacing w:before="120" w:after="120" w:line="240" w:lineRule="auto"/>
        <w:ind w:left="851" w:hanging="851"/>
        <w:rPr>
          <w:lang w:eastAsia="ar-SA"/>
        </w:rPr>
      </w:pPr>
      <w:bookmarkStart w:id="1178" w:name="_Toc172126846"/>
      <w:r w:rsidRPr="00CF30EA">
        <w:rPr>
          <w:lang w:eastAsia="ar-SA"/>
        </w:rPr>
        <w:t>S100_SE_SignatureOnData</w:t>
      </w:r>
      <w:bookmarkEnd w:id="1178"/>
    </w:p>
    <w:p w14:paraId="7E73CAC5" w14:textId="2A73ADA2" w:rsidR="00E9151D" w:rsidRPr="00CF30EA" w:rsidRDefault="00D8092E" w:rsidP="006A27AD">
      <w:pPr>
        <w:spacing w:after="120" w:line="240" w:lineRule="auto"/>
        <w:rPr>
          <w:lang w:val="en-GB" w:eastAsia="ar-SA"/>
        </w:rPr>
      </w:pPr>
      <w:r w:rsidRPr="00CF30EA">
        <w:rPr>
          <w:lang w:val="en-GB" w:eastAsia="ar-SA"/>
        </w:rPr>
        <w:t>S-111</w:t>
      </w:r>
      <w:r w:rsidR="00E9151D" w:rsidRPr="00CF30EA">
        <w:rPr>
          <w:lang w:val="en-GB" w:eastAsia="ar-SA"/>
        </w:rPr>
        <w:t xml:space="preserve"> uses S100_SE_SignatureOnData without modification.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345"/>
        <w:gridCol w:w="2628"/>
        <w:gridCol w:w="2165"/>
        <w:gridCol w:w="443"/>
        <w:gridCol w:w="2731"/>
        <w:gridCol w:w="4636"/>
      </w:tblGrid>
      <w:tr w:rsidR="00E9151D" w:rsidRPr="006A27AD" w14:paraId="65E85A46" w14:textId="77777777" w:rsidTr="006A27AD">
        <w:trPr>
          <w:cantSplit/>
        </w:trPr>
        <w:tc>
          <w:tcPr>
            <w:tcW w:w="1345" w:type="dxa"/>
            <w:shd w:val="clear" w:color="auto" w:fill="D9D9D9" w:themeFill="background1" w:themeFillShade="D9"/>
          </w:tcPr>
          <w:p w14:paraId="3B36D291" w14:textId="77777777" w:rsidR="00E9151D" w:rsidRPr="006A27AD" w:rsidRDefault="00E9151D" w:rsidP="006A27AD">
            <w:pPr>
              <w:keepNext/>
              <w:keepLines/>
              <w:suppressAutoHyphens/>
              <w:snapToGrid w:val="0"/>
              <w:spacing w:before="60" w:after="60" w:line="240" w:lineRule="auto"/>
              <w:rPr>
                <w:b/>
                <w:sz w:val="16"/>
                <w:szCs w:val="16"/>
                <w:lang w:val="en-GB" w:eastAsia="ar-SA"/>
              </w:rPr>
            </w:pPr>
            <w:bookmarkStart w:id="1179" w:name="_Hlk104384967"/>
            <w:r w:rsidRPr="006A27AD">
              <w:rPr>
                <w:b/>
                <w:sz w:val="16"/>
                <w:szCs w:val="16"/>
                <w:lang w:val="en-GB" w:eastAsia="ar-SA"/>
              </w:rPr>
              <w:t>Role Name</w:t>
            </w:r>
          </w:p>
        </w:tc>
        <w:tc>
          <w:tcPr>
            <w:tcW w:w="2628" w:type="dxa"/>
            <w:shd w:val="clear" w:color="auto" w:fill="D9D9D9" w:themeFill="background1" w:themeFillShade="D9"/>
          </w:tcPr>
          <w:p w14:paraId="4138C6D6" w14:textId="77777777" w:rsidR="00E9151D" w:rsidRPr="006A27AD" w:rsidRDefault="00E9151D" w:rsidP="006A27AD">
            <w:pPr>
              <w:keepNext/>
              <w:keepLines/>
              <w:suppressAutoHyphens/>
              <w:snapToGrid w:val="0"/>
              <w:spacing w:before="60" w:after="60" w:line="240" w:lineRule="auto"/>
              <w:rPr>
                <w:b/>
                <w:sz w:val="16"/>
                <w:szCs w:val="16"/>
                <w:lang w:val="en-GB" w:eastAsia="ar-SA"/>
              </w:rPr>
            </w:pPr>
            <w:r w:rsidRPr="006A27AD">
              <w:rPr>
                <w:b/>
                <w:sz w:val="16"/>
                <w:szCs w:val="16"/>
                <w:lang w:val="en-GB" w:eastAsia="ar-SA"/>
              </w:rPr>
              <w:t>Name</w:t>
            </w:r>
          </w:p>
        </w:tc>
        <w:tc>
          <w:tcPr>
            <w:tcW w:w="0" w:type="auto"/>
            <w:shd w:val="clear" w:color="auto" w:fill="D9D9D9" w:themeFill="background1" w:themeFillShade="D9"/>
          </w:tcPr>
          <w:p w14:paraId="3A30E87E" w14:textId="77777777" w:rsidR="00E9151D" w:rsidRPr="006A27AD" w:rsidRDefault="00E9151D" w:rsidP="006A27AD">
            <w:pPr>
              <w:keepNext/>
              <w:keepLines/>
              <w:suppressAutoHyphens/>
              <w:snapToGrid w:val="0"/>
              <w:spacing w:before="60" w:after="60" w:line="240" w:lineRule="auto"/>
              <w:jc w:val="left"/>
              <w:rPr>
                <w:b/>
                <w:sz w:val="16"/>
                <w:szCs w:val="16"/>
                <w:lang w:val="en-GB" w:eastAsia="ar-SA"/>
              </w:rPr>
            </w:pPr>
            <w:r w:rsidRPr="006A27AD">
              <w:rPr>
                <w:b/>
                <w:sz w:val="16"/>
                <w:szCs w:val="16"/>
                <w:lang w:val="en-GB" w:eastAsia="ar-SA"/>
              </w:rPr>
              <w:t>Description</w:t>
            </w:r>
          </w:p>
        </w:tc>
        <w:tc>
          <w:tcPr>
            <w:tcW w:w="0" w:type="auto"/>
            <w:shd w:val="clear" w:color="auto" w:fill="D9D9D9" w:themeFill="background1" w:themeFillShade="D9"/>
          </w:tcPr>
          <w:p w14:paraId="01540112" w14:textId="77777777" w:rsidR="00E9151D" w:rsidRPr="006A27AD" w:rsidRDefault="00E9151D" w:rsidP="006A27AD">
            <w:pPr>
              <w:keepNext/>
              <w:keepLines/>
              <w:suppressAutoHyphens/>
              <w:snapToGrid w:val="0"/>
              <w:spacing w:before="60" w:after="60" w:line="240" w:lineRule="auto"/>
              <w:jc w:val="center"/>
              <w:rPr>
                <w:b/>
                <w:sz w:val="16"/>
                <w:szCs w:val="16"/>
                <w:lang w:val="en-GB" w:eastAsia="ar-SA"/>
              </w:rPr>
            </w:pPr>
            <w:r w:rsidRPr="006A27AD">
              <w:rPr>
                <w:b/>
                <w:sz w:val="16"/>
                <w:szCs w:val="16"/>
                <w:lang w:val="en-GB" w:eastAsia="ar-SA"/>
              </w:rPr>
              <w:t>Mult</w:t>
            </w:r>
          </w:p>
        </w:tc>
        <w:tc>
          <w:tcPr>
            <w:tcW w:w="0" w:type="auto"/>
            <w:shd w:val="clear" w:color="auto" w:fill="D9D9D9" w:themeFill="background1" w:themeFillShade="D9"/>
          </w:tcPr>
          <w:p w14:paraId="0EB9B41B" w14:textId="77777777" w:rsidR="00E9151D" w:rsidRPr="006A27AD" w:rsidRDefault="00E9151D" w:rsidP="006A27AD">
            <w:pPr>
              <w:keepNext/>
              <w:keepLines/>
              <w:suppressAutoHyphens/>
              <w:snapToGrid w:val="0"/>
              <w:spacing w:before="60" w:after="60" w:line="240" w:lineRule="auto"/>
              <w:rPr>
                <w:b/>
                <w:sz w:val="16"/>
                <w:szCs w:val="16"/>
                <w:lang w:val="en-GB" w:eastAsia="ar-SA"/>
              </w:rPr>
            </w:pPr>
            <w:r w:rsidRPr="006A27AD">
              <w:rPr>
                <w:b/>
                <w:sz w:val="16"/>
                <w:szCs w:val="16"/>
                <w:lang w:val="en-GB" w:eastAsia="ar-SA"/>
              </w:rPr>
              <w:t>Type</w:t>
            </w:r>
          </w:p>
        </w:tc>
        <w:tc>
          <w:tcPr>
            <w:tcW w:w="0" w:type="auto"/>
            <w:shd w:val="clear" w:color="auto" w:fill="D9D9D9" w:themeFill="background1" w:themeFillShade="D9"/>
          </w:tcPr>
          <w:p w14:paraId="053F3BDE" w14:textId="77777777" w:rsidR="00E9151D" w:rsidRPr="006A27AD" w:rsidRDefault="00E9151D" w:rsidP="007E440F">
            <w:pPr>
              <w:keepNext/>
              <w:keepLines/>
              <w:suppressAutoHyphens/>
              <w:snapToGrid w:val="0"/>
              <w:spacing w:before="60" w:after="60" w:line="240" w:lineRule="auto"/>
              <w:jc w:val="left"/>
              <w:rPr>
                <w:b/>
                <w:sz w:val="16"/>
                <w:szCs w:val="16"/>
                <w:lang w:val="en-GB" w:eastAsia="ar-SA"/>
              </w:rPr>
            </w:pPr>
            <w:r w:rsidRPr="006A27AD">
              <w:rPr>
                <w:b/>
                <w:sz w:val="16"/>
                <w:szCs w:val="16"/>
                <w:lang w:val="en-GB" w:eastAsia="ar-SA"/>
              </w:rPr>
              <w:t>Remarks</w:t>
            </w:r>
          </w:p>
        </w:tc>
      </w:tr>
      <w:tr w:rsidR="00E9151D" w:rsidRPr="006A27AD" w14:paraId="39064C2C" w14:textId="77777777" w:rsidTr="006A27AD">
        <w:trPr>
          <w:cantSplit/>
        </w:trPr>
        <w:tc>
          <w:tcPr>
            <w:tcW w:w="1345" w:type="dxa"/>
          </w:tcPr>
          <w:p w14:paraId="1DDC0E7B"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Class</w:t>
            </w:r>
          </w:p>
        </w:tc>
        <w:tc>
          <w:tcPr>
            <w:tcW w:w="2628" w:type="dxa"/>
          </w:tcPr>
          <w:p w14:paraId="1E2434CA"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S100_SE_SignatureOnData</w:t>
            </w:r>
          </w:p>
        </w:tc>
        <w:tc>
          <w:tcPr>
            <w:tcW w:w="0" w:type="auto"/>
          </w:tcPr>
          <w:p w14:paraId="6E09F462" w14:textId="77777777" w:rsidR="00E9151D" w:rsidRPr="006A27AD" w:rsidRDefault="00E9151D" w:rsidP="006A27AD">
            <w:pPr>
              <w:suppressAutoHyphens/>
              <w:snapToGrid w:val="0"/>
              <w:spacing w:before="60" w:after="60" w:line="240" w:lineRule="auto"/>
              <w:jc w:val="left"/>
              <w:rPr>
                <w:sz w:val="16"/>
                <w:szCs w:val="16"/>
                <w:lang w:val="en-GB" w:eastAsia="ar-SA"/>
              </w:rPr>
            </w:pPr>
          </w:p>
        </w:tc>
        <w:tc>
          <w:tcPr>
            <w:tcW w:w="0" w:type="auto"/>
          </w:tcPr>
          <w:p w14:paraId="0EF14CFD" w14:textId="77777777" w:rsidR="00E9151D" w:rsidRPr="006A27AD" w:rsidRDefault="00E9151D" w:rsidP="006A27AD">
            <w:pPr>
              <w:suppressAutoHyphens/>
              <w:snapToGrid w:val="0"/>
              <w:spacing w:before="60" w:after="60" w:line="240" w:lineRule="auto"/>
              <w:jc w:val="center"/>
              <w:rPr>
                <w:sz w:val="16"/>
                <w:szCs w:val="16"/>
                <w:lang w:val="en-GB" w:eastAsia="ar-SA"/>
              </w:rPr>
            </w:pPr>
            <w:r w:rsidRPr="006A27AD">
              <w:rPr>
                <w:sz w:val="16"/>
                <w:szCs w:val="16"/>
                <w:lang w:val="en-GB"/>
              </w:rPr>
              <w:t>-</w:t>
            </w:r>
          </w:p>
        </w:tc>
        <w:tc>
          <w:tcPr>
            <w:tcW w:w="0" w:type="auto"/>
          </w:tcPr>
          <w:p w14:paraId="5A234346" w14:textId="77777777" w:rsidR="00E9151D" w:rsidRPr="006A27AD" w:rsidRDefault="00E9151D" w:rsidP="006A27AD">
            <w:pPr>
              <w:suppressAutoHyphens/>
              <w:snapToGrid w:val="0"/>
              <w:spacing w:before="60" w:after="60" w:line="240" w:lineRule="auto"/>
              <w:jc w:val="left"/>
              <w:rPr>
                <w:sz w:val="16"/>
                <w:szCs w:val="16"/>
                <w:lang w:val="en-GB" w:eastAsia="ar-SA"/>
              </w:rPr>
            </w:pPr>
            <w:r w:rsidRPr="006A27AD">
              <w:rPr>
                <w:sz w:val="16"/>
                <w:szCs w:val="16"/>
                <w:lang w:val="en-GB"/>
              </w:rPr>
              <w:t>Base64 encoded digital signature  value</w:t>
            </w:r>
          </w:p>
        </w:tc>
        <w:tc>
          <w:tcPr>
            <w:tcW w:w="0" w:type="auto"/>
          </w:tcPr>
          <w:p w14:paraId="587C0ED6" w14:textId="616CFF21" w:rsidR="00E9151D" w:rsidRDefault="00E9151D" w:rsidP="007E440F">
            <w:pPr>
              <w:suppressAutoHyphens/>
              <w:snapToGrid w:val="0"/>
              <w:spacing w:before="60" w:after="60" w:line="240" w:lineRule="auto"/>
              <w:jc w:val="left"/>
              <w:rPr>
                <w:sz w:val="16"/>
                <w:szCs w:val="16"/>
                <w:lang w:val="en-GB"/>
              </w:rPr>
            </w:pPr>
            <w:r w:rsidRPr="006A27AD">
              <w:rPr>
                <w:sz w:val="16"/>
                <w:szCs w:val="16"/>
                <w:lang w:val="en-GB"/>
              </w:rPr>
              <w:t xml:space="preserve">See S-100 </w:t>
            </w:r>
            <w:r w:rsidR="007E440F">
              <w:rPr>
                <w:sz w:val="16"/>
                <w:szCs w:val="16"/>
                <w:lang w:val="en-GB"/>
              </w:rPr>
              <w:t>Part 15, c</w:t>
            </w:r>
            <w:r w:rsidRPr="006A27AD">
              <w:rPr>
                <w:sz w:val="16"/>
                <w:szCs w:val="16"/>
                <w:lang w:val="en-GB"/>
              </w:rPr>
              <w:t>lause 15-8</w:t>
            </w:r>
          </w:p>
          <w:p w14:paraId="15D8CB92" w14:textId="1C0AD34F" w:rsidR="00435030" w:rsidRPr="006A27AD" w:rsidRDefault="00435030" w:rsidP="007E440F">
            <w:pPr>
              <w:suppressAutoHyphens/>
              <w:snapToGrid w:val="0"/>
              <w:spacing w:before="60" w:after="60" w:line="240" w:lineRule="auto"/>
              <w:jc w:val="left"/>
              <w:rPr>
                <w:sz w:val="16"/>
                <w:szCs w:val="16"/>
                <w:lang w:val="en-GB" w:eastAsia="ar-SA"/>
              </w:rPr>
            </w:pPr>
            <w:r w:rsidRPr="00435030">
              <w:rPr>
                <w:sz w:val="16"/>
                <w:szCs w:val="16"/>
                <w:lang w:val="en-GB" w:eastAsia="ar-SA"/>
              </w:rPr>
              <w:t>Subclass of S100_SE_DigitalSignature</w:t>
            </w:r>
          </w:p>
        </w:tc>
      </w:tr>
      <w:tr w:rsidR="00E9151D" w:rsidRPr="006A27AD" w14:paraId="2BD3312D" w14:textId="77777777" w:rsidTr="006A27AD">
        <w:trPr>
          <w:cantSplit/>
        </w:trPr>
        <w:tc>
          <w:tcPr>
            <w:tcW w:w="1345" w:type="dxa"/>
          </w:tcPr>
          <w:p w14:paraId="41A50D4D"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Attribute</w:t>
            </w:r>
          </w:p>
        </w:tc>
        <w:tc>
          <w:tcPr>
            <w:tcW w:w="2628" w:type="dxa"/>
          </w:tcPr>
          <w:p w14:paraId="73FC0A3A"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id</w:t>
            </w:r>
          </w:p>
        </w:tc>
        <w:tc>
          <w:tcPr>
            <w:tcW w:w="0" w:type="auto"/>
          </w:tcPr>
          <w:p w14:paraId="2721494F" w14:textId="77777777" w:rsidR="00E9151D" w:rsidRPr="006A27AD" w:rsidRDefault="00E9151D" w:rsidP="006A27AD">
            <w:pPr>
              <w:suppressAutoHyphens/>
              <w:snapToGrid w:val="0"/>
              <w:spacing w:before="60" w:after="60" w:line="240" w:lineRule="auto"/>
              <w:jc w:val="left"/>
              <w:rPr>
                <w:sz w:val="16"/>
                <w:szCs w:val="16"/>
                <w:lang w:val="en-GB" w:eastAsia="ar-SA"/>
              </w:rPr>
            </w:pPr>
            <w:r w:rsidRPr="006A27AD">
              <w:rPr>
                <w:sz w:val="16"/>
                <w:szCs w:val="16"/>
                <w:lang w:val="en-GB"/>
              </w:rPr>
              <w:t>Identifier of the digital signature</w:t>
            </w:r>
          </w:p>
        </w:tc>
        <w:tc>
          <w:tcPr>
            <w:tcW w:w="0" w:type="auto"/>
          </w:tcPr>
          <w:p w14:paraId="43062774" w14:textId="77777777" w:rsidR="00E9151D" w:rsidRPr="006A27AD" w:rsidRDefault="00E9151D" w:rsidP="006A27AD">
            <w:pPr>
              <w:suppressAutoHyphens/>
              <w:snapToGrid w:val="0"/>
              <w:spacing w:before="60" w:after="60" w:line="240" w:lineRule="auto"/>
              <w:jc w:val="center"/>
              <w:rPr>
                <w:sz w:val="16"/>
                <w:szCs w:val="16"/>
                <w:lang w:val="en-GB" w:eastAsia="ar-SA"/>
              </w:rPr>
            </w:pPr>
            <w:r w:rsidRPr="006A27AD">
              <w:rPr>
                <w:sz w:val="16"/>
                <w:szCs w:val="16"/>
                <w:lang w:val="en-GB"/>
              </w:rPr>
              <w:t>1</w:t>
            </w:r>
          </w:p>
        </w:tc>
        <w:tc>
          <w:tcPr>
            <w:tcW w:w="0" w:type="auto"/>
          </w:tcPr>
          <w:p w14:paraId="5E24591E"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CharacterString</w:t>
            </w:r>
          </w:p>
        </w:tc>
        <w:tc>
          <w:tcPr>
            <w:tcW w:w="0" w:type="auto"/>
          </w:tcPr>
          <w:p w14:paraId="1238BBBF" w14:textId="77777777" w:rsidR="00E9151D" w:rsidRDefault="00E9151D" w:rsidP="007E440F">
            <w:pPr>
              <w:suppressAutoHyphens/>
              <w:snapToGrid w:val="0"/>
              <w:spacing w:before="60" w:after="60" w:line="240" w:lineRule="auto"/>
              <w:jc w:val="left"/>
              <w:rPr>
                <w:sz w:val="16"/>
                <w:szCs w:val="16"/>
                <w:lang w:val="en-GB"/>
              </w:rPr>
            </w:pPr>
            <w:r w:rsidRPr="006A27AD">
              <w:rPr>
                <w:sz w:val="16"/>
                <w:szCs w:val="16"/>
                <w:lang w:val="en-GB"/>
              </w:rPr>
              <w:t>Every signature entry has a unique identifier</w:t>
            </w:r>
          </w:p>
          <w:p w14:paraId="337BB4C8" w14:textId="51569DDB" w:rsidR="00435030" w:rsidRPr="006A27AD" w:rsidRDefault="00435030" w:rsidP="007E440F">
            <w:pPr>
              <w:suppressAutoHyphens/>
              <w:snapToGrid w:val="0"/>
              <w:spacing w:before="60" w:after="60" w:line="240" w:lineRule="auto"/>
              <w:jc w:val="left"/>
              <w:rPr>
                <w:sz w:val="16"/>
                <w:szCs w:val="16"/>
                <w:lang w:val="en-GB" w:eastAsia="ar-SA"/>
              </w:rPr>
            </w:pPr>
            <w:r>
              <w:rPr>
                <w:sz w:val="16"/>
                <w:szCs w:val="16"/>
                <w:lang w:val="en-GB"/>
              </w:rPr>
              <w:t>(Inherited attribute)</w:t>
            </w:r>
          </w:p>
        </w:tc>
      </w:tr>
      <w:tr w:rsidR="00E9151D" w:rsidRPr="006A27AD" w14:paraId="653BE148" w14:textId="77777777" w:rsidTr="006A27AD">
        <w:trPr>
          <w:cantSplit/>
        </w:trPr>
        <w:tc>
          <w:tcPr>
            <w:tcW w:w="1345" w:type="dxa"/>
          </w:tcPr>
          <w:p w14:paraId="601260FD"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Attribute</w:t>
            </w:r>
          </w:p>
        </w:tc>
        <w:tc>
          <w:tcPr>
            <w:tcW w:w="2628" w:type="dxa"/>
          </w:tcPr>
          <w:p w14:paraId="3C1FBB5A"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certificateRef</w:t>
            </w:r>
          </w:p>
        </w:tc>
        <w:tc>
          <w:tcPr>
            <w:tcW w:w="0" w:type="auto"/>
          </w:tcPr>
          <w:p w14:paraId="286345B0" w14:textId="77777777" w:rsidR="00E9151D" w:rsidRPr="006A27AD" w:rsidRDefault="00E9151D" w:rsidP="006A27AD">
            <w:pPr>
              <w:suppressAutoHyphens/>
              <w:snapToGrid w:val="0"/>
              <w:spacing w:before="60" w:after="60" w:line="240" w:lineRule="auto"/>
              <w:jc w:val="left"/>
              <w:rPr>
                <w:sz w:val="16"/>
                <w:szCs w:val="16"/>
                <w:lang w:val="en-GB" w:eastAsia="ar-SA"/>
              </w:rPr>
            </w:pPr>
            <w:r w:rsidRPr="006A27AD">
              <w:rPr>
                <w:sz w:val="16"/>
                <w:szCs w:val="16"/>
                <w:lang w:val="en-GB"/>
              </w:rPr>
              <w:t>Signed Public Key</w:t>
            </w:r>
          </w:p>
        </w:tc>
        <w:tc>
          <w:tcPr>
            <w:tcW w:w="0" w:type="auto"/>
          </w:tcPr>
          <w:p w14:paraId="03752A30" w14:textId="77777777" w:rsidR="00E9151D" w:rsidRPr="006A27AD" w:rsidRDefault="00E9151D" w:rsidP="006A27AD">
            <w:pPr>
              <w:suppressAutoHyphens/>
              <w:snapToGrid w:val="0"/>
              <w:spacing w:before="60" w:after="60" w:line="240" w:lineRule="auto"/>
              <w:jc w:val="center"/>
              <w:rPr>
                <w:sz w:val="16"/>
                <w:szCs w:val="16"/>
                <w:lang w:val="en-GB" w:eastAsia="ar-SA"/>
              </w:rPr>
            </w:pPr>
            <w:r w:rsidRPr="006A27AD">
              <w:rPr>
                <w:sz w:val="16"/>
                <w:szCs w:val="16"/>
                <w:lang w:val="en-GB"/>
              </w:rPr>
              <w:t>1</w:t>
            </w:r>
          </w:p>
        </w:tc>
        <w:tc>
          <w:tcPr>
            <w:tcW w:w="0" w:type="auto"/>
          </w:tcPr>
          <w:p w14:paraId="40E01E39"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CharacterString</w:t>
            </w:r>
          </w:p>
        </w:tc>
        <w:tc>
          <w:tcPr>
            <w:tcW w:w="0" w:type="auto"/>
          </w:tcPr>
          <w:p w14:paraId="7197489F" w14:textId="77777777" w:rsidR="00E9151D" w:rsidRDefault="00E9151D" w:rsidP="007E440F">
            <w:pPr>
              <w:suppressAutoHyphens/>
              <w:snapToGrid w:val="0"/>
              <w:spacing w:before="60" w:after="60" w:line="240" w:lineRule="auto"/>
              <w:jc w:val="left"/>
              <w:rPr>
                <w:sz w:val="16"/>
                <w:szCs w:val="16"/>
                <w:lang w:val="en-GB"/>
              </w:rPr>
            </w:pPr>
            <w:r w:rsidRPr="006A27AD">
              <w:rPr>
                <w:sz w:val="16"/>
                <w:szCs w:val="16"/>
                <w:lang w:val="en-GB"/>
              </w:rPr>
              <w:t>Identifier of the certificate against which the digital signature validates</w:t>
            </w:r>
          </w:p>
          <w:p w14:paraId="70F43FAE" w14:textId="6BB8841B" w:rsidR="00435030" w:rsidRPr="006A27AD" w:rsidRDefault="00435030" w:rsidP="007E440F">
            <w:pPr>
              <w:suppressAutoHyphens/>
              <w:snapToGrid w:val="0"/>
              <w:spacing w:before="60" w:after="60" w:line="240" w:lineRule="auto"/>
              <w:jc w:val="left"/>
              <w:rPr>
                <w:sz w:val="16"/>
                <w:szCs w:val="16"/>
                <w:lang w:val="en-GB" w:eastAsia="ar-SA"/>
              </w:rPr>
            </w:pPr>
            <w:r>
              <w:rPr>
                <w:sz w:val="16"/>
                <w:szCs w:val="16"/>
                <w:lang w:val="en-GB"/>
              </w:rPr>
              <w:t>(Inherited attribute)</w:t>
            </w:r>
          </w:p>
        </w:tc>
      </w:tr>
      <w:tr w:rsidR="00E9151D" w:rsidRPr="006A27AD" w14:paraId="23B65DF1" w14:textId="77777777" w:rsidTr="006A27AD">
        <w:trPr>
          <w:cantSplit/>
        </w:trPr>
        <w:tc>
          <w:tcPr>
            <w:tcW w:w="1345" w:type="dxa"/>
          </w:tcPr>
          <w:p w14:paraId="453E76B9"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Attribute</w:t>
            </w:r>
          </w:p>
        </w:tc>
        <w:tc>
          <w:tcPr>
            <w:tcW w:w="2628" w:type="dxa"/>
          </w:tcPr>
          <w:p w14:paraId="085D82CF"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dataStatus</w:t>
            </w:r>
          </w:p>
        </w:tc>
        <w:tc>
          <w:tcPr>
            <w:tcW w:w="0" w:type="auto"/>
          </w:tcPr>
          <w:p w14:paraId="066FEC63" w14:textId="77777777" w:rsidR="00E9151D" w:rsidRPr="006A27AD" w:rsidRDefault="00E9151D" w:rsidP="006A27AD">
            <w:pPr>
              <w:suppressAutoHyphens/>
              <w:snapToGrid w:val="0"/>
              <w:spacing w:before="60" w:after="60" w:line="240" w:lineRule="auto"/>
              <w:jc w:val="left"/>
              <w:rPr>
                <w:sz w:val="16"/>
                <w:szCs w:val="16"/>
                <w:lang w:val="en-GB" w:eastAsia="ar-SA"/>
              </w:rPr>
            </w:pPr>
            <w:r w:rsidRPr="006A27AD">
              <w:rPr>
                <w:sz w:val="16"/>
                <w:szCs w:val="16"/>
                <w:lang w:val="en-GB"/>
              </w:rPr>
              <w:t>The digital signature</w:t>
            </w:r>
          </w:p>
        </w:tc>
        <w:tc>
          <w:tcPr>
            <w:tcW w:w="0" w:type="auto"/>
          </w:tcPr>
          <w:p w14:paraId="0ECC3363" w14:textId="77777777" w:rsidR="00E9151D" w:rsidRPr="006A27AD" w:rsidRDefault="00E9151D" w:rsidP="006A27AD">
            <w:pPr>
              <w:suppressAutoHyphens/>
              <w:snapToGrid w:val="0"/>
              <w:spacing w:before="60" w:after="60" w:line="240" w:lineRule="auto"/>
              <w:jc w:val="center"/>
              <w:rPr>
                <w:sz w:val="16"/>
                <w:szCs w:val="16"/>
                <w:lang w:val="en-GB" w:eastAsia="ar-SA"/>
              </w:rPr>
            </w:pPr>
            <w:r w:rsidRPr="006A27AD">
              <w:rPr>
                <w:sz w:val="16"/>
                <w:szCs w:val="16"/>
                <w:lang w:val="en-GB"/>
              </w:rPr>
              <w:t>1</w:t>
            </w:r>
          </w:p>
        </w:tc>
        <w:tc>
          <w:tcPr>
            <w:tcW w:w="0" w:type="auto"/>
          </w:tcPr>
          <w:p w14:paraId="4ADC10E4"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DataStatus</w:t>
            </w:r>
          </w:p>
        </w:tc>
        <w:tc>
          <w:tcPr>
            <w:tcW w:w="0" w:type="auto"/>
          </w:tcPr>
          <w:p w14:paraId="7780CFF2" w14:textId="77777777" w:rsidR="00E9151D" w:rsidRPr="006A27AD" w:rsidRDefault="00E9151D" w:rsidP="007E440F">
            <w:pPr>
              <w:suppressAutoHyphens/>
              <w:snapToGrid w:val="0"/>
              <w:spacing w:before="60" w:after="60" w:line="240" w:lineRule="auto"/>
              <w:jc w:val="left"/>
              <w:rPr>
                <w:sz w:val="16"/>
                <w:szCs w:val="16"/>
                <w:lang w:val="en-GB" w:eastAsia="ar-SA"/>
              </w:rPr>
            </w:pPr>
          </w:p>
        </w:tc>
      </w:tr>
      <w:bookmarkEnd w:id="1179"/>
    </w:tbl>
    <w:p w14:paraId="263EB71A" w14:textId="77777777" w:rsidR="00E9151D" w:rsidRPr="00CF30EA" w:rsidRDefault="00E9151D" w:rsidP="007E440F">
      <w:pPr>
        <w:spacing w:after="0" w:line="240" w:lineRule="auto"/>
        <w:rPr>
          <w:lang w:val="en-GB" w:eastAsia="ar-SA"/>
        </w:rPr>
      </w:pPr>
    </w:p>
    <w:p w14:paraId="4F031E09" w14:textId="77777777" w:rsidR="00E9151D" w:rsidRPr="00CF30EA" w:rsidRDefault="00E9151D" w:rsidP="007E440F">
      <w:pPr>
        <w:pStyle w:val="Heading3"/>
        <w:tabs>
          <w:tab w:val="clear" w:pos="660"/>
          <w:tab w:val="clear" w:pos="880"/>
          <w:tab w:val="left" w:pos="851"/>
        </w:tabs>
        <w:spacing w:before="120" w:after="120" w:line="240" w:lineRule="auto"/>
        <w:ind w:left="851" w:hanging="851"/>
        <w:rPr>
          <w:lang w:eastAsia="ar-SA"/>
        </w:rPr>
      </w:pPr>
      <w:bookmarkStart w:id="1180" w:name="_Toc172126847"/>
      <w:r w:rsidRPr="00CF30EA">
        <w:rPr>
          <w:lang w:eastAsia="ar-SA"/>
        </w:rPr>
        <w:t>S100_SE_SignatureOnSignature</w:t>
      </w:r>
      <w:bookmarkEnd w:id="1180"/>
    </w:p>
    <w:p w14:paraId="45A424F2" w14:textId="48F58CB7" w:rsidR="00E9151D" w:rsidRPr="00CF30EA" w:rsidRDefault="00D8092E" w:rsidP="007E440F">
      <w:pPr>
        <w:spacing w:after="120" w:line="240" w:lineRule="auto"/>
        <w:rPr>
          <w:lang w:val="en-GB" w:eastAsia="ar-SA"/>
        </w:rPr>
      </w:pPr>
      <w:r w:rsidRPr="00CF30EA">
        <w:rPr>
          <w:lang w:val="en-GB" w:eastAsia="ar-SA"/>
        </w:rPr>
        <w:t>S-111</w:t>
      </w:r>
      <w:r w:rsidR="00E9151D" w:rsidRPr="00CF30EA">
        <w:rPr>
          <w:lang w:val="en-GB" w:eastAsia="ar-SA"/>
        </w:rPr>
        <w:t xml:space="preserve"> uses S100_SE_SignatureOnSignature without modification.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345"/>
        <w:gridCol w:w="2628"/>
        <w:gridCol w:w="2118"/>
        <w:gridCol w:w="570"/>
        <w:gridCol w:w="2702"/>
        <w:gridCol w:w="4585"/>
      </w:tblGrid>
      <w:tr w:rsidR="00E9151D" w:rsidRPr="007E440F" w14:paraId="5674B79B" w14:textId="77777777" w:rsidTr="007E440F">
        <w:trPr>
          <w:cantSplit/>
        </w:trPr>
        <w:tc>
          <w:tcPr>
            <w:tcW w:w="1345" w:type="dxa"/>
            <w:shd w:val="clear" w:color="auto" w:fill="D9D9D9" w:themeFill="background1" w:themeFillShade="D9"/>
          </w:tcPr>
          <w:p w14:paraId="452A4469" w14:textId="77777777" w:rsidR="00E9151D" w:rsidRPr="007E440F" w:rsidRDefault="00E9151D" w:rsidP="007E440F">
            <w:pPr>
              <w:keepNext/>
              <w:keepLines/>
              <w:suppressAutoHyphens/>
              <w:snapToGrid w:val="0"/>
              <w:spacing w:before="60" w:after="60" w:line="240" w:lineRule="auto"/>
              <w:rPr>
                <w:b/>
                <w:sz w:val="16"/>
                <w:szCs w:val="16"/>
                <w:lang w:val="en-GB" w:eastAsia="ar-SA"/>
              </w:rPr>
            </w:pPr>
            <w:r w:rsidRPr="007E440F">
              <w:rPr>
                <w:b/>
                <w:sz w:val="16"/>
                <w:szCs w:val="16"/>
                <w:lang w:val="en-GB" w:eastAsia="ar-SA"/>
              </w:rPr>
              <w:t>Role Name</w:t>
            </w:r>
          </w:p>
        </w:tc>
        <w:tc>
          <w:tcPr>
            <w:tcW w:w="2628" w:type="dxa"/>
            <w:shd w:val="clear" w:color="auto" w:fill="D9D9D9" w:themeFill="background1" w:themeFillShade="D9"/>
          </w:tcPr>
          <w:p w14:paraId="018F4A96" w14:textId="77777777" w:rsidR="00E9151D" w:rsidRPr="007E440F" w:rsidRDefault="00E9151D" w:rsidP="007E440F">
            <w:pPr>
              <w:keepNext/>
              <w:keepLines/>
              <w:suppressAutoHyphens/>
              <w:snapToGrid w:val="0"/>
              <w:spacing w:before="60" w:after="60" w:line="240" w:lineRule="auto"/>
              <w:rPr>
                <w:b/>
                <w:sz w:val="16"/>
                <w:szCs w:val="16"/>
                <w:lang w:val="en-GB" w:eastAsia="ar-SA"/>
              </w:rPr>
            </w:pPr>
            <w:r w:rsidRPr="007E440F">
              <w:rPr>
                <w:b/>
                <w:sz w:val="16"/>
                <w:szCs w:val="16"/>
                <w:lang w:val="en-GB" w:eastAsia="ar-SA"/>
              </w:rPr>
              <w:t>Name</w:t>
            </w:r>
          </w:p>
        </w:tc>
        <w:tc>
          <w:tcPr>
            <w:tcW w:w="2118" w:type="dxa"/>
            <w:shd w:val="clear" w:color="auto" w:fill="D9D9D9" w:themeFill="background1" w:themeFillShade="D9"/>
          </w:tcPr>
          <w:p w14:paraId="712D192E" w14:textId="77777777" w:rsidR="00E9151D" w:rsidRPr="007E440F" w:rsidRDefault="00E9151D" w:rsidP="007E440F">
            <w:pPr>
              <w:keepNext/>
              <w:keepLines/>
              <w:suppressAutoHyphens/>
              <w:snapToGrid w:val="0"/>
              <w:spacing w:before="60" w:after="60" w:line="240" w:lineRule="auto"/>
              <w:jc w:val="left"/>
              <w:rPr>
                <w:b/>
                <w:sz w:val="16"/>
                <w:szCs w:val="16"/>
                <w:lang w:val="en-GB" w:eastAsia="ar-SA"/>
              </w:rPr>
            </w:pPr>
            <w:r w:rsidRPr="007E440F">
              <w:rPr>
                <w:b/>
                <w:sz w:val="16"/>
                <w:szCs w:val="16"/>
                <w:lang w:val="en-GB" w:eastAsia="ar-SA"/>
              </w:rPr>
              <w:t>Description</w:t>
            </w:r>
          </w:p>
        </w:tc>
        <w:tc>
          <w:tcPr>
            <w:tcW w:w="570" w:type="dxa"/>
            <w:shd w:val="clear" w:color="auto" w:fill="D9D9D9" w:themeFill="background1" w:themeFillShade="D9"/>
          </w:tcPr>
          <w:p w14:paraId="6A2BFEDC" w14:textId="77777777" w:rsidR="00E9151D" w:rsidRPr="007E440F" w:rsidRDefault="00E9151D" w:rsidP="007E440F">
            <w:pPr>
              <w:keepNext/>
              <w:keepLines/>
              <w:suppressAutoHyphens/>
              <w:snapToGrid w:val="0"/>
              <w:spacing w:before="60" w:after="60" w:line="240" w:lineRule="auto"/>
              <w:jc w:val="center"/>
              <w:rPr>
                <w:b/>
                <w:sz w:val="16"/>
                <w:szCs w:val="16"/>
                <w:lang w:val="en-GB" w:eastAsia="ar-SA"/>
              </w:rPr>
            </w:pPr>
            <w:r w:rsidRPr="007E440F">
              <w:rPr>
                <w:b/>
                <w:sz w:val="16"/>
                <w:szCs w:val="16"/>
                <w:lang w:val="en-GB" w:eastAsia="ar-SA"/>
              </w:rPr>
              <w:t>Mult</w:t>
            </w:r>
          </w:p>
        </w:tc>
        <w:tc>
          <w:tcPr>
            <w:tcW w:w="0" w:type="auto"/>
            <w:shd w:val="clear" w:color="auto" w:fill="D9D9D9" w:themeFill="background1" w:themeFillShade="D9"/>
          </w:tcPr>
          <w:p w14:paraId="34DD1AC2" w14:textId="77777777" w:rsidR="00E9151D" w:rsidRPr="007E440F" w:rsidRDefault="00E9151D" w:rsidP="007E440F">
            <w:pPr>
              <w:keepNext/>
              <w:keepLines/>
              <w:suppressAutoHyphens/>
              <w:snapToGrid w:val="0"/>
              <w:spacing w:before="60" w:after="60" w:line="240" w:lineRule="auto"/>
              <w:rPr>
                <w:b/>
                <w:sz w:val="16"/>
                <w:szCs w:val="16"/>
                <w:lang w:val="en-GB" w:eastAsia="ar-SA"/>
              </w:rPr>
            </w:pPr>
            <w:r w:rsidRPr="007E440F">
              <w:rPr>
                <w:b/>
                <w:sz w:val="16"/>
                <w:szCs w:val="16"/>
                <w:lang w:val="en-GB" w:eastAsia="ar-SA"/>
              </w:rPr>
              <w:t>Type</w:t>
            </w:r>
          </w:p>
        </w:tc>
        <w:tc>
          <w:tcPr>
            <w:tcW w:w="0" w:type="auto"/>
            <w:shd w:val="clear" w:color="auto" w:fill="D9D9D9" w:themeFill="background1" w:themeFillShade="D9"/>
          </w:tcPr>
          <w:p w14:paraId="21586057" w14:textId="77777777" w:rsidR="00E9151D" w:rsidRPr="007E440F" w:rsidRDefault="00E9151D" w:rsidP="007E440F">
            <w:pPr>
              <w:keepNext/>
              <w:keepLines/>
              <w:suppressAutoHyphens/>
              <w:snapToGrid w:val="0"/>
              <w:spacing w:before="60" w:after="60" w:line="240" w:lineRule="auto"/>
              <w:jc w:val="left"/>
              <w:rPr>
                <w:b/>
                <w:sz w:val="16"/>
                <w:szCs w:val="16"/>
                <w:lang w:val="en-GB" w:eastAsia="ar-SA"/>
              </w:rPr>
            </w:pPr>
            <w:r w:rsidRPr="007E440F">
              <w:rPr>
                <w:b/>
                <w:sz w:val="16"/>
                <w:szCs w:val="16"/>
                <w:lang w:val="en-GB" w:eastAsia="ar-SA"/>
              </w:rPr>
              <w:t>Remarks</w:t>
            </w:r>
          </w:p>
        </w:tc>
      </w:tr>
      <w:tr w:rsidR="00E9151D" w:rsidRPr="007E440F" w14:paraId="2127A9E9" w14:textId="77777777" w:rsidTr="007E440F">
        <w:trPr>
          <w:cantSplit/>
        </w:trPr>
        <w:tc>
          <w:tcPr>
            <w:tcW w:w="1345" w:type="dxa"/>
          </w:tcPr>
          <w:p w14:paraId="56B49285"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Class</w:t>
            </w:r>
          </w:p>
        </w:tc>
        <w:tc>
          <w:tcPr>
            <w:tcW w:w="2628" w:type="dxa"/>
          </w:tcPr>
          <w:p w14:paraId="6865D0A8"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S100_SE_SignatureOnSignature</w:t>
            </w:r>
          </w:p>
        </w:tc>
        <w:tc>
          <w:tcPr>
            <w:tcW w:w="2118" w:type="dxa"/>
          </w:tcPr>
          <w:p w14:paraId="25029CCB" w14:textId="77777777" w:rsidR="00E9151D" w:rsidRPr="007E440F" w:rsidRDefault="00E9151D" w:rsidP="007E440F">
            <w:pPr>
              <w:suppressAutoHyphens/>
              <w:snapToGrid w:val="0"/>
              <w:spacing w:before="60" w:after="60" w:line="240" w:lineRule="auto"/>
              <w:jc w:val="left"/>
              <w:rPr>
                <w:sz w:val="16"/>
                <w:szCs w:val="16"/>
                <w:lang w:val="en-GB" w:eastAsia="ar-SA"/>
              </w:rPr>
            </w:pPr>
          </w:p>
        </w:tc>
        <w:tc>
          <w:tcPr>
            <w:tcW w:w="570" w:type="dxa"/>
          </w:tcPr>
          <w:p w14:paraId="7045D077" w14:textId="77777777" w:rsidR="00E9151D" w:rsidRPr="007E440F" w:rsidRDefault="00E9151D" w:rsidP="007E440F">
            <w:pPr>
              <w:suppressAutoHyphens/>
              <w:snapToGrid w:val="0"/>
              <w:spacing w:before="60" w:after="60" w:line="240" w:lineRule="auto"/>
              <w:jc w:val="center"/>
              <w:rPr>
                <w:sz w:val="16"/>
                <w:szCs w:val="16"/>
                <w:lang w:val="en-GB" w:eastAsia="ar-SA"/>
              </w:rPr>
            </w:pPr>
            <w:r w:rsidRPr="007E440F">
              <w:rPr>
                <w:sz w:val="16"/>
                <w:szCs w:val="16"/>
                <w:lang w:val="en-GB"/>
              </w:rPr>
              <w:t>-</w:t>
            </w:r>
          </w:p>
        </w:tc>
        <w:tc>
          <w:tcPr>
            <w:tcW w:w="0" w:type="auto"/>
          </w:tcPr>
          <w:p w14:paraId="415B5254" w14:textId="77777777" w:rsidR="00E9151D" w:rsidRPr="007E440F" w:rsidRDefault="00E9151D" w:rsidP="007E440F">
            <w:pPr>
              <w:suppressAutoHyphens/>
              <w:snapToGrid w:val="0"/>
              <w:spacing w:before="60" w:after="60" w:line="240" w:lineRule="auto"/>
              <w:jc w:val="left"/>
              <w:rPr>
                <w:sz w:val="16"/>
                <w:szCs w:val="16"/>
                <w:lang w:val="en-GB" w:eastAsia="ar-SA"/>
              </w:rPr>
            </w:pPr>
            <w:r w:rsidRPr="007E440F">
              <w:rPr>
                <w:sz w:val="16"/>
                <w:szCs w:val="16"/>
                <w:lang w:val="en-GB"/>
              </w:rPr>
              <w:t>Base64 encoded digital signature  value</w:t>
            </w:r>
          </w:p>
        </w:tc>
        <w:tc>
          <w:tcPr>
            <w:tcW w:w="0" w:type="auto"/>
          </w:tcPr>
          <w:p w14:paraId="2FAD9344" w14:textId="2D848023" w:rsidR="00E9151D" w:rsidRDefault="00E9151D" w:rsidP="007E440F">
            <w:pPr>
              <w:suppressAutoHyphens/>
              <w:snapToGrid w:val="0"/>
              <w:spacing w:before="60" w:after="60" w:line="240" w:lineRule="auto"/>
              <w:jc w:val="left"/>
              <w:rPr>
                <w:sz w:val="16"/>
                <w:szCs w:val="16"/>
                <w:lang w:val="en-GB"/>
              </w:rPr>
            </w:pPr>
            <w:r w:rsidRPr="007E440F">
              <w:rPr>
                <w:sz w:val="16"/>
                <w:szCs w:val="16"/>
                <w:lang w:val="en-GB"/>
              </w:rPr>
              <w:t xml:space="preserve">See S-100 </w:t>
            </w:r>
            <w:r w:rsidR="007E440F">
              <w:rPr>
                <w:sz w:val="16"/>
                <w:szCs w:val="16"/>
                <w:lang w:val="en-GB"/>
              </w:rPr>
              <w:t>Part 15, c</w:t>
            </w:r>
            <w:r w:rsidRPr="007E440F">
              <w:rPr>
                <w:sz w:val="16"/>
                <w:szCs w:val="16"/>
                <w:lang w:val="en-GB"/>
              </w:rPr>
              <w:t>lause 15-8</w:t>
            </w:r>
          </w:p>
          <w:p w14:paraId="677225F9" w14:textId="6433BCFF" w:rsidR="00435030" w:rsidRPr="007E440F" w:rsidRDefault="00435030" w:rsidP="007E440F">
            <w:pPr>
              <w:suppressAutoHyphens/>
              <w:snapToGrid w:val="0"/>
              <w:spacing w:before="60" w:after="60" w:line="240" w:lineRule="auto"/>
              <w:jc w:val="left"/>
              <w:rPr>
                <w:sz w:val="16"/>
                <w:szCs w:val="16"/>
                <w:lang w:val="en-GB" w:eastAsia="ar-SA"/>
              </w:rPr>
            </w:pPr>
            <w:r w:rsidRPr="00435030">
              <w:rPr>
                <w:sz w:val="16"/>
                <w:szCs w:val="16"/>
                <w:lang w:val="en-GB" w:eastAsia="ar-SA"/>
              </w:rPr>
              <w:t>Subclass of S100_SE_DigitalSignature</w:t>
            </w:r>
          </w:p>
        </w:tc>
      </w:tr>
      <w:tr w:rsidR="00E9151D" w:rsidRPr="007E440F" w14:paraId="4F648F4F" w14:textId="77777777" w:rsidTr="007E440F">
        <w:trPr>
          <w:cantSplit/>
        </w:trPr>
        <w:tc>
          <w:tcPr>
            <w:tcW w:w="1345" w:type="dxa"/>
          </w:tcPr>
          <w:p w14:paraId="09AE0B11"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Attribute</w:t>
            </w:r>
          </w:p>
        </w:tc>
        <w:tc>
          <w:tcPr>
            <w:tcW w:w="2628" w:type="dxa"/>
          </w:tcPr>
          <w:p w14:paraId="74EB4039"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id</w:t>
            </w:r>
          </w:p>
        </w:tc>
        <w:tc>
          <w:tcPr>
            <w:tcW w:w="2118" w:type="dxa"/>
          </w:tcPr>
          <w:p w14:paraId="000BBBA1" w14:textId="77777777" w:rsidR="00E9151D" w:rsidRPr="007E440F" w:rsidRDefault="00E9151D" w:rsidP="007E440F">
            <w:pPr>
              <w:suppressAutoHyphens/>
              <w:snapToGrid w:val="0"/>
              <w:spacing w:before="60" w:after="60" w:line="240" w:lineRule="auto"/>
              <w:jc w:val="left"/>
              <w:rPr>
                <w:sz w:val="16"/>
                <w:szCs w:val="16"/>
                <w:lang w:val="en-GB" w:eastAsia="ar-SA"/>
              </w:rPr>
            </w:pPr>
            <w:r w:rsidRPr="007E440F">
              <w:rPr>
                <w:sz w:val="16"/>
                <w:szCs w:val="16"/>
                <w:lang w:val="en-GB"/>
              </w:rPr>
              <w:t>identifier of the digital signature</w:t>
            </w:r>
          </w:p>
        </w:tc>
        <w:tc>
          <w:tcPr>
            <w:tcW w:w="570" w:type="dxa"/>
          </w:tcPr>
          <w:p w14:paraId="5D29B8C6" w14:textId="77777777" w:rsidR="00E9151D" w:rsidRPr="007E440F" w:rsidRDefault="00E9151D" w:rsidP="007E440F">
            <w:pPr>
              <w:suppressAutoHyphens/>
              <w:snapToGrid w:val="0"/>
              <w:spacing w:before="60" w:after="60" w:line="240" w:lineRule="auto"/>
              <w:jc w:val="center"/>
              <w:rPr>
                <w:sz w:val="16"/>
                <w:szCs w:val="16"/>
                <w:lang w:val="en-GB" w:eastAsia="ar-SA"/>
              </w:rPr>
            </w:pPr>
            <w:r w:rsidRPr="007E440F">
              <w:rPr>
                <w:sz w:val="16"/>
                <w:szCs w:val="16"/>
                <w:lang w:val="en-GB"/>
              </w:rPr>
              <w:t>1</w:t>
            </w:r>
          </w:p>
        </w:tc>
        <w:tc>
          <w:tcPr>
            <w:tcW w:w="0" w:type="auto"/>
          </w:tcPr>
          <w:p w14:paraId="24A260FE"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CharacterString</w:t>
            </w:r>
          </w:p>
        </w:tc>
        <w:tc>
          <w:tcPr>
            <w:tcW w:w="0" w:type="auto"/>
          </w:tcPr>
          <w:p w14:paraId="254562EC" w14:textId="77777777" w:rsidR="00E9151D" w:rsidRDefault="00E9151D" w:rsidP="007E440F">
            <w:pPr>
              <w:suppressAutoHyphens/>
              <w:snapToGrid w:val="0"/>
              <w:spacing w:before="60" w:after="60" w:line="240" w:lineRule="auto"/>
              <w:jc w:val="left"/>
              <w:rPr>
                <w:sz w:val="16"/>
                <w:szCs w:val="16"/>
                <w:lang w:val="en-GB"/>
              </w:rPr>
            </w:pPr>
            <w:r w:rsidRPr="007E440F">
              <w:rPr>
                <w:sz w:val="16"/>
                <w:szCs w:val="16"/>
                <w:lang w:val="en-GB"/>
              </w:rPr>
              <w:t>Every signature entry has a unique identifier</w:t>
            </w:r>
          </w:p>
          <w:p w14:paraId="046FC851" w14:textId="57222CBE" w:rsidR="00435030" w:rsidRPr="007E440F" w:rsidRDefault="00435030" w:rsidP="007E440F">
            <w:pPr>
              <w:suppressAutoHyphens/>
              <w:snapToGrid w:val="0"/>
              <w:spacing w:before="60" w:after="60" w:line="240" w:lineRule="auto"/>
              <w:jc w:val="left"/>
              <w:rPr>
                <w:sz w:val="16"/>
                <w:szCs w:val="16"/>
                <w:lang w:val="en-GB" w:eastAsia="ar-SA"/>
              </w:rPr>
            </w:pPr>
            <w:r>
              <w:rPr>
                <w:sz w:val="16"/>
                <w:szCs w:val="16"/>
                <w:lang w:val="en-GB"/>
              </w:rPr>
              <w:t>(Inherited attribute)</w:t>
            </w:r>
          </w:p>
        </w:tc>
      </w:tr>
      <w:tr w:rsidR="00E9151D" w:rsidRPr="007E440F" w14:paraId="0940CD85" w14:textId="77777777" w:rsidTr="007E440F">
        <w:trPr>
          <w:cantSplit/>
        </w:trPr>
        <w:tc>
          <w:tcPr>
            <w:tcW w:w="1345" w:type="dxa"/>
          </w:tcPr>
          <w:p w14:paraId="5FDAB944"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lastRenderedPageBreak/>
              <w:t>Attribute</w:t>
            </w:r>
          </w:p>
        </w:tc>
        <w:tc>
          <w:tcPr>
            <w:tcW w:w="2628" w:type="dxa"/>
          </w:tcPr>
          <w:p w14:paraId="6502514C"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certificateRef</w:t>
            </w:r>
          </w:p>
        </w:tc>
        <w:tc>
          <w:tcPr>
            <w:tcW w:w="2118" w:type="dxa"/>
          </w:tcPr>
          <w:p w14:paraId="24F5CA85" w14:textId="77777777" w:rsidR="00E9151D" w:rsidRPr="007E440F" w:rsidRDefault="00E9151D" w:rsidP="007E440F">
            <w:pPr>
              <w:suppressAutoHyphens/>
              <w:snapToGrid w:val="0"/>
              <w:spacing w:before="60" w:after="60" w:line="240" w:lineRule="auto"/>
              <w:jc w:val="left"/>
              <w:rPr>
                <w:sz w:val="16"/>
                <w:szCs w:val="16"/>
                <w:lang w:val="en-GB" w:eastAsia="ar-SA"/>
              </w:rPr>
            </w:pPr>
            <w:r w:rsidRPr="007E440F">
              <w:rPr>
                <w:sz w:val="16"/>
                <w:szCs w:val="16"/>
                <w:lang w:val="en-GB"/>
              </w:rPr>
              <w:t>Signed Public Key</w:t>
            </w:r>
          </w:p>
        </w:tc>
        <w:tc>
          <w:tcPr>
            <w:tcW w:w="570" w:type="dxa"/>
          </w:tcPr>
          <w:p w14:paraId="0467181A" w14:textId="77777777" w:rsidR="00E9151D" w:rsidRPr="007E440F" w:rsidRDefault="00E9151D" w:rsidP="007E440F">
            <w:pPr>
              <w:suppressAutoHyphens/>
              <w:snapToGrid w:val="0"/>
              <w:spacing w:before="60" w:after="60" w:line="240" w:lineRule="auto"/>
              <w:jc w:val="center"/>
              <w:rPr>
                <w:sz w:val="16"/>
                <w:szCs w:val="16"/>
                <w:lang w:val="en-GB" w:eastAsia="ar-SA"/>
              </w:rPr>
            </w:pPr>
            <w:r w:rsidRPr="007E440F">
              <w:rPr>
                <w:sz w:val="16"/>
                <w:szCs w:val="16"/>
                <w:lang w:val="en-GB"/>
              </w:rPr>
              <w:t>1</w:t>
            </w:r>
          </w:p>
        </w:tc>
        <w:tc>
          <w:tcPr>
            <w:tcW w:w="0" w:type="auto"/>
          </w:tcPr>
          <w:p w14:paraId="02145160"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CharacterString</w:t>
            </w:r>
          </w:p>
        </w:tc>
        <w:tc>
          <w:tcPr>
            <w:tcW w:w="0" w:type="auto"/>
          </w:tcPr>
          <w:p w14:paraId="079CEDFF" w14:textId="77777777" w:rsidR="00E9151D" w:rsidRDefault="00E9151D" w:rsidP="007E440F">
            <w:pPr>
              <w:suppressAutoHyphens/>
              <w:snapToGrid w:val="0"/>
              <w:spacing w:before="60" w:after="60" w:line="240" w:lineRule="auto"/>
              <w:jc w:val="left"/>
              <w:rPr>
                <w:sz w:val="16"/>
                <w:szCs w:val="16"/>
                <w:lang w:val="en-GB"/>
              </w:rPr>
            </w:pPr>
            <w:r w:rsidRPr="007E440F">
              <w:rPr>
                <w:sz w:val="16"/>
                <w:szCs w:val="16"/>
                <w:lang w:val="en-GB"/>
              </w:rPr>
              <w:t>Identifier of the certificate against which the digital signature validates</w:t>
            </w:r>
          </w:p>
          <w:p w14:paraId="60827EA1" w14:textId="13FB4945" w:rsidR="00435030" w:rsidRPr="007E440F" w:rsidRDefault="00435030" w:rsidP="007E440F">
            <w:pPr>
              <w:suppressAutoHyphens/>
              <w:snapToGrid w:val="0"/>
              <w:spacing w:before="60" w:after="60" w:line="240" w:lineRule="auto"/>
              <w:jc w:val="left"/>
              <w:rPr>
                <w:sz w:val="16"/>
                <w:szCs w:val="16"/>
                <w:lang w:val="en-GB" w:eastAsia="ar-SA"/>
              </w:rPr>
            </w:pPr>
            <w:r>
              <w:rPr>
                <w:sz w:val="16"/>
                <w:szCs w:val="16"/>
                <w:lang w:val="en-GB"/>
              </w:rPr>
              <w:t>(Inherited attribute)</w:t>
            </w:r>
          </w:p>
        </w:tc>
      </w:tr>
      <w:tr w:rsidR="00E9151D" w:rsidRPr="007E440F" w14:paraId="6A43322E" w14:textId="77777777" w:rsidTr="007E440F">
        <w:trPr>
          <w:cantSplit/>
        </w:trPr>
        <w:tc>
          <w:tcPr>
            <w:tcW w:w="1345" w:type="dxa"/>
          </w:tcPr>
          <w:p w14:paraId="1619286F"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Attribute</w:t>
            </w:r>
          </w:p>
        </w:tc>
        <w:tc>
          <w:tcPr>
            <w:tcW w:w="2628" w:type="dxa"/>
          </w:tcPr>
          <w:p w14:paraId="5E30D7E1"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signatureref</w:t>
            </w:r>
          </w:p>
        </w:tc>
        <w:tc>
          <w:tcPr>
            <w:tcW w:w="2118" w:type="dxa"/>
          </w:tcPr>
          <w:p w14:paraId="12D6BD5D" w14:textId="4AC47358" w:rsidR="00E9151D" w:rsidRPr="007E440F" w:rsidRDefault="00E9151D" w:rsidP="007E440F">
            <w:pPr>
              <w:suppressAutoHyphens/>
              <w:snapToGrid w:val="0"/>
              <w:spacing w:before="60" w:after="60" w:line="240" w:lineRule="auto"/>
              <w:jc w:val="left"/>
              <w:rPr>
                <w:sz w:val="16"/>
                <w:szCs w:val="16"/>
                <w:lang w:val="en-GB" w:eastAsia="ar-SA"/>
              </w:rPr>
            </w:pPr>
            <w:r w:rsidRPr="007E440F">
              <w:rPr>
                <w:sz w:val="16"/>
                <w:szCs w:val="16"/>
                <w:lang w:val="en-GB"/>
              </w:rPr>
              <w:t>The digital signature referenced</w:t>
            </w:r>
          </w:p>
        </w:tc>
        <w:tc>
          <w:tcPr>
            <w:tcW w:w="570" w:type="dxa"/>
          </w:tcPr>
          <w:p w14:paraId="532B5E78" w14:textId="77777777" w:rsidR="00E9151D" w:rsidRPr="007E440F" w:rsidRDefault="00E9151D" w:rsidP="007E440F">
            <w:pPr>
              <w:suppressAutoHyphens/>
              <w:snapToGrid w:val="0"/>
              <w:spacing w:before="60" w:after="60" w:line="240" w:lineRule="auto"/>
              <w:jc w:val="center"/>
              <w:rPr>
                <w:sz w:val="16"/>
                <w:szCs w:val="16"/>
                <w:lang w:val="en-GB" w:eastAsia="ar-SA"/>
              </w:rPr>
            </w:pPr>
            <w:r w:rsidRPr="007E440F">
              <w:rPr>
                <w:sz w:val="16"/>
                <w:szCs w:val="16"/>
                <w:lang w:val="en-GB"/>
              </w:rPr>
              <w:t>1</w:t>
            </w:r>
          </w:p>
        </w:tc>
        <w:tc>
          <w:tcPr>
            <w:tcW w:w="0" w:type="auto"/>
          </w:tcPr>
          <w:p w14:paraId="41D3F896" w14:textId="77777777" w:rsidR="00E9151D" w:rsidRPr="007E440F" w:rsidRDefault="00E9151D" w:rsidP="007E440F">
            <w:pPr>
              <w:suppressAutoHyphens/>
              <w:snapToGrid w:val="0"/>
              <w:spacing w:before="60" w:after="60" w:line="240" w:lineRule="auto"/>
              <w:rPr>
                <w:sz w:val="16"/>
                <w:szCs w:val="16"/>
                <w:lang w:val="en-GB" w:eastAsia="ar-SA"/>
              </w:rPr>
            </w:pPr>
          </w:p>
        </w:tc>
        <w:tc>
          <w:tcPr>
            <w:tcW w:w="0" w:type="auto"/>
          </w:tcPr>
          <w:p w14:paraId="7BF467E8" w14:textId="77777777" w:rsidR="00E9151D" w:rsidRPr="007E440F" w:rsidRDefault="00E9151D" w:rsidP="007E440F">
            <w:pPr>
              <w:suppressAutoHyphens/>
              <w:snapToGrid w:val="0"/>
              <w:spacing w:before="60" w:after="60" w:line="240" w:lineRule="auto"/>
              <w:jc w:val="left"/>
              <w:rPr>
                <w:sz w:val="16"/>
                <w:szCs w:val="16"/>
                <w:lang w:val="en-GB" w:eastAsia="ar-SA"/>
              </w:rPr>
            </w:pPr>
          </w:p>
        </w:tc>
      </w:tr>
    </w:tbl>
    <w:p w14:paraId="2EE8F524" w14:textId="77777777" w:rsidR="00E9151D" w:rsidRPr="00CF30EA" w:rsidRDefault="00E9151D" w:rsidP="007E440F">
      <w:pPr>
        <w:spacing w:after="0" w:line="240" w:lineRule="auto"/>
        <w:rPr>
          <w:lang w:val="en-GB" w:eastAsia="ar-SA"/>
        </w:rPr>
      </w:pPr>
    </w:p>
    <w:p w14:paraId="3A11252B" w14:textId="77777777" w:rsidR="00E9151D" w:rsidRPr="00CF30EA" w:rsidRDefault="00E9151D" w:rsidP="007E440F">
      <w:pPr>
        <w:pStyle w:val="Heading3"/>
        <w:tabs>
          <w:tab w:val="clear" w:pos="660"/>
          <w:tab w:val="clear" w:pos="880"/>
          <w:tab w:val="left" w:pos="851"/>
        </w:tabs>
        <w:spacing w:before="120" w:after="120" w:line="240" w:lineRule="auto"/>
        <w:ind w:left="851" w:hanging="851"/>
        <w:rPr>
          <w:lang w:eastAsia="ar-SA"/>
        </w:rPr>
      </w:pPr>
      <w:bookmarkStart w:id="1181" w:name="_Toc172126848"/>
      <w:r w:rsidRPr="00CF30EA">
        <w:rPr>
          <w:lang w:eastAsia="ar-SA"/>
        </w:rPr>
        <w:t>DataStatus</w:t>
      </w:r>
      <w:bookmarkEnd w:id="1181"/>
    </w:p>
    <w:p w14:paraId="3ECBBA36" w14:textId="76F80476" w:rsidR="00E9151D" w:rsidRPr="00CF30EA" w:rsidRDefault="00D8092E" w:rsidP="007E440F">
      <w:pPr>
        <w:spacing w:after="120" w:line="240" w:lineRule="auto"/>
        <w:rPr>
          <w:lang w:val="en-GB" w:eastAsia="ar-SA"/>
        </w:rPr>
      </w:pPr>
      <w:r w:rsidRPr="00CF30EA">
        <w:rPr>
          <w:lang w:val="en-GB" w:eastAsia="ar-SA"/>
        </w:rPr>
        <w:t>S-111</w:t>
      </w:r>
      <w:r w:rsidR="00E9151D" w:rsidRPr="00CF30EA">
        <w:rPr>
          <w:lang w:val="en-GB" w:eastAsia="ar-SA"/>
        </w:rPr>
        <w:t xml:space="preserve"> uses the S-100 enumeration DataStatus defined in S-100 Part 15 without modification.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1434"/>
        <w:gridCol w:w="2340"/>
        <w:gridCol w:w="4553"/>
        <w:gridCol w:w="884"/>
        <w:gridCol w:w="4737"/>
      </w:tblGrid>
      <w:tr w:rsidR="00E9151D" w:rsidRPr="00AA3A82" w14:paraId="5BB7CB22" w14:textId="77777777" w:rsidTr="00AA3A82">
        <w:trPr>
          <w:cantSplit/>
        </w:trPr>
        <w:tc>
          <w:tcPr>
            <w:tcW w:w="514" w:type="pct"/>
            <w:shd w:val="clear" w:color="auto" w:fill="D9D9D9" w:themeFill="background1" w:themeFillShade="D9"/>
          </w:tcPr>
          <w:p w14:paraId="28B3906C" w14:textId="34A3359E" w:rsidR="00E9151D" w:rsidRPr="00AA3A82" w:rsidRDefault="00AA3A82" w:rsidP="00AA3A82">
            <w:pPr>
              <w:keepNext/>
              <w:keepLines/>
              <w:suppressAutoHyphens/>
              <w:snapToGrid w:val="0"/>
              <w:spacing w:before="60" w:after="60" w:line="240" w:lineRule="auto"/>
              <w:jc w:val="left"/>
              <w:rPr>
                <w:b/>
                <w:sz w:val="16"/>
                <w:szCs w:val="16"/>
                <w:lang w:val="en-GB" w:eastAsia="ar-SA"/>
              </w:rPr>
            </w:pPr>
            <w:r>
              <w:rPr>
                <w:b/>
                <w:sz w:val="16"/>
                <w:szCs w:val="16"/>
                <w:lang w:val="en-GB" w:eastAsia="ar-SA"/>
              </w:rPr>
              <w:t>Item</w:t>
            </w:r>
          </w:p>
        </w:tc>
        <w:tc>
          <w:tcPr>
            <w:tcW w:w="839" w:type="pct"/>
            <w:shd w:val="clear" w:color="auto" w:fill="D9D9D9" w:themeFill="background1" w:themeFillShade="D9"/>
          </w:tcPr>
          <w:p w14:paraId="0BB83ACE" w14:textId="77777777" w:rsidR="00E9151D" w:rsidRPr="00AA3A82" w:rsidRDefault="00E9151D" w:rsidP="00AA3A82">
            <w:pPr>
              <w:keepNext/>
              <w:keepLines/>
              <w:suppressAutoHyphens/>
              <w:snapToGrid w:val="0"/>
              <w:spacing w:before="60" w:after="60" w:line="240" w:lineRule="auto"/>
              <w:jc w:val="left"/>
              <w:rPr>
                <w:b/>
                <w:sz w:val="16"/>
                <w:szCs w:val="16"/>
                <w:lang w:val="en-GB" w:eastAsia="ar-SA"/>
              </w:rPr>
            </w:pPr>
            <w:r w:rsidRPr="00AA3A82">
              <w:rPr>
                <w:b/>
                <w:sz w:val="16"/>
                <w:szCs w:val="16"/>
                <w:lang w:val="en-GB" w:eastAsia="ar-SA"/>
              </w:rPr>
              <w:t>Name</w:t>
            </w:r>
          </w:p>
        </w:tc>
        <w:tc>
          <w:tcPr>
            <w:tcW w:w="1632" w:type="pct"/>
            <w:shd w:val="clear" w:color="auto" w:fill="D9D9D9" w:themeFill="background1" w:themeFillShade="D9"/>
          </w:tcPr>
          <w:p w14:paraId="35B4B3D3" w14:textId="77777777" w:rsidR="00E9151D" w:rsidRPr="00AA3A82" w:rsidRDefault="00E9151D" w:rsidP="00AA3A82">
            <w:pPr>
              <w:keepNext/>
              <w:keepLines/>
              <w:suppressAutoHyphens/>
              <w:snapToGrid w:val="0"/>
              <w:spacing w:before="60" w:after="60" w:line="240" w:lineRule="auto"/>
              <w:jc w:val="left"/>
              <w:rPr>
                <w:b/>
                <w:sz w:val="16"/>
                <w:szCs w:val="16"/>
                <w:lang w:val="en-GB" w:eastAsia="ar-SA"/>
              </w:rPr>
            </w:pPr>
            <w:r w:rsidRPr="00AA3A82">
              <w:rPr>
                <w:b/>
                <w:sz w:val="16"/>
                <w:szCs w:val="16"/>
                <w:lang w:val="en-GB" w:eastAsia="ar-SA"/>
              </w:rPr>
              <w:t>Description</w:t>
            </w:r>
          </w:p>
        </w:tc>
        <w:tc>
          <w:tcPr>
            <w:tcW w:w="317" w:type="pct"/>
            <w:shd w:val="clear" w:color="auto" w:fill="D9D9D9" w:themeFill="background1" w:themeFillShade="D9"/>
          </w:tcPr>
          <w:p w14:paraId="706367F6" w14:textId="77777777" w:rsidR="00E9151D" w:rsidRPr="00AA3A82" w:rsidRDefault="00E9151D" w:rsidP="00AA3A82">
            <w:pPr>
              <w:keepNext/>
              <w:keepLines/>
              <w:suppressAutoHyphens/>
              <w:snapToGrid w:val="0"/>
              <w:spacing w:before="60" w:after="60" w:line="240" w:lineRule="auto"/>
              <w:jc w:val="center"/>
              <w:rPr>
                <w:b/>
                <w:sz w:val="16"/>
                <w:szCs w:val="16"/>
                <w:lang w:val="en-GB" w:eastAsia="ar-SA"/>
              </w:rPr>
            </w:pPr>
            <w:r w:rsidRPr="00AA3A82">
              <w:rPr>
                <w:b/>
                <w:sz w:val="16"/>
                <w:szCs w:val="16"/>
                <w:lang w:val="en-GB" w:eastAsia="ar-SA"/>
              </w:rPr>
              <w:t>Code</w:t>
            </w:r>
          </w:p>
        </w:tc>
        <w:tc>
          <w:tcPr>
            <w:tcW w:w="1698" w:type="pct"/>
            <w:shd w:val="clear" w:color="auto" w:fill="D9D9D9" w:themeFill="background1" w:themeFillShade="D9"/>
          </w:tcPr>
          <w:p w14:paraId="30983F0E" w14:textId="77777777" w:rsidR="00E9151D" w:rsidRPr="00AA3A82" w:rsidRDefault="00E9151D" w:rsidP="00AA3A82">
            <w:pPr>
              <w:keepNext/>
              <w:keepLines/>
              <w:suppressAutoHyphens/>
              <w:snapToGrid w:val="0"/>
              <w:spacing w:before="60" w:after="60" w:line="240" w:lineRule="auto"/>
              <w:jc w:val="left"/>
              <w:rPr>
                <w:b/>
                <w:sz w:val="16"/>
                <w:szCs w:val="16"/>
                <w:lang w:val="en-GB" w:eastAsia="ar-SA"/>
              </w:rPr>
            </w:pPr>
            <w:r w:rsidRPr="00AA3A82">
              <w:rPr>
                <w:b/>
                <w:sz w:val="16"/>
                <w:szCs w:val="16"/>
                <w:lang w:val="en-GB" w:eastAsia="ar-SA"/>
              </w:rPr>
              <w:t>Remarks</w:t>
            </w:r>
          </w:p>
        </w:tc>
      </w:tr>
      <w:tr w:rsidR="00E9151D" w:rsidRPr="00AA3A82" w14:paraId="430C6626" w14:textId="77777777" w:rsidTr="00AA3A82">
        <w:trPr>
          <w:cantSplit/>
        </w:trPr>
        <w:tc>
          <w:tcPr>
            <w:tcW w:w="514" w:type="pct"/>
          </w:tcPr>
          <w:p w14:paraId="34F8C965"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Enumeration</w:t>
            </w:r>
          </w:p>
        </w:tc>
        <w:tc>
          <w:tcPr>
            <w:tcW w:w="839" w:type="pct"/>
          </w:tcPr>
          <w:p w14:paraId="4752ECB3"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DataStatus</w:t>
            </w:r>
          </w:p>
        </w:tc>
        <w:tc>
          <w:tcPr>
            <w:tcW w:w="1632" w:type="pct"/>
          </w:tcPr>
          <w:p w14:paraId="534F7408"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The state of data when a digital signature is created</w:t>
            </w:r>
          </w:p>
        </w:tc>
        <w:tc>
          <w:tcPr>
            <w:tcW w:w="317" w:type="pct"/>
          </w:tcPr>
          <w:p w14:paraId="2A232B0D" w14:textId="3EADD4B9" w:rsidR="00E9151D" w:rsidRPr="00AA3A82" w:rsidRDefault="00AA3A82" w:rsidP="00AA3A82">
            <w:pPr>
              <w:keepNext/>
              <w:keepLines/>
              <w:suppressAutoHyphens/>
              <w:snapToGrid w:val="0"/>
              <w:spacing w:before="60" w:after="60" w:line="240" w:lineRule="auto"/>
              <w:jc w:val="center"/>
              <w:rPr>
                <w:sz w:val="16"/>
                <w:szCs w:val="16"/>
                <w:lang w:val="en-GB" w:eastAsia="ar-SA"/>
              </w:rPr>
            </w:pPr>
            <w:r>
              <w:rPr>
                <w:sz w:val="16"/>
                <w:szCs w:val="16"/>
                <w:lang w:val="en-GB" w:eastAsia="ar-SA"/>
              </w:rPr>
              <w:t>-</w:t>
            </w:r>
          </w:p>
        </w:tc>
        <w:tc>
          <w:tcPr>
            <w:tcW w:w="1698" w:type="pct"/>
          </w:tcPr>
          <w:p w14:paraId="22376AE4"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p>
        </w:tc>
      </w:tr>
      <w:tr w:rsidR="00E9151D" w:rsidRPr="00AA3A82" w14:paraId="77205BE8" w14:textId="77777777" w:rsidTr="00AA3A82">
        <w:trPr>
          <w:cantSplit/>
        </w:trPr>
        <w:tc>
          <w:tcPr>
            <w:tcW w:w="514" w:type="pct"/>
          </w:tcPr>
          <w:p w14:paraId="4DB797EB"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Value</w:t>
            </w:r>
          </w:p>
        </w:tc>
        <w:tc>
          <w:tcPr>
            <w:tcW w:w="839" w:type="pct"/>
          </w:tcPr>
          <w:p w14:paraId="174C0397"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unencrypted</w:t>
            </w:r>
          </w:p>
        </w:tc>
        <w:tc>
          <w:tcPr>
            <w:tcW w:w="1632" w:type="pct"/>
          </w:tcPr>
          <w:p w14:paraId="5A327CF0"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The data is unencrypted and uncompressed</w:t>
            </w:r>
          </w:p>
        </w:tc>
        <w:tc>
          <w:tcPr>
            <w:tcW w:w="317" w:type="pct"/>
          </w:tcPr>
          <w:p w14:paraId="5DEFEF28" w14:textId="36A338C6" w:rsidR="00E9151D" w:rsidRPr="00AA3A82" w:rsidRDefault="00AA3A82" w:rsidP="00AA3A82">
            <w:pPr>
              <w:keepNext/>
              <w:keepLines/>
              <w:suppressAutoHyphens/>
              <w:snapToGrid w:val="0"/>
              <w:spacing w:before="60" w:after="60" w:line="240" w:lineRule="auto"/>
              <w:jc w:val="center"/>
              <w:rPr>
                <w:sz w:val="16"/>
                <w:szCs w:val="16"/>
                <w:lang w:val="en-GB" w:eastAsia="ar-SA"/>
              </w:rPr>
            </w:pPr>
            <w:r>
              <w:rPr>
                <w:sz w:val="16"/>
                <w:szCs w:val="16"/>
                <w:lang w:val="en-GB" w:eastAsia="ar-SA"/>
              </w:rPr>
              <w:t>-</w:t>
            </w:r>
          </w:p>
        </w:tc>
        <w:tc>
          <w:tcPr>
            <w:tcW w:w="1698" w:type="pct"/>
          </w:tcPr>
          <w:p w14:paraId="58B6C7EB"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For example, supporting resources</w:t>
            </w:r>
          </w:p>
        </w:tc>
      </w:tr>
      <w:tr w:rsidR="00E9151D" w:rsidRPr="00AA3A82" w14:paraId="29E77783" w14:textId="77777777" w:rsidTr="00AA3A82">
        <w:trPr>
          <w:cantSplit/>
        </w:trPr>
        <w:tc>
          <w:tcPr>
            <w:tcW w:w="514" w:type="pct"/>
          </w:tcPr>
          <w:p w14:paraId="2F72D5CF"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Value</w:t>
            </w:r>
          </w:p>
        </w:tc>
        <w:tc>
          <w:tcPr>
            <w:tcW w:w="839" w:type="pct"/>
          </w:tcPr>
          <w:p w14:paraId="638129DC"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encrypted</w:t>
            </w:r>
          </w:p>
        </w:tc>
        <w:tc>
          <w:tcPr>
            <w:tcW w:w="1632" w:type="pct"/>
          </w:tcPr>
          <w:p w14:paraId="6D2FB795"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The data is compressed and encrypted</w:t>
            </w:r>
          </w:p>
        </w:tc>
        <w:tc>
          <w:tcPr>
            <w:tcW w:w="317" w:type="pct"/>
          </w:tcPr>
          <w:p w14:paraId="5AA2C716" w14:textId="5C172100" w:rsidR="00E9151D" w:rsidRPr="00AA3A82" w:rsidRDefault="00AA3A82" w:rsidP="00AA3A82">
            <w:pPr>
              <w:keepNext/>
              <w:keepLines/>
              <w:suppressAutoHyphens/>
              <w:snapToGrid w:val="0"/>
              <w:spacing w:before="60" w:after="60" w:line="240" w:lineRule="auto"/>
              <w:jc w:val="center"/>
              <w:rPr>
                <w:sz w:val="16"/>
                <w:szCs w:val="16"/>
                <w:lang w:val="en-GB" w:eastAsia="ar-SA"/>
              </w:rPr>
            </w:pPr>
            <w:r>
              <w:rPr>
                <w:sz w:val="16"/>
                <w:szCs w:val="16"/>
                <w:lang w:val="en-GB" w:eastAsia="ar-SA"/>
              </w:rPr>
              <w:t>-</w:t>
            </w:r>
          </w:p>
        </w:tc>
        <w:tc>
          <w:tcPr>
            <w:tcW w:w="1698" w:type="pct"/>
          </w:tcPr>
          <w:p w14:paraId="31BC8FDA"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For example, copy protected datasets</w:t>
            </w:r>
          </w:p>
        </w:tc>
      </w:tr>
      <w:tr w:rsidR="00E9151D" w:rsidRPr="00AA3A82" w14:paraId="0010D00C" w14:textId="77777777" w:rsidTr="00AA3A82">
        <w:trPr>
          <w:cantSplit/>
        </w:trPr>
        <w:tc>
          <w:tcPr>
            <w:tcW w:w="514" w:type="pct"/>
          </w:tcPr>
          <w:p w14:paraId="2FE0A3D9" w14:textId="77777777" w:rsidR="00E9151D" w:rsidRPr="00AA3A82" w:rsidRDefault="00E9151D" w:rsidP="00AA3A82">
            <w:pPr>
              <w:suppressAutoHyphens/>
              <w:snapToGrid w:val="0"/>
              <w:spacing w:before="60" w:after="60" w:line="240" w:lineRule="auto"/>
              <w:jc w:val="left"/>
              <w:rPr>
                <w:sz w:val="16"/>
                <w:szCs w:val="16"/>
                <w:lang w:val="en-GB" w:eastAsia="ar-SA"/>
              </w:rPr>
            </w:pPr>
            <w:r w:rsidRPr="00AA3A82">
              <w:rPr>
                <w:sz w:val="16"/>
                <w:szCs w:val="16"/>
                <w:lang w:val="en-GB"/>
              </w:rPr>
              <w:t>Value</w:t>
            </w:r>
          </w:p>
        </w:tc>
        <w:tc>
          <w:tcPr>
            <w:tcW w:w="839" w:type="pct"/>
          </w:tcPr>
          <w:p w14:paraId="57FA8BB4" w14:textId="77777777" w:rsidR="00E9151D" w:rsidRPr="00AA3A82" w:rsidRDefault="00E9151D" w:rsidP="00AA3A82">
            <w:pPr>
              <w:suppressAutoHyphens/>
              <w:snapToGrid w:val="0"/>
              <w:spacing w:before="60" w:after="60" w:line="240" w:lineRule="auto"/>
              <w:jc w:val="left"/>
              <w:rPr>
                <w:sz w:val="16"/>
                <w:szCs w:val="16"/>
                <w:lang w:val="en-GB" w:eastAsia="ar-SA"/>
              </w:rPr>
            </w:pPr>
            <w:r w:rsidRPr="00AA3A82">
              <w:rPr>
                <w:sz w:val="16"/>
                <w:szCs w:val="16"/>
                <w:lang w:val="en-GB"/>
              </w:rPr>
              <w:t>compressed.</w:t>
            </w:r>
          </w:p>
        </w:tc>
        <w:tc>
          <w:tcPr>
            <w:tcW w:w="1632" w:type="pct"/>
          </w:tcPr>
          <w:p w14:paraId="41CE6A5B" w14:textId="77777777" w:rsidR="00E9151D" w:rsidRPr="00AA3A82" w:rsidRDefault="00E9151D" w:rsidP="00AA3A82">
            <w:pPr>
              <w:suppressAutoHyphens/>
              <w:snapToGrid w:val="0"/>
              <w:spacing w:before="60" w:after="60" w:line="240" w:lineRule="auto"/>
              <w:jc w:val="left"/>
              <w:rPr>
                <w:sz w:val="16"/>
                <w:szCs w:val="16"/>
                <w:lang w:val="en-GB" w:eastAsia="ar-SA"/>
              </w:rPr>
            </w:pPr>
            <w:r w:rsidRPr="00AA3A82">
              <w:rPr>
                <w:sz w:val="16"/>
                <w:szCs w:val="16"/>
                <w:lang w:val="en-GB"/>
              </w:rPr>
              <w:t>The data is compressed only</w:t>
            </w:r>
          </w:p>
        </w:tc>
        <w:tc>
          <w:tcPr>
            <w:tcW w:w="317" w:type="pct"/>
          </w:tcPr>
          <w:p w14:paraId="26D30977" w14:textId="5A3FE8FF" w:rsidR="00E9151D" w:rsidRPr="00AA3A82" w:rsidRDefault="00AA3A82" w:rsidP="00AA3A82">
            <w:pPr>
              <w:suppressAutoHyphens/>
              <w:snapToGrid w:val="0"/>
              <w:spacing w:before="60" w:after="60" w:line="240" w:lineRule="auto"/>
              <w:jc w:val="center"/>
              <w:rPr>
                <w:sz w:val="16"/>
                <w:szCs w:val="16"/>
                <w:lang w:val="en-GB" w:eastAsia="ar-SA"/>
              </w:rPr>
            </w:pPr>
            <w:r>
              <w:rPr>
                <w:sz w:val="16"/>
                <w:szCs w:val="16"/>
                <w:lang w:val="en-GB" w:eastAsia="ar-SA"/>
              </w:rPr>
              <w:t>-</w:t>
            </w:r>
          </w:p>
        </w:tc>
        <w:tc>
          <w:tcPr>
            <w:tcW w:w="1698" w:type="pct"/>
          </w:tcPr>
          <w:p w14:paraId="091EDCFF" w14:textId="77777777" w:rsidR="00E9151D" w:rsidRPr="00AA3A82" w:rsidRDefault="00E9151D" w:rsidP="00AA3A82">
            <w:pPr>
              <w:suppressAutoHyphens/>
              <w:snapToGrid w:val="0"/>
              <w:spacing w:before="60" w:after="60" w:line="240" w:lineRule="auto"/>
              <w:jc w:val="left"/>
              <w:rPr>
                <w:sz w:val="16"/>
                <w:szCs w:val="16"/>
                <w:lang w:val="en-GB" w:eastAsia="ar-SA"/>
              </w:rPr>
            </w:pPr>
            <w:r w:rsidRPr="00AA3A82">
              <w:rPr>
                <w:sz w:val="16"/>
                <w:szCs w:val="16"/>
                <w:lang w:val="en-GB"/>
              </w:rPr>
              <w:t>For example, archives of multiple resources</w:t>
            </w:r>
          </w:p>
        </w:tc>
      </w:tr>
    </w:tbl>
    <w:p w14:paraId="200A12AF" w14:textId="77777777" w:rsidR="00E9151D" w:rsidRPr="00CF30EA" w:rsidRDefault="00E9151D" w:rsidP="00AA3A82">
      <w:pPr>
        <w:spacing w:after="0" w:line="240" w:lineRule="auto"/>
        <w:rPr>
          <w:b/>
          <w:lang w:val="en-GB" w:eastAsia="ar-SA"/>
        </w:rPr>
      </w:pPr>
    </w:p>
    <w:p w14:paraId="3D7B9180" w14:textId="77777777" w:rsidR="00E9151D" w:rsidRPr="00CF30EA" w:rsidRDefault="00E9151D" w:rsidP="00AA3A82">
      <w:pPr>
        <w:pStyle w:val="Heading3"/>
        <w:tabs>
          <w:tab w:val="clear" w:pos="660"/>
          <w:tab w:val="clear" w:pos="880"/>
          <w:tab w:val="left" w:pos="851"/>
        </w:tabs>
        <w:spacing w:before="120" w:after="120" w:line="240" w:lineRule="auto"/>
        <w:ind w:left="851" w:hanging="851"/>
      </w:pPr>
      <w:bookmarkStart w:id="1182" w:name="_Toc66339958"/>
      <w:bookmarkStart w:id="1183" w:name="_Toc81406360"/>
      <w:bookmarkStart w:id="1184" w:name="_Toc172126849"/>
      <w:r w:rsidRPr="00CF30EA">
        <w:t>EX_GeographicBoundingBox</w:t>
      </w:r>
      <w:bookmarkEnd w:id="1182"/>
      <w:bookmarkEnd w:id="1183"/>
      <w:bookmarkEnd w:id="1184"/>
    </w:p>
    <w:p w14:paraId="4889BF61" w14:textId="77777777" w:rsidR="00E9151D" w:rsidRPr="00CF30EA" w:rsidRDefault="00E9151D" w:rsidP="00AA3A82">
      <w:pPr>
        <w:spacing w:after="120" w:line="240" w:lineRule="auto"/>
        <w:rPr>
          <w:lang w:val="en-GB"/>
        </w:rPr>
      </w:pPr>
      <w:r w:rsidRPr="00CF30EA">
        <w:rPr>
          <w:lang w:val="en-GB"/>
        </w:rPr>
        <w:t>From ISO 19115-1.</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348"/>
        <w:gridCol w:w="2717"/>
        <w:gridCol w:w="3760"/>
        <w:gridCol w:w="990"/>
        <w:gridCol w:w="703"/>
        <w:gridCol w:w="4430"/>
      </w:tblGrid>
      <w:tr w:rsidR="00E9151D" w:rsidRPr="00AA3A82" w14:paraId="30E66A3D" w14:textId="77777777" w:rsidTr="006C1AE6">
        <w:trPr>
          <w:cantSplit/>
          <w:jc w:val="center"/>
        </w:trPr>
        <w:tc>
          <w:tcPr>
            <w:tcW w:w="483" w:type="pct"/>
            <w:shd w:val="clear" w:color="auto" w:fill="D9D9D9" w:themeFill="background1" w:themeFillShade="D9"/>
          </w:tcPr>
          <w:p w14:paraId="677FCAF2" w14:textId="77777777" w:rsidR="00E9151D" w:rsidRPr="00AA3A82" w:rsidRDefault="00E9151D" w:rsidP="00AA3A82">
            <w:pPr>
              <w:snapToGrid w:val="0"/>
              <w:spacing w:before="60" w:after="60" w:line="240" w:lineRule="auto"/>
              <w:jc w:val="left"/>
              <w:rPr>
                <w:rFonts w:cs="Arial"/>
                <w:b/>
                <w:sz w:val="16"/>
                <w:szCs w:val="16"/>
                <w:lang w:val="en-GB"/>
              </w:rPr>
            </w:pPr>
            <w:r w:rsidRPr="00AA3A82">
              <w:rPr>
                <w:rFonts w:cs="Arial"/>
                <w:b/>
                <w:sz w:val="16"/>
                <w:szCs w:val="16"/>
                <w:lang w:val="en-GB"/>
              </w:rPr>
              <w:t>Role Name</w:t>
            </w:r>
          </w:p>
        </w:tc>
        <w:tc>
          <w:tcPr>
            <w:tcW w:w="974" w:type="pct"/>
            <w:shd w:val="clear" w:color="auto" w:fill="D9D9D9" w:themeFill="background1" w:themeFillShade="D9"/>
          </w:tcPr>
          <w:p w14:paraId="2C999688" w14:textId="77777777" w:rsidR="00E9151D" w:rsidRPr="00AA3A82" w:rsidRDefault="00E9151D" w:rsidP="00AA3A82">
            <w:pPr>
              <w:snapToGrid w:val="0"/>
              <w:spacing w:before="60" w:after="60" w:line="240" w:lineRule="auto"/>
              <w:jc w:val="left"/>
              <w:rPr>
                <w:rFonts w:cs="Arial"/>
                <w:b/>
                <w:sz w:val="16"/>
                <w:szCs w:val="16"/>
                <w:lang w:val="en-GB"/>
              </w:rPr>
            </w:pPr>
            <w:r w:rsidRPr="00AA3A82">
              <w:rPr>
                <w:rFonts w:cs="Arial"/>
                <w:b/>
                <w:sz w:val="16"/>
                <w:szCs w:val="16"/>
                <w:lang w:val="en-GB"/>
              </w:rPr>
              <w:t>Name</w:t>
            </w:r>
          </w:p>
        </w:tc>
        <w:tc>
          <w:tcPr>
            <w:tcW w:w="1348" w:type="pct"/>
            <w:shd w:val="clear" w:color="auto" w:fill="D9D9D9" w:themeFill="background1" w:themeFillShade="D9"/>
          </w:tcPr>
          <w:p w14:paraId="1B30B979" w14:textId="77777777" w:rsidR="00E9151D" w:rsidRPr="00AA3A82" w:rsidRDefault="00E9151D" w:rsidP="00AA3A82">
            <w:pPr>
              <w:snapToGrid w:val="0"/>
              <w:spacing w:before="60" w:after="60" w:line="240" w:lineRule="auto"/>
              <w:jc w:val="left"/>
              <w:rPr>
                <w:rFonts w:cs="Arial"/>
                <w:b/>
                <w:sz w:val="16"/>
                <w:szCs w:val="16"/>
                <w:lang w:val="en-GB"/>
              </w:rPr>
            </w:pPr>
            <w:r w:rsidRPr="00AA3A82">
              <w:rPr>
                <w:rFonts w:cs="Arial"/>
                <w:b/>
                <w:sz w:val="16"/>
                <w:szCs w:val="16"/>
                <w:lang w:val="en-GB"/>
              </w:rPr>
              <w:t>Description</w:t>
            </w:r>
          </w:p>
        </w:tc>
        <w:tc>
          <w:tcPr>
            <w:tcW w:w="355" w:type="pct"/>
            <w:shd w:val="clear" w:color="auto" w:fill="D9D9D9" w:themeFill="background1" w:themeFillShade="D9"/>
          </w:tcPr>
          <w:p w14:paraId="3748172C" w14:textId="77777777" w:rsidR="00E9151D" w:rsidRPr="00AA3A82" w:rsidRDefault="00E9151D" w:rsidP="00AA3A82">
            <w:pPr>
              <w:snapToGrid w:val="0"/>
              <w:spacing w:before="60" w:after="60" w:line="240" w:lineRule="auto"/>
              <w:jc w:val="center"/>
              <w:rPr>
                <w:rFonts w:cs="Arial"/>
                <w:b/>
                <w:sz w:val="16"/>
                <w:szCs w:val="16"/>
                <w:lang w:val="en-GB"/>
              </w:rPr>
            </w:pPr>
            <w:r w:rsidRPr="00AA3A82">
              <w:rPr>
                <w:rFonts w:cs="Arial"/>
                <w:b/>
                <w:sz w:val="16"/>
                <w:szCs w:val="16"/>
                <w:lang w:val="en-GB"/>
              </w:rPr>
              <w:t>Mult</w:t>
            </w:r>
          </w:p>
        </w:tc>
        <w:tc>
          <w:tcPr>
            <w:tcW w:w="252" w:type="pct"/>
            <w:shd w:val="clear" w:color="auto" w:fill="D9D9D9" w:themeFill="background1" w:themeFillShade="D9"/>
          </w:tcPr>
          <w:p w14:paraId="63ADC002" w14:textId="77777777" w:rsidR="00E9151D" w:rsidRPr="00AA3A82" w:rsidRDefault="00E9151D" w:rsidP="00AA3A82">
            <w:pPr>
              <w:snapToGrid w:val="0"/>
              <w:spacing w:before="60" w:after="60" w:line="240" w:lineRule="auto"/>
              <w:jc w:val="left"/>
              <w:rPr>
                <w:rFonts w:cs="Arial"/>
                <w:b/>
                <w:sz w:val="16"/>
                <w:szCs w:val="16"/>
                <w:lang w:val="en-GB"/>
              </w:rPr>
            </w:pPr>
            <w:r w:rsidRPr="00AA3A82">
              <w:rPr>
                <w:rFonts w:cs="Arial"/>
                <w:b/>
                <w:sz w:val="16"/>
                <w:szCs w:val="16"/>
                <w:lang w:val="en-GB"/>
              </w:rPr>
              <w:t>Type</w:t>
            </w:r>
          </w:p>
        </w:tc>
        <w:tc>
          <w:tcPr>
            <w:tcW w:w="1588" w:type="pct"/>
            <w:shd w:val="clear" w:color="auto" w:fill="D9D9D9" w:themeFill="background1" w:themeFillShade="D9"/>
          </w:tcPr>
          <w:p w14:paraId="1BAC0271" w14:textId="77777777" w:rsidR="00E9151D" w:rsidRPr="00AA3A82" w:rsidRDefault="00E9151D" w:rsidP="00AA3A82">
            <w:pPr>
              <w:snapToGrid w:val="0"/>
              <w:spacing w:before="60" w:after="60" w:line="240" w:lineRule="auto"/>
              <w:jc w:val="left"/>
              <w:rPr>
                <w:rFonts w:cs="Arial"/>
                <w:b/>
                <w:sz w:val="16"/>
                <w:szCs w:val="16"/>
                <w:lang w:val="en-GB"/>
              </w:rPr>
            </w:pPr>
            <w:r w:rsidRPr="00AA3A82">
              <w:rPr>
                <w:rFonts w:cs="Arial"/>
                <w:b/>
                <w:sz w:val="16"/>
                <w:szCs w:val="16"/>
                <w:lang w:val="en-GB"/>
              </w:rPr>
              <w:t>Remarks</w:t>
            </w:r>
          </w:p>
        </w:tc>
      </w:tr>
      <w:tr w:rsidR="00E9151D" w:rsidRPr="00AA3A82" w14:paraId="7E1AEA46" w14:textId="77777777" w:rsidTr="006C1AE6">
        <w:trPr>
          <w:cantSplit/>
          <w:jc w:val="center"/>
        </w:trPr>
        <w:tc>
          <w:tcPr>
            <w:tcW w:w="483" w:type="pct"/>
          </w:tcPr>
          <w:p w14:paraId="1286810D"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Class</w:t>
            </w:r>
          </w:p>
        </w:tc>
        <w:tc>
          <w:tcPr>
            <w:tcW w:w="974" w:type="pct"/>
            <w:tcMar>
              <w:left w:w="58" w:type="dxa"/>
              <w:right w:w="58" w:type="dxa"/>
            </w:tcMar>
          </w:tcPr>
          <w:p w14:paraId="4D118FDC"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EX_GeographicBoundingBox</w:t>
            </w:r>
          </w:p>
        </w:tc>
        <w:tc>
          <w:tcPr>
            <w:tcW w:w="1348" w:type="pct"/>
            <w:tcMar>
              <w:left w:w="58" w:type="dxa"/>
              <w:right w:w="58" w:type="dxa"/>
            </w:tcMar>
          </w:tcPr>
          <w:p w14:paraId="35C8D758" w14:textId="1A92EF0B" w:rsidR="00E9151D" w:rsidRPr="00AA3A82" w:rsidRDefault="00AA3A82" w:rsidP="00AA3A82">
            <w:pPr>
              <w:snapToGrid w:val="0"/>
              <w:spacing w:before="60" w:after="60" w:line="240" w:lineRule="auto"/>
              <w:jc w:val="left"/>
              <w:rPr>
                <w:rFonts w:cs="Arial"/>
                <w:sz w:val="16"/>
                <w:szCs w:val="16"/>
                <w:lang w:val="en-GB"/>
              </w:rPr>
            </w:pPr>
            <w:r>
              <w:rPr>
                <w:sz w:val="16"/>
                <w:szCs w:val="16"/>
                <w:lang w:val="en-GB"/>
              </w:rPr>
              <w:t>G</w:t>
            </w:r>
            <w:r w:rsidR="00E9151D" w:rsidRPr="00AA3A82">
              <w:rPr>
                <w:sz w:val="16"/>
                <w:szCs w:val="16"/>
                <w:lang w:val="en-GB"/>
              </w:rPr>
              <w:t>eographic position of the dataset</w:t>
            </w:r>
          </w:p>
        </w:tc>
        <w:tc>
          <w:tcPr>
            <w:tcW w:w="355" w:type="pct"/>
            <w:tcMar>
              <w:left w:w="58" w:type="dxa"/>
              <w:right w:w="58" w:type="dxa"/>
            </w:tcMar>
          </w:tcPr>
          <w:p w14:paraId="74FA1E70" w14:textId="77777777" w:rsidR="00E9151D" w:rsidRPr="00AA3A82" w:rsidRDefault="00E9151D" w:rsidP="00AA3A82">
            <w:pPr>
              <w:snapToGrid w:val="0"/>
              <w:spacing w:before="60" w:after="60" w:line="240" w:lineRule="auto"/>
              <w:jc w:val="center"/>
              <w:rPr>
                <w:rFonts w:cs="Arial"/>
                <w:sz w:val="16"/>
                <w:szCs w:val="16"/>
                <w:lang w:val="en-GB"/>
              </w:rPr>
            </w:pPr>
            <w:r w:rsidRPr="00AA3A82">
              <w:rPr>
                <w:rFonts w:cs="Arial"/>
                <w:sz w:val="16"/>
                <w:szCs w:val="16"/>
                <w:lang w:val="en-GB"/>
              </w:rPr>
              <w:t>-</w:t>
            </w:r>
          </w:p>
        </w:tc>
        <w:tc>
          <w:tcPr>
            <w:tcW w:w="252" w:type="pct"/>
            <w:tcMar>
              <w:left w:w="58" w:type="dxa"/>
              <w:right w:w="58" w:type="dxa"/>
            </w:tcMar>
          </w:tcPr>
          <w:p w14:paraId="3A6E95DD"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w:t>
            </w:r>
          </w:p>
        </w:tc>
        <w:tc>
          <w:tcPr>
            <w:tcW w:w="1588" w:type="pct"/>
            <w:tcMar>
              <w:left w:w="58" w:type="dxa"/>
              <w:right w:w="58" w:type="dxa"/>
            </w:tcMar>
          </w:tcPr>
          <w:p w14:paraId="3F781DC5"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Defined in ISO 19115-1: geographic position of the resource</w:t>
            </w:r>
          </w:p>
        </w:tc>
      </w:tr>
      <w:tr w:rsidR="00E9151D" w:rsidRPr="00AA3A82" w14:paraId="78CB7BEB" w14:textId="77777777" w:rsidTr="006C1AE6">
        <w:trPr>
          <w:cantSplit/>
          <w:jc w:val="center"/>
        </w:trPr>
        <w:tc>
          <w:tcPr>
            <w:tcW w:w="483" w:type="pct"/>
          </w:tcPr>
          <w:p w14:paraId="699A8C38"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Attribute</w:t>
            </w:r>
          </w:p>
        </w:tc>
        <w:tc>
          <w:tcPr>
            <w:tcW w:w="974" w:type="pct"/>
            <w:tcMar>
              <w:left w:w="58" w:type="dxa"/>
              <w:right w:w="58" w:type="dxa"/>
            </w:tcMar>
          </w:tcPr>
          <w:p w14:paraId="690225DF"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westBoundLongitude</w:t>
            </w:r>
          </w:p>
        </w:tc>
        <w:tc>
          <w:tcPr>
            <w:tcW w:w="1348" w:type="pct"/>
            <w:tcMar>
              <w:left w:w="58" w:type="dxa"/>
              <w:right w:w="58" w:type="dxa"/>
            </w:tcMar>
          </w:tcPr>
          <w:p w14:paraId="1273BA93" w14:textId="39A0EC87" w:rsidR="00E9151D" w:rsidRPr="00AA3A82" w:rsidRDefault="00AA3A82" w:rsidP="00AA3A82">
            <w:pPr>
              <w:snapToGrid w:val="0"/>
              <w:spacing w:before="60" w:after="60" w:line="240" w:lineRule="auto"/>
              <w:jc w:val="left"/>
              <w:rPr>
                <w:sz w:val="16"/>
                <w:szCs w:val="16"/>
                <w:lang w:val="en-GB"/>
              </w:rPr>
            </w:pPr>
            <w:r>
              <w:rPr>
                <w:sz w:val="16"/>
                <w:szCs w:val="16"/>
                <w:lang w:val="en-GB"/>
              </w:rPr>
              <w:t>W</w:t>
            </w:r>
            <w:r w:rsidR="00E9151D" w:rsidRPr="00AA3A82">
              <w:rPr>
                <w:sz w:val="16"/>
                <w:szCs w:val="16"/>
                <w:lang w:val="en-GB"/>
              </w:rPr>
              <w:t>estern-most coordinate of the limit of the dataset extent, expressed in longitude in decimal degrees (positive east)</w:t>
            </w:r>
          </w:p>
        </w:tc>
        <w:tc>
          <w:tcPr>
            <w:tcW w:w="355" w:type="pct"/>
            <w:tcMar>
              <w:left w:w="58" w:type="dxa"/>
              <w:right w:w="58" w:type="dxa"/>
            </w:tcMar>
          </w:tcPr>
          <w:p w14:paraId="7CC955B7" w14:textId="77777777" w:rsidR="00E9151D" w:rsidRPr="00AA3A82" w:rsidRDefault="00E9151D" w:rsidP="00AA3A82">
            <w:pPr>
              <w:snapToGrid w:val="0"/>
              <w:spacing w:before="60" w:after="60" w:line="240" w:lineRule="auto"/>
              <w:jc w:val="center"/>
              <w:rPr>
                <w:rFonts w:cs="Arial"/>
                <w:sz w:val="16"/>
                <w:szCs w:val="16"/>
                <w:lang w:val="en-GB"/>
              </w:rPr>
            </w:pPr>
            <w:r w:rsidRPr="00AA3A82">
              <w:rPr>
                <w:sz w:val="16"/>
                <w:szCs w:val="16"/>
                <w:lang w:val="en-GB"/>
              </w:rPr>
              <w:t>1</w:t>
            </w:r>
          </w:p>
        </w:tc>
        <w:tc>
          <w:tcPr>
            <w:tcW w:w="252" w:type="pct"/>
            <w:tcMar>
              <w:left w:w="58" w:type="dxa"/>
              <w:right w:w="58" w:type="dxa"/>
            </w:tcMar>
          </w:tcPr>
          <w:p w14:paraId="52EA5626" w14:textId="77777777" w:rsidR="00E9151D" w:rsidRPr="00AA3A82" w:rsidRDefault="00E9151D" w:rsidP="00AA3A82">
            <w:pPr>
              <w:snapToGrid w:val="0"/>
              <w:spacing w:before="60" w:after="60" w:line="240" w:lineRule="auto"/>
              <w:jc w:val="left"/>
              <w:rPr>
                <w:rFonts w:cs="Arial"/>
                <w:sz w:val="16"/>
                <w:szCs w:val="16"/>
                <w:lang w:val="en-GB"/>
              </w:rPr>
            </w:pPr>
            <w:r w:rsidRPr="00AA3A82">
              <w:rPr>
                <w:sz w:val="16"/>
                <w:szCs w:val="16"/>
                <w:lang w:val="en-GB"/>
              </w:rPr>
              <w:t>Real</w:t>
            </w:r>
          </w:p>
        </w:tc>
        <w:tc>
          <w:tcPr>
            <w:tcW w:w="1588" w:type="pct"/>
            <w:tcMar>
              <w:left w:w="58" w:type="dxa"/>
              <w:right w:w="58" w:type="dxa"/>
            </w:tcMar>
          </w:tcPr>
          <w:p w14:paraId="02F7D5A3"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Arc degrees</w:t>
            </w:r>
          </w:p>
        </w:tc>
      </w:tr>
      <w:tr w:rsidR="00E9151D" w:rsidRPr="00AA3A82" w14:paraId="06AB4988" w14:textId="77777777" w:rsidTr="006C1AE6">
        <w:trPr>
          <w:cantSplit/>
          <w:jc w:val="center"/>
        </w:trPr>
        <w:tc>
          <w:tcPr>
            <w:tcW w:w="483" w:type="pct"/>
          </w:tcPr>
          <w:p w14:paraId="315DDEEF"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Attribute</w:t>
            </w:r>
          </w:p>
        </w:tc>
        <w:tc>
          <w:tcPr>
            <w:tcW w:w="974" w:type="pct"/>
            <w:tcMar>
              <w:left w:w="58" w:type="dxa"/>
              <w:right w:w="58" w:type="dxa"/>
            </w:tcMar>
          </w:tcPr>
          <w:p w14:paraId="793E4B44"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eastBoundLongitude</w:t>
            </w:r>
          </w:p>
        </w:tc>
        <w:tc>
          <w:tcPr>
            <w:tcW w:w="1348" w:type="pct"/>
            <w:tcMar>
              <w:left w:w="58" w:type="dxa"/>
              <w:right w:w="58" w:type="dxa"/>
            </w:tcMar>
          </w:tcPr>
          <w:p w14:paraId="65DA64BD" w14:textId="7D5C26D4" w:rsidR="00E9151D" w:rsidRPr="00AA3A82" w:rsidRDefault="00AA3A82" w:rsidP="00AA3A82">
            <w:pPr>
              <w:snapToGrid w:val="0"/>
              <w:spacing w:before="60" w:after="60" w:line="240" w:lineRule="auto"/>
              <w:jc w:val="left"/>
              <w:rPr>
                <w:sz w:val="16"/>
                <w:szCs w:val="16"/>
                <w:lang w:val="en-GB"/>
              </w:rPr>
            </w:pPr>
            <w:r>
              <w:rPr>
                <w:sz w:val="16"/>
                <w:szCs w:val="16"/>
                <w:lang w:val="en-GB"/>
              </w:rPr>
              <w:t>E</w:t>
            </w:r>
            <w:r w:rsidR="00E9151D" w:rsidRPr="00AA3A82">
              <w:rPr>
                <w:sz w:val="16"/>
                <w:szCs w:val="16"/>
                <w:lang w:val="en-GB"/>
              </w:rPr>
              <w:t>astern-most coordinate of the limit of the dataset extent, expressed in longitude in decimal degrees (positive east)</w:t>
            </w:r>
          </w:p>
        </w:tc>
        <w:tc>
          <w:tcPr>
            <w:tcW w:w="355" w:type="pct"/>
            <w:tcMar>
              <w:left w:w="58" w:type="dxa"/>
              <w:right w:w="58" w:type="dxa"/>
            </w:tcMar>
          </w:tcPr>
          <w:p w14:paraId="06579C60" w14:textId="77777777" w:rsidR="00E9151D" w:rsidRPr="00AA3A82" w:rsidRDefault="00E9151D" w:rsidP="00AA3A82">
            <w:pPr>
              <w:snapToGrid w:val="0"/>
              <w:spacing w:before="60" w:after="60" w:line="240" w:lineRule="auto"/>
              <w:jc w:val="center"/>
              <w:rPr>
                <w:rFonts w:cs="Arial"/>
                <w:sz w:val="16"/>
                <w:szCs w:val="16"/>
                <w:lang w:val="en-GB"/>
              </w:rPr>
            </w:pPr>
            <w:r w:rsidRPr="00AA3A82">
              <w:rPr>
                <w:sz w:val="16"/>
                <w:szCs w:val="16"/>
                <w:lang w:val="en-GB"/>
              </w:rPr>
              <w:t>1</w:t>
            </w:r>
          </w:p>
        </w:tc>
        <w:tc>
          <w:tcPr>
            <w:tcW w:w="252" w:type="pct"/>
            <w:tcMar>
              <w:left w:w="58" w:type="dxa"/>
              <w:right w:w="58" w:type="dxa"/>
            </w:tcMar>
          </w:tcPr>
          <w:p w14:paraId="6A16D00F" w14:textId="77777777" w:rsidR="00E9151D" w:rsidRPr="00AA3A82" w:rsidRDefault="00E9151D" w:rsidP="00AA3A82">
            <w:pPr>
              <w:snapToGrid w:val="0"/>
              <w:spacing w:before="60" w:after="60" w:line="240" w:lineRule="auto"/>
              <w:jc w:val="left"/>
              <w:rPr>
                <w:rFonts w:cs="Arial"/>
                <w:sz w:val="16"/>
                <w:szCs w:val="16"/>
                <w:lang w:val="en-GB"/>
              </w:rPr>
            </w:pPr>
            <w:r w:rsidRPr="00AA3A82">
              <w:rPr>
                <w:sz w:val="16"/>
                <w:szCs w:val="16"/>
                <w:lang w:val="en-GB"/>
              </w:rPr>
              <w:t>Real</w:t>
            </w:r>
          </w:p>
        </w:tc>
        <w:tc>
          <w:tcPr>
            <w:tcW w:w="1588" w:type="pct"/>
            <w:tcMar>
              <w:left w:w="58" w:type="dxa"/>
              <w:right w:w="58" w:type="dxa"/>
            </w:tcMar>
          </w:tcPr>
          <w:p w14:paraId="0838D0B4"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Arc degrees</w:t>
            </w:r>
          </w:p>
        </w:tc>
      </w:tr>
      <w:tr w:rsidR="00E9151D" w:rsidRPr="00AA3A82" w14:paraId="31EC5824" w14:textId="77777777" w:rsidTr="006C1AE6">
        <w:trPr>
          <w:cantSplit/>
          <w:jc w:val="center"/>
        </w:trPr>
        <w:tc>
          <w:tcPr>
            <w:tcW w:w="483" w:type="pct"/>
          </w:tcPr>
          <w:p w14:paraId="7430AC76"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Attribute</w:t>
            </w:r>
          </w:p>
        </w:tc>
        <w:tc>
          <w:tcPr>
            <w:tcW w:w="974" w:type="pct"/>
            <w:tcMar>
              <w:left w:w="58" w:type="dxa"/>
              <w:right w:w="58" w:type="dxa"/>
            </w:tcMar>
          </w:tcPr>
          <w:p w14:paraId="0A5524B4" w14:textId="77777777" w:rsidR="00E9151D" w:rsidRPr="00AA3A82" w:rsidRDefault="00E9151D" w:rsidP="00AA3A82">
            <w:pPr>
              <w:snapToGrid w:val="0"/>
              <w:spacing w:before="60" w:after="60" w:line="240" w:lineRule="auto"/>
              <w:jc w:val="left"/>
              <w:rPr>
                <w:sz w:val="16"/>
                <w:szCs w:val="16"/>
                <w:lang w:val="en-GB"/>
              </w:rPr>
            </w:pPr>
            <w:r w:rsidRPr="00AA3A82">
              <w:rPr>
                <w:rFonts w:cs="Arial"/>
                <w:sz w:val="16"/>
                <w:szCs w:val="16"/>
                <w:lang w:val="en-GB"/>
              </w:rPr>
              <w:t>southBoundLatitude</w:t>
            </w:r>
          </w:p>
        </w:tc>
        <w:tc>
          <w:tcPr>
            <w:tcW w:w="1348" w:type="pct"/>
            <w:tcMar>
              <w:left w:w="58" w:type="dxa"/>
              <w:right w:w="58" w:type="dxa"/>
            </w:tcMar>
          </w:tcPr>
          <w:p w14:paraId="7F6DCE5A" w14:textId="6BB742DA" w:rsidR="00E9151D" w:rsidRPr="00AA3A82" w:rsidRDefault="00AA3A82" w:rsidP="00AA3A82">
            <w:pPr>
              <w:snapToGrid w:val="0"/>
              <w:spacing w:before="60" w:after="60" w:line="240" w:lineRule="auto"/>
              <w:jc w:val="left"/>
              <w:rPr>
                <w:sz w:val="16"/>
                <w:szCs w:val="16"/>
                <w:lang w:val="en-GB"/>
              </w:rPr>
            </w:pPr>
            <w:r>
              <w:rPr>
                <w:sz w:val="16"/>
                <w:szCs w:val="16"/>
                <w:lang w:val="en-GB"/>
              </w:rPr>
              <w:t>S</w:t>
            </w:r>
            <w:r w:rsidR="00E9151D" w:rsidRPr="00AA3A82">
              <w:rPr>
                <w:sz w:val="16"/>
                <w:szCs w:val="16"/>
                <w:lang w:val="en-GB"/>
              </w:rPr>
              <w:t>outhern-most coordinate of the limit of the dataset extent, expressed in latitude in decimal degrees (positive north)</w:t>
            </w:r>
          </w:p>
        </w:tc>
        <w:tc>
          <w:tcPr>
            <w:tcW w:w="355" w:type="pct"/>
            <w:tcMar>
              <w:left w:w="58" w:type="dxa"/>
              <w:right w:w="58" w:type="dxa"/>
            </w:tcMar>
          </w:tcPr>
          <w:p w14:paraId="32923F0B" w14:textId="77777777" w:rsidR="00E9151D" w:rsidRPr="00AA3A82" w:rsidRDefault="00E9151D" w:rsidP="00AA3A82">
            <w:pPr>
              <w:snapToGrid w:val="0"/>
              <w:spacing w:before="60" w:after="60" w:line="240" w:lineRule="auto"/>
              <w:jc w:val="center"/>
              <w:rPr>
                <w:sz w:val="16"/>
                <w:szCs w:val="16"/>
                <w:lang w:val="en-GB"/>
              </w:rPr>
            </w:pPr>
            <w:r w:rsidRPr="00AA3A82">
              <w:rPr>
                <w:sz w:val="16"/>
                <w:szCs w:val="16"/>
                <w:lang w:val="en-GB"/>
              </w:rPr>
              <w:t>1</w:t>
            </w:r>
          </w:p>
        </w:tc>
        <w:tc>
          <w:tcPr>
            <w:tcW w:w="252" w:type="pct"/>
            <w:tcMar>
              <w:left w:w="58" w:type="dxa"/>
              <w:right w:w="58" w:type="dxa"/>
            </w:tcMar>
          </w:tcPr>
          <w:p w14:paraId="2F8955A6" w14:textId="77777777" w:rsidR="00E9151D" w:rsidRPr="00AA3A82" w:rsidRDefault="00E9151D" w:rsidP="00AA3A82">
            <w:pPr>
              <w:snapToGrid w:val="0"/>
              <w:spacing w:before="60" w:after="60" w:line="240" w:lineRule="auto"/>
              <w:jc w:val="left"/>
              <w:rPr>
                <w:sz w:val="16"/>
                <w:szCs w:val="16"/>
                <w:lang w:val="en-GB"/>
              </w:rPr>
            </w:pPr>
            <w:r w:rsidRPr="00AA3A82">
              <w:rPr>
                <w:sz w:val="16"/>
                <w:szCs w:val="16"/>
                <w:lang w:val="en-GB"/>
              </w:rPr>
              <w:t>Real</w:t>
            </w:r>
          </w:p>
        </w:tc>
        <w:tc>
          <w:tcPr>
            <w:tcW w:w="1588" w:type="pct"/>
            <w:tcMar>
              <w:left w:w="58" w:type="dxa"/>
              <w:right w:w="58" w:type="dxa"/>
            </w:tcMar>
          </w:tcPr>
          <w:p w14:paraId="42A7942D" w14:textId="77777777" w:rsidR="00E9151D" w:rsidRPr="00AA3A82" w:rsidRDefault="00E9151D" w:rsidP="00AA3A82">
            <w:pPr>
              <w:snapToGrid w:val="0"/>
              <w:spacing w:before="60" w:after="60" w:line="240" w:lineRule="auto"/>
              <w:jc w:val="left"/>
              <w:rPr>
                <w:sz w:val="16"/>
                <w:szCs w:val="16"/>
                <w:lang w:val="en-GB"/>
              </w:rPr>
            </w:pPr>
            <w:r w:rsidRPr="00AA3A82">
              <w:rPr>
                <w:rFonts w:cs="Arial"/>
                <w:sz w:val="16"/>
                <w:szCs w:val="16"/>
                <w:lang w:val="en-GB"/>
              </w:rPr>
              <w:t>Arc degrees</w:t>
            </w:r>
          </w:p>
        </w:tc>
      </w:tr>
      <w:tr w:rsidR="00E9151D" w:rsidRPr="00AA3A82" w14:paraId="5DC9F016" w14:textId="77777777" w:rsidTr="006C1AE6">
        <w:trPr>
          <w:cantSplit/>
          <w:jc w:val="center"/>
        </w:trPr>
        <w:tc>
          <w:tcPr>
            <w:tcW w:w="483" w:type="pct"/>
          </w:tcPr>
          <w:p w14:paraId="52FE3618"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Attribute</w:t>
            </w:r>
          </w:p>
        </w:tc>
        <w:tc>
          <w:tcPr>
            <w:tcW w:w="974" w:type="pct"/>
            <w:tcMar>
              <w:left w:w="58" w:type="dxa"/>
              <w:right w:w="58" w:type="dxa"/>
            </w:tcMar>
          </w:tcPr>
          <w:p w14:paraId="7D6E0876"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northBoundLatitude</w:t>
            </w:r>
          </w:p>
        </w:tc>
        <w:tc>
          <w:tcPr>
            <w:tcW w:w="1348" w:type="pct"/>
            <w:tcMar>
              <w:left w:w="58" w:type="dxa"/>
              <w:right w:w="58" w:type="dxa"/>
            </w:tcMar>
          </w:tcPr>
          <w:p w14:paraId="01479D98" w14:textId="5C08CA86" w:rsidR="00E9151D" w:rsidRPr="00AA3A82" w:rsidRDefault="00AA3A82" w:rsidP="00AA3A82">
            <w:pPr>
              <w:snapToGrid w:val="0"/>
              <w:spacing w:before="60" w:after="60" w:line="240" w:lineRule="auto"/>
              <w:jc w:val="left"/>
              <w:rPr>
                <w:rFonts w:cs="Arial"/>
                <w:sz w:val="16"/>
                <w:szCs w:val="16"/>
                <w:lang w:val="en-GB"/>
              </w:rPr>
            </w:pPr>
            <w:r>
              <w:rPr>
                <w:sz w:val="16"/>
                <w:szCs w:val="16"/>
                <w:lang w:val="en-GB"/>
              </w:rPr>
              <w:t>N</w:t>
            </w:r>
            <w:r w:rsidR="00E9151D" w:rsidRPr="00AA3A82">
              <w:rPr>
                <w:sz w:val="16"/>
                <w:szCs w:val="16"/>
                <w:lang w:val="en-GB"/>
              </w:rPr>
              <w:t>orthern-most, coordinate of the limit of the dataset extent expressed in latitude in decimal degrees (positive north)</w:t>
            </w:r>
          </w:p>
        </w:tc>
        <w:tc>
          <w:tcPr>
            <w:tcW w:w="355" w:type="pct"/>
            <w:tcMar>
              <w:left w:w="58" w:type="dxa"/>
              <w:right w:w="58" w:type="dxa"/>
            </w:tcMar>
          </w:tcPr>
          <w:p w14:paraId="3375741C" w14:textId="77777777" w:rsidR="00E9151D" w:rsidRPr="00AA3A82" w:rsidRDefault="00E9151D" w:rsidP="00AA3A82">
            <w:pPr>
              <w:snapToGrid w:val="0"/>
              <w:spacing w:before="60" w:after="60" w:line="240" w:lineRule="auto"/>
              <w:jc w:val="center"/>
              <w:rPr>
                <w:rFonts w:cs="Arial"/>
                <w:sz w:val="16"/>
                <w:szCs w:val="16"/>
                <w:lang w:val="en-GB"/>
              </w:rPr>
            </w:pPr>
            <w:r w:rsidRPr="00AA3A82">
              <w:rPr>
                <w:sz w:val="16"/>
                <w:szCs w:val="16"/>
                <w:lang w:val="en-GB"/>
              </w:rPr>
              <w:t>1</w:t>
            </w:r>
          </w:p>
        </w:tc>
        <w:tc>
          <w:tcPr>
            <w:tcW w:w="252" w:type="pct"/>
            <w:tcMar>
              <w:left w:w="58" w:type="dxa"/>
              <w:right w:w="58" w:type="dxa"/>
            </w:tcMar>
          </w:tcPr>
          <w:p w14:paraId="3BF4303D" w14:textId="77777777" w:rsidR="00E9151D" w:rsidRPr="00AA3A82" w:rsidRDefault="00E9151D" w:rsidP="00AA3A82">
            <w:pPr>
              <w:snapToGrid w:val="0"/>
              <w:spacing w:before="60" w:after="60" w:line="240" w:lineRule="auto"/>
              <w:jc w:val="left"/>
              <w:rPr>
                <w:rFonts w:cs="Arial"/>
                <w:sz w:val="16"/>
                <w:szCs w:val="16"/>
                <w:lang w:val="en-GB"/>
              </w:rPr>
            </w:pPr>
            <w:r w:rsidRPr="00AA3A82">
              <w:rPr>
                <w:sz w:val="16"/>
                <w:szCs w:val="16"/>
                <w:lang w:val="en-GB"/>
              </w:rPr>
              <w:t>Real</w:t>
            </w:r>
          </w:p>
        </w:tc>
        <w:tc>
          <w:tcPr>
            <w:tcW w:w="1588" w:type="pct"/>
            <w:tcMar>
              <w:left w:w="58" w:type="dxa"/>
              <w:right w:w="58" w:type="dxa"/>
            </w:tcMar>
          </w:tcPr>
          <w:p w14:paraId="21EB5FE1"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Arc degrees</w:t>
            </w:r>
          </w:p>
        </w:tc>
      </w:tr>
    </w:tbl>
    <w:p w14:paraId="270C626C" w14:textId="77777777" w:rsidR="00E9151D" w:rsidRPr="00CF30EA" w:rsidRDefault="00E9151D" w:rsidP="006C1AE6">
      <w:pPr>
        <w:spacing w:after="0" w:line="240" w:lineRule="auto"/>
        <w:rPr>
          <w:lang w:val="en-GB"/>
        </w:rPr>
      </w:pPr>
    </w:p>
    <w:p w14:paraId="21288854" w14:textId="247A71D6" w:rsidR="00E9151D" w:rsidRPr="00CF30EA" w:rsidRDefault="00E9151D" w:rsidP="006C1AE6">
      <w:pPr>
        <w:spacing w:after="120" w:line="240" w:lineRule="auto"/>
        <w:rPr>
          <w:lang w:val="en-GB"/>
        </w:rPr>
      </w:pPr>
      <w:r w:rsidRPr="00CF30EA">
        <w:rPr>
          <w:lang w:val="en-GB"/>
        </w:rPr>
        <w:t xml:space="preserve">NOTE (from ISO 19115-1): This is only an approximate reference so specifying the </w:t>
      </w:r>
      <w:r w:rsidR="006C1AE6">
        <w:rPr>
          <w:lang w:val="en-GB"/>
        </w:rPr>
        <w:t>C</w:t>
      </w:r>
      <w:r w:rsidRPr="00CF30EA">
        <w:rPr>
          <w:lang w:val="en-GB"/>
        </w:rPr>
        <w:t xml:space="preserve">oordinate </w:t>
      </w:r>
      <w:r w:rsidR="006C1AE6">
        <w:rPr>
          <w:lang w:val="en-GB"/>
        </w:rPr>
        <w:t>R</w:t>
      </w:r>
      <w:r w:rsidRPr="00CF30EA">
        <w:rPr>
          <w:lang w:val="en-GB"/>
        </w:rPr>
        <w:t xml:space="preserve">eference </w:t>
      </w:r>
      <w:r w:rsidR="006C1AE6">
        <w:rPr>
          <w:lang w:val="en-GB"/>
        </w:rPr>
        <w:t>S</w:t>
      </w:r>
      <w:r w:rsidRPr="00CF30EA">
        <w:rPr>
          <w:lang w:val="en-GB"/>
        </w:rPr>
        <w:t>ystem is unnecessary and need only be provided with a precision of up to two decimal places.</w:t>
      </w:r>
    </w:p>
    <w:p w14:paraId="2B02AFBF" w14:textId="77777777" w:rsidR="00E9151D" w:rsidRPr="00CF30EA" w:rsidRDefault="00E9151D" w:rsidP="006C1AE6">
      <w:pPr>
        <w:pStyle w:val="Heading3"/>
        <w:keepLines/>
        <w:tabs>
          <w:tab w:val="clear" w:pos="660"/>
          <w:tab w:val="clear" w:pos="880"/>
          <w:tab w:val="left" w:pos="851"/>
        </w:tabs>
        <w:spacing w:before="120" w:after="120" w:line="240" w:lineRule="auto"/>
        <w:ind w:left="851" w:hanging="851"/>
      </w:pPr>
      <w:bookmarkStart w:id="1185" w:name="_Toc66339959"/>
      <w:bookmarkStart w:id="1186" w:name="_Toc81406361"/>
      <w:bookmarkStart w:id="1187" w:name="_Ref109166688"/>
      <w:bookmarkStart w:id="1188" w:name="_Toc172126850"/>
      <w:r w:rsidRPr="00CF30EA">
        <w:lastRenderedPageBreak/>
        <w:t>EX_BoundingPolygon</w:t>
      </w:r>
      <w:bookmarkEnd w:id="1185"/>
      <w:bookmarkEnd w:id="1186"/>
      <w:bookmarkEnd w:id="1187"/>
      <w:bookmarkEnd w:id="1188"/>
    </w:p>
    <w:p w14:paraId="211CF2D4" w14:textId="77777777" w:rsidR="00E9151D" w:rsidRPr="00CF30EA" w:rsidRDefault="00E9151D" w:rsidP="006C1AE6">
      <w:pPr>
        <w:keepNext/>
        <w:keepLines/>
        <w:spacing w:after="120" w:line="240" w:lineRule="auto"/>
        <w:rPr>
          <w:lang w:val="en-GB"/>
        </w:rPr>
      </w:pPr>
      <w:r w:rsidRPr="00CF30EA">
        <w:rPr>
          <w:lang w:val="en-GB"/>
        </w:rPr>
        <w:t>From ISO 19115-1.</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255"/>
        <w:gridCol w:w="2159"/>
        <w:gridCol w:w="4140"/>
        <w:gridCol w:w="901"/>
        <w:gridCol w:w="1350"/>
        <w:gridCol w:w="4143"/>
      </w:tblGrid>
      <w:tr w:rsidR="00E9151D" w:rsidRPr="006C1AE6" w14:paraId="5508C267" w14:textId="77777777" w:rsidTr="00021515">
        <w:trPr>
          <w:cantSplit/>
          <w:jc w:val="center"/>
        </w:trPr>
        <w:tc>
          <w:tcPr>
            <w:tcW w:w="450" w:type="pct"/>
            <w:shd w:val="clear" w:color="auto" w:fill="D9D9D9" w:themeFill="background1" w:themeFillShade="D9"/>
          </w:tcPr>
          <w:p w14:paraId="6E9C6A95" w14:textId="77777777" w:rsidR="00E9151D" w:rsidRPr="006C1AE6" w:rsidRDefault="00E9151D" w:rsidP="00021515">
            <w:pPr>
              <w:keepNext/>
              <w:keepLines/>
              <w:snapToGrid w:val="0"/>
              <w:spacing w:before="60" w:after="60" w:line="240" w:lineRule="auto"/>
              <w:jc w:val="left"/>
              <w:rPr>
                <w:rFonts w:cs="Arial"/>
                <w:b/>
                <w:sz w:val="16"/>
                <w:szCs w:val="16"/>
                <w:lang w:val="en-GB"/>
              </w:rPr>
            </w:pPr>
            <w:r w:rsidRPr="006C1AE6">
              <w:rPr>
                <w:rFonts w:cs="Arial"/>
                <w:b/>
                <w:sz w:val="16"/>
                <w:szCs w:val="16"/>
                <w:lang w:val="en-GB"/>
              </w:rPr>
              <w:t>Role Name</w:t>
            </w:r>
          </w:p>
        </w:tc>
        <w:tc>
          <w:tcPr>
            <w:tcW w:w="774" w:type="pct"/>
            <w:shd w:val="clear" w:color="auto" w:fill="D9D9D9" w:themeFill="background1" w:themeFillShade="D9"/>
          </w:tcPr>
          <w:p w14:paraId="01B1BF7B" w14:textId="77777777" w:rsidR="00E9151D" w:rsidRPr="006C1AE6" w:rsidRDefault="00E9151D" w:rsidP="00021515">
            <w:pPr>
              <w:keepNext/>
              <w:keepLines/>
              <w:snapToGrid w:val="0"/>
              <w:spacing w:before="60" w:after="60" w:line="240" w:lineRule="auto"/>
              <w:jc w:val="left"/>
              <w:rPr>
                <w:rFonts w:cs="Arial"/>
                <w:b/>
                <w:sz w:val="16"/>
                <w:szCs w:val="16"/>
                <w:lang w:val="en-GB"/>
              </w:rPr>
            </w:pPr>
            <w:r w:rsidRPr="006C1AE6">
              <w:rPr>
                <w:rFonts w:cs="Arial"/>
                <w:b/>
                <w:sz w:val="16"/>
                <w:szCs w:val="16"/>
                <w:lang w:val="en-GB"/>
              </w:rPr>
              <w:t>Name</w:t>
            </w:r>
          </w:p>
        </w:tc>
        <w:tc>
          <w:tcPr>
            <w:tcW w:w="1484" w:type="pct"/>
            <w:shd w:val="clear" w:color="auto" w:fill="D9D9D9" w:themeFill="background1" w:themeFillShade="D9"/>
          </w:tcPr>
          <w:p w14:paraId="1B0B9426" w14:textId="77777777" w:rsidR="00E9151D" w:rsidRPr="006C1AE6" w:rsidRDefault="00E9151D" w:rsidP="00021515">
            <w:pPr>
              <w:keepNext/>
              <w:keepLines/>
              <w:snapToGrid w:val="0"/>
              <w:spacing w:before="60" w:after="60" w:line="240" w:lineRule="auto"/>
              <w:jc w:val="left"/>
              <w:rPr>
                <w:rFonts w:cs="Arial"/>
                <w:b/>
                <w:sz w:val="16"/>
                <w:szCs w:val="16"/>
                <w:lang w:val="en-GB"/>
              </w:rPr>
            </w:pPr>
            <w:r w:rsidRPr="006C1AE6">
              <w:rPr>
                <w:rFonts w:cs="Arial"/>
                <w:b/>
                <w:sz w:val="16"/>
                <w:szCs w:val="16"/>
                <w:lang w:val="en-GB"/>
              </w:rPr>
              <w:t>Description</w:t>
            </w:r>
          </w:p>
        </w:tc>
        <w:tc>
          <w:tcPr>
            <w:tcW w:w="323" w:type="pct"/>
            <w:shd w:val="clear" w:color="auto" w:fill="D9D9D9" w:themeFill="background1" w:themeFillShade="D9"/>
          </w:tcPr>
          <w:p w14:paraId="263F2DB5" w14:textId="77777777" w:rsidR="00E9151D" w:rsidRPr="006C1AE6" w:rsidRDefault="00E9151D" w:rsidP="00021515">
            <w:pPr>
              <w:keepNext/>
              <w:keepLines/>
              <w:snapToGrid w:val="0"/>
              <w:spacing w:before="60" w:after="60" w:line="240" w:lineRule="auto"/>
              <w:jc w:val="center"/>
              <w:rPr>
                <w:rFonts w:cs="Arial"/>
                <w:b/>
                <w:sz w:val="16"/>
                <w:szCs w:val="16"/>
                <w:lang w:val="en-GB"/>
              </w:rPr>
            </w:pPr>
            <w:r w:rsidRPr="006C1AE6">
              <w:rPr>
                <w:rFonts w:cs="Arial"/>
                <w:b/>
                <w:sz w:val="16"/>
                <w:szCs w:val="16"/>
                <w:lang w:val="en-GB"/>
              </w:rPr>
              <w:t>Mult</w:t>
            </w:r>
          </w:p>
        </w:tc>
        <w:tc>
          <w:tcPr>
            <w:tcW w:w="484" w:type="pct"/>
            <w:shd w:val="clear" w:color="auto" w:fill="D9D9D9" w:themeFill="background1" w:themeFillShade="D9"/>
          </w:tcPr>
          <w:p w14:paraId="60C93033" w14:textId="77777777" w:rsidR="00E9151D" w:rsidRPr="006C1AE6" w:rsidRDefault="00E9151D" w:rsidP="00021515">
            <w:pPr>
              <w:keepNext/>
              <w:keepLines/>
              <w:snapToGrid w:val="0"/>
              <w:spacing w:before="60" w:after="60" w:line="240" w:lineRule="auto"/>
              <w:jc w:val="left"/>
              <w:rPr>
                <w:rFonts w:cs="Arial"/>
                <w:b/>
                <w:sz w:val="16"/>
                <w:szCs w:val="16"/>
                <w:lang w:val="en-GB"/>
              </w:rPr>
            </w:pPr>
            <w:r w:rsidRPr="006C1AE6">
              <w:rPr>
                <w:rFonts w:cs="Arial"/>
                <w:b/>
                <w:sz w:val="16"/>
                <w:szCs w:val="16"/>
                <w:lang w:val="en-GB"/>
              </w:rPr>
              <w:t>Type</w:t>
            </w:r>
          </w:p>
        </w:tc>
        <w:tc>
          <w:tcPr>
            <w:tcW w:w="1485" w:type="pct"/>
            <w:shd w:val="clear" w:color="auto" w:fill="D9D9D9" w:themeFill="background1" w:themeFillShade="D9"/>
          </w:tcPr>
          <w:p w14:paraId="214AFE41" w14:textId="77777777" w:rsidR="00E9151D" w:rsidRPr="006C1AE6" w:rsidRDefault="00E9151D" w:rsidP="00021515">
            <w:pPr>
              <w:keepNext/>
              <w:keepLines/>
              <w:snapToGrid w:val="0"/>
              <w:spacing w:before="60" w:after="60" w:line="240" w:lineRule="auto"/>
              <w:jc w:val="left"/>
              <w:rPr>
                <w:rFonts w:cs="Arial"/>
                <w:b/>
                <w:sz w:val="16"/>
                <w:szCs w:val="16"/>
                <w:lang w:val="en-GB"/>
              </w:rPr>
            </w:pPr>
            <w:r w:rsidRPr="006C1AE6">
              <w:rPr>
                <w:rFonts w:cs="Arial"/>
                <w:b/>
                <w:sz w:val="16"/>
                <w:szCs w:val="16"/>
                <w:lang w:val="en-GB"/>
              </w:rPr>
              <w:t>Remarks</w:t>
            </w:r>
          </w:p>
        </w:tc>
      </w:tr>
      <w:tr w:rsidR="00E9151D" w:rsidRPr="006C1AE6" w14:paraId="04E64AAF" w14:textId="77777777" w:rsidTr="00021515">
        <w:trPr>
          <w:cantSplit/>
          <w:jc w:val="center"/>
        </w:trPr>
        <w:tc>
          <w:tcPr>
            <w:tcW w:w="450" w:type="pct"/>
          </w:tcPr>
          <w:p w14:paraId="4C16CB80" w14:textId="77777777" w:rsidR="00E9151D" w:rsidRPr="006C1AE6" w:rsidRDefault="00E9151D" w:rsidP="00021515">
            <w:pPr>
              <w:keepNext/>
              <w:keepLines/>
              <w:snapToGrid w:val="0"/>
              <w:spacing w:before="60" w:after="60" w:line="240" w:lineRule="auto"/>
              <w:jc w:val="left"/>
              <w:rPr>
                <w:rFonts w:cs="Arial"/>
                <w:sz w:val="16"/>
                <w:szCs w:val="16"/>
                <w:lang w:val="en-GB"/>
              </w:rPr>
            </w:pPr>
            <w:r w:rsidRPr="006C1AE6">
              <w:rPr>
                <w:rFonts w:cs="Arial"/>
                <w:sz w:val="16"/>
                <w:szCs w:val="16"/>
                <w:lang w:val="en-GB"/>
              </w:rPr>
              <w:t>Class</w:t>
            </w:r>
          </w:p>
        </w:tc>
        <w:tc>
          <w:tcPr>
            <w:tcW w:w="774" w:type="pct"/>
            <w:tcMar>
              <w:left w:w="58" w:type="dxa"/>
              <w:right w:w="58" w:type="dxa"/>
            </w:tcMar>
          </w:tcPr>
          <w:p w14:paraId="2189BE6D" w14:textId="77777777" w:rsidR="00E9151D" w:rsidRPr="006C1AE6" w:rsidRDefault="00E9151D" w:rsidP="00021515">
            <w:pPr>
              <w:keepNext/>
              <w:keepLines/>
              <w:snapToGrid w:val="0"/>
              <w:spacing w:before="60" w:after="60" w:line="240" w:lineRule="auto"/>
              <w:jc w:val="left"/>
              <w:rPr>
                <w:rFonts w:cs="Arial"/>
                <w:sz w:val="16"/>
                <w:szCs w:val="16"/>
                <w:lang w:val="en-GB"/>
              </w:rPr>
            </w:pPr>
            <w:r w:rsidRPr="006C1AE6">
              <w:rPr>
                <w:rFonts w:cs="Arial"/>
                <w:sz w:val="16"/>
                <w:szCs w:val="16"/>
                <w:lang w:val="en-GB"/>
              </w:rPr>
              <w:t>EX_BoundingPolygon</w:t>
            </w:r>
          </w:p>
        </w:tc>
        <w:tc>
          <w:tcPr>
            <w:tcW w:w="1484" w:type="pct"/>
            <w:tcMar>
              <w:left w:w="58" w:type="dxa"/>
              <w:right w:w="58" w:type="dxa"/>
            </w:tcMar>
          </w:tcPr>
          <w:p w14:paraId="3C5B15AB" w14:textId="64C8DB2D" w:rsidR="00E9151D" w:rsidRPr="006C1AE6" w:rsidRDefault="00021515" w:rsidP="00021515">
            <w:pPr>
              <w:keepNext/>
              <w:keepLines/>
              <w:snapToGrid w:val="0"/>
              <w:spacing w:before="60" w:after="60" w:line="240" w:lineRule="auto"/>
              <w:jc w:val="left"/>
              <w:rPr>
                <w:rFonts w:cs="Arial"/>
                <w:sz w:val="16"/>
                <w:szCs w:val="16"/>
                <w:lang w:val="en-GB"/>
              </w:rPr>
            </w:pPr>
            <w:r>
              <w:rPr>
                <w:sz w:val="16"/>
                <w:szCs w:val="16"/>
                <w:lang w:val="en-GB"/>
              </w:rPr>
              <w:t>B</w:t>
            </w:r>
            <w:r w:rsidR="00E9151D" w:rsidRPr="006C1AE6">
              <w:rPr>
                <w:sz w:val="16"/>
                <w:szCs w:val="16"/>
                <w:lang w:val="en-GB"/>
              </w:rPr>
              <w:t>oundary enclosing the dataset, expressed as the closed set of (x,y) coordinates of the polygon (last point replicates first point)</w:t>
            </w:r>
          </w:p>
        </w:tc>
        <w:tc>
          <w:tcPr>
            <w:tcW w:w="323" w:type="pct"/>
            <w:tcMar>
              <w:left w:w="58" w:type="dxa"/>
              <w:right w:w="58" w:type="dxa"/>
            </w:tcMar>
          </w:tcPr>
          <w:p w14:paraId="0D5B1232" w14:textId="77777777" w:rsidR="00E9151D" w:rsidRPr="006C1AE6" w:rsidRDefault="00E9151D" w:rsidP="00021515">
            <w:pPr>
              <w:keepNext/>
              <w:keepLines/>
              <w:snapToGrid w:val="0"/>
              <w:spacing w:before="60" w:after="60" w:line="240" w:lineRule="auto"/>
              <w:jc w:val="center"/>
              <w:rPr>
                <w:rFonts w:cs="Arial"/>
                <w:sz w:val="16"/>
                <w:szCs w:val="16"/>
                <w:lang w:val="en-GB"/>
              </w:rPr>
            </w:pPr>
            <w:r w:rsidRPr="006C1AE6">
              <w:rPr>
                <w:rFonts w:cs="Arial"/>
                <w:sz w:val="16"/>
                <w:szCs w:val="16"/>
                <w:lang w:val="en-GB"/>
              </w:rPr>
              <w:t>-</w:t>
            </w:r>
          </w:p>
        </w:tc>
        <w:tc>
          <w:tcPr>
            <w:tcW w:w="484" w:type="pct"/>
            <w:tcMar>
              <w:left w:w="58" w:type="dxa"/>
              <w:right w:w="58" w:type="dxa"/>
            </w:tcMar>
          </w:tcPr>
          <w:p w14:paraId="79D5D02B" w14:textId="77777777" w:rsidR="00E9151D" w:rsidRPr="006C1AE6" w:rsidRDefault="00E9151D" w:rsidP="00021515">
            <w:pPr>
              <w:keepNext/>
              <w:keepLines/>
              <w:snapToGrid w:val="0"/>
              <w:spacing w:before="60" w:after="60" w:line="240" w:lineRule="auto"/>
              <w:jc w:val="left"/>
              <w:rPr>
                <w:rFonts w:cs="Arial"/>
                <w:sz w:val="16"/>
                <w:szCs w:val="16"/>
                <w:lang w:val="en-GB"/>
              </w:rPr>
            </w:pPr>
            <w:r w:rsidRPr="006C1AE6">
              <w:rPr>
                <w:rFonts w:cs="Arial"/>
                <w:sz w:val="16"/>
                <w:szCs w:val="16"/>
                <w:lang w:val="en-GB"/>
              </w:rPr>
              <w:t>-</w:t>
            </w:r>
          </w:p>
        </w:tc>
        <w:tc>
          <w:tcPr>
            <w:tcW w:w="1485" w:type="pct"/>
            <w:tcMar>
              <w:left w:w="58" w:type="dxa"/>
              <w:right w:w="58" w:type="dxa"/>
            </w:tcMar>
          </w:tcPr>
          <w:p w14:paraId="1A9FF0D1" w14:textId="77777777" w:rsidR="00E9151D" w:rsidRPr="006C1AE6" w:rsidRDefault="00E9151D" w:rsidP="00021515">
            <w:pPr>
              <w:keepNext/>
              <w:keepLines/>
              <w:snapToGrid w:val="0"/>
              <w:spacing w:before="60" w:after="60" w:line="240" w:lineRule="auto"/>
              <w:jc w:val="left"/>
              <w:rPr>
                <w:rFonts w:cs="Arial"/>
                <w:sz w:val="16"/>
                <w:szCs w:val="16"/>
                <w:lang w:val="en-GB"/>
              </w:rPr>
            </w:pPr>
            <w:r w:rsidRPr="006C1AE6">
              <w:rPr>
                <w:rFonts w:cs="Arial"/>
                <w:sz w:val="16"/>
                <w:szCs w:val="16"/>
                <w:lang w:val="en-GB"/>
              </w:rPr>
              <w:t>Defined in ISO 19115-1: enclosing geometric object which locates the resource, expressed as a set of (x,y) coordinate(s)</w:t>
            </w:r>
          </w:p>
        </w:tc>
      </w:tr>
      <w:tr w:rsidR="00E9151D" w:rsidRPr="006C1AE6" w14:paraId="50BF30C9" w14:textId="77777777" w:rsidTr="00021515">
        <w:trPr>
          <w:cantSplit/>
          <w:jc w:val="center"/>
        </w:trPr>
        <w:tc>
          <w:tcPr>
            <w:tcW w:w="450" w:type="pct"/>
          </w:tcPr>
          <w:p w14:paraId="11CBDD5D" w14:textId="77777777" w:rsidR="00E9151D" w:rsidRPr="006C1AE6" w:rsidRDefault="00E9151D" w:rsidP="00021515">
            <w:pPr>
              <w:snapToGrid w:val="0"/>
              <w:spacing w:before="60" w:after="60" w:line="240" w:lineRule="auto"/>
              <w:jc w:val="left"/>
              <w:rPr>
                <w:rFonts w:cs="Arial"/>
                <w:sz w:val="16"/>
                <w:szCs w:val="16"/>
                <w:lang w:val="en-GB"/>
              </w:rPr>
            </w:pPr>
            <w:r w:rsidRPr="006C1AE6">
              <w:rPr>
                <w:rFonts w:cs="Arial"/>
                <w:sz w:val="16"/>
                <w:szCs w:val="16"/>
                <w:lang w:val="en-GB"/>
              </w:rPr>
              <w:t>Attribute</w:t>
            </w:r>
          </w:p>
        </w:tc>
        <w:tc>
          <w:tcPr>
            <w:tcW w:w="774" w:type="pct"/>
            <w:tcMar>
              <w:left w:w="58" w:type="dxa"/>
              <w:right w:w="58" w:type="dxa"/>
            </w:tcMar>
          </w:tcPr>
          <w:p w14:paraId="54F7FEB1" w14:textId="77777777" w:rsidR="00E9151D" w:rsidRPr="006C1AE6" w:rsidRDefault="00E9151D" w:rsidP="00021515">
            <w:pPr>
              <w:snapToGrid w:val="0"/>
              <w:spacing w:before="60" w:after="60" w:line="240" w:lineRule="auto"/>
              <w:jc w:val="left"/>
              <w:rPr>
                <w:rFonts w:cs="Arial"/>
                <w:sz w:val="16"/>
                <w:szCs w:val="16"/>
                <w:lang w:val="en-GB"/>
              </w:rPr>
            </w:pPr>
            <w:r w:rsidRPr="006C1AE6">
              <w:rPr>
                <w:rFonts w:cs="Arial"/>
                <w:sz w:val="16"/>
                <w:szCs w:val="16"/>
                <w:lang w:val="en-GB"/>
              </w:rPr>
              <w:t>polygon</w:t>
            </w:r>
          </w:p>
        </w:tc>
        <w:tc>
          <w:tcPr>
            <w:tcW w:w="1484" w:type="pct"/>
            <w:tcMar>
              <w:left w:w="58" w:type="dxa"/>
              <w:right w:w="58" w:type="dxa"/>
            </w:tcMar>
          </w:tcPr>
          <w:p w14:paraId="48F2B833" w14:textId="2C4195CC" w:rsidR="00E9151D" w:rsidRPr="006C1AE6" w:rsidRDefault="00021515" w:rsidP="00021515">
            <w:pPr>
              <w:snapToGrid w:val="0"/>
              <w:spacing w:before="60" w:after="60" w:line="240" w:lineRule="auto"/>
              <w:jc w:val="left"/>
              <w:rPr>
                <w:sz w:val="16"/>
                <w:szCs w:val="16"/>
                <w:lang w:val="en-GB"/>
              </w:rPr>
            </w:pPr>
            <w:r>
              <w:rPr>
                <w:sz w:val="16"/>
                <w:szCs w:val="16"/>
                <w:lang w:val="en-GB"/>
              </w:rPr>
              <w:t>S</w:t>
            </w:r>
            <w:r w:rsidR="00E9151D" w:rsidRPr="006C1AE6">
              <w:rPr>
                <w:sz w:val="16"/>
                <w:szCs w:val="16"/>
                <w:lang w:val="en-GB"/>
              </w:rPr>
              <w:t>ets of points defining the bounding polygon</w:t>
            </w:r>
          </w:p>
        </w:tc>
        <w:tc>
          <w:tcPr>
            <w:tcW w:w="323" w:type="pct"/>
            <w:tcMar>
              <w:left w:w="58" w:type="dxa"/>
              <w:right w:w="58" w:type="dxa"/>
            </w:tcMar>
          </w:tcPr>
          <w:p w14:paraId="22914596" w14:textId="77777777" w:rsidR="00E9151D" w:rsidRPr="006C1AE6" w:rsidRDefault="00E9151D" w:rsidP="00021515">
            <w:pPr>
              <w:snapToGrid w:val="0"/>
              <w:spacing w:before="60" w:after="60" w:line="240" w:lineRule="auto"/>
              <w:jc w:val="center"/>
              <w:rPr>
                <w:rFonts w:cs="Arial"/>
                <w:sz w:val="16"/>
                <w:szCs w:val="16"/>
                <w:lang w:val="en-GB"/>
              </w:rPr>
            </w:pPr>
            <w:r w:rsidRPr="006C1AE6">
              <w:rPr>
                <w:sz w:val="16"/>
                <w:szCs w:val="16"/>
                <w:lang w:val="en-GB"/>
              </w:rPr>
              <w:t>1</w:t>
            </w:r>
          </w:p>
        </w:tc>
        <w:tc>
          <w:tcPr>
            <w:tcW w:w="484" w:type="pct"/>
            <w:tcMar>
              <w:left w:w="58" w:type="dxa"/>
              <w:right w:w="58" w:type="dxa"/>
            </w:tcMar>
          </w:tcPr>
          <w:p w14:paraId="3A2742CA" w14:textId="77777777" w:rsidR="00E9151D" w:rsidRPr="006C1AE6" w:rsidRDefault="00E9151D" w:rsidP="00021515">
            <w:pPr>
              <w:snapToGrid w:val="0"/>
              <w:spacing w:before="60" w:after="60" w:line="240" w:lineRule="auto"/>
              <w:jc w:val="left"/>
              <w:rPr>
                <w:rFonts w:cs="Arial"/>
                <w:sz w:val="16"/>
                <w:szCs w:val="16"/>
                <w:lang w:val="en-GB"/>
              </w:rPr>
            </w:pPr>
            <w:r w:rsidRPr="006C1AE6">
              <w:rPr>
                <w:sz w:val="16"/>
                <w:szCs w:val="16"/>
                <w:lang w:val="en-GB"/>
              </w:rPr>
              <w:t>GM_Object</w:t>
            </w:r>
          </w:p>
        </w:tc>
        <w:tc>
          <w:tcPr>
            <w:tcW w:w="1485" w:type="pct"/>
            <w:tcMar>
              <w:left w:w="58" w:type="dxa"/>
              <w:right w:w="58" w:type="dxa"/>
            </w:tcMar>
          </w:tcPr>
          <w:p w14:paraId="0F3A1B2C" w14:textId="579B78DD" w:rsidR="00E9151D" w:rsidRPr="006C1AE6" w:rsidRDefault="00E9151D" w:rsidP="00021515">
            <w:pPr>
              <w:snapToGrid w:val="0"/>
              <w:spacing w:before="60" w:after="60" w:line="240" w:lineRule="auto"/>
              <w:jc w:val="left"/>
              <w:rPr>
                <w:rFonts w:cs="Arial"/>
                <w:sz w:val="16"/>
                <w:szCs w:val="16"/>
                <w:lang w:val="en-GB"/>
              </w:rPr>
            </w:pPr>
            <w:r w:rsidRPr="006C1AE6">
              <w:rPr>
                <w:rFonts w:cs="Arial"/>
                <w:sz w:val="16"/>
                <w:szCs w:val="16"/>
                <w:lang w:val="en-GB"/>
              </w:rPr>
              <w:t xml:space="preserve">Must be a </w:t>
            </w:r>
            <w:r w:rsidR="00890DAE">
              <w:rPr>
                <w:rFonts w:cs="Arial"/>
                <w:sz w:val="16"/>
                <w:szCs w:val="16"/>
                <w:lang w:val="en-GB"/>
              </w:rPr>
              <w:t xml:space="preserve">GML polygon </w:t>
            </w:r>
            <w:r w:rsidR="00890DAE" w:rsidRPr="004E257E">
              <w:rPr>
                <w:rFonts w:cs="Arial"/>
                <w:sz w:val="16"/>
                <w:szCs w:val="16"/>
                <w:lang w:val="en-GB"/>
              </w:rPr>
              <w:t>with one exterior and 0 or more interiors expressed as Linear Rings using SRS EPSG:4326</w:t>
            </w:r>
          </w:p>
          <w:p w14:paraId="43312E04" w14:textId="2A6070C7" w:rsidR="00E9151D" w:rsidRPr="006C1AE6" w:rsidRDefault="00E9151D" w:rsidP="00021515">
            <w:pPr>
              <w:snapToGrid w:val="0"/>
              <w:spacing w:before="60" w:after="60" w:line="240" w:lineRule="auto"/>
              <w:jc w:val="left"/>
              <w:rPr>
                <w:rFonts w:cs="Arial"/>
                <w:sz w:val="16"/>
                <w:szCs w:val="16"/>
                <w:lang w:val="en-GB"/>
              </w:rPr>
            </w:pPr>
            <w:r w:rsidRPr="006C1AE6">
              <w:rPr>
                <w:rFonts w:cs="Arial"/>
                <w:sz w:val="16"/>
                <w:szCs w:val="16"/>
                <w:lang w:val="en-GB"/>
              </w:rPr>
              <w:t xml:space="preserve">(See S-100 Part </w:t>
            </w:r>
            <w:r w:rsidR="00890DAE">
              <w:rPr>
                <w:rFonts w:cs="Arial"/>
                <w:sz w:val="16"/>
                <w:szCs w:val="16"/>
                <w:lang w:val="en-GB"/>
              </w:rPr>
              <w:t>1</w:t>
            </w:r>
            <w:r w:rsidRPr="006C1AE6">
              <w:rPr>
                <w:rFonts w:cs="Arial"/>
                <w:sz w:val="16"/>
                <w:szCs w:val="16"/>
                <w:lang w:val="en-GB"/>
              </w:rPr>
              <w:t>7)</w:t>
            </w:r>
          </w:p>
        </w:tc>
      </w:tr>
    </w:tbl>
    <w:p w14:paraId="51BF66FC" w14:textId="77777777" w:rsidR="00E9151D" w:rsidRPr="00CF30EA" w:rsidRDefault="00E9151D" w:rsidP="00021515">
      <w:pPr>
        <w:spacing w:after="0" w:line="240" w:lineRule="auto"/>
        <w:rPr>
          <w:lang w:val="en-GB"/>
        </w:rPr>
      </w:pPr>
    </w:p>
    <w:p w14:paraId="78B509CF" w14:textId="36DEB4D4" w:rsidR="00E361B7" w:rsidRDefault="00E9151D" w:rsidP="00021515">
      <w:pPr>
        <w:spacing w:after="120" w:line="240" w:lineRule="auto"/>
        <w:rPr>
          <w:lang w:val="en-GB"/>
        </w:rPr>
      </w:pPr>
      <w:r w:rsidRPr="00CF30EA">
        <w:rPr>
          <w:lang w:val="en-GB"/>
        </w:rPr>
        <w:t>NOTE (from ISO 19115-1): If a polygon is used it should be closed (last point replicates first point).</w:t>
      </w:r>
    </w:p>
    <w:p w14:paraId="3C3C9AE2" w14:textId="578F2BC2" w:rsidR="00021515" w:rsidRDefault="00021515">
      <w:pPr>
        <w:spacing w:after="0" w:line="240" w:lineRule="auto"/>
        <w:jc w:val="left"/>
        <w:rPr>
          <w:lang w:val="en-GB"/>
        </w:rPr>
      </w:pPr>
      <w:r>
        <w:rPr>
          <w:lang w:val="en-GB"/>
        </w:rPr>
        <w:br w:type="page"/>
      </w:r>
    </w:p>
    <w:p w14:paraId="3C845FC2" w14:textId="77777777" w:rsidR="00021515" w:rsidRPr="00E61AD8" w:rsidRDefault="00021515" w:rsidP="00021515">
      <w:pPr>
        <w:spacing w:line="240" w:lineRule="auto"/>
        <w:rPr>
          <w:lang w:val="en-US"/>
        </w:rPr>
      </w:pPr>
    </w:p>
    <w:p w14:paraId="3D5A7C81" w14:textId="77777777" w:rsidR="00021515" w:rsidRPr="00E61AD8" w:rsidRDefault="00021515" w:rsidP="00021515">
      <w:pPr>
        <w:spacing w:line="240" w:lineRule="auto"/>
        <w:rPr>
          <w:lang w:val="en-US"/>
        </w:rPr>
      </w:pPr>
    </w:p>
    <w:p w14:paraId="53673156" w14:textId="77777777" w:rsidR="00021515" w:rsidRPr="00E61AD8" w:rsidRDefault="00021515" w:rsidP="00021515">
      <w:pPr>
        <w:spacing w:line="240" w:lineRule="auto"/>
        <w:rPr>
          <w:lang w:val="en-US"/>
        </w:rPr>
      </w:pPr>
    </w:p>
    <w:p w14:paraId="38DC8D3B" w14:textId="77777777" w:rsidR="00021515" w:rsidRPr="00E61AD8" w:rsidRDefault="00021515" w:rsidP="00021515">
      <w:pPr>
        <w:spacing w:line="240" w:lineRule="auto"/>
        <w:rPr>
          <w:lang w:val="en-US"/>
        </w:rPr>
      </w:pPr>
    </w:p>
    <w:p w14:paraId="0022D3E0" w14:textId="77777777" w:rsidR="00021515" w:rsidRPr="00E61AD8" w:rsidRDefault="00021515" w:rsidP="00021515">
      <w:pPr>
        <w:spacing w:line="240" w:lineRule="auto"/>
        <w:rPr>
          <w:lang w:val="en-US"/>
        </w:rPr>
      </w:pPr>
    </w:p>
    <w:p w14:paraId="5326D7C5" w14:textId="77777777" w:rsidR="00021515" w:rsidRPr="00E61AD8" w:rsidRDefault="00021515" w:rsidP="00021515">
      <w:pPr>
        <w:spacing w:line="240" w:lineRule="auto"/>
        <w:rPr>
          <w:lang w:val="en-US"/>
        </w:rPr>
      </w:pPr>
    </w:p>
    <w:p w14:paraId="14307E88" w14:textId="77777777" w:rsidR="00021515" w:rsidRPr="00E61AD8" w:rsidRDefault="00021515" w:rsidP="00021515">
      <w:pPr>
        <w:spacing w:line="240" w:lineRule="auto"/>
        <w:rPr>
          <w:lang w:val="en-US"/>
        </w:rPr>
      </w:pPr>
    </w:p>
    <w:p w14:paraId="2372E0BA" w14:textId="77777777" w:rsidR="00021515" w:rsidRPr="00E61AD8" w:rsidRDefault="00021515" w:rsidP="00021515">
      <w:pPr>
        <w:spacing w:line="240" w:lineRule="auto"/>
        <w:rPr>
          <w:lang w:val="en-US"/>
        </w:rPr>
      </w:pPr>
    </w:p>
    <w:p w14:paraId="092417B1" w14:textId="77777777" w:rsidR="00021515" w:rsidRPr="00E61AD8" w:rsidRDefault="00021515" w:rsidP="00021515">
      <w:pPr>
        <w:framePr w:w="4406" w:hSpace="238" w:vSpace="238" w:wrap="notBeside" w:vAnchor="text" w:hAnchor="text" w:xAlign="center"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center"/>
        <w:rPr>
          <w:rFonts w:eastAsia="Times New Roman"/>
          <w:sz w:val="22"/>
          <w:lang w:eastAsia="en-GB"/>
        </w:rPr>
      </w:pPr>
      <w:r w:rsidRPr="00E61AD8">
        <w:rPr>
          <w:rFonts w:eastAsia="Times New Roman"/>
          <w:sz w:val="22"/>
          <w:lang w:eastAsia="en-GB"/>
        </w:rPr>
        <w:t>Page intentionally left blank</w:t>
      </w:r>
    </w:p>
    <w:p w14:paraId="2A8E9FFF" w14:textId="77777777" w:rsidR="00021515" w:rsidRDefault="00021515" w:rsidP="00021515">
      <w:pPr>
        <w:spacing w:after="120" w:line="240" w:lineRule="auto"/>
        <w:rPr>
          <w:lang w:val="en-GB"/>
        </w:rPr>
      </w:pPr>
    </w:p>
    <w:p w14:paraId="7C0E9C4D" w14:textId="77777777" w:rsidR="00021515" w:rsidRPr="00CF30EA" w:rsidRDefault="00021515" w:rsidP="00021515">
      <w:pPr>
        <w:spacing w:after="120" w:line="240" w:lineRule="auto"/>
        <w:rPr>
          <w:lang w:val="en-GB"/>
        </w:rPr>
      </w:pPr>
    </w:p>
    <w:p w14:paraId="3BB7924D" w14:textId="41981645" w:rsidR="0070413F" w:rsidRPr="00CF30EA" w:rsidRDefault="0070413F" w:rsidP="00067E3B">
      <w:pPr>
        <w:spacing w:line="240" w:lineRule="auto"/>
        <w:rPr>
          <w:lang w:val="en-GB"/>
        </w:rPr>
      </w:pPr>
    </w:p>
    <w:p w14:paraId="363EFFF3" w14:textId="77777777" w:rsidR="009C5763" w:rsidRPr="00CF30EA" w:rsidRDefault="009C5763" w:rsidP="0070413F">
      <w:pPr>
        <w:spacing w:after="120" w:line="240" w:lineRule="auto"/>
        <w:rPr>
          <w:lang w:val="en-GB"/>
        </w:rPr>
        <w:sectPr w:rsidR="009C5763" w:rsidRPr="00CF30EA" w:rsidSect="00A07674">
          <w:headerReference w:type="even" r:id="rId70"/>
          <w:headerReference w:type="default" r:id="rId71"/>
          <w:footerReference w:type="even" r:id="rId72"/>
          <w:footerReference w:type="default" r:id="rId73"/>
          <w:pgSz w:w="16838" w:h="11906" w:orient="landscape" w:code="9"/>
          <w:pgMar w:top="1440" w:right="1440" w:bottom="1440" w:left="1440" w:header="720" w:footer="720" w:gutter="0"/>
          <w:cols w:space="720"/>
          <w:docGrid w:linePitch="360"/>
        </w:sectPr>
      </w:pPr>
    </w:p>
    <w:p w14:paraId="13F862EB" w14:textId="3E97458A" w:rsidR="003640E2" w:rsidRPr="00CF30EA" w:rsidRDefault="009B4830" w:rsidP="00CD5593">
      <w:pPr>
        <w:pStyle w:val="Heading2"/>
        <w:tabs>
          <w:tab w:val="clear" w:pos="540"/>
          <w:tab w:val="clear" w:pos="700"/>
          <w:tab w:val="left" w:pos="709"/>
        </w:tabs>
        <w:spacing w:before="120" w:after="200" w:line="240" w:lineRule="auto"/>
        <w:ind w:left="709" w:hanging="709"/>
        <w:rPr>
          <w:lang w:val="en-GB"/>
        </w:rPr>
      </w:pPr>
      <w:bookmarkStart w:id="1193" w:name="_Ref112781197"/>
      <w:bookmarkStart w:id="1194" w:name="_Toc172126851"/>
      <w:r w:rsidRPr="00CF30EA">
        <w:rPr>
          <w:lang w:val="en-GB"/>
        </w:rPr>
        <w:lastRenderedPageBreak/>
        <w:t>Carrier</w:t>
      </w:r>
      <w:r w:rsidR="003640E2" w:rsidRPr="00CF30EA">
        <w:rPr>
          <w:lang w:val="en-GB"/>
        </w:rPr>
        <w:t xml:space="preserve"> metadata</w:t>
      </w:r>
      <w:bookmarkEnd w:id="1193"/>
      <w:bookmarkEnd w:id="1194"/>
    </w:p>
    <w:p w14:paraId="50F22F23" w14:textId="36C48349" w:rsidR="004B5915" w:rsidRPr="00CF30EA" w:rsidRDefault="0061308F" w:rsidP="00CD5593">
      <w:pPr>
        <w:spacing w:after="120" w:line="240" w:lineRule="auto"/>
        <w:rPr>
          <w:lang w:val="en-GB"/>
        </w:rPr>
      </w:pPr>
      <w:r w:rsidRPr="00CF30EA">
        <w:rPr>
          <w:lang w:val="en-GB"/>
        </w:rPr>
        <w:t>The metadata for the S-111 product is divided in three sections, corresponding to the General Metadata (</w:t>
      </w:r>
      <w:r w:rsidR="00E47889" w:rsidRPr="00CF30EA">
        <w:rPr>
          <w:lang w:val="en-GB"/>
        </w:rPr>
        <w:fldChar w:fldCharType="begin"/>
      </w:r>
      <w:r w:rsidR="00E47889" w:rsidRPr="00CF30EA">
        <w:rPr>
          <w:lang w:val="en-GB"/>
        </w:rPr>
        <w:instrText xml:space="preserve"> REF _Ref75806947 \h </w:instrText>
      </w:r>
      <w:r w:rsidR="00E47889" w:rsidRPr="00CF30EA">
        <w:rPr>
          <w:lang w:val="en-GB"/>
        </w:rPr>
      </w:r>
      <w:r w:rsidR="00E47889" w:rsidRPr="00CF30EA">
        <w:rPr>
          <w:lang w:val="en-GB"/>
        </w:rPr>
        <w:fldChar w:fldCharType="separate"/>
      </w:r>
      <w:r w:rsidR="00D33763" w:rsidRPr="0035790A">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1</w:t>
      </w:r>
      <w:r w:rsidR="00E47889" w:rsidRPr="00CF30EA">
        <w:rPr>
          <w:lang w:val="en-GB"/>
        </w:rPr>
        <w:fldChar w:fldCharType="end"/>
      </w:r>
      <w:r w:rsidRPr="00CF30EA">
        <w:rPr>
          <w:lang w:val="en-GB"/>
        </w:rPr>
        <w:t>), the Feature Type Metadata (</w:t>
      </w:r>
      <w:r w:rsidR="00E47889" w:rsidRPr="00CF30EA">
        <w:rPr>
          <w:lang w:val="en-GB"/>
        </w:rPr>
        <w:fldChar w:fldCharType="begin"/>
      </w:r>
      <w:r w:rsidR="00E47889" w:rsidRPr="00CF30EA">
        <w:rPr>
          <w:lang w:val="en-GB"/>
        </w:rPr>
        <w:instrText xml:space="preserve"> REF _Ref112672368 \h </w:instrText>
      </w:r>
      <w:r w:rsidR="00E47889" w:rsidRPr="00CF30EA">
        <w:rPr>
          <w:lang w:val="en-GB"/>
        </w:rPr>
      </w:r>
      <w:r w:rsidR="00E47889" w:rsidRPr="00CF30EA">
        <w:rPr>
          <w:lang w:val="en-GB"/>
        </w:rPr>
        <w:fldChar w:fldCharType="separate"/>
      </w:r>
      <w:r w:rsidR="00D33763" w:rsidRPr="00563C4F">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2</w:t>
      </w:r>
      <w:r w:rsidR="00E47889" w:rsidRPr="00CF30EA">
        <w:rPr>
          <w:lang w:val="en-GB"/>
        </w:rPr>
        <w:fldChar w:fldCharType="end"/>
      </w:r>
      <w:r w:rsidRPr="00CF30EA">
        <w:rPr>
          <w:lang w:val="en-GB"/>
        </w:rPr>
        <w:t>), and the Feature Instance Metadata (</w:t>
      </w:r>
      <w:r w:rsidR="00E47889" w:rsidRPr="00CF30EA">
        <w:rPr>
          <w:lang w:val="en-GB"/>
        </w:rPr>
        <w:fldChar w:fldCharType="begin"/>
      </w:r>
      <w:r w:rsidR="00E47889" w:rsidRPr="00CF30EA">
        <w:rPr>
          <w:lang w:val="en-GB"/>
        </w:rPr>
        <w:instrText xml:space="preserve"> REF _Ref126105357 \h </w:instrText>
      </w:r>
      <w:r w:rsidR="00E47889" w:rsidRPr="00CF30EA">
        <w:rPr>
          <w:lang w:val="en-GB"/>
        </w:rPr>
      </w:r>
      <w:r w:rsidR="00E47889" w:rsidRPr="00CF30EA">
        <w:rPr>
          <w:lang w:val="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E47889" w:rsidRPr="00CF30EA">
        <w:rPr>
          <w:lang w:val="en-GB"/>
        </w:rPr>
        <w:fldChar w:fldCharType="end"/>
      </w:r>
      <w:r w:rsidRPr="00CF30EA">
        <w:rPr>
          <w:lang w:val="en-GB"/>
        </w:rPr>
        <w:t xml:space="preserve"> and </w:t>
      </w:r>
      <w:r w:rsidR="00E47889" w:rsidRPr="00CF30EA">
        <w:rPr>
          <w:lang w:val="en-GB"/>
        </w:rPr>
        <w:fldChar w:fldCharType="begin"/>
      </w:r>
      <w:r w:rsidR="00E47889" w:rsidRPr="00CF30EA">
        <w:rPr>
          <w:lang w:val="en-GB"/>
        </w:rPr>
        <w:instrText xml:space="preserve"> REF _Ref126156371 \h </w:instrText>
      </w:r>
      <w:r w:rsidR="00E47889" w:rsidRPr="00CF30EA">
        <w:rPr>
          <w:lang w:val="en-GB"/>
        </w:rPr>
      </w:r>
      <w:r w:rsidR="00E47889" w:rsidRPr="00CF30EA">
        <w:rPr>
          <w:lang w:val="en-GB"/>
        </w:rPr>
        <w:fldChar w:fldCharType="separate"/>
      </w:r>
      <w:r w:rsidR="00D33763" w:rsidRPr="007174BE">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4</w:t>
      </w:r>
      <w:r w:rsidR="00E47889" w:rsidRPr="00CF30EA">
        <w:rPr>
          <w:lang w:val="en-GB"/>
        </w:rPr>
        <w:fldChar w:fldCharType="end"/>
      </w:r>
      <w:r w:rsidRPr="00CF30EA">
        <w:rPr>
          <w:lang w:val="en-GB"/>
        </w:rPr>
        <w:t>). The Instance Metadata is subdivided into metadata attached to the instance as a whole (</w:t>
      </w:r>
      <w:r w:rsidR="00E47889" w:rsidRPr="00CF30EA">
        <w:rPr>
          <w:lang w:val="en-GB"/>
        </w:rPr>
        <w:fldChar w:fldCharType="begin"/>
      </w:r>
      <w:r w:rsidR="00E47889" w:rsidRPr="00CF30EA">
        <w:rPr>
          <w:lang w:val="en-GB"/>
        </w:rPr>
        <w:instrText xml:space="preserve"> REF _Ref126105357 \h </w:instrText>
      </w:r>
      <w:r w:rsidR="00E47889" w:rsidRPr="00CF30EA">
        <w:rPr>
          <w:lang w:val="en-GB"/>
        </w:rPr>
      </w:r>
      <w:r w:rsidR="00E47889" w:rsidRPr="00CF30EA">
        <w:rPr>
          <w:lang w:val="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E47889" w:rsidRPr="00CF30EA">
        <w:rPr>
          <w:lang w:val="en-GB"/>
        </w:rPr>
        <w:fldChar w:fldCharType="end"/>
      </w:r>
      <w:r w:rsidRPr="00CF30EA">
        <w:rPr>
          <w:lang w:val="en-GB"/>
        </w:rPr>
        <w:t>) and metadata attached to individual values groups (</w:t>
      </w:r>
      <w:r w:rsidR="00E47889" w:rsidRPr="00CF30EA">
        <w:rPr>
          <w:lang w:val="en-GB"/>
        </w:rPr>
        <w:fldChar w:fldCharType="begin"/>
      </w:r>
      <w:r w:rsidR="00E47889" w:rsidRPr="00CF30EA">
        <w:rPr>
          <w:lang w:val="en-GB"/>
        </w:rPr>
        <w:instrText xml:space="preserve"> REF _Ref126156371 \h </w:instrText>
      </w:r>
      <w:r w:rsidR="00E47889" w:rsidRPr="00CF30EA">
        <w:rPr>
          <w:lang w:val="en-GB"/>
        </w:rPr>
      </w:r>
      <w:r w:rsidR="00E47889" w:rsidRPr="00CF30EA">
        <w:rPr>
          <w:lang w:val="en-GB"/>
        </w:rPr>
        <w:fldChar w:fldCharType="separate"/>
      </w:r>
      <w:r w:rsidR="00D33763" w:rsidRPr="007174BE">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4</w:t>
      </w:r>
      <w:r w:rsidR="00E47889" w:rsidRPr="00CF30EA">
        <w:rPr>
          <w:lang w:val="en-GB"/>
        </w:rPr>
        <w:fldChar w:fldCharType="end"/>
      </w:r>
      <w:r w:rsidRPr="00CF30EA">
        <w:rPr>
          <w:lang w:val="en-GB"/>
        </w:rPr>
        <w:t xml:space="preserve">). </w:t>
      </w:r>
      <w:r w:rsidR="00011D63" w:rsidRPr="00CF30EA">
        <w:rPr>
          <w:lang w:val="en-GB"/>
        </w:rPr>
        <w:t>Since these values do not reside in the Metadata blocks, but are in the HDF files, they are referred to as Carrier Metadata.</w:t>
      </w:r>
      <w:r w:rsidRPr="00CF30EA">
        <w:rPr>
          <w:lang w:val="en-GB"/>
        </w:rPr>
        <w:t xml:space="preserve"> The Carrier Metadata consists of the data and parameters needed to read and interpret the information in the Surface Current product even if the other S-111 Metadata files are unavailable. </w:t>
      </w:r>
    </w:p>
    <w:p w14:paraId="6F2EC095" w14:textId="72F16494" w:rsidR="00BD6774" w:rsidRPr="00CF30EA" w:rsidRDefault="00CC39A0" w:rsidP="00CD5593">
      <w:pPr>
        <w:spacing w:after="120" w:line="240" w:lineRule="auto"/>
        <w:rPr>
          <w:rFonts w:cs="Arial"/>
          <w:lang w:val="en-GB"/>
        </w:rPr>
      </w:pPr>
      <w:r w:rsidRPr="00CF30EA">
        <w:rPr>
          <w:lang w:val="en-GB"/>
        </w:rPr>
        <w:t xml:space="preserve">Note that </w:t>
      </w:r>
      <w:r w:rsidR="00FD75B9" w:rsidRPr="00CF30EA">
        <w:rPr>
          <w:lang w:val="en-GB"/>
        </w:rPr>
        <w:t xml:space="preserve">in Tables </w:t>
      </w:r>
      <w:r w:rsidR="007C5748">
        <w:rPr>
          <w:lang w:val="en-GB"/>
        </w:rPr>
        <w:t>12-1 – 12-4</w:t>
      </w:r>
      <w:r w:rsidR="00FD75B9" w:rsidRPr="00CF30EA">
        <w:rPr>
          <w:lang w:val="en-GB"/>
        </w:rPr>
        <w:t xml:space="preserve">, </w:t>
      </w:r>
      <w:r w:rsidRPr="00CF30EA">
        <w:rPr>
          <w:lang w:val="en-GB"/>
        </w:rPr>
        <w:t>some of the metadata variables have restrictions on their core values (</w:t>
      </w:r>
      <w:r w:rsidR="00CD5593">
        <w:rPr>
          <w:lang w:val="en-GB"/>
        </w:rPr>
        <w:t>that is</w:t>
      </w:r>
      <w:r w:rsidRPr="00CF30EA">
        <w:rPr>
          <w:lang w:val="en-GB"/>
        </w:rPr>
        <w:t>, whether they are optional or mandatory, t</w:t>
      </w:r>
      <w:r w:rsidR="00CD5593">
        <w:rPr>
          <w:lang w:val="en-GB"/>
        </w:rPr>
        <w:t>he specific values allowed, etc</w:t>
      </w:r>
      <w:r w:rsidRPr="00CF30EA">
        <w:rPr>
          <w:lang w:val="en-GB"/>
        </w:rPr>
        <w:t>) that are not imposed in S-100.</w:t>
      </w:r>
      <w:r w:rsidR="00FD75B9" w:rsidRPr="00CF30EA">
        <w:rPr>
          <w:lang w:val="en-GB"/>
        </w:rPr>
        <w:t xml:space="preserve"> </w:t>
      </w:r>
      <w:r w:rsidRPr="00CF30EA">
        <w:rPr>
          <w:lang w:val="en-GB"/>
        </w:rPr>
        <w:t xml:space="preserve">These are </w:t>
      </w:r>
      <w:r w:rsidR="00FD75B9" w:rsidRPr="00CF30EA">
        <w:rPr>
          <w:lang w:val="en-GB"/>
        </w:rPr>
        <w:t>g</w:t>
      </w:r>
      <w:r w:rsidRPr="00CF30EA">
        <w:rPr>
          <w:lang w:val="en-GB"/>
        </w:rPr>
        <w:t>rouped under the heading ‘</w:t>
      </w:r>
      <w:r w:rsidR="00FD75B9" w:rsidRPr="00CF30EA">
        <w:rPr>
          <w:rFonts w:cs="Arial"/>
          <w:i/>
          <w:lang w:val="en-GB"/>
        </w:rPr>
        <w:t>Metadata for S-111 with restrictions on core metadata values</w:t>
      </w:r>
      <w:r w:rsidR="00FD75B9" w:rsidRPr="00CF30EA">
        <w:rPr>
          <w:rFonts w:cs="Arial"/>
          <w:lang w:val="en-GB"/>
        </w:rPr>
        <w:t>.’</w:t>
      </w:r>
    </w:p>
    <w:p w14:paraId="68F20845" w14:textId="670BF5FB" w:rsidR="00EC19A0" w:rsidRPr="00CF30EA" w:rsidRDefault="00EC19A0" w:rsidP="00CD5593">
      <w:pPr>
        <w:spacing w:after="120" w:line="240" w:lineRule="auto"/>
        <w:rPr>
          <w:rFonts w:cs="Arial"/>
          <w:lang w:val="en-GB"/>
        </w:rPr>
      </w:pPr>
      <w:r w:rsidRPr="00CF30EA">
        <w:rPr>
          <w:rFonts w:cs="Arial"/>
          <w:lang w:val="en-GB"/>
        </w:rPr>
        <w:t xml:space="preserve">Mandatory attributes in a section of a </w:t>
      </w:r>
      <w:r w:rsidR="00523634">
        <w:rPr>
          <w:rFonts w:cs="Arial"/>
          <w:lang w:val="en-GB"/>
        </w:rPr>
        <w:t>T</w:t>
      </w:r>
      <w:r w:rsidRPr="00CF30EA">
        <w:rPr>
          <w:rFonts w:cs="Arial"/>
          <w:lang w:val="en-GB"/>
        </w:rPr>
        <w:t xml:space="preserve">able that is designated for one or more specified </w:t>
      </w:r>
      <w:r w:rsidRPr="00CF30EA">
        <w:rPr>
          <w:rFonts w:cs="Arial"/>
          <w:i/>
          <w:iCs/>
          <w:lang w:val="en-GB"/>
        </w:rPr>
        <w:t>dataCodingFormat</w:t>
      </w:r>
      <w:r w:rsidRPr="00CF30EA">
        <w:rPr>
          <w:rFonts w:cs="Arial"/>
          <w:lang w:val="en-GB"/>
        </w:rPr>
        <w:t xml:space="preserve"> values are mandatory only for the specified </w:t>
      </w:r>
      <w:r w:rsidRPr="00CF30EA">
        <w:rPr>
          <w:rFonts w:cs="Arial"/>
          <w:i/>
          <w:iCs/>
          <w:lang w:val="en-GB"/>
        </w:rPr>
        <w:t>dataCodingFormat</w:t>
      </w:r>
      <w:r w:rsidRPr="00CF30EA">
        <w:rPr>
          <w:rFonts w:cs="Arial"/>
          <w:lang w:val="en-GB"/>
        </w:rPr>
        <w:t xml:space="preserve"> value(s).</w:t>
      </w:r>
    </w:p>
    <w:p w14:paraId="07BCA33F" w14:textId="78518108" w:rsidR="00346DA1" w:rsidRPr="00CF30EA" w:rsidRDefault="004A1186" w:rsidP="00CD5593">
      <w:pPr>
        <w:spacing w:after="120" w:line="240" w:lineRule="auto"/>
        <w:rPr>
          <w:rFonts w:cs="Arial"/>
          <w:lang w:val="en-GB"/>
        </w:rPr>
      </w:pPr>
      <w:r w:rsidRPr="00CF30EA">
        <w:rPr>
          <w:rFonts w:cs="Arial"/>
          <w:lang w:val="en-GB"/>
        </w:rPr>
        <w:t>It is sugges</w:t>
      </w:r>
      <w:r w:rsidR="00833BFD" w:rsidRPr="00CF30EA">
        <w:rPr>
          <w:rFonts w:cs="Arial"/>
          <w:lang w:val="en-GB"/>
        </w:rPr>
        <w:t>ted for any enumeration in S-111</w:t>
      </w:r>
      <w:r w:rsidRPr="00CF30EA">
        <w:rPr>
          <w:rFonts w:cs="Arial"/>
          <w:lang w:val="en-GB"/>
        </w:rPr>
        <w:t xml:space="preserve">, to use </w:t>
      </w:r>
      <w:r w:rsidR="00A643C0" w:rsidRPr="00CF30EA">
        <w:rPr>
          <w:rFonts w:cs="Arial"/>
          <w:lang w:val="en-GB"/>
        </w:rPr>
        <w:t xml:space="preserve">unsigned integer types (preferably standard integer type H5T_STD_U8LE) </w:t>
      </w:r>
      <w:r w:rsidRPr="00CF30EA">
        <w:rPr>
          <w:rFonts w:cs="Arial"/>
          <w:lang w:val="en-GB"/>
        </w:rPr>
        <w:t>for the base type of the numeric code when creating the enumeration</w:t>
      </w:r>
      <w:r w:rsidR="00A643C0" w:rsidRPr="00CF30EA">
        <w:rPr>
          <w:rStyle w:val="FootnoteReference"/>
          <w:rFonts w:cs="Arial"/>
          <w:lang w:val="en-GB"/>
        </w:rPr>
        <w:footnoteReference w:id="13"/>
      </w:r>
      <w:r w:rsidRPr="00CF30EA">
        <w:rPr>
          <w:rFonts w:cs="Arial"/>
          <w:lang w:val="en-GB"/>
        </w:rPr>
        <w:t>.</w:t>
      </w:r>
    </w:p>
    <w:p w14:paraId="01DADDCA" w14:textId="6A6B0B95" w:rsidR="00BD6774" w:rsidRPr="00CF30EA" w:rsidRDefault="00BD6774" w:rsidP="00CD5593">
      <w:pPr>
        <w:spacing w:after="120" w:line="240" w:lineRule="auto"/>
        <w:rPr>
          <w:rFonts w:cs="Arial"/>
          <w:lang w:val="en-GB"/>
        </w:rPr>
      </w:pPr>
      <w:r w:rsidRPr="00CF30EA">
        <w:rPr>
          <w:rFonts w:cs="Arial"/>
          <w:lang w:val="en-GB"/>
        </w:rPr>
        <w:t xml:space="preserve">Figures </w:t>
      </w:r>
      <w:r w:rsidR="007C5748">
        <w:rPr>
          <w:rFonts w:cs="Arial"/>
          <w:lang w:val="en-GB"/>
        </w:rPr>
        <w:t>12-5 – 12-9</w:t>
      </w:r>
      <w:r w:rsidR="00F1759B" w:rsidRPr="00CF30EA">
        <w:rPr>
          <w:rFonts w:cs="Arial"/>
          <w:lang w:val="en-GB"/>
        </w:rPr>
        <w:t xml:space="preserve"> </w:t>
      </w:r>
      <w:r w:rsidRPr="00CF30EA">
        <w:rPr>
          <w:rFonts w:cs="Arial"/>
          <w:lang w:val="en-GB"/>
        </w:rPr>
        <w:t xml:space="preserve">depict the carrier metadata at each level of the structural hierarchy in an HDF5 dataset. The elements (groups and metadata) defined in S-100 are distinguished from those defined in S-111 by prefix and shade. </w:t>
      </w:r>
      <w:r w:rsidR="00E8742E" w:rsidRPr="00CF30EA">
        <w:rPr>
          <w:rFonts w:cs="Arial"/>
          <w:lang w:val="en-GB"/>
        </w:rPr>
        <w:fldChar w:fldCharType="begin"/>
      </w:r>
      <w:r w:rsidR="00E8742E" w:rsidRPr="00CF30EA">
        <w:rPr>
          <w:rFonts w:cs="Arial"/>
          <w:lang w:val="en-GB"/>
        </w:rPr>
        <w:instrText xml:space="preserve"> REF _Ref126156490 \h </w:instrText>
      </w:r>
      <w:r w:rsidR="00E8742E" w:rsidRPr="00CF30EA">
        <w:rPr>
          <w:rFonts w:cs="Arial"/>
          <w:lang w:val="en-GB"/>
        </w:rPr>
      </w:r>
      <w:r w:rsidR="00E8742E" w:rsidRPr="00CF30EA">
        <w:rPr>
          <w:rFonts w:cs="Arial"/>
          <w:lang w:val="en-GB"/>
        </w:rPr>
        <w:fldChar w:fldCharType="separate"/>
      </w:r>
      <w:r w:rsidR="00D33763" w:rsidRPr="00523634">
        <w:rPr>
          <w:b/>
          <w:sz w:val="18"/>
          <w:szCs w:val="18"/>
          <w:lang w:val="en-GB"/>
        </w:rPr>
        <w:t xml:space="preserve">Figure </w:t>
      </w:r>
      <w:r w:rsidR="00D33763">
        <w:rPr>
          <w:b/>
          <w:noProof/>
          <w:sz w:val="18"/>
          <w:szCs w:val="18"/>
          <w:lang w:val="en-GB"/>
        </w:rPr>
        <w:t>12</w:t>
      </w:r>
      <w:r w:rsidR="00D33763">
        <w:rPr>
          <w:b/>
          <w:sz w:val="18"/>
          <w:szCs w:val="18"/>
          <w:lang w:val="en-GB"/>
        </w:rPr>
        <w:t>-</w:t>
      </w:r>
      <w:r w:rsidR="00D33763">
        <w:rPr>
          <w:b/>
          <w:noProof/>
          <w:sz w:val="18"/>
          <w:szCs w:val="18"/>
          <w:lang w:val="en-GB"/>
        </w:rPr>
        <w:t>5</w:t>
      </w:r>
      <w:r w:rsidR="00E8742E" w:rsidRPr="00CF30EA">
        <w:rPr>
          <w:rFonts w:cs="Arial"/>
          <w:lang w:val="en-GB"/>
        </w:rPr>
        <w:fldChar w:fldCharType="end"/>
      </w:r>
      <w:r w:rsidR="00F1759B" w:rsidRPr="00CF30EA">
        <w:rPr>
          <w:rFonts w:cs="Arial"/>
          <w:lang w:val="en-GB"/>
        </w:rPr>
        <w:t xml:space="preserve"> </w:t>
      </w:r>
      <w:r w:rsidRPr="00CF30EA">
        <w:rPr>
          <w:rFonts w:cs="Arial"/>
          <w:lang w:val="en-GB"/>
        </w:rPr>
        <w:t xml:space="preserve">is a summary diagram depicting all levels of the structural and their associated metadata components for all the coverage types used in S-111. Figures </w:t>
      </w:r>
      <w:r w:rsidR="00CC5CD8">
        <w:rPr>
          <w:rFonts w:cs="Arial"/>
          <w:lang w:val="en-GB"/>
        </w:rPr>
        <w:t>12-6 – 12-9</w:t>
      </w:r>
      <w:r w:rsidR="00E8742E" w:rsidRPr="00CF30EA">
        <w:rPr>
          <w:rFonts w:cs="Arial"/>
          <w:lang w:val="en-GB"/>
        </w:rPr>
        <w:t xml:space="preserve"> </w:t>
      </w:r>
      <w:r w:rsidRPr="00CF30EA">
        <w:rPr>
          <w:rFonts w:cs="Arial"/>
          <w:lang w:val="en-GB"/>
        </w:rPr>
        <w:t>show the details for each structural level and each coverage type.</w:t>
      </w:r>
    </w:p>
    <w:p w14:paraId="77728696" w14:textId="71CF6ED1" w:rsidR="00BD6774" w:rsidRDefault="00BD6774" w:rsidP="00CD5593">
      <w:pPr>
        <w:spacing w:after="120" w:line="240" w:lineRule="auto"/>
        <w:rPr>
          <w:rFonts w:cs="Arial"/>
          <w:lang w:val="en-GB"/>
        </w:rPr>
      </w:pPr>
      <w:r w:rsidRPr="00CF30EA">
        <w:rPr>
          <w:rFonts w:cs="Arial"/>
          <w:lang w:val="en-GB"/>
        </w:rPr>
        <w:t xml:space="preserve">The same information as in Figures </w:t>
      </w:r>
      <w:r w:rsidR="00CC5CD8">
        <w:rPr>
          <w:rFonts w:cs="Arial"/>
          <w:lang w:val="en-GB"/>
        </w:rPr>
        <w:t>12-6 – 12-9</w:t>
      </w:r>
      <w:r w:rsidRPr="00CF30EA">
        <w:rPr>
          <w:rFonts w:cs="Arial"/>
          <w:lang w:val="en-GB"/>
        </w:rPr>
        <w:t xml:space="preserve"> is depicted in Annex </w:t>
      </w:r>
      <w:r w:rsidR="00176D90">
        <w:rPr>
          <w:rFonts w:cs="Arial"/>
          <w:lang w:val="en-GB"/>
        </w:rPr>
        <w:t>B</w:t>
      </w:r>
      <w:r w:rsidRPr="00CF30EA">
        <w:rPr>
          <w:rFonts w:cs="Arial"/>
          <w:lang w:val="en-GB"/>
        </w:rPr>
        <w:t xml:space="preserve"> (Figures </w:t>
      </w:r>
      <w:r w:rsidR="00176D90">
        <w:rPr>
          <w:rFonts w:cs="Arial"/>
          <w:lang w:val="en-GB"/>
        </w:rPr>
        <w:t>B</w:t>
      </w:r>
      <w:r w:rsidR="00523634">
        <w:rPr>
          <w:rFonts w:cs="Arial"/>
          <w:lang w:val="en-GB"/>
        </w:rPr>
        <w:t>-</w:t>
      </w:r>
      <w:r w:rsidRPr="00CF30EA">
        <w:rPr>
          <w:rFonts w:cs="Arial"/>
          <w:lang w:val="en-GB"/>
        </w:rPr>
        <w:t>6</w:t>
      </w:r>
      <w:r w:rsidR="00523634">
        <w:rPr>
          <w:rFonts w:cs="Arial"/>
          <w:lang w:val="en-GB"/>
        </w:rPr>
        <w:t xml:space="preserve"> </w:t>
      </w:r>
      <w:r w:rsidR="00903C40" w:rsidRPr="00CF30EA">
        <w:rPr>
          <w:lang w:val="en-GB"/>
        </w:rPr>
        <w:t>–</w:t>
      </w:r>
      <w:r w:rsidR="00523634">
        <w:rPr>
          <w:lang w:val="en-GB"/>
        </w:rPr>
        <w:t xml:space="preserve"> </w:t>
      </w:r>
      <w:r w:rsidR="00176D90">
        <w:rPr>
          <w:rFonts w:cs="Arial"/>
          <w:lang w:val="en-GB"/>
        </w:rPr>
        <w:t>B</w:t>
      </w:r>
      <w:r w:rsidR="00523634">
        <w:rPr>
          <w:rFonts w:cs="Arial"/>
          <w:lang w:val="en-GB"/>
        </w:rPr>
        <w:t>-</w:t>
      </w:r>
      <w:r w:rsidRPr="00CF30EA">
        <w:rPr>
          <w:rFonts w:cs="Arial"/>
          <w:lang w:val="en-GB"/>
        </w:rPr>
        <w:t>10) but organised by type of coverage instead of levels in the HDF5 structural hierarchy.</w:t>
      </w:r>
    </w:p>
    <w:p w14:paraId="003AB91E" w14:textId="6E369015" w:rsidR="000E47F7" w:rsidRPr="00CF30EA" w:rsidRDefault="000E47F7" w:rsidP="00CD5593">
      <w:pPr>
        <w:spacing w:after="120" w:line="240" w:lineRule="auto"/>
        <w:rPr>
          <w:rFonts w:cs="Arial"/>
          <w:lang w:val="en-GB"/>
        </w:rPr>
      </w:pPr>
      <w:r>
        <w:rPr>
          <w:lang w:val="en-GB"/>
        </w:rPr>
        <w:t>The maximum length of all string HDF5 attributes is 300 characters.</w:t>
      </w:r>
    </w:p>
    <w:p w14:paraId="45B7AD0E" w14:textId="77777777" w:rsidR="00405FBB" w:rsidRPr="00CF30EA" w:rsidRDefault="00BE17C2" w:rsidP="00405FBB">
      <w:pPr>
        <w:keepNext/>
        <w:spacing w:line="240" w:lineRule="auto"/>
        <w:jc w:val="center"/>
        <w:rPr>
          <w:lang w:val="en-GB"/>
        </w:rPr>
      </w:pPr>
      <w:r w:rsidRPr="00CF30EA">
        <w:rPr>
          <w:rFonts w:cs="Arial"/>
          <w:noProof/>
          <w:lang w:val="fr-FR" w:eastAsia="fr-FR"/>
        </w:rPr>
        <w:lastRenderedPageBreak/>
        <w:drawing>
          <wp:inline distT="0" distB="0" distL="0" distR="0" wp14:anchorId="160F132C" wp14:editId="0A8F8ABB">
            <wp:extent cx="6098875" cy="8223918"/>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74">
                      <a:extLst>
                        <a:ext uri="{28A0092B-C50C-407E-A947-70E740481C1C}">
                          <a14:useLocalDpi xmlns:a14="http://schemas.microsoft.com/office/drawing/2010/main" val="0"/>
                        </a:ext>
                      </a:extLst>
                    </a:blip>
                    <a:stretch>
                      <a:fillRect/>
                    </a:stretch>
                  </pic:blipFill>
                  <pic:spPr>
                    <a:xfrm>
                      <a:off x="0" y="0"/>
                      <a:ext cx="6112832" cy="8242738"/>
                    </a:xfrm>
                    <a:prstGeom prst="rect">
                      <a:avLst/>
                    </a:prstGeom>
                  </pic:spPr>
                </pic:pic>
              </a:graphicData>
            </a:graphic>
          </wp:inline>
        </w:drawing>
      </w:r>
    </w:p>
    <w:p w14:paraId="0E98BFDC" w14:textId="54F8DE1A" w:rsidR="00BD6774" w:rsidRPr="005102EF" w:rsidRDefault="00405FBB" w:rsidP="005A0747">
      <w:pPr>
        <w:pStyle w:val="Caption"/>
        <w:rPr>
          <w:rFonts w:cs="Arial"/>
          <w:b w:val="0"/>
          <w:bCs/>
          <w:szCs w:val="18"/>
        </w:rPr>
      </w:pPr>
      <w:bookmarkStart w:id="1195" w:name="_Ref126156490"/>
      <w:r w:rsidRPr="005102EF">
        <w:rPr>
          <w:bCs/>
          <w:szCs w:val="18"/>
        </w:rPr>
        <w:t xml:space="preserve">Figure </w:t>
      </w:r>
      <w:r w:rsidR="005E1B1C" w:rsidRPr="005102EF">
        <w:rPr>
          <w:b w:val="0"/>
          <w:bCs/>
          <w:szCs w:val="18"/>
        </w:rPr>
        <w:fldChar w:fldCharType="begin"/>
      </w:r>
      <w:r w:rsidR="005E1B1C" w:rsidRPr="005102EF">
        <w:rPr>
          <w:bCs/>
          <w:szCs w:val="18"/>
        </w:rPr>
        <w:instrText xml:space="preserve"> STYLEREF 1 \s </w:instrText>
      </w:r>
      <w:r w:rsidR="005E1B1C" w:rsidRPr="005102EF">
        <w:rPr>
          <w:b w:val="0"/>
          <w:bCs/>
          <w:szCs w:val="18"/>
        </w:rPr>
        <w:fldChar w:fldCharType="separate"/>
      </w:r>
      <w:r w:rsidR="00A61750" w:rsidRPr="005102EF">
        <w:rPr>
          <w:bCs/>
          <w:noProof/>
          <w:szCs w:val="18"/>
        </w:rPr>
        <w:t>12</w:t>
      </w:r>
      <w:r w:rsidR="005E1B1C" w:rsidRPr="005102EF">
        <w:rPr>
          <w:b w:val="0"/>
          <w:bCs/>
          <w:szCs w:val="18"/>
        </w:rPr>
        <w:fldChar w:fldCharType="end"/>
      </w:r>
      <w:r w:rsidR="005E1B1C" w:rsidRPr="005102EF">
        <w:rPr>
          <w:bCs/>
          <w:szCs w:val="18"/>
        </w:rPr>
        <w:noBreakHyphen/>
      </w:r>
      <w:r w:rsidR="005E1B1C" w:rsidRPr="005102EF">
        <w:rPr>
          <w:b w:val="0"/>
          <w:bCs/>
          <w:szCs w:val="18"/>
        </w:rPr>
        <w:fldChar w:fldCharType="begin"/>
      </w:r>
      <w:r w:rsidR="005E1B1C" w:rsidRPr="005102EF">
        <w:rPr>
          <w:bCs/>
          <w:szCs w:val="18"/>
        </w:rPr>
        <w:instrText xml:space="preserve"> SEQ Figure \* ARABIC \s 1 </w:instrText>
      </w:r>
      <w:r w:rsidR="005E1B1C" w:rsidRPr="005102EF">
        <w:rPr>
          <w:b w:val="0"/>
          <w:bCs/>
          <w:szCs w:val="18"/>
        </w:rPr>
        <w:fldChar w:fldCharType="separate"/>
      </w:r>
      <w:r w:rsidR="00A61750" w:rsidRPr="005102EF">
        <w:rPr>
          <w:bCs/>
          <w:noProof/>
          <w:szCs w:val="18"/>
        </w:rPr>
        <w:t>5</w:t>
      </w:r>
      <w:r w:rsidR="005E1B1C" w:rsidRPr="005102EF">
        <w:rPr>
          <w:b w:val="0"/>
          <w:bCs/>
          <w:szCs w:val="18"/>
        </w:rPr>
        <w:fldChar w:fldCharType="end"/>
      </w:r>
      <w:bookmarkEnd w:id="1195"/>
      <w:r w:rsidRPr="005102EF">
        <w:rPr>
          <w:bCs/>
          <w:szCs w:val="18"/>
        </w:rPr>
        <w:t xml:space="preserve"> </w:t>
      </w:r>
      <w:r w:rsidR="00523634" w:rsidRPr="005102EF">
        <w:rPr>
          <w:bCs/>
          <w:szCs w:val="18"/>
        </w:rPr>
        <w:t>–</w:t>
      </w:r>
      <w:r w:rsidRPr="005102EF">
        <w:rPr>
          <w:bCs/>
          <w:szCs w:val="18"/>
        </w:rPr>
        <w:t xml:space="preserve"> Carrier metadata for the S-111 HDF5 group hierarchy</w:t>
      </w:r>
    </w:p>
    <w:p w14:paraId="5F78F791" w14:textId="3EBE51EA" w:rsidR="00BE17C2" w:rsidRPr="00CF30EA" w:rsidRDefault="00BE17C2" w:rsidP="00BD6774">
      <w:pPr>
        <w:spacing w:line="240" w:lineRule="auto"/>
        <w:rPr>
          <w:rFonts w:cs="Arial"/>
          <w:lang w:val="en-GB"/>
        </w:rPr>
      </w:pPr>
    </w:p>
    <w:p w14:paraId="6159EFAA" w14:textId="77777777" w:rsidR="00BE17C2" w:rsidRPr="00CF30EA" w:rsidRDefault="00BE17C2" w:rsidP="00BD6774">
      <w:pPr>
        <w:spacing w:line="240" w:lineRule="auto"/>
        <w:rPr>
          <w:rFonts w:cs="Arial"/>
          <w:lang w:val="en-GB"/>
        </w:rPr>
        <w:sectPr w:rsidR="00BE17C2" w:rsidRPr="00CF30EA" w:rsidSect="00A07674">
          <w:headerReference w:type="even" r:id="rId75"/>
          <w:headerReference w:type="default" r:id="rId76"/>
          <w:footerReference w:type="even" r:id="rId77"/>
          <w:footerReference w:type="default" r:id="rId78"/>
          <w:pgSz w:w="11906" w:h="16838" w:code="9"/>
          <w:pgMar w:top="1440" w:right="1440" w:bottom="1440" w:left="1440" w:header="720" w:footer="720" w:gutter="0"/>
          <w:cols w:space="540"/>
          <w:docGrid w:linePitch="360"/>
        </w:sectPr>
      </w:pPr>
    </w:p>
    <w:p w14:paraId="6C2F9C91" w14:textId="77777777" w:rsidR="00405FBB" w:rsidRPr="00CF30EA" w:rsidRDefault="00BE17C2" w:rsidP="00405FBB">
      <w:pPr>
        <w:keepNext/>
        <w:spacing w:line="240" w:lineRule="auto"/>
        <w:jc w:val="center"/>
        <w:rPr>
          <w:lang w:val="en-GB"/>
        </w:rPr>
      </w:pPr>
      <w:r w:rsidRPr="00CF30EA">
        <w:rPr>
          <w:rFonts w:cs="Arial"/>
          <w:noProof/>
          <w:lang w:val="fr-FR" w:eastAsia="fr-FR"/>
        </w:rPr>
        <w:lastRenderedPageBreak/>
        <w:drawing>
          <wp:inline distT="0" distB="0" distL="0" distR="0" wp14:anchorId="10945779" wp14:editId="3809B034">
            <wp:extent cx="8334375" cy="488266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79">
                      <a:extLst>
                        <a:ext uri="{28A0092B-C50C-407E-A947-70E740481C1C}">
                          <a14:useLocalDpi xmlns:a14="http://schemas.microsoft.com/office/drawing/2010/main" val="0"/>
                        </a:ext>
                      </a:extLst>
                    </a:blip>
                    <a:stretch>
                      <a:fillRect/>
                    </a:stretch>
                  </pic:blipFill>
                  <pic:spPr>
                    <a:xfrm>
                      <a:off x="0" y="0"/>
                      <a:ext cx="8352005" cy="4892995"/>
                    </a:xfrm>
                    <a:prstGeom prst="rect">
                      <a:avLst/>
                    </a:prstGeom>
                  </pic:spPr>
                </pic:pic>
              </a:graphicData>
            </a:graphic>
          </wp:inline>
        </w:drawing>
      </w:r>
    </w:p>
    <w:p w14:paraId="0F445DAB" w14:textId="32214F8B" w:rsidR="00BE17C2" w:rsidRPr="005102EF" w:rsidRDefault="00405FBB" w:rsidP="005A0747">
      <w:pPr>
        <w:pStyle w:val="Caption"/>
        <w:rPr>
          <w:rFonts w:cs="Arial"/>
          <w:b w:val="0"/>
          <w:bCs/>
          <w:szCs w:val="18"/>
        </w:rPr>
      </w:pPr>
      <w:bookmarkStart w:id="1198" w:name="_Ref112785982"/>
      <w:r w:rsidRPr="005102EF">
        <w:rPr>
          <w:bCs/>
          <w:szCs w:val="18"/>
        </w:rPr>
        <w:t xml:space="preserve">Figure </w:t>
      </w:r>
      <w:r w:rsidR="005E1B1C" w:rsidRPr="005102EF">
        <w:rPr>
          <w:b w:val="0"/>
          <w:bCs/>
          <w:szCs w:val="18"/>
        </w:rPr>
        <w:fldChar w:fldCharType="begin"/>
      </w:r>
      <w:r w:rsidR="005E1B1C" w:rsidRPr="005102EF">
        <w:rPr>
          <w:bCs/>
          <w:szCs w:val="18"/>
        </w:rPr>
        <w:instrText xml:space="preserve"> STYLEREF 1 \s </w:instrText>
      </w:r>
      <w:r w:rsidR="005E1B1C" w:rsidRPr="005102EF">
        <w:rPr>
          <w:b w:val="0"/>
          <w:bCs/>
          <w:szCs w:val="18"/>
        </w:rPr>
        <w:fldChar w:fldCharType="separate"/>
      </w:r>
      <w:r w:rsidR="00A61750" w:rsidRPr="005102EF">
        <w:rPr>
          <w:bCs/>
          <w:noProof/>
          <w:szCs w:val="18"/>
        </w:rPr>
        <w:t>12</w:t>
      </w:r>
      <w:r w:rsidR="005E1B1C" w:rsidRPr="005102EF">
        <w:rPr>
          <w:b w:val="0"/>
          <w:bCs/>
          <w:szCs w:val="18"/>
        </w:rPr>
        <w:fldChar w:fldCharType="end"/>
      </w:r>
      <w:r w:rsidR="005E1B1C" w:rsidRPr="005102EF">
        <w:rPr>
          <w:bCs/>
          <w:szCs w:val="18"/>
        </w:rPr>
        <w:noBreakHyphen/>
      </w:r>
      <w:r w:rsidR="005E1B1C" w:rsidRPr="005102EF">
        <w:rPr>
          <w:b w:val="0"/>
          <w:bCs/>
          <w:szCs w:val="18"/>
        </w:rPr>
        <w:fldChar w:fldCharType="begin"/>
      </w:r>
      <w:r w:rsidR="005E1B1C" w:rsidRPr="005102EF">
        <w:rPr>
          <w:bCs/>
          <w:szCs w:val="18"/>
        </w:rPr>
        <w:instrText xml:space="preserve"> SEQ Figure \* ARABIC \s 1 </w:instrText>
      </w:r>
      <w:r w:rsidR="005E1B1C" w:rsidRPr="005102EF">
        <w:rPr>
          <w:b w:val="0"/>
          <w:bCs/>
          <w:szCs w:val="18"/>
        </w:rPr>
        <w:fldChar w:fldCharType="separate"/>
      </w:r>
      <w:r w:rsidR="00A61750" w:rsidRPr="005102EF">
        <w:rPr>
          <w:bCs/>
          <w:noProof/>
          <w:szCs w:val="18"/>
        </w:rPr>
        <w:t>6</w:t>
      </w:r>
      <w:r w:rsidR="005E1B1C" w:rsidRPr="005102EF">
        <w:rPr>
          <w:b w:val="0"/>
          <w:bCs/>
          <w:szCs w:val="18"/>
        </w:rPr>
        <w:fldChar w:fldCharType="end"/>
      </w:r>
      <w:bookmarkEnd w:id="1198"/>
      <w:r w:rsidRPr="005102EF">
        <w:rPr>
          <w:bCs/>
          <w:szCs w:val="18"/>
        </w:rPr>
        <w:t xml:space="preserve"> </w:t>
      </w:r>
      <w:r w:rsidR="008E5279" w:rsidRPr="005102EF">
        <w:rPr>
          <w:bCs/>
          <w:szCs w:val="18"/>
        </w:rPr>
        <w:t>–</w:t>
      </w:r>
      <w:r w:rsidRPr="005102EF">
        <w:rPr>
          <w:bCs/>
          <w:szCs w:val="18"/>
        </w:rPr>
        <w:t xml:space="preserve"> General metadata - Carrier metadata for the root group</w:t>
      </w:r>
    </w:p>
    <w:p w14:paraId="022D9A72" w14:textId="77777777" w:rsidR="00BE17C2" w:rsidRPr="00CF30EA" w:rsidRDefault="00BE17C2" w:rsidP="00BD6774">
      <w:pPr>
        <w:spacing w:line="240" w:lineRule="auto"/>
        <w:rPr>
          <w:rFonts w:cs="Arial"/>
          <w:lang w:val="en-GB"/>
        </w:rPr>
      </w:pPr>
    </w:p>
    <w:p w14:paraId="081EAA8D" w14:textId="77777777" w:rsidR="00405FBB" w:rsidRPr="00CF30EA" w:rsidRDefault="00BE17C2" w:rsidP="00405FBB">
      <w:pPr>
        <w:keepNext/>
        <w:spacing w:line="240" w:lineRule="auto"/>
        <w:jc w:val="center"/>
        <w:rPr>
          <w:lang w:val="en-GB"/>
        </w:rPr>
      </w:pPr>
      <w:r w:rsidRPr="00CF30EA">
        <w:rPr>
          <w:rFonts w:cs="Arial"/>
          <w:noProof/>
          <w:lang w:val="fr-FR" w:eastAsia="fr-FR"/>
        </w:rPr>
        <w:lastRenderedPageBreak/>
        <w:drawing>
          <wp:inline distT="0" distB="0" distL="0" distR="0" wp14:anchorId="3824AB95" wp14:editId="5F7B673C">
            <wp:extent cx="8448675" cy="5212872"/>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80">
                      <a:extLst>
                        <a:ext uri="{28A0092B-C50C-407E-A947-70E740481C1C}">
                          <a14:useLocalDpi xmlns:a14="http://schemas.microsoft.com/office/drawing/2010/main" val="0"/>
                        </a:ext>
                      </a:extLst>
                    </a:blip>
                    <a:stretch>
                      <a:fillRect/>
                    </a:stretch>
                  </pic:blipFill>
                  <pic:spPr>
                    <a:xfrm>
                      <a:off x="0" y="0"/>
                      <a:ext cx="8458999" cy="5219242"/>
                    </a:xfrm>
                    <a:prstGeom prst="rect">
                      <a:avLst/>
                    </a:prstGeom>
                  </pic:spPr>
                </pic:pic>
              </a:graphicData>
            </a:graphic>
          </wp:inline>
        </w:drawing>
      </w:r>
    </w:p>
    <w:p w14:paraId="636F9CDE" w14:textId="4385FEF4" w:rsidR="00BE17C2" w:rsidRPr="005102EF" w:rsidRDefault="00405FBB" w:rsidP="005A0747">
      <w:pPr>
        <w:pStyle w:val="Caption"/>
        <w:rPr>
          <w:rFonts w:cs="Arial"/>
          <w:b w:val="0"/>
          <w:bCs/>
          <w:szCs w:val="18"/>
        </w:rPr>
      </w:pPr>
      <w:r w:rsidRPr="005102EF">
        <w:rPr>
          <w:bCs/>
          <w:szCs w:val="18"/>
        </w:rPr>
        <w:t xml:space="preserve">Figure </w:t>
      </w:r>
      <w:r w:rsidR="005E1B1C" w:rsidRPr="005102EF">
        <w:rPr>
          <w:b w:val="0"/>
          <w:bCs/>
          <w:szCs w:val="18"/>
        </w:rPr>
        <w:fldChar w:fldCharType="begin"/>
      </w:r>
      <w:r w:rsidR="005E1B1C" w:rsidRPr="005102EF">
        <w:rPr>
          <w:bCs/>
          <w:szCs w:val="18"/>
        </w:rPr>
        <w:instrText xml:space="preserve"> STYLEREF 1 \s </w:instrText>
      </w:r>
      <w:r w:rsidR="005E1B1C" w:rsidRPr="005102EF">
        <w:rPr>
          <w:b w:val="0"/>
          <w:bCs/>
          <w:szCs w:val="18"/>
        </w:rPr>
        <w:fldChar w:fldCharType="separate"/>
      </w:r>
      <w:r w:rsidR="00A61750" w:rsidRPr="005102EF">
        <w:rPr>
          <w:bCs/>
          <w:noProof/>
          <w:szCs w:val="18"/>
        </w:rPr>
        <w:t>12</w:t>
      </w:r>
      <w:r w:rsidR="005E1B1C" w:rsidRPr="005102EF">
        <w:rPr>
          <w:b w:val="0"/>
          <w:bCs/>
          <w:szCs w:val="18"/>
        </w:rPr>
        <w:fldChar w:fldCharType="end"/>
      </w:r>
      <w:r w:rsidR="005E1B1C" w:rsidRPr="005102EF">
        <w:rPr>
          <w:bCs/>
          <w:szCs w:val="18"/>
        </w:rPr>
        <w:noBreakHyphen/>
      </w:r>
      <w:r w:rsidR="005E1B1C" w:rsidRPr="005102EF">
        <w:rPr>
          <w:b w:val="0"/>
          <w:bCs/>
          <w:szCs w:val="18"/>
        </w:rPr>
        <w:fldChar w:fldCharType="begin"/>
      </w:r>
      <w:r w:rsidR="005E1B1C" w:rsidRPr="005102EF">
        <w:rPr>
          <w:bCs/>
          <w:szCs w:val="18"/>
        </w:rPr>
        <w:instrText xml:space="preserve"> SEQ Figure \* ARABIC \s 1 </w:instrText>
      </w:r>
      <w:r w:rsidR="005E1B1C" w:rsidRPr="005102EF">
        <w:rPr>
          <w:b w:val="0"/>
          <w:bCs/>
          <w:szCs w:val="18"/>
        </w:rPr>
        <w:fldChar w:fldCharType="separate"/>
      </w:r>
      <w:r w:rsidR="00A61750" w:rsidRPr="005102EF">
        <w:rPr>
          <w:bCs/>
          <w:noProof/>
          <w:szCs w:val="18"/>
        </w:rPr>
        <w:t>7</w:t>
      </w:r>
      <w:r w:rsidR="005E1B1C" w:rsidRPr="005102EF">
        <w:rPr>
          <w:b w:val="0"/>
          <w:bCs/>
          <w:szCs w:val="18"/>
        </w:rPr>
        <w:fldChar w:fldCharType="end"/>
      </w:r>
      <w:r w:rsidRPr="005102EF">
        <w:rPr>
          <w:bCs/>
          <w:szCs w:val="18"/>
        </w:rPr>
        <w:t xml:space="preserve"> </w:t>
      </w:r>
      <w:r w:rsidR="008E5279" w:rsidRPr="005102EF">
        <w:rPr>
          <w:bCs/>
          <w:szCs w:val="18"/>
        </w:rPr>
        <w:t>–</w:t>
      </w:r>
      <w:r w:rsidRPr="005102EF">
        <w:rPr>
          <w:bCs/>
          <w:szCs w:val="18"/>
        </w:rPr>
        <w:t xml:space="preserve"> Feature Type metadata - Carrier metadata for the Feature Container group</w:t>
      </w:r>
    </w:p>
    <w:p w14:paraId="14B5D6DD" w14:textId="77777777" w:rsidR="00405FBB" w:rsidRPr="00CF30EA" w:rsidRDefault="00BE17C2" w:rsidP="00405FBB">
      <w:pPr>
        <w:keepNext/>
        <w:spacing w:line="240" w:lineRule="auto"/>
        <w:jc w:val="center"/>
        <w:rPr>
          <w:lang w:val="en-GB"/>
        </w:rPr>
      </w:pPr>
      <w:r w:rsidRPr="00CF30EA">
        <w:rPr>
          <w:rFonts w:cs="Arial"/>
          <w:noProof/>
          <w:lang w:val="fr-FR" w:eastAsia="fr-FR"/>
        </w:rPr>
        <w:lastRenderedPageBreak/>
        <w:drawing>
          <wp:inline distT="0" distB="0" distL="0" distR="0" wp14:anchorId="2F44FCEE" wp14:editId="6DEED4F6">
            <wp:extent cx="8662247" cy="435292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81">
                      <a:extLst>
                        <a:ext uri="{28A0092B-C50C-407E-A947-70E740481C1C}">
                          <a14:useLocalDpi xmlns:a14="http://schemas.microsoft.com/office/drawing/2010/main" val="0"/>
                        </a:ext>
                      </a:extLst>
                    </a:blip>
                    <a:stretch>
                      <a:fillRect/>
                    </a:stretch>
                  </pic:blipFill>
                  <pic:spPr>
                    <a:xfrm>
                      <a:off x="0" y="0"/>
                      <a:ext cx="8680559" cy="4362127"/>
                    </a:xfrm>
                    <a:prstGeom prst="rect">
                      <a:avLst/>
                    </a:prstGeom>
                  </pic:spPr>
                </pic:pic>
              </a:graphicData>
            </a:graphic>
          </wp:inline>
        </w:drawing>
      </w:r>
    </w:p>
    <w:p w14:paraId="2FFF70A3" w14:textId="624E8F77" w:rsidR="00BE17C2" w:rsidRPr="005102EF" w:rsidRDefault="00405FBB" w:rsidP="005A0747">
      <w:pPr>
        <w:pStyle w:val="Caption"/>
        <w:rPr>
          <w:rFonts w:cs="Arial"/>
          <w:b w:val="0"/>
          <w:bCs/>
          <w:szCs w:val="18"/>
        </w:rPr>
      </w:pPr>
      <w:r w:rsidRPr="005102EF">
        <w:rPr>
          <w:bCs/>
          <w:szCs w:val="18"/>
        </w:rPr>
        <w:t xml:space="preserve">Figure </w:t>
      </w:r>
      <w:r w:rsidR="005E1B1C" w:rsidRPr="005102EF">
        <w:rPr>
          <w:b w:val="0"/>
          <w:bCs/>
          <w:szCs w:val="18"/>
        </w:rPr>
        <w:fldChar w:fldCharType="begin"/>
      </w:r>
      <w:r w:rsidR="005E1B1C" w:rsidRPr="005102EF">
        <w:rPr>
          <w:bCs/>
          <w:szCs w:val="18"/>
        </w:rPr>
        <w:instrText xml:space="preserve"> STYLEREF 1 \s </w:instrText>
      </w:r>
      <w:r w:rsidR="005E1B1C" w:rsidRPr="005102EF">
        <w:rPr>
          <w:b w:val="0"/>
          <w:bCs/>
          <w:szCs w:val="18"/>
        </w:rPr>
        <w:fldChar w:fldCharType="separate"/>
      </w:r>
      <w:r w:rsidR="00A61750" w:rsidRPr="005102EF">
        <w:rPr>
          <w:bCs/>
          <w:noProof/>
          <w:szCs w:val="18"/>
        </w:rPr>
        <w:t>12</w:t>
      </w:r>
      <w:r w:rsidR="005E1B1C" w:rsidRPr="005102EF">
        <w:rPr>
          <w:b w:val="0"/>
          <w:bCs/>
          <w:szCs w:val="18"/>
        </w:rPr>
        <w:fldChar w:fldCharType="end"/>
      </w:r>
      <w:r w:rsidR="005E1B1C" w:rsidRPr="005102EF">
        <w:rPr>
          <w:bCs/>
          <w:szCs w:val="18"/>
        </w:rPr>
        <w:noBreakHyphen/>
      </w:r>
      <w:r w:rsidR="005E1B1C" w:rsidRPr="005102EF">
        <w:rPr>
          <w:b w:val="0"/>
          <w:bCs/>
          <w:szCs w:val="18"/>
        </w:rPr>
        <w:fldChar w:fldCharType="begin"/>
      </w:r>
      <w:r w:rsidR="005E1B1C" w:rsidRPr="005102EF">
        <w:rPr>
          <w:bCs/>
          <w:szCs w:val="18"/>
        </w:rPr>
        <w:instrText xml:space="preserve"> SEQ Figure \* ARABIC \s 1 </w:instrText>
      </w:r>
      <w:r w:rsidR="005E1B1C" w:rsidRPr="005102EF">
        <w:rPr>
          <w:b w:val="0"/>
          <w:bCs/>
          <w:szCs w:val="18"/>
        </w:rPr>
        <w:fldChar w:fldCharType="separate"/>
      </w:r>
      <w:r w:rsidR="00A61750" w:rsidRPr="005102EF">
        <w:rPr>
          <w:bCs/>
          <w:noProof/>
          <w:szCs w:val="18"/>
        </w:rPr>
        <w:t>8</w:t>
      </w:r>
      <w:r w:rsidR="005E1B1C" w:rsidRPr="005102EF">
        <w:rPr>
          <w:b w:val="0"/>
          <w:bCs/>
          <w:szCs w:val="18"/>
        </w:rPr>
        <w:fldChar w:fldCharType="end"/>
      </w:r>
      <w:r w:rsidRPr="005102EF">
        <w:rPr>
          <w:bCs/>
          <w:szCs w:val="18"/>
        </w:rPr>
        <w:t xml:space="preserve"> </w:t>
      </w:r>
      <w:r w:rsidR="008E5279" w:rsidRPr="005102EF">
        <w:rPr>
          <w:bCs/>
          <w:szCs w:val="18"/>
        </w:rPr>
        <w:t>–</w:t>
      </w:r>
      <w:r w:rsidRPr="005102EF">
        <w:rPr>
          <w:bCs/>
          <w:szCs w:val="18"/>
        </w:rPr>
        <w:t xml:space="preserve"> Feature Instance metadata - Carrier metadata for the Feature Instance group</w:t>
      </w:r>
    </w:p>
    <w:p w14:paraId="5715A526" w14:textId="77777777" w:rsidR="00646CAD" w:rsidRPr="00CF30EA" w:rsidRDefault="00BE17C2" w:rsidP="00646CAD">
      <w:pPr>
        <w:keepNext/>
        <w:spacing w:line="240" w:lineRule="auto"/>
        <w:jc w:val="center"/>
        <w:rPr>
          <w:lang w:val="en-GB"/>
        </w:rPr>
      </w:pPr>
      <w:r w:rsidRPr="00CF30EA">
        <w:rPr>
          <w:rFonts w:cs="Arial"/>
          <w:noProof/>
          <w:lang w:val="fr-FR" w:eastAsia="fr-FR"/>
        </w:rPr>
        <w:lastRenderedPageBreak/>
        <w:drawing>
          <wp:inline distT="0" distB="0" distL="0" distR="0" wp14:anchorId="62B8D152" wp14:editId="51416379">
            <wp:extent cx="8167915" cy="5305425"/>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2">
                      <a:extLst>
                        <a:ext uri="{28A0092B-C50C-407E-A947-70E740481C1C}">
                          <a14:useLocalDpi xmlns:a14="http://schemas.microsoft.com/office/drawing/2010/main" val="0"/>
                        </a:ext>
                      </a:extLst>
                    </a:blip>
                    <a:stretch>
                      <a:fillRect/>
                    </a:stretch>
                  </pic:blipFill>
                  <pic:spPr>
                    <a:xfrm>
                      <a:off x="0" y="0"/>
                      <a:ext cx="8186835" cy="5317715"/>
                    </a:xfrm>
                    <a:prstGeom prst="rect">
                      <a:avLst/>
                    </a:prstGeom>
                  </pic:spPr>
                </pic:pic>
              </a:graphicData>
            </a:graphic>
          </wp:inline>
        </w:drawing>
      </w:r>
    </w:p>
    <w:p w14:paraId="746D913F" w14:textId="2675A95E" w:rsidR="00646CAD" w:rsidRPr="005102EF" w:rsidRDefault="00646CAD" w:rsidP="005A0747">
      <w:pPr>
        <w:pStyle w:val="Caption"/>
        <w:rPr>
          <w:b w:val="0"/>
          <w:bCs/>
          <w:szCs w:val="18"/>
        </w:rPr>
      </w:pPr>
      <w:bookmarkStart w:id="1199" w:name="_Ref112786085"/>
      <w:r w:rsidRPr="005102EF">
        <w:rPr>
          <w:bCs/>
          <w:szCs w:val="18"/>
        </w:rPr>
        <w:t xml:space="preserve">Figure </w:t>
      </w:r>
      <w:r w:rsidR="005E1B1C" w:rsidRPr="005102EF">
        <w:rPr>
          <w:b w:val="0"/>
          <w:bCs/>
          <w:szCs w:val="18"/>
        </w:rPr>
        <w:fldChar w:fldCharType="begin"/>
      </w:r>
      <w:r w:rsidR="005E1B1C" w:rsidRPr="005102EF">
        <w:rPr>
          <w:bCs/>
          <w:szCs w:val="18"/>
        </w:rPr>
        <w:instrText xml:space="preserve"> STYLEREF 1 \s </w:instrText>
      </w:r>
      <w:r w:rsidR="005E1B1C" w:rsidRPr="005102EF">
        <w:rPr>
          <w:b w:val="0"/>
          <w:bCs/>
          <w:szCs w:val="18"/>
        </w:rPr>
        <w:fldChar w:fldCharType="separate"/>
      </w:r>
      <w:r w:rsidR="00A61750" w:rsidRPr="005102EF">
        <w:rPr>
          <w:bCs/>
          <w:noProof/>
          <w:szCs w:val="18"/>
        </w:rPr>
        <w:t>12</w:t>
      </w:r>
      <w:r w:rsidR="005E1B1C" w:rsidRPr="005102EF">
        <w:rPr>
          <w:b w:val="0"/>
          <w:bCs/>
          <w:szCs w:val="18"/>
        </w:rPr>
        <w:fldChar w:fldCharType="end"/>
      </w:r>
      <w:r w:rsidR="005E1B1C" w:rsidRPr="005102EF">
        <w:rPr>
          <w:bCs/>
          <w:szCs w:val="18"/>
        </w:rPr>
        <w:noBreakHyphen/>
      </w:r>
      <w:r w:rsidR="005E1B1C" w:rsidRPr="005102EF">
        <w:rPr>
          <w:b w:val="0"/>
          <w:bCs/>
          <w:szCs w:val="18"/>
        </w:rPr>
        <w:fldChar w:fldCharType="begin"/>
      </w:r>
      <w:r w:rsidR="005E1B1C" w:rsidRPr="005102EF">
        <w:rPr>
          <w:bCs/>
          <w:szCs w:val="18"/>
        </w:rPr>
        <w:instrText xml:space="preserve"> SEQ Figure \* ARABIC \s 1 </w:instrText>
      </w:r>
      <w:r w:rsidR="005E1B1C" w:rsidRPr="005102EF">
        <w:rPr>
          <w:b w:val="0"/>
          <w:bCs/>
          <w:szCs w:val="18"/>
        </w:rPr>
        <w:fldChar w:fldCharType="separate"/>
      </w:r>
      <w:r w:rsidR="00A61750" w:rsidRPr="005102EF">
        <w:rPr>
          <w:bCs/>
          <w:noProof/>
          <w:szCs w:val="18"/>
        </w:rPr>
        <w:t>9</w:t>
      </w:r>
      <w:r w:rsidR="005E1B1C" w:rsidRPr="005102EF">
        <w:rPr>
          <w:b w:val="0"/>
          <w:bCs/>
          <w:szCs w:val="18"/>
        </w:rPr>
        <w:fldChar w:fldCharType="end"/>
      </w:r>
      <w:bookmarkEnd w:id="1199"/>
      <w:r w:rsidRPr="005102EF">
        <w:rPr>
          <w:bCs/>
          <w:szCs w:val="18"/>
        </w:rPr>
        <w:t xml:space="preserve"> </w:t>
      </w:r>
      <w:r w:rsidR="003C4461" w:rsidRPr="005102EF">
        <w:rPr>
          <w:bCs/>
          <w:szCs w:val="18"/>
        </w:rPr>
        <w:t>–</w:t>
      </w:r>
      <w:r w:rsidRPr="005102EF">
        <w:rPr>
          <w:bCs/>
          <w:szCs w:val="18"/>
        </w:rPr>
        <w:t xml:space="preserve"> Feature Instance metadata - Carrier metadata for the Values group in each Feature Instance group</w:t>
      </w:r>
    </w:p>
    <w:p w14:paraId="2F0136D5" w14:textId="77777777" w:rsidR="00BE17C2" w:rsidRPr="00CF30EA" w:rsidRDefault="00BE17C2" w:rsidP="00BD6774">
      <w:pPr>
        <w:spacing w:line="240" w:lineRule="auto"/>
        <w:rPr>
          <w:rFonts w:cs="Arial"/>
          <w:lang w:val="en-GB"/>
        </w:rPr>
        <w:sectPr w:rsidR="00BE17C2" w:rsidRPr="00CF30EA" w:rsidSect="00A07674">
          <w:headerReference w:type="even" r:id="rId83"/>
          <w:headerReference w:type="default" r:id="rId84"/>
          <w:footerReference w:type="even" r:id="rId85"/>
          <w:footerReference w:type="default" r:id="rId86"/>
          <w:pgSz w:w="16838" w:h="11906" w:orient="landscape" w:code="9"/>
          <w:pgMar w:top="1440" w:right="1440" w:bottom="1440" w:left="1440" w:header="720" w:footer="720" w:gutter="0"/>
          <w:cols w:space="540"/>
          <w:docGrid w:linePitch="360"/>
        </w:sectPr>
      </w:pPr>
    </w:p>
    <w:p w14:paraId="2D60418E" w14:textId="09D87440" w:rsidR="004116D5" w:rsidRPr="00CF30EA" w:rsidRDefault="004116D5" w:rsidP="008B1FAE">
      <w:pPr>
        <w:spacing w:after="120" w:line="240" w:lineRule="auto"/>
        <w:rPr>
          <w:lang w:val="en-GB"/>
        </w:rPr>
      </w:pPr>
      <w:r w:rsidRPr="00CF30EA">
        <w:rPr>
          <w:lang w:val="en-GB"/>
        </w:rPr>
        <w:lastRenderedPageBreak/>
        <w:t>For all carrier metadata, latitude and longitude values are precise to 10</w:t>
      </w:r>
      <w:r w:rsidRPr="00CF30EA">
        <w:rPr>
          <w:vertAlign w:val="superscript"/>
          <w:lang w:val="en-GB"/>
        </w:rPr>
        <w:t>-7</w:t>
      </w:r>
      <w:r w:rsidRPr="00CF30EA">
        <w:rPr>
          <w:lang w:val="en-GB"/>
        </w:rPr>
        <w:t xml:space="preserve"> deg</w:t>
      </w:r>
      <w:r w:rsidR="008B1FAE">
        <w:rPr>
          <w:lang w:val="en-GB"/>
        </w:rPr>
        <w:t>rees</w:t>
      </w:r>
      <w:r w:rsidRPr="00CF30EA">
        <w:rPr>
          <w:lang w:val="en-GB"/>
        </w:rPr>
        <w:t xml:space="preserve"> except where noted. All times are in UTC format.</w:t>
      </w:r>
    </w:p>
    <w:p w14:paraId="60BFAA45" w14:textId="77777777" w:rsidR="004116D5" w:rsidRPr="00CF30EA" w:rsidRDefault="004116D5" w:rsidP="008B1FAE">
      <w:pPr>
        <w:spacing w:after="120" w:line="240" w:lineRule="auto"/>
        <w:rPr>
          <w:lang w:val="en-GB"/>
        </w:rPr>
      </w:pPr>
      <w:r w:rsidRPr="00CF30EA">
        <w:rPr>
          <w:lang w:val="en-GB"/>
        </w:rPr>
        <w:t>All enumeration attributes in carrier metadata must be implemented as HDF5 enumerations. The base type for all enumeration attributes in the following tables must be 8-bit unsigned integer in the HDF5 standard integer type H5T_STD_U8LE.</w:t>
      </w:r>
    </w:p>
    <w:p w14:paraId="33F3F00F" w14:textId="77777777" w:rsidR="004116D5" w:rsidRPr="00CF30EA" w:rsidRDefault="004116D5" w:rsidP="008B1FAE">
      <w:pPr>
        <w:spacing w:after="120" w:line="240" w:lineRule="auto"/>
        <w:rPr>
          <w:lang w:val="en-GB"/>
        </w:rPr>
      </w:pPr>
      <w:r w:rsidRPr="00CF30EA">
        <w:rPr>
          <w:lang w:val="en-GB"/>
        </w:rPr>
        <w:t>Integer types are signed integers unless designated as “unsigned”.</w:t>
      </w:r>
    </w:p>
    <w:p w14:paraId="65599845" w14:textId="304D44DE" w:rsidR="004116D5" w:rsidRPr="00CF30EA" w:rsidRDefault="004116D5" w:rsidP="008B1FAE">
      <w:pPr>
        <w:spacing w:after="120" w:line="240" w:lineRule="auto"/>
        <w:rPr>
          <w:lang w:val="en-GB"/>
        </w:rPr>
      </w:pPr>
      <w:r w:rsidRPr="00CF30EA">
        <w:rPr>
          <w:lang w:val="en-GB"/>
        </w:rPr>
        <w:t>Strings must use UTF-8 character encoding. String padding is not specified in this edition of the Product Specification due to the diversity of API framework treatment of padding.</w:t>
      </w:r>
    </w:p>
    <w:p w14:paraId="051B2321" w14:textId="41153330" w:rsidR="0028557B" w:rsidRPr="00CF30EA" w:rsidRDefault="0028557B" w:rsidP="008B1FAE">
      <w:pPr>
        <w:pStyle w:val="Heading3"/>
        <w:tabs>
          <w:tab w:val="clear" w:pos="660"/>
          <w:tab w:val="clear" w:pos="880"/>
          <w:tab w:val="left" w:pos="851"/>
        </w:tabs>
        <w:spacing w:before="120" w:after="120" w:line="240" w:lineRule="auto"/>
        <w:ind w:left="851" w:hanging="851"/>
      </w:pPr>
      <w:bookmarkStart w:id="1204" w:name="_Toc172126852"/>
      <w:r w:rsidRPr="00CF30EA">
        <w:t>General metadata - details</w:t>
      </w:r>
      <w:bookmarkEnd w:id="1204"/>
    </w:p>
    <w:p w14:paraId="11CFB034" w14:textId="61B3382D" w:rsidR="00DB3EFB" w:rsidRPr="0035790A" w:rsidRDefault="00DB3EFB" w:rsidP="005102EF">
      <w:pPr>
        <w:pStyle w:val="Caption"/>
        <w:keepNext/>
      </w:pPr>
      <w:bookmarkStart w:id="1205" w:name="_Ref75806947"/>
      <w:bookmarkStart w:id="1206" w:name="_Ref80223608"/>
      <w:r w:rsidRPr="0035790A">
        <w:t xml:space="preserve">Table </w:t>
      </w:r>
      <w:r>
        <w:fldChar w:fldCharType="begin"/>
      </w:r>
      <w:r>
        <w:instrText xml:space="preserve"> STYLEREF 1 \s </w:instrText>
      </w:r>
      <w:r>
        <w:fldChar w:fldCharType="separate"/>
      </w:r>
      <w:r w:rsidR="00D33763">
        <w:rPr>
          <w:noProof/>
        </w:rPr>
        <w:t>12</w:t>
      </w:r>
      <w:r>
        <w:rPr>
          <w:noProof/>
        </w:rPr>
        <w:fldChar w:fldCharType="end"/>
      </w:r>
      <w:r w:rsidR="0035790A">
        <w:t>-</w:t>
      </w:r>
      <w:r>
        <w:fldChar w:fldCharType="begin"/>
      </w:r>
      <w:r>
        <w:instrText xml:space="preserve"> SEQ Table \* ARABIC \s 1 </w:instrText>
      </w:r>
      <w:r>
        <w:fldChar w:fldCharType="separate"/>
      </w:r>
      <w:r w:rsidR="00D33763">
        <w:rPr>
          <w:noProof/>
        </w:rPr>
        <w:t>1</w:t>
      </w:r>
      <w:r>
        <w:rPr>
          <w:noProof/>
        </w:rPr>
        <w:fldChar w:fldCharType="end"/>
      </w:r>
      <w:bookmarkEnd w:id="1205"/>
      <w:r w:rsidRPr="0035790A">
        <w:t xml:space="preserve"> - General </w:t>
      </w:r>
      <w:r w:rsidR="00563C4F">
        <w:t>m</w:t>
      </w:r>
      <w:r w:rsidRPr="0035790A">
        <w:t xml:space="preserve">etadata, related to the entire HDF5 file </w:t>
      </w:r>
      <w:bookmarkStart w:id="1207" w:name="_Hlk112280398"/>
      <w:r w:rsidRPr="0035790A">
        <w:t xml:space="preserve">(see S-100 </w:t>
      </w:r>
      <w:r w:rsidR="0035790A">
        <w:t xml:space="preserve">Part 10c, </w:t>
      </w:r>
      <w:r w:rsidRPr="0035790A">
        <w:t>Table 10c-6)</w:t>
      </w:r>
      <w:bookmarkEnd w:id="1207"/>
      <w:r w:rsidRPr="0035790A">
        <w:t>. All times are in UTC format</w:t>
      </w:r>
      <w:bookmarkEnd w:id="1206"/>
    </w:p>
    <w:tbl>
      <w:tblPr>
        <w:tblW w:w="5000" w:type="pct"/>
        <w:jc w:val="center"/>
        <w:tblBorders>
          <w:top w:val="single" w:sz="4" w:space="0" w:color="auto"/>
          <w:left w:val="single" w:sz="4" w:space="0" w:color="auto"/>
          <w:bottom w:val="single" w:sz="8" w:space="0" w:color="000000"/>
          <w:right w:val="single" w:sz="8" w:space="0" w:color="000000"/>
          <w:insideH w:val="single" w:sz="8" w:space="0" w:color="000000"/>
          <w:insideV w:val="single" w:sz="4" w:space="0" w:color="auto"/>
        </w:tblBorders>
        <w:tblLayout w:type="fixed"/>
        <w:tblCellMar>
          <w:left w:w="57" w:type="dxa"/>
          <w:right w:w="57" w:type="dxa"/>
        </w:tblCellMar>
        <w:tblLook w:val="0000" w:firstRow="0" w:lastRow="0" w:firstColumn="0" w:lastColumn="0" w:noHBand="0" w:noVBand="0"/>
      </w:tblPr>
      <w:tblGrid>
        <w:gridCol w:w="422"/>
        <w:gridCol w:w="1829"/>
        <w:gridCol w:w="2170"/>
        <w:gridCol w:w="521"/>
        <w:gridCol w:w="1173"/>
        <w:gridCol w:w="2896"/>
      </w:tblGrid>
      <w:tr w:rsidR="00DB3EFB" w:rsidRPr="0035790A" w14:paraId="049AE3EB" w14:textId="77777777" w:rsidTr="00696BF9">
        <w:trPr>
          <w:cantSplit/>
          <w:tblHeader/>
          <w:jc w:val="center"/>
        </w:trPr>
        <w:tc>
          <w:tcPr>
            <w:tcW w:w="234" w:type="pct"/>
            <w:shd w:val="clear" w:color="auto" w:fill="D9D9D9" w:themeFill="background1" w:themeFillShade="D9"/>
            <w:vAlign w:val="center"/>
          </w:tcPr>
          <w:p w14:paraId="67A768BF" w14:textId="77777777" w:rsidR="00DB3EFB" w:rsidRPr="0035790A" w:rsidRDefault="00DB3EFB" w:rsidP="0035790A">
            <w:pPr>
              <w:spacing w:before="60" w:after="60" w:line="240" w:lineRule="auto"/>
              <w:jc w:val="center"/>
              <w:rPr>
                <w:rFonts w:eastAsia="Calibri" w:cs="Arial"/>
                <w:b/>
                <w:bCs/>
                <w:color w:val="000000" w:themeColor="text1"/>
                <w:sz w:val="18"/>
                <w:szCs w:val="18"/>
                <w:lang w:val="en-GB"/>
              </w:rPr>
            </w:pPr>
            <w:r w:rsidRPr="0035790A">
              <w:rPr>
                <w:rFonts w:eastAsia="Calibri" w:cs="Arial"/>
                <w:b/>
                <w:bCs/>
                <w:color w:val="000000" w:themeColor="text1"/>
                <w:sz w:val="18"/>
                <w:szCs w:val="18"/>
                <w:lang w:val="en-GB"/>
              </w:rPr>
              <w:t>No</w:t>
            </w:r>
          </w:p>
        </w:tc>
        <w:tc>
          <w:tcPr>
            <w:tcW w:w="1015" w:type="pct"/>
            <w:shd w:val="clear" w:color="auto" w:fill="D9D9D9" w:themeFill="background1" w:themeFillShade="D9"/>
            <w:tcMar>
              <w:left w:w="29" w:type="dxa"/>
            </w:tcMar>
            <w:vAlign w:val="center"/>
          </w:tcPr>
          <w:p w14:paraId="1C6A4786" w14:textId="77777777" w:rsidR="00DB3EFB" w:rsidRPr="0035790A" w:rsidRDefault="00DB3EFB" w:rsidP="00F734F9">
            <w:pPr>
              <w:spacing w:before="60" w:after="60" w:line="240" w:lineRule="auto"/>
              <w:ind w:left="57" w:right="57"/>
              <w:rPr>
                <w:rFonts w:eastAsia="Calibri" w:cs="Arial"/>
                <w:b/>
                <w:bCs/>
                <w:color w:val="000000" w:themeColor="text1"/>
                <w:sz w:val="18"/>
                <w:szCs w:val="18"/>
                <w:lang w:val="en-GB"/>
              </w:rPr>
            </w:pPr>
            <w:r w:rsidRPr="0035790A">
              <w:rPr>
                <w:rFonts w:eastAsia="Calibri" w:cs="Arial"/>
                <w:b/>
                <w:bCs/>
                <w:color w:val="000000" w:themeColor="text1"/>
                <w:sz w:val="18"/>
                <w:szCs w:val="18"/>
                <w:lang w:val="en-GB"/>
              </w:rPr>
              <w:t>Name</w:t>
            </w:r>
          </w:p>
        </w:tc>
        <w:tc>
          <w:tcPr>
            <w:tcW w:w="1204" w:type="pct"/>
            <w:shd w:val="clear" w:color="auto" w:fill="D9D9D9" w:themeFill="background1" w:themeFillShade="D9"/>
            <w:tcMar>
              <w:left w:w="29" w:type="dxa"/>
            </w:tcMar>
            <w:vAlign w:val="center"/>
          </w:tcPr>
          <w:p w14:paraId="344694E1" w14:textId="77777777" w:rsidR="00DB3EFB" w:rsidRPr="0035790A" w:rsidRDefault="00DB3EFB" w:rsidP="00696BF9">
            <w:pPr>
              <w:spacing w:before="60" w:after="60" w:line="240" w:lineRule="auto"/>
              <w:ind w:left="57" w:right="57"/>
              <w:rPr>
                <w:rFonts w:eastAsia="Calibri" w:cs="Arial"/>
                <w:b/>
                <w:color w:val="000000" w:themeColor="text1"/>
                <w:sz w:val="18"/>
                <w:szCs w:val="18"/>
                <w:lang w:val="en-GB"/>
              </w:rPr>
            </w:pPr>
            <w:r w:rsidRPr="0035790A">
              <w:rPr>
                <w:rFonts w:eastAsia="Calibri" w:cs="Arial"/>
                <w:b/>
                <w:bCs/>
                <w:color w:val="000000" w:themeColor="text1"/>
                <w:sz w:val="18"/>
                <w:szCs w:val="18"/>
                <w:lang w:val="en-GB"/>
              </w:rPr>
              <w:t>Camel Case</w:t>
            </w:r>
          </w:p>
        </w:tc>
        <w:tc>
          <w:tcPr>
            <w:tcW w:w="289" w:type="pct"/>
            <w:shd w:val="clear" w:color="auto" w:fill="D9D9D9" w:themeFill="background1" w:themeFillShade="D9"/>
            <w:vAlign w:val="center"/>
          </w:tcPr>
          <w:p w14:paraId="12CA543B" w14:textId="11BE5112" w:rsidR="00DB3EFB" w:rsidRPr="0035790A" w:rsidRDefault="0035790A" w:rsidP="0035790A">
            <w:pPr>
              <w:spacing w:before="60" w:after="60" w:line="240" w:lineRule="auto"/>
              <w:jc w:val="center"/>
              <w:rPr>
                <w:rFonts w:eastAsia="Calibri" w:cs="Arial"/>
                <w:b/>
                <w:bCs/>
                <w:color w:val="000000" w:themeColor="text1"/>
                <w:sz w:val="18"/>
                <w:szCs w:val="18"/>
                <w:lang w:val="en-GB"/>
              </w:rPr>
            </w:pPr>
            <w:r>
              <w:rPr>
                <w:rFonts w:eastAsia="Calibri" w:cs="Arial"/>
                <w:b/>
                <w:bCs/>
                <w:color w:val="000000" w:themeColor="text1"/>
                <w:sz w:val="18"/>
                <w:szCs w:val="18"/>
                <w:lang w:val="en-GB"/>
              </w:rPr>
              <w:t>Mult</w:t>
            </w:r>
          </w:p>
        </w:tc>
        <w:tc>
          <w:tcPr>
            <w:tcW w:w="651" w:type="pct"/>
            <w:shd w:val="clear" w:color="auto" w:fill="D9D9D9" w:themeFill="background1" w:themeFillShade="D9"/>
            <w:tcMar>
              <w:top w:w="0" w:type="dxa"/>
              <w:left w:w="29" w:type="dxa"/>
              <w:bottom w:w="0" w:type="dxa"/>
              <w:right w:w="108" w:type="dxa"/>
            </w:tcMar>
            <w:vAlign w:val="center"/>
          </w:tcPr>
          <w:p w14:paraId="770E22C3" w14:textId="77777777" w:rsidR="00DB3EFB" w:rsidRPr="0035790A" w:rsidRDefault="00DB3EFB" w:rsidP="00696BF9">
            <w:pPr>
              <w:spacing w:before="60" w:after="60" w:line="240" w:lineRule="auto"/>
              <w:ind w:left="57" w:right="57"/>
              <w:jc w:val="left"/>
              <w:rPr>
                <w:rFonts w:eastAsia="Calibri" w:cs="Arial"/>
                <w:b/>
                <w:color w:val="000000" w:themeColor="text1"/>
                <w:sz w:val="18"/>
                <w:szCs w:val="18"/>
                <w:lang w:val="en-GB"/>
              </w:rPr>
            </w:pPr>
            <w:r w:rsidRPr="0035790A">
              <w:rPr>
                <w:rFonts w:eastAsia="Calibri" w:cs="Arial"/>
                <w:b/>
                <w:bCs/>
                <w:color w:val="000000" w:themeColor="text1"/>
                <w:sz w:val="18"/>
                <w:szCs w:val="18"/>
                <w:lang w:val="en-GB"/>
              </w:rPr>
              <w:t>Data Type</w:t>
            </w:r>
          </w:p>
        </w:tc>
        <w:tc>
          <w:tcPr>
            <w:tcW w:w="1607" w:type="pct"/>
            <w:shd w:val="clear" w:color="auto" w:fill="D9D9D9" w:themeFill="background1" w:themeFillShade="D9"/>
            <w:tcMar>
              <w:top w:w="0" w:type="dxa"/>
              <w:left w:w="29" w:type="dxa"/>
              <w:bottom w:w="0" w:type="dxa"/>
              <w:right w:w="108" w:type="dxa"/>
            </w:tcMar>
            <w:vAlign w:val="center"/>
          </w:tcPr>
          <w:p w14:paraId="7458900B" w14:textId="77777777" w:rsidR="00DB3EFB" w:rsidRPr="0035790A" w:rsidRDefault="00DB3EFB" w:rsidP="00696BF9">
            <w:pPr>
              <w:spacing w:before="60" w:after="60" w:line="240" w:lineRule="auto"/>
              <w:ind w:left="57" w:right="57"/>
              <w:rPr>
                <w:rFonts w:eastAsia="Calibri" w:cs="Arial"/>
                <w:b/>
                <w:color w:val="000000" w:themeColor="text1"/>
                <w:sz w:val="18"/>
                <w:szCs w:val="18"/>
                <w:lang w:val="en-GB"/>
              </w:rPr>
            </w:pPr>
            <w:r w:rsidRPr="0035790A">
              <w:rPr>
                <w:rFonts w:eastAsia="Calibri" w:cs="Arial"/>
                <w:b/>
                <w:bCs/>
                <w:color w:val="000000" w:themeColor="text1"/>
                <w:sz w:val="18"/>
                <w:szCs w:val="18"/>
                <w:lang w:val="en-GB"/>
              </w:rPr>
              <w:t>Remarks and/or Units</w:t>
            </w:r>
          </w:p>
        </w:tc>
      </w:tr>
      <w:tr w:rsidR="00DB3EFB" w:rsidRPr="0035790A" w14:paraId="44905BB6" w14:textId="77777777" w:rsidTr="00696BF9">
        <w:trPr>
          <w:cantSplit/>
          <w:jc w:val="center"/>
        </w:trPr>
        <w:tc>
          <w:tcPr>
            <w:tcW w:w="234" w:type="pct"/>
            <w:vAlign w:val="center"/>
          </w:tcPr>
          <w:p w14:paraId="452673D4" w14:textId="77777777" w:rsidR="00DB3EFB" w:rsidRPr="0035790A" w:rsidRDefault="00DB3EFB" w:rsidP="0035790A">
            <w:pPr>
              <w:spacing w:before="60" w:after="60" w:line="240" w:lineRule="auto"/>
              <w:jc w:val="center"/>
              <w:rPr>
                <w:rFonts w:eastAsia="Calibri" w:cs="Arial"/>
                <w:b/>
                <w:bCs/>
                <w:color w:val="000000" w:themeColor="text1"/>
                <w:sz w:val="18"/>
                <w:szCs w:val="18"/>
                <w:lang w:val="en-GB"/>
              </w:rPr>
            </w:pPr>
            <w:r w:rsidRPr="0035790A">
              <w:rPr>
                <w:rFonts w:eastAsia="Calibri" w:cs="Arial"/>
                <w:color w:val="000000" w:themeColor="text1"/>
                <w:sz w:val="18"/>
                <w:szCs w:val="18"/>
                <w:lang w:val="en-GB"/>
              </w:rPr>
              <w:t>1</w:t>
            </w:r>
          </w:p>
        </w:tc>
        <w:tc>
          <w:tcPr>
            <w:tcW w:w="1015" w:type="pct"/>
            <w:tcMar>
              <w:left w:w="29" w:type="dxa"/>
            </w:tcMar>
            <w:vAlign w:val="center"/>
          </w:tcPr>
          <w:p w14:paraId="6F367477" w14:textId="29E36E85" w:rsidR="00DB3EFB" w:rsidRPr="0035790A" w:rsidRDefault="00DB3EFB" w:rsidP="00F734F9">
            <w:pPr>
              <w:spacing w:before="60" w:after="60" w:line="240" w:lineRule="auto"/>
              <w:ind w:left="57" w:right="57"/>
              <w:jc w:val="left"/>
              <w:rPr>
                <w:rFonts w:eastAsia="Calibri" w:cs="Arial"/>
                <w:b/>
                <w:bCs/>
                <w:color w:val="000000" w:themeColor="text1"/>
                <w:sz w:val="18"/>
                <w:szCs w:val="18"/>
                <w:lang w:val="en-GB"/>
              </w:rPr>
            </w:pPr>
            <w:r w:rsidRPr="0035790A">
              <w:rPr>
                <w:rFonts w:eastAsia="Calibri" w:cs="Arial"/>
                <w:color w:val="000000" w:themeColor="text1"/>
                <w:sz w:val="18"/>
                <w:szCs w:val="18"/>
                <w:lang w:val="en-GB"/>
              </w:rPr>
              <w:t xml:space="preserve">Product </w:t>
            </w:r>
            <w:r w:rsidR="00696BF9">
              <w:rPr>
                <w:rFonts w:eastAsia="Calibri" w:cs="Arial"/>
                <w:color w:val="000000" w:themeColor="text1"/>
                <w:sz w:val="18"/>
                <w:szCs w:val="18"/>
                <w:lang w:val="en-GB"/>
              </w:rPr>
              <w:t>S</w:t>
            </w:r>
            <w:r w:rsidRPr="0035790A">
              <w:rPr>
                <w:rFonts w:eastAsia="Calibri" w:cs="Arial"/>
                <w:color w:val="000000" w:themeColor="text1"/>
                <w:sz w:val="18"/>
                <w:szCs w:val="18"/>
                <w:lang w:val="en-GB"/>
              </w:rPr>
              <w:t>pecification number and version</w:t>
            </w:r>
          </w:p>
        </w:tc>
        <w:tc>
          <w:tcPr>
            <w:tcW w:w="1204" w:type="pct"/>
            <w:shd w:val="clear" w:color="auto" w:fill="auto"/>
            <w:tcMar>
              <w:left w:w="29" w:type="dxa"/>
            </w:tcMar>
            <w:vAlign w:val="center"/>
          </w:tcPr>
          <w:p w14:paraId="171EDB04" w14:textId="77777777" w:rsidR="00DB3EFB" w:rsidRPr="0035790A" w:rsidRDefault="00DB3EFB" w:rsidP="00696BF9">
            <w:pPr>
              <w:spacing w:before="60" w:after="60" w:line="240" w:lineRule="auto"/>
              <w:ind w:left="57" w:right="57"/>
              <w:rPr>
                <w:rFonts w:eastAsia="Calibri" w:cs="Arial"/>
                <w:b/>
                <w:bCs/>
                <w:color w:val="000000" w:themeColor="text1"/>
                <w:sz w:val="18"/>
                <w:szCs w:val="18"/>
                <w:lang w:val="en-GB"/>
              </w:rPr>
            </w:pPr>
            <w:r w:rsidRPr="0035790A">
              <w:rPr>
                <w:rFonts w:eastAsia="Calibri" w:cs="Arial"/>
                <w:color w:val="000000" w:themeColor="text1"/>
                <w:sz w:val="18"/>
                <w:szCs w:val="18"/>
                <w:lang w:val="en-GB"/>
              </w:rPr>
              <w:t>productSpecification</w:t>
            </w:r>
          </w:p>
        </w:tc>
        <w:tc>
          <w:tcPr>
            <w:tcW w:w="289" w:type="pct"/>
            <w:vAlign w:val="center"/>
          </w:tcPr>
          <w:p w14:paraId="15C4DD95"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3C75484A" w14:textId="77777777" w:rsidR="00DB3EFB" w:rsidRPr="0035790A" w:rsidRDefault="00DB3EFB" w:rsidP="00696BF9">
            <w:pPr>
              <w:spacing w:before="60" w:after="60" w:line="240" w:lineRule="auto"/>
              <w:ind w:left="57" w:right="57"/>
              <w:jc w:val="left"/>
              <w:rPr>
                <w:rFonts w:eastAsia="Calibri" w:cs="Arial"/>
                <w:bCs/>
                <w:color w:val="000000" w:themeColor="text1"/>
                <w:sz w:val="18"/>
                <w:szCs w:val="18"/>
                <w:lang w:val="en-GB"/>
              </w:rPr>
            </w:pPr>
            <w:r w:rsidRPr="0035790A">
              <w:rPr>
                <w:rFonts w:eastAsia="Calibri" w:cs="Arial"/>
                <w:color w:val="000000" w:themeColor="text1"/>
                <w:sz w:val="18"/>
                <w:szCs w:val="18"/>
                <w:lang w:val="en-GB"/>
              </w:rPr>
              <w:t>String</w:t>
            </w:r>
          </w:p>
        </w:tc>
        <w:tc>
          <w:tcPr>
            <w:tcW w:w="1607" w:type="pct"/>
            <w:shd w:val="clear" w:color="auto" w:fill="auto"/>
            <w:tcMar>
              <w:top w:w="0" w:type="dxa"/>
              <w:left w:w="29" w:type="dxa"/>
              <w:bottom w:w="0" w:type="dxa"/>
              <w:right w:w="108" w:type="dxa"/>
            </w:tcMar>
            <w:vAlign w:val="center"/>
          </w:tcPr>
          <w:p w14:paraId="7A630A55" w14:textId="6834B54F" w:rsidR="00DB3EFB" w:rsidRPr="0035790A" w:rsidRDefault="00DB3EFB" w:rsidP="00696BF9">
            <w:pPr>
              <w:spacing w:before="60" w:after="60" w:line="240" w:lineRule="auto"/>
              <w:ind w:left="57" w:right="57"/>
              <w:jc w:val="left"/>
              <w:rPr>
                <w:rFonts w:eastAsia="Calibri" w:cs="Arial"/>
                <w:b/>
                <w:bCs/>
                <w:color w:val="000000" w:themeColor="text1"/>
                <w:sz w:val="18"/>
                <w:szCs w:val="18"/>
                <w:lang w:val="en-GB"/>
              </w:rPr>
            </w:pPr>
            <w:r w:rsidRPr="0035790A">
              <w:rPr>
                <w:rFonts w:eastAsia="Calibri" w:cs="Arial"/>
                <w:color w:val="000000" w:themeColor="text1"/>
                <w:sz w:val="18"/>
                <w:szCs w:val="18"/>
                <w:lang w:val="en-GB"/>
              </w:rPr>
              <w:t xml:space="preserve">This must be encoded as ‘INT.IHO.S-111.X.Y’, with X representing the </w:t>
            </w:r>
            <w:r w:rsidR="00696BF9">
              <w:rPr>
                <w:rFonts w:eastAsia="Calibri" w:cs="Arial"/>
                <w:color w:val="000000" w:themeColor="text1"/>
                <w:sz w:val="18"/>
                <w:szCs w:val="18"/>
                <w:lang w:val="en-GB"/>
              </w:rPr>
              <w:t>E</w:t>
            </w:r>
            <w:r w:rsidRPr="0035790A">
              <w:rPr>
                <w:rFonts w:eastAsia="Calibri" w:cs="Arial"/>
                <w:color w:val="000000" w:themeColor="text1"/>
                <w:sz w:val="18"/>
                <w:szCs w:val="18"/>
                <w:lang w:val="en-GB"/>
              </w:rPr>
              <w:t xml:space="preserve">dition number and Y the revision number. See Note </w:t>
            </w:r>
            <w:r w:rsidR="009C0224" w:rsidRPr="0035790A">
              <w:rPr>
                <w:rFonts w:eastAsia="Calibri" w:cs="Arial"/>
                <w:color w:val="000000" w:themeColor="text1"/>
                <w:sz w:val="18"/>
                <w:szCs w:val="18"/>
                <w:lang w:val="en-GB"/>
              </w:rPr>
              <w:t>6</w:t>
            </w:r>
          </w:p>
        </w:tc>
      </w:tr>
      <w:tr w:rsidR="00DB3EFB" w:rsidRPr="0035790A" w14:paraId="404C1E82" w14:textId="77777777" w:rsidTr="00696BF9">
        <w:trPr>
          <w:cantSplit/>
          <w:jc w:val="center"/>
        </w:trPr>
        <w:tc>
          <w:tcPr>
            <w:tcW w:w="234" w:type="pct"/>
            <w:vAlign w:val="center"/>
          </w:tcPr>
          <w:p w14:paraId="711B2045"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p>
        </w:tc>
        <w:tc>
          <w:tcPr>
            <w:tcW w:w="1015" w:type="pct"/>
            <w:tcMar>
              <w:left w:w="29" w:type="dxa"/>
            </w:tcMar>
            <w:vAlign w:val="center"/>
          </w:tcPr>
          <w:p w14:paraId="38B1D806"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Date of data product issue</w:t>
            </w:r>
          </w:p>
        </w:tc>
        <w:tc>
          <w:tcPr>
            <w:tcW w:w="1204" w:type="pct"/>
            <w:shd w:val="clear" w:color="auto" w:fill="auto"/>
            <w:tcMar>
              <w:left w:w="29" w:type="dxa"/>
            </w:tcMar>
            <w:vAlign w:val="center"/>
          </w:tcPr>
          <w:p w14:paraId="19B939D2"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issueDate</w:t>
            </w:r>
          </w:p>
        </w:tc>
        <w:tc>
          <w:tcPr>
            <w:tcW w:w="289" w:type="pct"/>
            <w:vAlign w:val="center"/>
          </w:tcPr>
          <w:p w14:paraId="71EBE662"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01F2272E"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String</w:t>
            </w:r>
          </w:p>
        </w:tc>
        <w:tc>
          <w:tcPr>
            <w:tcW w:w="1607" w:type="pct"/>
            <w:shd w:val="clear" w:color="auto" w:fill="auto"/>
            <w:tcMar>
              <w:top w:w="0" w:type="dxa"/>
              <w:left w:w="29" w:type="dxa"/>
              <w:bottom w:w="0" w:type="dxa"/>
              <w:right w:w="108" w:type="dxa"/>
            </w:tcMar>
            <w:vAlign w:val="center"/>
          </w:tcPr>
          <w:p w14:paraId="41D5C0A4" w14:textId="65E00E69"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Date must be consistent with </w:t>
            </w:r>
            <w:r w:rsidR="00696BF9">
              <w:rPr>
                <w:rFonts w:eastAsia="Calibri" w:cs="Arial"/>
                <w:color w:val="000000" w:themeColor="text1"/>
                <w:sz w:val="18"/>
                <w:szCs w:val="18"/>
                <w:lang w:val="en-GB"/>
              </w:rPr>
              <w:t>issueDate in discovery metadata</w:t>
            </w:r>
          </w:p>
        </w:tc>
      </w:tr>
      <w:tr w:rsidR="00DB3EFB" w:rsidRPr="0035790A" w14:paraId="14743131" w14:textId="77777777" w:rsidTr="00696BF9">
        <w:trPr>
          <w:cantSplit/>
          <w:jc w:val="center"/>
        </w:trPr>
        <w:tc>
          <w:tcPr>
            <w:tcW w:w="234" w:type="pct"/>
            <w:vAlign w:val="center"/>
          </w:tcPr>
          <w:p w14:paraId="433B4448"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3</w:t>
            </w:r>
          </w:p>
        </w:tc>
        <w:tc>
          <w:tcPr>
            <w:tcW w:w="1015" w:type="pct"/>
            <w:tcMar>
              <w:left w:w="29" w:type="dxa"/>
            </w:tcMar>
            <w:vAlign w:val="center"/>
          </w:tcPr>
          <w:p w14:paraId="53B75CF1" w14:textId="3B4CE431"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Horizontal Coord</w:t>
            </w:r>
            <w:r w:rsidR="00696BF9">
              <w:rPr>
                <w:rFonts w:eastAsia="Calibri" w:cs="Arial"/>
                <w:color w:val="000000" w:themeColor="text1"/>
                <w:sz w:val="18"/>
                <w:szCs w:val="18"/>
                <w:lang w:val="en-GB"/>
              </w:rPr>
              <w:t>inate</w:t>
            </w:r>
            <w:r w:rsidRPr="0035790A">
              <w:rPr>
                <w:rFonts w:eastAsia="Calibri" w:cs="Arial"/>
                <w:color w:val="000000" w:themeColor="text1"/>
                <w:sz w:val="18"/>
                <w:szCs w:val="18"/>
                <w:lang w:val="en-GB"/>
              </w:rPr>
              <w:t xml:space="preserve"> Ref</w:t>
            </w:r>
            <w:r w:rsidR="00696BF9">
              <w:rPr>
                <w:rFonts w:eastAsia="Calibri" w:cs="Arial"/>
                <w:color w:val="000000" w:themeColor="text1"/>
                <w:sz w:val="18"/>
                <w:szCs w:val="18"/>
                <w:lang w:val="en-GB"/>
              </w:rPr>
              <w:t>erence</w:t>
            </w:r>
            <w:r w:rsidRPr="0035790A">
              <w:rPr>
                <w:rFonts w:eastAsia="Calibri" w:cs="Arial"/>
                <w:color w:val="000000" w:themeColor="text1"/>
                <w:sz w:val="18"/>
                <w:szCs w:val="18"/>
                <w:lang w:val="en-GB"/>
              </w:rPr>
              <w:t xml:space="preserve"> Sys</w:t>
            </w:r>
            <w:r w:rsidR="00696BF9">
              <w:rPr>
                <w:rFonts w:eastAsia="Calibri" w:cs="Arial"/>
                <w:color w:val="000000" w:themeColor="text1"/>
                <w:sz w:val="18"/>
                <w:szCs w:val="18"/>
                <w:lang w:val="en-GB"/>
              </w:rPr>
              <w:t>tem</w:t>
            </w:r>
          </w:p>
        </w:tc>
        <w:tc>
          <w:tcPr>
            <w:tcW w:w="1204" w:type="pct"/>
            <w:shd w:val="clear" w:color="auto" w:fill="auto"/>
            <w:tcMar>
              <w:left w:w="29" w:type="dxa"/>
            </w:tcMar>
            <w:vAlign w:val="center"/>
          </w:tcPr>
          <w:p w14:paraId="3C755AC6"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horizontalCRS</w:t>
            </w:r>
          </w:p>
        </w:tc>
        <w:tc>
          <w:tcPr>
            <w:tcW w:w="289" w:type="pct"/>
            <w:vAlign w:val="center"/>
          </w:tcPr>
          <w:p w14:paraId="7D2833DE"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0A5AD8F8" w14:textId="56E6B0CB"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Integer</w:t>
            </w:r>
            <w:r w:rsidR="004116D5" w:rsidRPr="0035790A">
              <w:rPr>
                <w:rFonts w:eastAsia="Calibri" w:cs="Arial"/>
                <w:color w:val="000000" w:themeColor="text1"/>
                <w:sz w:val="18"/>
                <w:szCs w:val="18"/>
                <w:lang w:val="en-GB"/>
              </w:rPr>
              <w:t xml:space="preserve"> 32-bit</w:t>
            </w:r>
          </w:p>
        </w:tc>
        <w:tc>
          <w:tcPr>
            <w:tcW w:w="1607" w:type="pct"/>
            <w:shd w:val="clear" w:color="auto" w:fill="auto"/>
            <w:tcMar>
              <w:top w:w="0" w:type="dxa"/>
              <w:left w:w="29" w:type="dxa"/>
              <w:bottom w:w="0" w:type="dxa"/>
              <w:right w:w="108" w:type="dxa"/>
            </w:tcMar>
            <w:vAlign w:val="center"/>
          </w:tcPr>
          <w:p w14:paraId="5A424562" w14:textId="7B2D06C9"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EPSG code </w:t>
            </w:r>
            <w:r w:rsidR="00036FF8">
              <w:rPr>
                <w:rFonts w:eastAsia="Calibri" w:cs="Arial"/>
                <w:color w:val="000000" w:themeColor="text1"/>
                <w:sz w:val="18"/>
                <w:szCs w:val="18"/>
                <w:lang w:val="en-GB"/>
              </w:rPr>
              <w:t>(clause 5.1)</w:t>
            </w:r>
            <w:r w:rsidRPr="0035790A">
              <w:rPr>
                <w:rFonts w:cs="Arial"/>
                <w:sz w:val="18"/>
                <w:szCs w:val="18"/>
                <w:lang w:val="en-GB"/>
              </w:rPr>
              <w:t xml:space="preserve"> </w:t>
            </w:r>
            <w:r w:rsidR="00696BF9">
              <w:rPr>
                <w:rFonts w:eastAsia="Calibri" w:cs="Arial"/>
                <w:color w:val="000000" w:themeColor="text1"/>
                <w:sz w:val="18"/>
                <w:szCs w:val="18"/>
                <w:lang w:val="en-GB"/>
              </w:rPr>
              <w:t>or -1 if user defined</w:t>
            </w:r>
          </w:p>
          <w:p w14:paraId="539B2E1F" w14:textId="79EEC4D1" w:rsidR="00DB3EFB" w:rsidRPr="00696BF9"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EXAMPLE 1: 4326 (for WGS84) See </w:t>
            </w:r>
            <w:hyperlink r:id="rId87" w:history="1">
              <w:r w:rsidR="00696BF9" w:rsidRPr="00AB61A6">
                <w:rPr>
                  <w:rStyle w:val="Hyperlink"/>
                  <w:sz w:val="18"/>
                  <w:szCs w:val="18"/>
                  <w:lang w:val="en-GB"/>
                </w:rPr>
                <w:t>https://spatialreference.org/ref/epsg/?page=1</w:t>
              </w:r>
            </w:hyperlink>
            <w:r w:rsidR="00696BF9">
              <w:rPr>
                <w:sz w:val="18"/>
                <w:szCs w:val="18"/>
                <w:lang w:val="en-GB"/>
              </w:rPr>
              <w:t xml:space="preserve"> </w:t>
            </w:r>
          </w:p>
          <w:p w14:paraId="03454BA8" w14:textId="77777777" w:rsidR="00DB3EFB" w:rsidRPr="0035790A" w:rsidRDefault="00DB3EFB" w:rsidP="00696BF9">
            <w:pPr>
              <w:pStyle w:val="Default"/>
              <w:spacing w:before="60" w:after="60"/>
              <w:ind w:left="57" w:right="57"/>
              <w:rPr>
                <w:color w:val="0000FF"/>
                <w:sz w:val="18"/>
                <w:szCs w:val="18"/>
                <w:lang w:val="en-GB"/>
              </w:rPr>
            </w:pPr>
            <w:r w:rsidRPr="0035790A">
              <w:rPr>
                <w:color w:val="auto"/>
                <w:sz w:val="18"/>
                <w:szCs w:val="18"/>
                <w:lang w:val="en-GB"/>
              </w:rPr>
              <w:t>EXAMPLE 2: EPSG:9057 is WGS 84 (G1762) realization with valid epoch 2005.0</w:t>
            </w:r>
          </w:p>
        </w:tc>
      </w:tr>
      <w:tr w:rsidR="00DB3EFB" w:rsidRPr="0035790A" w14:paraId="07608CE4" w14:textId="77777777" w:rsidTr="00696BF9">
        <w:trPr>
          <w:cantSplit/>
          <w:jc w:val="center"/>
        </w:trPr>
        <w:tc>
          <w:tcPr>
            <w:tcW w:w="234" w:type="pct"/>
            <w:vAlign w:val="center"/>
          </w:tcPr>
          <w:p w14:paraId="488FF161"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4</w:t>
            </w:r>
          </w:p>
        </w:tc>
        <w:tc>
          <w:tcPr>
            <w:tcW w:w="1015" w:type="pct"/>
            <w:vMerge w:val="restart"/>
            <w:tcMar>
              <w:left w:w="29" w:type="dxa"/>
            </w:tcMar>
            <w:vAlign w:val="center"/>
          </w:tcPr>
          <w:p w14:paraId="552BF925" w14:textId="77777777" w:rsidR="00DB3EFB" w:rsidRPr="0035790A" w:rsidRDefault="00DB3EFB" w:rsidP="00F734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Bounding box</w:t>
            </w:r>
          </w:p>
        </w:tc>
        <w:tc>
          <w:tcPr>
            <w:tcW w:w="1204" w:type="pct"/>
            <w:shd w:val="clear" w:color="auto" w:fill="auto"/>
            <w:tcMar>
              <w:left w:w="29" w:type="dxa"/>
            </w:tcMar>
            <w:vAlign w:val="center"/>
          </w:tcPr>
          <w:p w14:paraId="1301D14B"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westBoundLongitude</w:t>
            </w:r>
          </w:p>
        </w:tc>
        <w:tc>
          <w:tcPr>
            <w:tcW w:w="289" w:type="pct"/>
            <w:vAlign w:val="center"/>
          </w:tcPr>
          <w:p w14:paraId="47C6DD59"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33267487" w14:textId="561F9C99"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Float</w:t>
            </w:r>
            <w:r w:rsidR="004116D5" w:rsidRPr="0035790A">
              <w:rPr>
                <w:rFonts w:eastAsia="Calibri" w:cs="Arial"/>
                <w:color w:val="000000" w:themeColor="text1"/>
                <w:sz w:val="18"/>
                <w:szCs w:val="18"/>
                <w:lang w:val="en-GB"/>
              </w:rPr>
              <w:t xml:space="preserve"> 32-bit</w:t>
            </w:r>
          </w:p>
        </w:tc>
        <w:tc>
          <w:tcPr>
            <w:tcW w:w="1607" w:type="pct"/>
            <w:vMerge w:val="restart"/>
            <w:shd w:val="clear" w:color="auto" w:fill="auto"/>
            <w:tcMar>
              <w:top w:w="0" w:type="dxa"/>
              <w:left w:w="29" w:type="dxa"/>
              <w:bottom w:w="0" w:type="dxa"/>
              <w:right w:w="108" w:type="dxa"/>
            </w:tcMar>
            <w:vAlign w:val="center"/>
          </w:tcPr>
          <w:p w14:paraId="655126AC"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Area encompassing all feature instances  </w:t>
            </w:r>
          </w:p>
          <w:p w14:paraId="75458732" w14:textId="6727D503"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Units are Decimal Degrees in the EPSG 4326 CS. In accordance with ISO 19115-1 these coordinates need be accu</w:t>
            </w:r>
            <w:r w:rsidR="00696BF9">
              <w:rPr>
                <w:rFonts w:eastAsia="Calibri" w:cs="Arial"/>
                <w:color w:val="000000" w:themeColor="text1"/>
                <w:sz w:val="18"/>
                <w:szCs w:val="18"/>
                <w:lang w:val="en-GB"/>
              </w:rPr>
              <w:t>rate only to two decimal places</w:t>
            </w:r>
          </w:p>
        </w:tc>
      </w:tr>
      <w:tr w:rsidR="00DB3EFB" w:rsidRPr="0035790A" w14:paraId="2BDC6DE8" w14:textId="77777777" w:rsidTr="00696BF9">
        <w:trPr>
          <w:cantSplit/>
          <w:jc w:val="center"/>
        </w:trPr>
        <w:tc>
          <w:tcPr>
            <w:tcW w:w="234" w:type="pct"/>
            <w:vAlign w:val="center"/>
          </w:tcPr>
          <w:p w14:paraId="1E09C6E5"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5</w:t>
            </w:r>
          </w:p>
        </w:tc>
        <w:tc>
          <w:tcPr>
            <w:tcW w:w="1015" w:type="pct"/>
            <w:vMerge/>
            <w:tcMar>
              <w:left w:w="29" w:type="dxa"/>
            </w:tcMar>
            <w:vAlign w:val="center"/>
          </w:tcPr>
          <w:p w14:paraId="781FFE47" w14:textId="77777777" w:rsidR="00DB3EFB" w:rsidRPr="0035790A" w:rsidRDefault="00DB3EFB" w:rsidP="00F734F9">
            <w:pPr>
              <w:spacing w:before="60" w:after="60" w:line="240" w:lineRule="auto"/>
              <w:ind w:left="57" w:right="57"/>
              <w:rPr>
                <w:rFonts w:eastAsia="Calibri" w:cs="Arial"/>
                <w:color w:val="000000" w:themeColor="text1"/>
                <w:sz w:val="18"/>
                <w:szCs w:val="18"/>
                <w:lang w:val="en-GB"/>
              </w:rPr>
            </w:pPr>
          </w:p>
        </w:tc>
        <w:tc>
          <w:tcPr>
            <w:tcW w:w="1204" w:type="pct"/>
            <w:shd w:val="clear" w:color="auto" w:fill="auto"/>
            <w:tcMar>
              <w:left w:w="29" w:type="dxa"/>
            </w:tcMar>
            <w:vAlign w:val="center"/>
          </w:tcPr>
          <w:p w14:paraId="7E6AE7BE"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eastBoundLongitude</w:t>
            </w:r>
          </w:p>
        </w:tc>
        <w:tc>
          <w:tcPr>
            <w:tcW w:w="289" w:type="pct"/>
            <w:vAlign w:val="center"/>
          </w:tcPr>
          <w:p w14:paraId="66497143"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2A8B0051" w14:textId="6CE793B0"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Float</w:t>
            </w:r>
            <w:r w:rsidR="004116D5" w:rsidRPr="0035790A">
              <w:rPr>
                <w:rFonts w:eastAsia="Calibri" w:cs="Arial"/>
                <w:color w:val="000000" w:themeColor="text1"/>
                <w:sz w:val="18"/>
                <w:szCs w:val="18"/>
                <w:lang w:val="en-GB"/>
              </w:rPr>
              <w:t xml:space="preserve"> 32-bit</w:t>
            </w:r>
          </w:p>
        </w:tc>
        <w:tc>
          <w:tcPr>
            <w:tcW w:w="1607" w:type="pct"/>
            <w:vMerge/>
            <w:shd w:val="clear" w:color="auto" w:fill="auto"/>
            <w:tcMar>
              <w:top w:w="0" w:type="dxa"/>
              <w:left w:w="29" w:type="dxa"/>
              <w:bottom w:w="0" w:type="dxa"/>
              <w:right w:w="108" w:type="dxa"/>
            </w:tcMar>
            <w:vAlign w:val="center"/>
          </w:tcPr>
          <w:p w14:paraId="3197E943"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p>
        </w:tc>
      </w:tr>
      <w:tr w:rsidR="00DB3EFB" w:rsidRPr="0035790A" w14:paraId="3C12C02C" w14:textId="77777777" w:rsidTr="00696BF9">
        <w:trPr>
          <w:cantSplit/>
          <w:jc w:val="center"/>
        </w:trPr>
        <w:tc>
          <w:tcPr>
            <w:tcW w:w="234" w:type="pct"/>
            <w:vAlign w:val="center"/>
          </w:tcPr>
          <w:p w14:paraId="42712A75"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6</w:t>
            </w:r>
          </w:p>
        </w:tc>
        <w:tc>
          <w:tcPr>
            <w:tcW w:w="1015" w:type="pct"/>
            <w:vMerge/>
            <w:tcMar>
              <w:left w:w="29" w:type="dxa"/>
            </w:tcMar>
            <w:vAlign w:val="center"/>
          </w:tcPr>
          <w:p w14:paraId="0A76A7CB" w14:textId="77777777" w:rsidR="00DB3EFB" w:rsidRPr="0035790A" w:rsidRDefault="00DB3EFB" w:rsidP="00F734F9">
            <w:pPr>
              <w:spacing w:before="60" w:after="60" w:line="240" w:lineRule="auto"/>
              <w:ind w:left="57" w:right="57"/>
              <w:rPr>
                <w:rFonts w:eastAsia="Calibri" w:cs="Arial"/>
                <w:color w:val="000000" w:themeColor="text1"/>
                <w:sz w:val="18"/>
                <w:szCs w:val="18"/>
                <w:lang w:val="en-GB"/>
              </w:rPr>
            </w:pPr>
          </w:p>
        </w:tc>
        <w:tc>
          <w:tcPr>
            <w:tcW w:w="1204" w:type="pct"/>
            <w:shd w:val="clear" w:color="auto" w:fill="auto"/>
            <w:tcMar>
              <w:left w:w="29" w:type="dxa"/>
            </w:tcMar>
            <w:vAlign w:val="center"/>
          </w:tcPr>
          <w:p w14:paraId="050FCFB2"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southBoundLatitude</w:t>
            </w:r>
          </w:p>
        </w:tc>
        <w:tc>
          <w:tcPr>
            <w:tcW w:w="289" w:type="pct"/>
            <w:vAlign w:val="center"/>
          </w:tcPr>
          <w:p w14:paraId="4A9F94F0"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67219AA5" w14:textId="0B19C87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Float</w:t>
            </w:r>
            <w:r w:rsidR="004116D5" w:rsidRPr="0035790A">
              <w:rPr>
                <w:rFonts w:eastAsia="Calibri" w:cs="Arial"/>
                <w:color w:val="000000" w:themeColor="text1"/>
                <w:sz w:val="18"/>
                <w:szCs w:val="18"/>
                <w:lang w:val="en-GB"/>
              </w:rPr>
              <w:t xml:space="preserve"> 32-bit</w:t>
            </w:r>
          </w:p>
        </w:tc>
        <w:tc>
          <w:tcPr>
            <w:tcW w:w="1607" w:type="pct"/>
            <w:vMerge/>
            <w:shd w:val="clear" w:color="auto" w:fill="auto"/>
            <w:tcMar>
              <w:top w:w="0" w:type="dxa"/>
              <w:left w:w="29" w:type="dxa"/>
              <w:bottom w:w="0" w:type="dxa"/>
              <w:right w:w="108" w:type="dxa"/>
            </w:tcMar>
            <w:vAlign w:val="center"/>
          </w:tcPr>
          <w:p w14:paraId="0F369585"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p>
        </w:tc>
      </w:tr>
      <w:tr w:rsidR="00DB3EFB" w:rsidRPr="0035790A" w14:paraId="36F228C0" w14:textId="77777777" w:rsidTr="00696BF9">
        <w:trPr>
          <w:cantSplit/>
          <w:jc w:val="center"/>
        </w:trPr>
        <w:tc>
          <w:tcPr>
            <w:tcW w:w="234" w:type="pct"/>
            <w:vAlign w:val="center"/>
          </w:tcPr>
          <w:p w14:paraId="36631BF2"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7</w:t>
            </w:r>
          </w:p>
        </w:tc>
        <w:tc>
          <w:tcPr>
            <w:tcW w:w="1015" w:type="pct"/>
            <w:vMerge/>
            <w:tcMar>
              <w:left w:w="29" w:type="dxa"/>
            </w:tcMar>
            <w:vAlign w:val="center"/>
          </w:tcPr>
          <w:p w14:paraId="1333E317" w14:textId="77777777" w:rsidR="00DB3EFB" w:rsidRPr="0035790A" w:rsidRDefault="00DB3EFB" w:rsidP="00F734F9">
            <w:pPr>
              <w:spacing w:before="60" w:after="60" w:line="240" w:lineRule="auto"/>
              <w:ind w:left="57" w:right="57"/>
              <w:rPr>
                <w:rFonts w:eastAsia="Calibri" w:cs="Arial"/>
                <w:color w:val="000000" w:themeColor="text1"/>
                <w:sz w:val="18"/>
                <w:szCs w:val="18"/>
                <w:lang w:val="en-GB"/>
              </w:rPr>
            </w:pPr>
          </w:p>
        </w:tc>
        <w:tc>
          <w:tcPr>
            <w:tcW w:w="1204" w:type="pct"/>
            <w:shd w:val="clear" w:color="auto" w:fill="auto"/>
            <w:tcMar>
              <w:left w:w="29" w:type="dxa"/>
            </w:tcMar>
          </w:tcPr>
          <w:p w14:paraId="489BAA78"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northBoundLatitude</w:t>
            </w:r>
          </w:p>
        </w:tc>
        <w:tc>
          <w:tcPr>
            <w:tcW w:w="289" w:type="pct"/>
          </w:tcPr>
          <w:p w14:paraId="16E79184" w14:textId="77777777" w:rsidR="00DB3EFB" w:rsidRPr="0035790A" w:rsidRDefault="00DB3EFB" w:rsidP="00696BF9">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tcPr>
          <w:p w14:paraId="4CC63936" w14:textId="772D3F7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Float</w:t>
            </w:r>
            <w:r w:rsidR="004116D5" w:rsidRPr="0035790A">
              <w:rPr>
                <w:rFonts w:eastAsia="Calibri" w:cs="Arial"/>
                <w:color w:val="000000" w:themeColor="text1"/>
                <w:sz w:val="18"/>
                <w:szCs w:val="18"/>
                <w:lang w:val="en-GB"/>
              </w:rPr>
              <w:t xml:space="preserve"> 32-bit</w:t>
            </w:r>
          </w:p>
        </w:tc>
        <w:tc>
          <w:tcPr>
            <w:tcW w:w="1607" w:type="pct"/>
            <w:vMerge/>
            <w:shd w:val="clear" w:color="auto" w:fill="auto"/>
            <w:tcMar>
              <w:top w:w="0" w:type="dxa"/>
              <w:left w:w="29" w:type="dxa"/>
              <w:bottom w:w="0" w:type="dxa"/>
              <w:right w:w="108" w:type="dxa"/>
            </w:tcMar>
            <w:vAlign w:val="center"/>
          </w:tcPr>
          <w:p w14:paraId="6B8DB8A9"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p>
        </w:tc>
      </w:tr>
      <w:tr w:rsidR="00DB3EFB" w:rsidRPr="009D0E32" w14:paraId="207A1E89" w14:textId="77777777" w:rsidTr="00696BF9">
        <w:trPr>
          <w:cantSplit/>
          <w:jc w:val="center"/>
        </w:trPr>
        <w:tc>
          <w:tcPr>
            <w:tcW w:w="234" w:type="pct"/>
            <w:vAlign w:val="center"/>
          </w:tcPr>
          <w:p w14:paraId="0312233F"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8</w:t>
            </w:r>
          </w:p>
        </w:tc>
        <w:tc>
          <w:tcPr>
            <w:tcW w:w="1015" w:type="pct"/>
            <w:tcMar>
              <w:left w:w="29" w:type="dxa"/>
            </w:tcMar>
            <w:vAlign w:val="center"/>
          </w:tcPr>
          <w:p w14:paraId="69DEE507"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Geographic location of the resource (by description)</w:t>
            </w:r>
          </w:p>
        </w:tc>
        <w:tc>
          <w:tcPr>
            <w:tcW w:w="1204" w:type="pct"/>
            <w:shd w:val="clear" w:color="auto" w:fill="auto"/>
            <w:tcMar>
              <w:left w:w="29" w:type="dxa"/>
            </w:tcMar>
            <w:vAlign w:val="center"/>
          </w:tcPr>
          <w:p w14:paraId="27051FC7"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geographicIdentifier</w:t>
            </w:r>
          </w:p>
        </w:tc>
        <w:tc>
          <w:tcPr>
            <w:tcW w:w="289" w:type="pct"/>
            <w:vAlign w:val="center"/>
          </w:tcPr>
          <w:p w14:paraId="0AA0E4CC"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0..1</w:t>
            </w:r>
          </w:p>
        </w:tc>
        <w:tc>
          <w:tcPr>
            <w:tcW w:w="651" w:type="pct"/>
            <w:shd w:val="clear" w:color="auto" w:fill="auto"/>
            <w:tcMar>
              <w:top w:w="0" w:type="dxa"/>
              <w:left w:w="29" w:type="dxa"/>
              <w:bottom w:w="0" w:type="dxa"/>
              <w:right w:w="108" w:type="dxa"/>
            </w:tcMar>
            <w:vAlign w:val="center"/>
          </w:tcPr>
          <w:p w14:paraId="59760EDF"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String</w:t>
            </w:r>
          </w:p>
        </w:tc>
        <w:tc>
          <w:tcPr>
            <w:tcW w:w="1607" w:type="pct"/>
            <w:shd w:val="clear" w:color="auto" w:fill="auto"/>
            <w:tcMar>
              <w:top w:w="0" w:type="dxa"/>
              <w:left w:w="29" w:type="dxa"/>
              <w:bottom w:w="0" w:type="dxa"/>
              <w:right w:w="108" w:type="dxa"/>
            </w:tcMar>
            <w:vAlign w:val="center"/>
          </w:tcPr>
          <w:p w14:paraId="212553A9" w14:textId="02A5610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Description, or location code fro</w:t>
            </w:r>
            <w:r w:rsidR="00F734F9">
              <w:rPr>
                <w:rFonts w:eastAsia="Calibri" w:cs="Arial"/>
                <w:color w:val="000000" w:themeColor="text1"/>
                <w:sz w:val="18"/>
                <w:szCs w:val="18"/>
                <w:lang w:val="en-GB"/>
              </w:rPr>
              <w:t>m list agreed by data producers</w:t>
            </w:r>
          </w:p>
          <w:p w14:paraId="30073B49"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fr-FR"/>
              </w:rPr>
            </w:pPr>
            <w:r w:rsidRPr="0035790A">
              <w:rPr>
                <w:rFonts w:eastAsia="Calibri" w:cs="Arial"/>
                <w:color w:val="000000" w:themeColor="text1"/>
                <w:sz w:val="18"/>
                <w:szCs w:val="18"/>
                <w:lang w:val="fr-FR"/>
              </w:rPr>
              <w:t>(In S-100: EX_Extent &gt; EX_GeographicDescription.geographicIdentifier &gt; MD_Identifier.code)</w:t>
            </w:r>
          </w:p>
        </w:tc>
      </w:tr>
      <w:tr w:rsidR="00DB3EFB" w:rsidRPr="0035790A" w14:paraId="45B4D07C" w14:textId="77777777" w:rsidTr="00696BF9">
        <w:trPr>
          <w:cantSplit/>
          <w:jc w:val="center"/>
        </w:trPr>
        <w:tc>
          <w:tcPr>
            <w:tcW w:w="234" w:type="pct"/>
            <w:vAlign w:val="center"/>
          </w:tcPr>
          <w:p w14:paraId="05DC6D17" w14:textId="3DDB4A87" w:rsidR="00DB3EFB" w:rsidRPr="0035790A" w:rsidRDefault="00903494" w:rsidP="0035790A">
            <w:pPr>
              <w:spacing w:before="60" w:after="60" w:line="240" w:lineRule="auto"/>
              <w:jc w:val="center"/>
              <w:rPr>
                <w:rFonts w:eastAsia="Calibri" w:cs="Arial"/>
                <w:color w:val="000000" w:themeColor="text1"/>
                <w:sz w:val="18"/>
                <w:szCs w:val="18"/>
                <w:lang w:val="en-GB"/>
              </w:rPr>
            </w:pPr>
            <w:r>
              <w:rPr>
                <w:rFonts w:eastAsia="Calibri" w:cs="Arial"/>
                <w:color w:val="000000" w:themeColor="text1"/>
                <w:sz w:val="18"/>
                <w:szCs w:val="18"/>
                <w:lang w:val="en-GB"/>
              </w:rPr>
              <w:t>9</w:t>
            </w:r>
          </w:p>
        </w:tc>
        <w:tc>
          <w:tcPr>
            <w:tcW w:w="1015" w:type="pct"/>
            <w:tcMar>
              <w:left w:w="29" w:type="dxa"/>
            </w:tcMar>
            <w:vAlign w:val="center"/>
          </w:tcPr>
          <w:p w14:paraId="7451ACBC"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Name of the horizontal CRS</w:t>
            </w:r>
          </w:p>
        </w:tc>
        <w:tc>
          <w:tcPr>
            <w:tcW w:w="1204" w:type="pct"/>
            <w:shd w:val="clear" w:color="auto" w:fill="auto"/>
            <w:tcMar>
              <w:left w:w="29" w:type="dxa"/>
            </w:tcMar>
            <w:vAlign w:val="center"/>
          </w:tcPr>
          <w:p w14:paraId="7C5C9248"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nameOfHorizontalCRS</w:t>
            </w:r>
          </w:p>
        </w:tc>
        <w:tc>
          <w:tcPr>
            <w:tcW w:w="289" w:type="pct"/>
            <w:vAlign w:val="center"/>
          </w:tcPr>
          <w:p w14:paraId="0664BEA2"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61F204AC"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String</w:t>
            </w:r>
          </w:p>
        </w:tc>
        <w:tc>
          <w:tcPr>
            <w:tcW w:w="1607" w:type="pct"/>
            <w:shd w:val="clear" w:color="auto" w:fill="auto"/>
            <w:tcMar>
              <w:top w:w="0" w:type="dxa"/>
              <w:left w:w="29" w:type="dxa"/>
              <w:bottom w:w="0" w:type="dxa"/>
              <w:right w:w="108" w:type="dxa"/>
            </w:tcMar>
          </w:tcPr>
          <w:p w14:paraId="1CAA20B0"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Mandatory if horizontalCRS = -1</w:t>
            </w:r>
          </w:p>
        </w:tc>
      </w:tr>
      <w:tr w:rsidR="00DB3EFB" w:rsidRPr="0035790A" w14:paraId="5EB753A5" w14:textId="77777777" w:rsidTr="00696BF9">
        <w:trPr>
          <w:cantSplit/>
          <w:jc w:val="center"/>
        </w:trPr>
        <w:tc>
          <w:tcPr>
            <w:tcW w:w="234" w:type="pct"/>
            <w:vAlign w:val="center"/>
          </w:tcPr>
          <w:p w14:paraId="44AF0900" w14:textId="20C6E799"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0</w:t>
            </w:r>
          </w:p>
        </w:tc>
        <w:tc>
          <w:tcPr>
            <w:tcW w:w="1015" w:type="pct"/>
            <w:tcMar>
              <w:left w:w="29" w:type="dxa"/>
            </w:tcMar>
            <w:vAlign w:val="center"/>
          </w:tcPr>
          <w:p w14:paraId="09F92AAE"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Type of the horizontal CRS</w:t>
            </w:r>
          </w:p>
        </w:tc>
        <w:tc>
          <w:tcPr>
            <w:tcW w:w="1204" w:type="pct"/>
            <w:shd w:val="clear" w:color="auto" w:fill="auto"/>
            <w:tcMar>
              <w:left w:w="29" w:type="dxa"/>
            </w:tcMar>
            <w:vAlign w:val="center"/>
          </w:tcPr>
          <w:p w14:paraId="36E71B58"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typeOfHorizontalCRS</w:t>
            </w:r>
          </w:p>
        </w:tc>
        <w:tc>
          <w:tcPr>
            <w:tcW w:w="289" w:type="pct"/>
            <w:vAlign w:val="center"/>
          </w:tcPr>
          <w:p w14:paraId="5B10D968"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30714DD6"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Enumeration</w:t>
            </w:r>
          </w:p>
        </w:tc>
        <w:tc>
          <w:tcPr>
            <w:tcW w:w="1607" w:type="pct"/>
            <w:shd w:val="clear" w:color="auto" w:fill="auto"/>
            <w:tcMar>
              <w:top w:w="0" w:type="dxa"/>
              <w:left w:w="29" w:type="dxa"/>
              <w:bottom w:w="0" w:type="dxa"/>
              <w:right w:w="108" w:type="dxa"/>
            </w:tcMar>
          </w:tcPr>
          <w:p w14:paraId="05C3E988" w14:textId="77777777" w:rsidR="00DB3EFB" w:rsidRPr="0035790A" w:rsidRDefault="00DB3EFB" w:rsidP="00696BF9">
            <w:pPr>
              <w:spacing w:before="60" w:after="60" w:line="240" w:lineRule="auto"/>
              <w:ind w:left="57" w:right="57"/>
              <w:jc w:val="left"/>
              <w:rPr>
                <w:rFonts w:cs="Arial"/>
                <w:sz w:val="18"/>
                <w:szCs w:val="18"/>
                <w:lang w:val="en-GB"/>
              </w:rPr>
            </w:pPr>
            <w:r w:rsidRPr="0035790A">
              <w:rPr>
                <w:rFonts w:cs="Arial"/>
                <w:sz w:val="18"/>
                <w:szCs w:val="18"/>
                <w:lang w:val="en-GB"/>
              </w:rPr>
              <w:t>Mandatory if horizontalCRS = -1</w:t>
            </w:r>
          </w:p>
          <w:p w14:paraId="47E2B144" w14:textId="29754D90"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See </w:t>
            </w:r>
            <w:r w:rsidRPr="0035790A">
              <w:rPr>
                <w:rFonts w:cs="Arial"/>
                <w:sz w:val="18"/>
                <w:szCs w:val="18"/>
                <w:lang w:val="en-GB"/>
              </w:rPr>
              <w:fldChar w:fldCharType="begin"/>
            </w:r>
            <w:r w:rsidRPr="0035790A">
              <w:rPr>
                <w:rFonts w:cs="Arial"/>
                <w:sz w:val="18"/>
                <w:szCs w:val="18"/>
                <w:lang w:val="en-GB"/>
              </w:rPr>
              <w:instrText xml:space="preserve"> REF _Ref109248372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12-5</w:t>
            </w:r>
            <w:r w:rsidRPr="0035790A">
              <w:rPr>
                <w:rFonts w:cs="Arial"/>
                <w:sz w:val="18"/>
                <w:szCs w:val="18"/>
                <w:lang w:val="en-GB"/>
              </w:rPr>
              <w:fldChar w:fldCharType="end"/>
            </w:r>
          </w:p>
        </w:tc>
      </w:tr>
      <w:tr w:rsidR="00DB3EFB" w:rsidRPr="0035790A" w14:paraId="6BAC2DB3" w14:textId="77777777" w:rsidTr="00696BF9">
        <w:trPr>
          <w:cantSplit/>
          <w:jc w:val="center"/>
        </w:trPr>
        <w:tc>
          <w:tcPr>
            <w:tcW w:w="234" w:type="pct"/>
            <w:vAlign w:val="center"/>
          </w:tcPr>
          <w:p w14:paraId="3A10C7E5" w14:textId="09AFA829"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lastRenderedPageBreak/>
              <w:t>1</w:t>
            </w:r>
            <w:r w:rsidR="00903494">
              <w:rPr>
                <w:rFonts w:eastAsia="Calibri" w:cs="Arial"/>
                <w:color w:val="000000" w:themeColor="text1"/>
                <w:sz w:val="18"/>
                <w:szCs w:val="18"/>
                <w:lang w:val="en-GB"/>
              </w:rPr>
              <w:t>1</w:t>
            </w:r>
          </w:p>
        </w:tc>
        <w:tc>
          <w:tcPr>
            <w:tcW w:w="1015" w:type="pct"/>
            <w:tcMar>
              <w:left w:w="29" w:type="dxa"/>
            </w:tcMar>
            <w:vAlign w:val="center"/>
          </w:tcPr>
          <w:p w14:paraId="30D165B3"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Horizontal coordinate system</w:t>
            </w:r>
          </w:p>
        </w:tc>
        <w:tc>
          <w:tcPr>
            <w:tcW w:w="1204" w:type="pct"/>
            <w:shd w:val="clear" w:color="auto" w:fill="auto"/>
            <w:tcMar>
              <w:left w:w="29" w:type="dxa"/>
            </w:tcMar>
            <w:vAlign w:val="center"/>
          </w:tcPr>
          <w:p w14:paraId="6C373EC5"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horizontalCS</w:t>
            </w:r>
          </w:p>
        </w:tc>
        <w:tc>
          <w:tcPr>
            <w:tcW w:w="289" w:type="pct"/>
            <w:vAlign w:val="center"/>
          </w:tcPr>
          <w:p w14:paraId="1E6FF4FE"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48167DA1" w14:textId="44C2A866"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Integer</w:t>
            </w:r>
            <w:r w:rsidR="004116D5" w:rsidRPr="0035790A">
              <w:rPr>
                <w:rFonts w:cs="Arial"/>
                <w:sz w:val="18"/>
                <w:szCs w:val="18"/>
                <w:lang w:val="en-GB"/>
              </w:rPr>
              <w:t xml:space="preserve"> 32-bit</w:t>
            </w:r>
          </w:p>
        </w:tc>
        <w:tc>
          <w:tcPr>
            <w:tcW w:w="1607" w:type="pct"/>
            <w:shd w:val="clear" w:color="auto" w:fill="auto"/>
            <w:tcMar>
              <w:top w:w="0" w:type="dxa"/>
              <w:left w:w="29" w:type="dxa"/>
              <w:bottom w:w="0" w:type="dxa"/>
              <w:right w:w="108" w:type="dxa"/>
            </w:tcMar>
          </w:tcPr>
          <w:p w14:paraId="21DE5CA9" w14:textId="77777777" w:rsidR="00DB3EFB" w:rsidRPr="0035790A" w:rsidRDefault="00DB3EFB" w:rsidP="00696BF9">
            <w:pPr>
              <w:spacing w:before="60" w:after="60" w:line="240" w:lineRule="auto"/>
              <w:ind w:left="57" w:right="57"/>
              <w:jc w:val="left"/>
              <w:rPr>
                <w:rFonts w:cs="Arial"/>
                <w:sz w:val="18"/>
                <w:szCs w:val="18"/>
                <w:lang w:val="en-GB"/>
              </w:rPr>
            </w:pPr>
            <w:r w:rsidRPr="0035790A">
              <w:rPr>
                <w:rFonts w:cs="Arial"/>
                <w:sz w:val="18"/>
                <w:szCs w:val="18"/>
                <w:lang w:val="en-GB"/>
              </w:rPr>
              <w:t>Mandatory if horizontalCRS = -1</w:t>
            </w:r>
          </w:p>
          <w:p w14:paraId="6A958AB2" w14:textId="77777777" w:rsidR="00DB3EFB" w:rsidRPr="0035790A" w:rsidRDefault="00DB3EFB" w:rsidP="00696BF9">
            <w:pPr>
              <w:spacing w:before="60" w:after="60" w:line="240" w:lineRule="auto"/>
              <w:ind w:left="57" w:right="57"/>
              <w:jc w:val="left"/>
              <w:rPr>
                <w:rFonts w:cs="Arial"/>
                <w:sz w:val="18"/>
                <w:szCs w:val="18"/>
                <w:lang w:val="en-GB"/>
              </w:rPr>
            </w:pPr>
            <w:r w:rsidRPr="0035790A">
              <w:rPr>
                <w:rFonts w:cs="Arial"/>
                <w:sz w:val="18"/>
                <w:szCs w:val="18"/>
                <w:lang w:val="en-GB"/>
              </w:rPr>
              <w:t>Allowed values if typeOfHorizontalCRS = 1 (Geodetic CRS 2D):</w:t>
            </w:r>
          </w:p>
          <w:p w14:paraId="05F6BD90" w14:textId="77777777" w:rsidR="00DB3EFB" w:rsidRPr="0035790A" w:rsidRDefault="00DB3EFB" w:rsidP="00696BF9">
            <w:pPr>
              <w:numPr>
                <w:ilvl w:val="0"/>
                <w:numId w:val="37"/>
              </w:numPr>
              <w:suppressAutoHyphens/>
              <w:spacing w:before="60" w:after="60" w:line="240" w:lineRule="auto"/>
              <w:ind w:left="57" w:right="57" w:hanging="130"/>
              <w:jc w:val="left"/>
              <w:rPr>
                <w:rFonts w:cs="Arial"/>
                <w:sz w:val="18"/>
                <w:szCs w:val="18"/>
                <w:lang w:val="en-GB"/>
              </w:rPr>
            </w:pPr>
            <w:r w:rsidRPr="0035790A">
              <w:rPr>
                <w:rFonts w:cs="Arial"/>
                <w:sz w:val="18"/>
                <w:szCs w:val="18"/>
                <w:lang w:val="en-GB"/>
              </w:rPr>
              <w:t>6422 (Lat, Lon – degree)</w:t>
            </w:r>
          </w:p>
          <w:p w14:paraId="65D2EA31" w14:textId="77777777" w:rsidR="00DB3EFB" w:rsidRPr="0035790A" w:rsidRDefault="00DB3EFB" w:rsidP="00696BF9">
            <w:pPr>
              <w:spacing w:before="60" w:after="60" w:line="240" w:lineRule="auto"/>
              <w:ind w:left="57" w:right="57"/>
              <w:jc w:val="left"/>
              <w:rPr>
                <w:rFonts w:cs="Arial"/>
                <w:sz w:val="18"/>
                <w:szCs w:val="18"/>
                <w:lang w:val="en-GB"/>
              </w:rPr>
            </w:pPr>
            <w:r w:rsidRPr="0035790A">
              <w:rPr>
                <w:rFonts w:cs="Arial"/>
                <w:sz w:val="18"/>
                <w:szCs w:val="18"/>
                <w:lang w:val="en-GB"/>
              </w:rPr>
              <w:t>Allowed values if typeOfHorizontalCRS = 2 (Projected CRS):</w:t>
            </w:r>
          </w:p>
          <w:p w14:paraId="676F526F" w14:textId="77777777" w:rsidR="00DB3EFB" w:rsidRPr="0035790A" w:rsidRDefault="00DB3EFB" w:rsidP="00696BF9">
            <w:pPr>
              <w:numPr>
                <w:ilvl w:val="0"/>
                <w:numId w:val="37"/>
              </w:numPr>
              <w:suppressAutoHyphens/>
              <w:spacing w:before="60" w:after="60" w:line="240" w:lineRule="auto"/>
              <w:ind w:left="57" w:right="57" w:hanging="177"/>
              <w:jc w:val="left"/>
              <w:rPr>
                <w:rFonts w:cs="Arial"/>
                <w:sz w:val="18"/>
                <w:szCs w:val="18"/>
                <w:lang w:val="en-GB"/>
              </w:rPr>
            </w:pPr>
            <w:r w:rsidRPr="0035790A">
              <w:rPr>
                <w:rFonts w:cs="Arial"/>
                <w:sz w:val="18"/>
                <w:szCs w:val="18"/>
                <w:lang w:val="en-GB"/>
              </w:rPr>
              <w:t>4400 (Easting, Northing – metres)</w:t>
            </w:r>
          </w:p>
          <w:p w14:paraId="34BA5719" w14:textId="77777777" w:rsidR="00DB3EFB" w:rsidRPr="0035790A" w:rsidRDefault="00DB3EFB" w:rsidP="00696BF9">
            <w:pPr>
              <w:numPr>
                <w:ilvl w:val="0"/>
                <w:numId w:val="37"/>
              </w:numPr>
              <w:suppressAutoHyphens/>
              <w:spacing w:before="60" w:after="60" w:line="240" w:lineRule="auto"/>
              <w:ind w:left="57" w:right="57" w:hanging="177"/>
              <w:jc w:val="left"/>
              <w:rPr>
                <w:rFonts w:eastAsia="Calibri" w:cs="Arial"/>
                <w:color w:val="000000" w:themeColor="text1"/>
                <w:sz w:val="18"/>
                <w:szCs w:val="18"/>
                <w:lang w:val="en-GB"/>
              </w:rPr>
            </w:pPr>
            <w:r w:rsidRPr="0035790A">
              <w:rPr>
                <w:rFonts w:cs="Arial"/>
                <w:sz w:val="18"/>
                <w:szCs w:val="18"/>
                <w:lang w:val="en-GB"/>
              </w:rPr>
              <w:t>4500 (Northing, Easting – metres)</w:t>
            </w:r>
          </w:p>
        </w:tc>
      </w:tr>
      <w:tr w:rsidR="00DB3EFB" w:rsidRPr="0035790A" w14:paraId="2728CAC8" w14:textId="77777777" w:rsidTr="00696BF9">
        <w:trPr>
          <w:cantSplit/>
          <w:jc w:val="center"/>
        </w:trPr>
        <w:tc>
          <w:tcPr>
            <w:tcW w:w="234" w:type="pct"/>
            <w:vAlign w:val="center"/>
          </w:tcPr>
          <w:p w14:paraId="47622124" w14:textId="32D2DCA0"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2</w:t>
            </w:r>
          </w:p>
        </w:tc>
        <w:tc>
          <w:tcPr>
            <w:tcW w:w="1015" w:type="pct"/>
            <w:tcMar>
              <w:left w:w="29" w:type="dxa"/>
            </w:tcMar>
            <w:vAlign w:val="center"/>
          </w:tcPr>
          <w:p w14:paraId="1A9E3853"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Horizontal datum</w:t>
            </w:r>
          </w:p>
        </w:tc>
        <w:tc>
          <w:tcPr>
            <w:tcW w:w="1204" w:type="pct"/>
            <w:shd w:val="clear" w:color="auto" w:fill="auto"/>
            <w:tcMar>
              <w:left w:w="29" w:type="dxa"/>
            </w:tcMar>
            <w:vAlign w:val="center"/>
          </w:tcPr>
          <w:p w14:paraId="42E37E40"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horizontalDatum</w:t>
            </w:r>
          </w:p>
        </w:tc>
        <w:tc>
          <w:tcPr>
            <w:tcW w:w="289" w:type="pct"/>
            <w:vAlign w:val="center"/>
          </w:tcPr>
          <w:p w14:paraId="2C6F3CA3"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4275F575" w14:textId="2E2BAF8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Integer</w:t>
            </w:r>
            <w:r w:rsidR="004116D5" w:rsidRPr="0035790A">
              <w:rPr>
                <w:rFonts w:cs="Arial"/>
                <w:sz w:val="18"/>
                <w:szCs w:val="18"/>
                <w:lang w:val="en-GB"/>
              </w:rPr>
              <w:t xml:space="preserve"> 32-bit</w:t>
            </w:r>
          </w:p>
        </w:tc>
        <w:tc>
          <w:tcPr>
            <w:tcW w:w="1607" w:type="pct"/>
            <w:shd w:val="clear" w:color="auto" w:fill="auto"/>
            <w:tcMar>
              <w:top w:w="0" w:type="dxa"/>
              <w:left w:w="29" w:type="dxa"/>
              <w:bottom w:w="0" w:type="dxa"/>
              <w:right w:w="108" w:type="dxa"/>
            </w:tcMar>
          </w:tcPr>
          <w:p w14:paraId="425664D7" w14:textId="77777777" w:rsidR="00DB3EFB" w:rsidRPr="0035790A" w:rsidRDefault="00DB3EFB" w:rsidP="00696BF9">
            <w:pPr>
              <w:spacing w:before="60" w:after="60" w:line="240" w:lineRule="auto"/>
              <w:ind w:left="57" w:right="57"/>
              <w:jc w:val="left"/>
              <w:rPr>
                <w:rFonts w:cs="Arial"/>
                <w:sz w:val="18"/>
                <w:szCs w:val="18"/>
                <w:lang w:val="en-GB"/>
              </w:rPr>
            </w:pPr>
            <w:r w:rsidRPr="0035790A">
              <w:rPr>
                <w:rFonts w:cs="Arial"/>
                <w:sz w:val="18"/>
                <w:szCs w:val="18"/>
                <w:lang w:val="en-GB"/>
              </w:rPr>
              <w:t>Mandatory if horizontalCRS = -1</w:t>
            </w:r>
          </w:p>
          <w:p w14:paraId="0767760F"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EPSG code or -1 if user defined</w:t>
            </w:r>
          </w:p>
        </w:tc>
      </w:tr>
      <w:tr w:rsidR="00DB3EFB" w:rsidRPr="0035790A" w14:paraId="093D1028" w14:textId="77777777" w:rsidTr="00696BF9">
        <w:trPr>
          <w:cantSplit/>
          <w:jc w:val="center"/>
        </w:trPr>
        <w:tc>
          <w:tcPr>
            <w:tcW w:w="234" w:type="pct"/>
            <w:vAlign w:val="center"/>
          </w:tcPr>
          <w:p w14:paraId="62F8305F" w14:textId="5E66B4A6"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3</w:t>
            </w:r>
          </w:p>
        </w:tc>
        <w:tc>
          <w:tcPr>
            <w:tcW w:w="1015" w:type="pct"/>
            <w:tcMar>
              <w:left w:w="29" w:type="dxa"/>
            </w:tcMar>
            <w:vAlign w:val="center"/>
          </w:tcPr>
          <w:p w14:paraId="6664A4EB"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Name of horizontal datum</w:t>
            </w:r>
          </w:p>
        </w:tc>
        <w:tc>
          <w:tcPr>
            <w:tcW w:w="1204" w:type="pct"/>
            <w:shd w:val="clear" w:color="auto" w:fill="auto"/>
            <w:tcMar>
              <w:left w:w="29" w:type="dxa"/>
            </w:tcMar>
            <w:vAlign w:val="center"/>
          </w:tcPr>
          <w:p w14:paraId="3E17C79A"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nameOfHorizontalDatum</w:t>
            </w:r>
          </w:p>
        </w:tc>
        <w:tc>
          <w:tcPr>
            <w:tcW w:w="289" w:type="pct"/>
            <w:vAlign w:val="center"/>
          </w:tcPr>
          <w:p w14:paraId="31513EEE"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14E7FE17"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String</w:t>
            </w:r>
          </w:p>
        </w:tc>
        <w:tc>
          <w:tcPr>
            <w:tcW w:w="1607" w:type="pct"/>
            <w:shd w:val="clear" w:color="auto" w:fill="auto"/>
            <w:tcMar>
              <w:top w:w="0" w:type="dxa"/>
              <w:left w:w="29" w:type="dxa"/>
              <w:bottom w:w="0" w:type="dxa"/>
              <w:right w:w="108" w:type="dxa"/>
            </w:tcMar>
          </w:tcPr>
          <w:p w14:paraId="230B72BA" w14:textId="142D5B8A"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Mandatory if horizontalDatum = </w:t>
            </w:r>
            <w:r w:rsidR="00F734F9">
              <w:rPr>
                <w:rFonts w:cs="Arial"/>
                <w:sz w:val="18"/>
                <w:szCs w:val="18"/>
                <w:lang w:val="en-GB"/>
              </w:rPr>
              <w:t xml:space="preserve"> </w:t>
            </w:r>
            <w:r w:rsidRPr="0035790A">
              <w:rPr>
                <w:rFonts w:cs="Arial"/>
                <w:sz w:val="18"/>
                <w:szCs w:val="18"/>
                <w:lang w:val="en-GB"/>
              </w:rPr>
              <w:t>-1</w:t>
            </w:r>
          </w:p>
        </w:tc>
      </w:tr>
      <w:tr w:rsidR="00DB3EFB" w:rsidRPr="0035790A" w14:paraId="27F132FC" w14:textId="77777777" w:rsidTr="00696BF9">
        <w:trPr>
          <w:cantSplit/>
          <w:jc w:val="center"/>
        </w:trPr>
        <w:tc>
          <w:tcPr>
            <w:tcW w:w="234" w:type="pct"/>
            <w:vAlign w:val="center"/>
          </w:tcPr>
          <w:p w14:paraId="06A1860F" w14:textId="252D2BEF"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4</w:t>
            </w:r>
          </w:p>
        </w:tc>
        <w:tc>
          <w:tcPr>
            <w:tcW w:w="1015" w:type="pct"/>
            <w:tcMar>
              <w:left w:w="29" w:type="dxa"/>
            </w:tcMar>
            <w:vAlign w:val="center"/>
          </w:tcPr>
          <w:p w14:paraId="7DA09169"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Prime meridian</w:t>
            </w:r>
          </w:p>
        </w:tc>
        <w:tc>
          <w:tcPr>
            <w:tcW w:w="1204" w:type="pct"/>
            <w:shd w:val="clear" w:color="auto" w:fill="auto"/>
            <w:tcMar>
              <w:left w:w="29" w:type="dxa"/>
            </w:tcMar>
            <w:vAlign w:val="center"/>
          </w:tcPr>
          <w:p w14:paraId="13F7708B"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primeMeridian</w:t>
            </w:r>
          </w:p>
        </w:tc>
        <w:tc>
          <w:tcPr>
            <w:tcW w:w="289" w:type="pct"/>
            <w:vAlign w:val="center"/>
          </w:tcPr>
          <w:p w14:paraId="16A540AB"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5CAE8E20" w14:textId="5CF98BB5"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Integer</w:t>
            </w:r>
            <w:r w:rsidR="004116D5" w:rsidRPr="0035790A">
              <w:rPr>
                <w:rFonts w:cs="Arial"/>
                <w:sz w:val="18"/>
                <w:szCs w:val="18"/>
                <w:lang w:val="en-GB"/>
              </w:rPr>
              <w:t xml:space="preserve"> 32-bit</w:t>
            </w:r>
          </w:p>
        </w:tc>
        <w:tc>
          <w:tcPr>
            <w:tcW w:w="1607" w:type="pct"/>
            <w:shd w:val="clear" w:color="auto" w:fill="auto"/>
            <w:tcMar>
              <w:top w:w="0" w:type="dxa"/>
              <w:left w:w="29" w:type="dxa"/>
              <w:bottom w:w="0" w:type="dxa"/>
              <w:right w:w="108" w:type="dxa"/>
            </w:tcMar>
          </w:tcPr>
          <w:p w14:paraId="2F8F4FB2" w14:textId="2B1D88E3"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Mandatory if horizontalDatum = </w:t>
            </w:r>
            <w:r w:rsidR="00F734F9">
              <w:rPr>
                <w:rFonts w:cs="Arial"/>
                <w:sz w:val="18"/>
                <w:szCs w:val="18"/>
                <w:lang w:val="en-GB"/>
              </w:rPr>
              <w:t xml:space="preserve"> </w:t>
            </w:r>
            <w:r w:rsidRPr="0035790A">
              <w:rPr>
                <w:rFonts w:cs="Arial"/>
                <w:sz w:val="18"/>
                <w:szCs w:val="18"/>
                <w:lang w:val="en-GB"/>
              </w:rPr>
              <w:t>-1; EPSG Code</w:t>
            </w:r>
          </w:p>
        </w:tc>
      </w:tr>
      <w:tr w:rsidR="00DB3EFB" w:rsidRPr="0035790A" w14:paraId="05E69E6B" w14:textId="77777777" w:rsidTr="00696BF9">
        <w:trPr>
          <w:cantSplit/>
          <w:jc w:val="center"/>
        </w:trPr>
        <w:tc>
          <w:tcPr>
            <w:tcW w:w="234" w:type="pct"/>
            <w:vAlign w:val="center"/>
          </w:tcPr>
          <w:p w14:paraId="6B3DC6C9" w14:textId="50FB2B51"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5</w:t>
            </w:r>
          </w:p>
        </w:tc>
        <w:tc>
          <w:tcPr>
            <w:tcW w:w="1015" w:type="pct"/>
            <w:tcMar>
              <w:left w:w="29" w:type="dxa"/>
            </w:tcMar>
            <w:vAlign w:val="center"/>
          </w:tcPr>
          <w:p w14:paraId="3BFFF3AC"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Spheroid</w:t>
            </w:r>
          </w:p>
        </w:tc>
        <w:tc>
          <w:tcPr>
            <w:tcW w:w="1204" w:type="pct"/>
            <w:shd w:val="clear" w:color="auto" w:fill="auto"/>
            <w:tcMar>
              <w:left w:w="29" w:type="dxa"/>
            </w:tcMar>
            <w:vAlign w:val="center"/>
          </w:tcPr>
          <w:p w14:paraId="6533E1A0"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spheroid</w:t>
            </w:r>
          </w:p>
        </w:tc>
        <w:tc>
          <w:tcPr>
            <w:tcW w:w="289" w:type="pct"/>
            <w:vAlign w:val="center"/>
          </w:tcPr>
          <w:p w14:paraId="1263B6A8"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1663045B" w14:textId="5AFDB06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Integer</w:t>
            </w:r>
            <w:r w:rsidR="004116D5" w:rsidRPr="0035790A">
              <w:rPr>
                <w:rFonts w:cs="Arial"/>
                <w:sz w:val="18"/>
                <w:szCs w:val="18"/>
                <w:lang w:val="en-GB"/>
              </w:rPr>
              <w:t xml:space="preserve"> 32-bit</w:t>
            </w:r>
          </w:p>
        </w:tc>
        <w:tc>
          <w:tcPr>
            <w:tcW w:w="1607" w:type="pct"/>
            <w:shd w:val="clear" w:color="auto" w:fill="auto"/>
            <w:tcMar>
              <w:top w:w="0" w:type="dxa"/>
              <w:left w:w="29" w:type="dxa"/>
              <w:bottom w:w="0" w:type="dxa"/>
              <w:right w:w="108" w:type="dxa"/>
            </w:tcMar>
          </w:tcPr>
          <w:p w14:paraId="6FAAC8CF" w14:textId="1FB32584"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Mandatory if horizontalDatum = </w:t>
            </w:r>
            <w:r w:rsidR="00951F9A">
              <w:rPr>
                <w:rFonts w:cs="Arial"/>
                <w:sz w:val="18"/>
                <w:szCs w:val="18"/>
                <w:lang w:val="en-GB"/>
              </w:rPr>
              <w:t xml:space="preserve"> </w:t>
            </w:r>
            <w:r w:rsidRPr="0035790A">
              <w:rPr>
                <w:rFonts w:cs="Arial"/>
                <w:sz w:val="18"/>
                <w:szCs w:val="18"/>
                <w:lang w:val="en-GB"/>
              </w:rPr>
              <w:t>-1; EPSG Code</w:t>
            </w:r>
          </w:p>
        </w:tc>
      </w:tr>
      <w:tr w:rsidR="00DB3EFB" w:rsidRPr="0035790A" w14:paraId="5A67828F" w14:textId="77777777" w:rsidTr="00696BF9">
        <w:trPr>
          <w:cantSplit/>
          <w:jc w:val="center"/>
        </w:trPr>
        <w:tc>
          <w:tcPr>
            <w:tcW w:w="234" w:type="pct"/>
            <w:vAlign w:val="center"/>
          </w:tcPr>
          <w:p w14:paraId="7B583407" w14:textId="4EB9A4CE"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6</w:t>
            </w:r>
          </w:p>
        </w:tc>
        <w:tc>
          <w:tcPr>
            <w:tcW w:w="1015" w:type="pct"/>
            <w:tcMar>
              <w:left w:w="29" w:type="dxa"/>
            </w:tcMar>
            <w:vAlign w:val="center"/>
          </w:tcPr>
          <w:p w14:paraId="01D0E37D"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method</w:t>
            </w:r>
          </w:p>
        </w:tc>
        <w:tc>
          <w:tcPr>
            <w:tcW w:w="1204" w:type="pct"/>
            <w:shd w:val="clear" w:color="auto" w:fill="auto"/>
            <w:tcMar>
              <w:left w:w="29" w:type="dxa"/>
            </w:tcMar>
            <w:vAlign w:val="center"/>
          </w:tcPr>
          <w:p w14:paraId="45B3D819"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projectionMethod</w:t>
            </w:r>
          </w:p>
        </w:tc>
        <w:tc>
          <w:tcPr>
            <w:tcW w:w="289" w:type="pct"/>
            <w:vAlign w:val="center"/>
          </w:tcPr>
          <w:p w14:paraId="1F761EF0"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118D9E3A" w14:textId="6C718B66"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Integer</w:t>
            </w:r>
            <w:r w:rsidR="004116D5" w:rsidRPr="0035790A">
              <w:rPr>
                <w:rFonts w:cs="Arial"/>
                <w:sz w:val="18"/>
                <w:szCs w:val="18"/>
                <w:lang w:val="en-GB"/>
              </w:rPr>
              <w:t xml:space="preserve"> 32-bit</w:t>
            </w:r>
          </w:p>
        </w:tc>
        <w:tc>
          <w:tcPr>
            <w:tcW w:w="1607" w:type="pct"/>
            <w:shd w:val="clear" w:color="auto" w:fill="auto"/>
            <w:tcMar>
              <w:top w:w="0" w:type="dxa"/>
              <w:left w:w="29" w:type="dxa"/>
              <w:bottom w:w="0" w:type="dxa"/>
              <w:right w:w="108" w:type="dxa"/>
            </w:tcMar>
          </w:tcPr>
          <w:p w14:paraId="00FBE407" w14:textId="00DE3589"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Mandatory if typeOfHorizontalCRS = 2; EPSG Code,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7E7C3628" w14:textId="77777777" w:rsidTr="00696BF9">
        <w:trPr>
          <w:cantSplit/>
          <w:jc w:val="center"/>
        </w:trPr>
        <w:tc>
          <w:tcPr>
            <w:tcW w:w="234" w:type="pct"/>
            <w:vAlign w:val="center"/>
          </w:tcPr>
          <w:p w14:paraId="5008939F" w14:textId="42F45FA2"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7</w:t>
            </w:r>
          </w:p>
        </w:tc>
        <w:tc>
          <w:tcPr>
            <w:tcW w:w="1015" w:type="pct"/>
            <w:tcMar>
              <w:left w:w="29" w:type="dxa"/>
            </w:tcMar>
            <w:vAlign w:val="center"/>
          </w:tcPr>
          <w:p w14:paraId="741420BC"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parameter 1</w:t>
            </w:r>
          </w:p>
        </w:tc>
        <w:tc>
          <w:tcPr>
            <w:tcW w:w="1204" w:type="pct"/>
            <w:shd w:val="clear" w:color="auto" w:fill="auto"/>
            <w:tcMar>
              <w:left w:w="29" w:type="dxa"/>
            </w:tcMar>
            <w:vAlign w:val="center"/>
          </w:tcPr>
          <w:p w14:paraId="4338D4AB"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projectionParameter1</w:t>
            </w:r>
          </w:p>
        </w:tc>
        <w:tc>
          <w:tcPr>
            <w:tcW w:w="289" w:type="pct"/>
            <w:vAlign w:val="center"/>
          </w:tcPr>
          <w:p w14:paraId="76436E13"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13E2B376" w14:textId="436AE996"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7B0B6059" w14:textId="413BFEB1"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Only if projectionMethod is used.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1257279E" w14:textId="77777777" w:rsidTr="00696BF9">
        <w:trPr>
          <w:cantSplit/>
          <w:jc w:val="center"/>
        </w:trPr>
        <w:tc>
          <w:tcPr>
            <w:tcW w:w="234" w:type="pct"/>
            <w:vAlign w:val="center"/>
          </w:tcPr>
          <w:p w14:paraId="7E36983C" w14:textId="340599CD"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8</w:t>
            </w:r>
          </w:p>
        </w:tc>
        <w:tc>
          <w:tcPr>
            <w:tcW w:w="1015" w:type="pct"/>
            <w:tcMar>
              <w:left w:w="29" w:type="dxa"/>
            </w:tcMar>
            <w:vAlign w:val="center"/>
          </w:tcPr>
          <w:p w14:paraId="0F7B31CE"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parameter 2</w:t>
            </w:r>
          </w:p>
        </w:tc>
        <w:tc>
          <w:tcPr>
            <w:tcW w:w="1204" w:type="pct"/>
            <w:shd w:val="clear" w:color="auto" w:fill="auto"/>
            <w:tcMar>
              <w:left w:w="29" w:type="dxa"/>
            </w:tcMar>
            <w:vAlign w:val="center"/>
          </w:tcPr>
          <w:p w14:paraId="043276FE"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projectionParameter2</w:t>
            </w:r>
          </w:p>
        </w:tc>
        <w:tc>
          <w:tcPr>
            <w:tcW w:w="289" w:type="pct"/>
            <w:vAlign w:val="center"/>
          </w:tcPr>
          <w:p w14:paraId="1F0BA8DF"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1D5A2823" w14:textId="5CC21FC4"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26C2983D" w14:textId="0D1569DB"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Only if projectionMethod is used.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7905A9E8" w14:textId="77777777" w:rsidTr="00696BF9">
        <w:trPr>
          <w:cantSplit/>
          <w:jc w:val="center"/>
        </w:trPr>
        <w:tc>
          <w:tcPr>
            <w:tcW w:w="234" w:type="pct"/>
            <w:vAlign w:val="center"/>
          </w:tcPr>
          <w:p w14:paraId="34978881" w14:textId="55EA200B" w:rsidR="00DB3EFB" w:rsidRPr="0035790A" w:rsidRDefault="00903494" w:rsidP="0035790A">
            <w:pPr>
              <w:spacing w:before="60" w:after="60" w:line="240" w:lineRule="auto"/>
              <w:jc w:val="center"/>
              <w:rPr>
                <w:rFonts w:eastAsia="Calibri" w:cs="Arial"/>
                <w:color w:val="000000" w:themeColor="text1"/>
                <w:sz w:val="18"/>
                <w:szCs w:val="18"/>
                <w:lang w:val="en-GB"/>
              </w:rPr>
            </w:pPr>
            <w:r>
              <w:rPr>
                <w:rFonts w:eastAsia="Calibri" w:cs="Arial"/>
                <w:color w:val="000000" w:themeColor="text1"/>
                <w:sz w:val="18"/>
                <w:szCs w:val="18"/>
                <w:lang w:val="en-GB"/>
              </w:rPr>
              <w:t>19</w:t>
            </w:r>
          </w:p>
        </w:tc>
        <w:tc>
          <w:tcPr>
            <w:tcW w:w="1015" w:type="pct"/>
            <w:tcMar>
              <w:left w:w="29" w:type="dxa"/>
            </w:tcMar>
            <w:vAlign w:val="center"/>
          </w:tcPr>
          <w:p w14:paraId="345C87DE"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parameter 3</w:t>
            </w:r>
          </w:p>
        </w:tc>
        <w:tc>
          <w:tcPr>
            <w:tcW w:w="1204" w:type="pct"/>
            <w:shd w:val="clear" w:color="auto" w:fill="auto"/>
            <w:tcMar>
              <w:left w:w="29" w:type="dxa"/>
            </w:tcMar>
            <w:vAlign w:val="center"/>
          </w:tcPr>
          <w:p w14:paraId="5CD522AB"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projectionParameter3</w:t>
            </w:r>
          </w:p>
        </w:tc>
        <w:tc>
          <w:tcPr>
            <w:tcW w:w="289" w:type="pct"/>
            <w:vAlign w:val="center"/>
          </w:tcPr>
          <w:p w14:paraId="779FDDD9"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4B0EC4F8" w14:textId="17D8880C"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10A730BE" w14:textId="6BE7AF55"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Only if projectionMethod is used.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070DB00D" w14:textId="77777777" w:rsidTr="00696BF9">
        <w:trPr>
          <w:cantSplit/>
          <w:jc w:val="center"/>
        </w:trPr>
        <w:tc>
          <w:tcPr>
            <w:tcW w:w="234" w:type="pct"/>
            <w:vAlign w:val="center"/>
          </w:tcPr>
          <w:p w14:paraId="69543505" w14:textId="11DC2648"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0</w:t>
            </w:r>
          </w:p>
        </w:tc>
        <w:tc>
          <w:tcPr>
            <w:tcW w:w="1015" w:type="pct"/>
            <w:tcMar>
              <w:left w:w="29" w:type="dxa"/>
            </w:tcMar>
            <w:vAlign w:val="center"/>
          </w:tcPr>
          <w:p w14:paraId="5E82F7E0"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parameter 4</w:t>
            </w:r>
          </w:p>
        </w:tc>
        <w:tc>
          <w:tcPr>
            <w:tcW w:w="1204" w:type="pct"/>
            <w:shd w:val="clear" w:color="auto" w:fill="auto"/>
            <w:tcMar>
              <w:left w:w="29" w:type="dxa"/>
            </w:tcMar>
            <w:vAlign w:val="center"/>
          </w:tcPr>
          <w:p w14:paraId="616C3E44"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projectionParameter4</w:t>
            </w:r>
          </w:p>
        </w:tc>
        <w:tc>
          <w:tcPr>
            <w:tcW w:w="289" w:type="pct"/>
            <w:vAlign w:val="center"/>
          </w:tcPr>
          <w:p w14:paraId="109D9424"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0848EFF7" w14:textId="6956B25C"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712A83C2" w14:textId="7D90095A"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Only if projectionMethod is used.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46A31517" w14:textId="77777777" w:rsidTr="00696BF9">
        <w:trPr>
          <w:cantSplit/>
          <w:jc w:val="center"/>
        </w:trPr>
        <w:tc>
          <w:tcPr>
            <w:tcW w:w="234" w:type="pct"/>
            <w:vAlign w:val="center"/>
          </w:tcPr>
          <w:p w14:paraId="33279EE4" w14:textId="45B55B4B"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1</w:t>
            </w:r>
          </w:p>
        </w:tc>
        <w:tc>
          <w:tcPr>
            <w:tcW w:w="1015" w:type="pct"/>
            <w:tcMar>
              <w:left w:w="29" w:type="dxa"/>
            </w:tcMar>
            <w:vAlign w:val="center"/>
          </w:tcPr>
          <w:p w14:paraId="12076533"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parameter 5</w:t>
            </w:r>
          </w:p>
        </w:tc>
        <w:tc>
          <w:tcPr>
            <w:tcW w:w="1204" w:type="pct"/>
            <w:shd w:val="clear" w:color="auto" w:fill="auto"/>
            <w:tcMar>
              <w:left w:w="29" w:type="dxa"/>
            </w:tcMar>
            <w:vAlign w:val="center"/>
          </w:tcPr>
          <w:p w14:paraId="40C21D3C"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projectionParameter5</w:t>
            </w:r>
          </w:p>
        </w:tc>
        <w:tc>
          <w:tcPr>
            <w:tcW w:w="289" w:type="pct"/>
            <w:vAlign w:val="center"/>
          </w:tcPr>
          <w:p w14:paraId="71E85A1D"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79D60A23" w14:textId="49A80A6C"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234FC772" w14:textId="18D2202E"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Only if projectionMethod is used.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260FD140" w14:textId="77777777" w:rsidTr="00696BF9">
        <w:trPr>
          <w:cantSplit/>
          <w:jc w:val="center"/>
        </w:trPr>
        <w:tc>
          <w:tcPr>
            <w:tcW w:w="234" w:type="pct"/>
            <w:vAlign w:val="center"/>
          </w:tcPr>
          <w:p w14:paraId="796CE16D" w14:textId="597C1C7E"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2</w:t>
            </w:r>
          </w:p>
        </w:tc>
        <w:tc>
          <w:tcPr>
            <w:tcW w:w="1015" w:type="pct"/>
            <w:tcMar>
              <w:left w:w="29" w:type="dxa"/>
            </w:tcMar>
            <w:vAlign w:val="center"/>
          </w:tcPr>
          <w:p w14:paraId="61111D23"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False northing</w:t>
            </w:r>
          </w:p>
        </w:tc>
        <w:tc>
          <w:tcPr>
            <w:tcW w:w="1204" w:type="pct"/>
            <w:shd w:val="clear" w:color="auto" w:fill="auto"/>
            <w:tcMar>
              <w:left w:w="29" w:type="dxa"/>
            </w:tcMar>
            <w:vAlign w:val="center"/>
          </w:tcPr>
          <w:p w14:paraId="6897C25F"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falseNorthing</w:t>
            </w:r>
          </w:p>
        </w:tc>
        <w:tc>
          <w:tcPr>
            <w:tcW w:w="289" w:type="pct"/>
            <w:vAlign w:val="center"/>
          </w:tcPr>
          <w:p w14:paraId="21089D9E"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6293677A" w14:textId="7F96A118"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4BF58C2F"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Only if projectionMethod is used.  To be applied to the coordinates at axis Northing. [m]</w:t>
            </w:r>
          </w:p>
        </w:tc>
      </w:tr>
      <w:tr w:rsidR="00DB3EFB" w:rsidRPr="0035790A" w14:paraId="301C77D7" w14:textId="77777777" w:rsidTr="00696BF9">
        <w:trPr>
          <w:cantSplit/>
          <w:jc w:val="center"/>
        </w:trPr>
        <w:tc>
          <w:tcPr>
            <w:tcW w:w="234" w:type="pct"/>
            <w:vAlign w:val="center"/>
          </w:tcPr>
          <w:p w14:paraId="47DB467D" w14:textId="095DFC39"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3</w:t>
            </w:r>
          </w:p>
        </w:tc>
        <w:tc>
          <w:tcPr>
            <w:tcW w:w="1015" w:type="pct"/>
            <w:tcMar>
              <w:left w:w="29" w:type="dxa"/>
            </w:tcMar>
            <w:vAlign w:val="center"/>
          </w:tcPr>
          <w:p w14:paraId="422BF2C4"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False easting</w:t>
            </w:r>
          </w:p>
        </w:tc>
        <w:tc>
          <w:tcPr>
            <w:tcW w:w="1204" w:type="pct"/>
            <w:shd w:val="clear" w:color="auto" w:fill="auto"/>
            <w:tcMar>
              <w:left w:w="29" w:type="dxa"/>
            </w:tcMar>
            <w:vAlign w:val="center"/>
          </w:tcPr>
          <w:p w14:paraId="2B0D1C60"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falseEasting</w:t>
            </w:r>
          </w:p>
        </w:tc>
        <w:tc>
          <w:tcPr>
            <w:tcW w:w="289" w:type="pct"/>
            <w:vAlign w:val="center"/>
          </w:tcPr>
          <w:p w14:paraId="31065A2E"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5BBE5F3D" w14:textId="62571F3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3158A0C5"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Only if projectionMethod is used.  To be applied to the coordinates at axis Easting. [m]</w:t>
            </w:r>
          </w:p>
        </w:tc>
      </w:tr>
      <w:tr w:rsidR="00DB3EFB" w:rsidRPr="0035790A" w14:paraId="56687FB4" w14:textId="77777777" w:rsidTr="00696BF9">
        <w:trPr>
          <w:cantSplit/>
          <w:jc w:val="center"/>
        </w:trPr>
        <w:tc>
          <w:tcPr>
            <w:tcW w:w="234" w:type="pct"/>
            <w:vAlign w:val="center"/>
          </w:tcPr>
          <w:p w14:paraId="4F2E3784" w14:textId="75A1C024"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4</w:t>
            </w:r>
          </w:p>
        </w:tc>
        <w:tc>
          <w:tcPr>
            <w:tcW w:w="1015" w:type="pct"/>
            <w:tcMar>
              <w:left w:w="29" w:type="dxa"/>
            </w:tcMar>
            <w:vAlign w:val="center"/>
          </w:tcPr>
          <w:p w14:paraId="3B149693"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Epoch of realization</w:t>
            </w:r>
          </w:p>
        </w:tc>
        <w:tc>
          <w:tcPr>
            <w:tcW w:w="1204" w:type="pct"/>
            <w:shd w:val="clear" w:color="auto" w:fill="auto"/>
            <w:tcMar>
              <w:left w:w="29" w:type="dxa"/>
            </w:tcMar>
            <w:vAlign w:val="center"/>
          </w:tcPr>
          <w:p w14:paraId="1FE15427"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epoch</w:t>
            </w:r>
          </w:p>
        </w:tc>
        <w:tc>
          <w:tcPr>
            <w:tcW w:w="289" w:type="pct"/>
            <w:vAlign w:val="center"/>
          </w:tcPr>
          <w:p w14:paraId="22663256"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45A5E2BC"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String</w:t>
            </w:r>
          </w:p>
        </w:tc>
        <w:tc>
          <w:tcPr>
            <w:tcW w:w="1607" w:type="pct"/>
            <w:shd w:val="clear" w:color="auto" w:fill="auto"/>
            <w:tcMar>
              <w:top w:w="0" w:type="dxa"/>
              <w:left w:w="29" w:type="dxa"/>
              <w:bottom w:w="0" w:type="dxa"/>
              <w:right w:w="108" w:type="dxa"/>
            </w:tcMar>
          </w:tcPr>
          <w:p w14:paraId="07F829CE"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Code denoting the epoch of the geodetic datum used by the CRS.  For example, 2005.0 for the G1762 realization of the geodetic datum for WGS84. Must match epoch denoted by horizontalCRS.</w:t>
            </w:r>
          </w:p>
        </w:tc>
      </w:tr>
      <w:tr w:rsidR="00DB3EFB" w:rsidRPr="0035790A" w14:paraId="216E9E71" w14:textId="77777777" w:rsidTr="00696BF9">
        <w:trPr>
          <w:cantSplit/>
          <w:jc w:val="center"/>
        </w:trPr>
        <w:tc>
          <w:tcPr>
            <w:tcW w:w="5000" w:type="pct"/>
            <w:gridSpan w:val="6"/>
            <w:vAlign w:val="center"/>
          </w:tcPr>
          <w:p w14:paraId="01F7FB41" w14:textId="4D38CD9F" w:rsidR="00DB3EFB" w:rsidRPr="0035790A" w:rsidRDefault="00DB3EFB" w:rsidP="00F734F9">
            <w:pPr>
              <w:spacing w:before="60" w:after="60" w:line="240" w:lineRule="auto"/>
              <w:ind w:left="57" w:right="57"/>
              <w:jc w:val="left"/>
              <w:rPr>
                <w:rFonts w:eastAsia="Calibri" w:cs="Arial"/>
                <w:i/>
                <w:color w:val="000000" w:themeColor="text1"/>
                <w:sz w:val="18"/>
                <w:szCs w:val="18"/>
                <w:lang w:val="en-GB"/>
              </w:rPr>
            </w:pPr>
            <w:r w:rsidRPr="0035790A">
              <w:rPr>
                <w:rFonts w:eastAsia="Calibri" w:cs="Arial"/>
                <w:i/>
                <w:color w:val="000000" w:themeColor="text1"/>
                <w:sz w:val="18"/>
                <w:szCs w:val="18"/>
                <w:lang w:val="en-GB"/>
              </w:rPr>
              <w:t>Additional metadata for S-111</w:t>
            </w:r>
          </w:p>
        </w:tc>
      </w:tr>
      <w:tr w:rsidR="00DB3EFB" w:rsidRPr="0035790A" w14:paraId="782D9989" w14:textId="77777777" w:rsidTr="00696BF9">
        <w:trPr>
          <w:cantSplit/>
          <w:jc w:val="center"/>
        </w:trPr>
        <w:tc>
          <w:tcPr>
            <w:tcW w:w="234" w:type="pct"/>
            <w:vAlign w:val="center"/>
          </w:tcPr>
          <w:p w14:paraId="3E9C4A7F" w14:textId="59551013"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lastRenderedPageBreak/>
              <w:t>2</w:t>
            </w:r>
            <w:r w:rsidR="00903494">
              <w:rPr>
                <w:rFonts w:eastAsia="Calibri" w:cs="Arial"/>
                <w:color w:val="000000" w:themeColor="text1"/>
                <w:sz w:val="18"/>
                <w:szCs w:val="18"/>
                <w:lang w:val="en-GB"/>
              </w:rPr>
              <w:t>5</w:t>
            </w:r>
          </w:p>
        </w:tc>
        <w:tc>
          <w:tcPr>
            <w:tcW w:w="1015" w:type="pct"/>
            <w:tcMar>
              <w:left w:w="29" w:type="dxa"/>
            </w:tcMar>
            <w:vAlign w:val="center"/>
          </w:tcPr>
          <w:p w14:paraId="0CE2C8A0"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Dataset delivery interval</w:t>
            </w:r>
          </w:p>
        </w:tc>
        <w:tc>
          <w:tcPr>
            <w:tcW w:w="1204" w:type="pct"/>
            <w:shd w:val="clear" w:color="auto" w:fill="auto"/>
            <w:tcMar>
              <w:left w:w="29" w:type="dxa"/>
            </w:tcMar>
            <w:vAlign w:val="center"/>
          </w:tcPr>
          <w:p w14:paraId="73375779"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sz w:val="18"/>
                <w:szCs w:val="18"/>
                <w:lang w:val="en-GB"/>
              </w:rPr>
              <w:t>datasetDeliveryInterval</w:t>
            </w:r>
          </w:p>
        </w:tc>
        <w:tc>
          <w:tcPr>
            <w:tcW w:w="289" w:type="pct"/>
            <w:vAlign w:val="center"/>
          </w:tcPr>
          <w:p w14:paraId="2D23A363"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sz w:val="18"/>
                <w:szCs w:val="18"/>
                <w:lang w:val="en-GB"/>
              </w:rPr>
              <w:t>0..1</w:t>
            </w:r>
          </w:p>
        </w:tc>
        <w:tc>
          <w:tcPr>
            <w:tcW w:w="651" w:type="pct"/>
            <w:shd w:val="clear" w:color="auto" w:fill="auto"/>
            <w:tcMar>
              <w:top w:w="0" w:type="dxa"/>
              <w:left w:w="29" w:type="dxa"/>
              <w:bottom w:w="0" w:type="dxa"/>
              <w:right w:w="108" w:type="dxa"/>
            </w:tcMar>
            <w:vAlign w:val="center"/>
          </w:tcPr>
          <w:p w14:paraId="4B3FCC21"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String</w:t>
            </w:r>
          </w:p>
        </w:tc>
        <w:tc>
          <w:tcPr>
            <w:tcW w:w="1607" w:type="pct"/>
            <w:shd w:val="clear" w:color="auto" w:fill="auto"/>
            <w:tcMar>
              <w:top w:w="0" w:type="dxa"/>
              <w:left w:w="29" w:type="dxa"/>
              <w:bottom w:w="0" w:type="dxa"/>
              <w:right w:w="108" w:type="dxa"/>
            </w:tcMar>
            <w:vAlign w:val="center"/>
          </w:tcPr>
          <w:p w14:paraId="6986EC8C" w14:textId="64D10D46"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The expected time interval between availability of successive datasets for time-varying data. Must be formatted as PnYnMnDTnHnMnS </w:t>
            </w:r>
            <w:r w:rsidR="00951F9A">
              <w:rPr>
                <w:rFonts w:eastAsia="Calibri" w:cs="Arial"/>
                <w:color w:val="000000" w:themeColor="text1"/>
                <w:sz w:val="18"/>
                <w:szCs w:val="18"/>
                <w:lang w:val="en-GB"/>
              </w:rPr>
              <w:t>(ISO 8601 duration). See Note 8</w:t>
            </w:r>
          </w:p>
        </w:tc>
      </w:tr>
      <w:tr w:rsidR="00DB3EFB" w:rsidRPr="0035790A" w14:paraId="5496ACBE" w14:textId="77777777" w:rsidTr="00696BF9">
        <w:trPr>
          <w:cantSplit/>
          <w:jc w:val="center"/>
        </w:trPr>
        <w:tc>
          <w:tcPr>
            <w:tcW w:w="234" w:type="pct"/>
            <w:vAlign w:val="center"/>
          </w:tcPr>
          <w:p w14:paraId="5E30545B" w14:textId="2F56916E" w:rsidR="00DB3EFB" w:rsidRPr="0035790A" w:rsidRDefault="00FD13AE"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2</w:t>
            </w:r>
            <w:r w:rsidR="00903494">
              <w:rPr>
                <w:rFonts w:cs="Arial"/>
                <w:sz w:val="18"/>
                <w:szCs w:val="18"/>
                <w:lang w:val="en-GB"/>
              </w:rPr>
              <w:t>6</w:t>
            </w:r>
          </w:p>
        </w:tc>
        <w:tc>
          <w:tcPr>
            <w:tcW w:w="1015" w:type="pct"/>
            <w:tcMar>
              <w:left w:w="29" w:type="dxa"/>
            </w:tcMar>
            <w:vAlign w:val="center"/>
          </w:tcPr>
          <w:p w14:paraId="7F211E0B" w14:textId="1819881F" w:rsidR="00DB3EFB" w:rsidRPr="0035790A" w:rsidRDefault="00DB3EFB" w:rsidP="00F734F9">
            <w:pPr>
              <w:spacing w:before="60" w:after="60" w:line="240" w:lineRule="auto"/>
              <w:ind w:left="57" w:right="57"/>
              <w:jc w:val="left"/>
              <w:rPr>
                <w:rFonts w:cs="Arial"/>
                <w:sz w:val="18"/>
                <w:szCs w:val="18"/>
                <w:lang w:val="en-GB"/>
              </w:rPr>
            </w:pPr>
            <w:r w:rsidRPr="0035790A">
              <w:rPr>
                <w:rFonts w:cs="Arial"/>
                <w:sz w:val="18"/>
                <w:szCs w:val="18"/>
                <w:lang w:val="en-GB"/>
              </w:rPr>
              <w:t>Index for type of depth</w:t>
            </w:r>
          </w:p>
        </w:tc>
        <w:tc>
          <w:tcPr>
            <w:tcW w:w="1204" w:type="pct"/>
            <w:shd w:val="clear" w:color="auto" w:fill="auto"/>
            <w:tcMar>
              <w:left w:w="29" w:type="dxa"/>
            </w:tcMar>
            <w:vAlign w:val="center"/>
          </w:tcPr>
          <w:p w14:paraId="348A76EB" w14:textId="2687C9A8" w:rsidR="00DB3EFB" w:rsidRPr="0035790A" w:rsidRDefault="00DB3EFB" w:rsidP="00696BF9">
            <w:pPr>
              <w:spacing w:before="60" w:after="60" w:line="240" w:lineRule="auto"/>
              <w:ind w:left="57" w:right="57"/>
              <w:rPr>
                <w:rFonts w:eastAsia="Calibri" w:cs="Arial"/>
                <w:sz w:val="18"/>
                <w:szCs w:val="18"/>
                <w:lang w:val="en-GB"/>
              </w:rPr>
            </w:pPr>
            <w:r w:rsidRPr="0035790A">
              <w:rPr>
                <w:rFonts w:cs="Arial"/>
                <w:sz w:val="18"/>
                <w:szCs w:val="18"/>
                <w:lang w:val="en-GB"/>
              </w:rPr>
              <w:t>depthTypeIndex</w:t>
            </w:r>
          </w:p>
        </w:tc>
        <w:tc>
          <w:tcPr>
            <w:tcW w:w="289" w:type="pct"/>
            <w:vAlign w:val="center"/>
          </w:tcPr>
          <w:p w14:paraId="3F00F701" w14:textId="424FF4F1" w:rsidR="00DB3EFB" w:rsidRPr="0035790A" w:rsidRDefault="00DB3EFB" w:rsidP="0035790A">
            <w:pPr>
              <w:spacing w:before="60" w:after="60" w:line="240" w:lineRule="auto"/>
              <w:jc w:val="center"/>
              <w:rPr>
                <w:rFonts w:eastAsia="Calibri" w:cs="Arial"/>
                <w:sz w:val="18"/>
                <w:szCs w:val="18"/>
                <w:lang w:val="en-GB"/>
              </w:rPr>
            </w:pPr>
            <w:r w:rsidRPr="0035790A">
              <w:rPr>
                <w:rFonts w:cs="Arial"/>
                <w:sz w:val="18"/>
                <w:szCs w:val="18"/>
                <w:lang w:val="en-GB"/>
              </w:rPr>
              <w:t>1</w:t>
            </w:r>
          </w:p>
        </w:tc>
        <w:tc>
          <w:tcPr>
            <w:tcW w:w="651" w:type="pct"/>
            <w:shd w:val="clear" w:color="auto" w:fill="auto"/>
            <w:tcMar>
              <w:top w:w="0" w:type="dxa"/>
              <w:left w:w="29" w:type="dxa"/>
              <w:bottom w:w="0" w:type="dxa"/>
              <w:right w:w="108" w:type="dxa"/>
            </w:tcMar>
            <w:vAlign w:val="center"/>
          </w:tcPr>
          <w:p w14:paraId="2310AED7" w14:textId="1074A343"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Enumeration</w:t>
            </w:r>
          </w:p>
        </w:tc>
        <w:tc>
          <w:tcPr>
            <w:tcW w:w="1607" w:type="pct"/>
            <w:shd w:val="clear" w:color="auto" w:fill="auto"/>
            <w:tcMar>
              <w:top w:w="0" w:type="dxa"/>
              <w:left w:w="29" w:type="dxa"/>
              <w:bottom w:w="0" w:type="dxa"/>
              <w:right w:w="108" w:type="dxa"/>
            </w:tcMar>
            <w:vAlign w:val="center"/>
          </w:tcPr>
          <w:p w14:paraId="521040E7" w14:textId="2B83EBD0" w:rsidR="00DB3EFB" w:rsidRPr="0035790A" w:rsidRDefault="00675E50" w:rsidP="00951F9A">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See </w:t>
            </w:r>
            <w:r w:rsidRPr="0035790A">
              <w:rPr>
                <w:rFonts w:eastAsia="Calibri" w:cs="Arial"/>
                <w:color w:val="000000" w:themeColor="text1"/>
                <w:sz w:val="18"/>
                <w:szCs w:val="18"/>
                <w:lang w:val="en-GB"/>
              </w:rPr>
              <w:fldChar w:fldCharType="begin"/>
            </w:r>
            <w:r w:rsidRPr="0035790A">
              <w:rPr>
                <w:rFonts w:eastAsia="Calibri" w:cs="Arial"/>
                <w:color w:val="000000" w:themeColor="text1"/>
                <w:sz w:val="18"/>
                <w:szCs w:val="18"/>
                <w:lang w:val="en-GB"/>
              </w:rPr>
              <w:instrText xml:space="preserve"> REF _Ref112283814 \h  \* MERGEFORMAT </w:instrText>
            </w:r>
            <w:r w:rsidRPr="0035790A">
              <w:rPr>
                <w:rFonts w:eastAsia="Calibri" w:cs="Arial"/>
                <w:color w:val="000000" w:themeColor="text1"/>
                <w:sz w:val="18"/>
                <w:szCs w:val="18"/>
                <w:lang w:val="en-GB"/>
              </w:rPr>
            </w:r>
            <w:r w:rsidRPr="0035790A">
              <w:rPr>
                <w:rFonts w:eastAsia="Calibri" w:cs="Arial"/>
                <w:color w:val="000000" w:themeColor="text1"/>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12-11</w:t>
            </w:r>
            <w:r w:rsidR="00D33763" w:rsidRPr="00D33763">
              <w:rPr>
                <w:rFonts w:cs="Arial"/>
                <w:sz w:val="18"/>
                <w:szCs w:val="18"/>
                <w:lang w:val="en-GB"/>
              </w:rPr>
              <w:t xml:space="preserve"> – S111_DepthTypeIndex</w:t>
            </w:r>
            <w:r w:rsidRPr="0035790A">
              <w:rPr>
                <w:rFonts w:eastAsia="Calibri" w:cs="Arial"/>
                <w:color w:val="000000" w:themeColor="text1"/>
                <w:sz w:val="18"/>
                <w:szCs w:val="18"/>
                <w:lang w:val="en-GB"/>
              </w:rPr>
              <w:fldChar w:fldCharType="end"/>
            </w:r>
          </w:p>
        </w:tc>
      </w:tr>
      <w:tr w:rsidR="00DB3EFB" w:rsidRPr="0035790A" w14:paraId="37AAC5DA" w14:textId="77777777" w:rsidTr="00696BF9">
        <w:trPr>
          <w:cantSplit/>
          <w:jc w:val="center"/>
        </w:trPr>
        <w:tc>
          <w:tcPr>
            <w:tcW w:w="234" w:type="pct"/>
            <w:vAlign w:val="center"/>
          </w:tcPr>
          <w:p w14:paraId="2601D2C7" w14:textId="2715EB59" w:rsidR="00DB3EFB" w:rsidRPr="0035790A" w:rsidRDefault="00FD13AE"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2</w:t>
            </w:r>
            <w:r w:rsidR="00903494">
              <w:rPr>
                <w:rFonts w:cs="Arial"/>
                <w:sz w:val="18"/>
                <w:szCs w:val="18"/>
                <w:lang w:val="en-GB"/>
              </w:rPr>
              <w:t>7</w:t>
            </w:r>
          </w:p>
        </w:tc>
        <w:tc>
          <w:tcPr>
            <w:tcW w:w="1015" w:type="pct"/>
            <w:tcMar>
              <w:left w:w="29" w:type="dxa"/>
            </w:tcMar>
            <w:vAlign w:val="center"/>
          </w:tcPr>
          <w:p w14:paraId="2EFFD0E5" w14:textId="3084BD29" w:rsidR="00DB3EFB" w:rsidRPr="0035790A" w:rsidRDefault="00DB3EFB" w:rsidP="00F734F9">
            <w:pPr>
              <w:spacing w:before="60" w:after="60" w:line="240" w:lineRule="auto"/>
              <w:ind w:left="57" w:right="57"/>
              <w:jc w:val="left"/>
              <w:rPr>
                <w:rFonts w:cs="Arial"/>
                <w:sz w:val="18"/>
                <w:szCs w:val="18"/>
                <w:lang w:val="en-GB"/>
              </w:rPr>
            </w:pPr>
            <w:r w:rsidRPr="0035790A">
              <w:rPr>
                <w:rFonts w:cs="Arial"/>
                <w:sz w:val="18"/>
                <w:szCs w:val="18"/>
                <w:lang w:val="en-GB"/>
              </w:rPr>
              <w:t>Depth value</w:t>
            </w:r>
          </w:p>
        </w:tc>
        <w:tc>
          <w:tcPr>
            <w:tcW w:w="1204" w:type="pct"/>
            <w:shd w:val="clear" w:color="auto" w:fill="auto"/>
            <w:tcMar>
              <w:left w:w="29" w:type="dxa"/>
            </w:tcMar>
            <w:vAlign w:val="center"/>
          </w:tcPr>
          <w:p w14:paraId="26FDA84D" w14:textId="6F5991A1" w:rsidR="00DB3EFB" w:rsidRPr="0035790A" w:rsidRDefault="00DB3EFB" w:rsidP="00696BF9">
            <w:pPr>
              <w:spacing w:before="60" w:after="60" w:line="240" w:lineRule="auto"/>
              <w:ind w:left="57" w:right="57"/>
              <w:rPr>
                <w:rFonts w:eastAsia="Calibri" w:cs="Arial"/>
                <w:sz w:val="18"/>
                <w:szCs w:val="18"/>
                <w:lang w:val="en-GB"/>
              </w:rPr>
            </w:pPr>
            <w:r w:rsidRPr="0035790A">
              <w:rPr>
                <w:rFonts w:cs="Arial"/>
                <w:sz w:val="18"/>
                <w:szCs w:val="18"/>
                <w:lang w:val="en-GB"/>
              </w:rPr>
              <w:t>surfaceCurrentDepth</w:t>
            </w:r>
          </w:p>
        </w:tc>
        <w:tc>
          <w:tcPr>
            <w:tcW w:w="289" w:type="pct"/>
            <w:vAlign w:val="center"/>
          </w:tcPr>
          <w:p w14:paraId="6C2E53E8" w14:textId="5A34AF1E" w:rsidR="00DB3EFB" w:rsidRPr="0035790A" w:rsidRDefault="00DB3EFB" w:rsidP="0035790A">
            <w:pPr>
              <w:spacing w:before="60" w:after="60" w:line="240" w:lineRule="auto"/>
              <w:jc w:val="center"/>
              <w:rPr>
                <w:rFonts w:eastAsia="Calibri" w:cs="Arial"/>
                <w:sz w:val="18"/>
                <w:szCs w:val="18"/>
                <w:lang w:val="en-GB"/>
              </w:rPr>
            </w:pPr>
            <w:r w:rsidRPr="0035790A">
              <w:rPr>
                <w:rFonts w:cs="Arial"/>
                <w:sz w:val="18"/>
                <w:szCs w:val="18"/>
                <w:lang w:val="en-GB"/>
              </w:rPr>
              <w:t>1</w:t>
            </w:r>
          </w:p>
        </w:tc>
        <w:tc>
          <w:tcPr>
            <w:tcW w:w="651" w:type="pct"/>
            <w:shd w:val="clear" w:color="auto" w:fill="auto"/>
            <w:tcMar>
              <w:top w:w="0" w:type="dxa"/>
              <w:left w:w="29" w:type="dxa"/>
              <w:bottom w:w="0" w:type="dxa"/>
              <w:right w:w="108" w:type="dxa"/>
            </w:tcMar>
            <w:vAlign w:val="center"/>
          </w:tcPr>
          <w:p w14:paraId="4855E57D" w14:textId="65E84210"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w:t>
            </w:r>
            <w:r w:rsidR="00B7421B" w:rsidRPr="0035790A">
              <w:rPr>
                <w:rFonts w:cs="Arial"/>
                <w:sz w:val="18"/>
                <w:szCs w:val="18"/>
                <w:lang w:val="en-GB"/>
              </w:rPr>
              <w:t>32</w:t>
            </w:r>
            <w:r w:rsidR="004116D5" w:rsidRPr="0035790A">
              <w:rPr>
                <w:rFonts w:cs="Arial"/>
                <w:sz w:val="18"/>
                <w:szCs w:val="18"/>
                <w:lang w:val="en-GB"/>
              </w:rPr>
              <w:t>-bit</w:t>
            </w:r>
          </w:p>
        </w:tc>
        <w:tc>
          <w:tcPr>
            <w:tcW w:w="1607" w:type="pct"/>
            <w:shd w:val="clear" w:color="auto" w:fill="auto"/>
            <w:tcMar>
              <w:top w:w="0" w:type="dxa"/>
              <w:left w:w="29" w:type="dxa"/>
              <w:bottom w:w="0" w:type="dxa"/>
              <w:right w:w="108" w:type="dxa"/>
            </w:tcMar>
            <w:vAlign w:val="center"/>
          </w:tcPr>
          <w:p w14:paraId="2251D024" w14:textId="50FED653"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Depth/height value or layer thickness (m) </w:t>
            </w:r>
          </w:p>
        </w:tc>
      </w:tr>
      <w:tr w:rsidR="00DB3EFB" w:rsidRPr="0035790A" w14:paraId="1E711F84" w14:textId="77777777" w:rsidTr="00696BF9">
        <w:trPr>
          <w:cantSplit/>
          <w:jc w:val="center"/>
        </w:trPr>
        <w:tc>
          <w:tcPr>
            <w:tcW w:w="5000" w:type="pct"/>
            <w:gridSpan w:val="6"/>
            <w:vAlign w:val="center"/>
          </w:tcPr>
          <w:p w14:paraId="08682571" w14:textId="17351B70" w:rsidR="00DB3EFB" w:rsidRPr="0035790A" w:rsidRDefault="00DB3EFB" w:rsidP="00F734F9">
            <w:pPr>
              <w:autoSpaceDE w:val="0"/>
              <w:autoSpaceDN w:val="0"/>
              <w:adjustRightInd w:val="0"/>
              <w:spacing w:before="60" w:after="60" w:line="240" w:lineRule="auto"/>
              <w:ind w:left="57" w:right="57"/>
              <w:jc w:val="left"/>
              <w:rPr>
                <w:rFonts w:eastAsia="Calibri" w:cs="Arial"/>
                <w:strike/>
                <w:color w:val="000000" w:themeColor="text1"/>
                <w:sz w:val="18"/>
                <w:szCs w:val="18"/>
                <w:lang w:val="en-GB"/>
              </w:rPr>
            </w:pPr>
            <w:r w:rsidRPr="0035790A">
              <w:rPr>
                <w:rFonts w:eastAsia="Calibri" w:cs="Arial"/>
                <w:i/>
                <w:color w:val="000000" w:themeColor="text1"/>
                <w:sz w:val="18"/>
                <w:szCs w:val="18"/>
                <w:lang w:val="en-GB"/>
              </w:rPr>
              <w:t>Additional restrictions on core general metadata for S-111</w:t>
            </w:r>
          </w:p>
        </w:tc>
      </w:tr>
      <w:tr w:rsidR="00DB3EFB" w:rsidRPr="0035790A" w14:paraId="112D3B6B" w14:textId="77777777" w:rsidTr="00696BF9">
        <w:trPr>
          <w:cantSplit/>
          <w:jc w:val="center"/>
        </w:trPr>
        <w:tc>
          <w:tcPr>
            <w:tcW w:w="234" w:type="pct"/>
            <w:vAlign w:val="center"/>
          </w:tcPr>
          <w:p w14:paraId="74D2DF05" w14:textId="0EF28CA0" w:rsidR="00DB3EFB" w:rsidRPr="0035790A" w:rsidRDefault="00FD13AE" w:rsidP="0035790A">
            <w:pPr>
              <w:spacing w:before="60" w:after="60" w:line="240" w:lineRule="auto"/>
              <w:jc w:val="center"/>
              <w:rPr>
                <w:rFonts w:eastAsia="Calibri" w:cs="Arial"/>
                <w:strike/>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8</w:t>
            </w:r>
          </w:p>
        </w:tc>
        <w:tc>
          <w:tcPr>
            <w:tcW w:w="1015" w:type="pct"/>
            <w:tcMar>
              <w:left w:w="29" w:type="dxa"/>
            </w:tcMar>
            <w:vAlign w:val="center"/>
          </w:tcPr>
          <w:p w14:paraId="58C2BB60" w14:textId="77777777" w:rsidR="00DB3EFB" w:rsidRPr="0035790A" w:rsidRDefault="00DB3EFB" w:rsidP="00F734F9">
            <w:pPr>
              <w:spacing w:before="60" w:after="60" w:line="240" w:lineRule="auto"/>
              <w:ind w:left="57" w:right="57"/>
              <w:jc w:val="left"/>
              <w:rPr>
                <w:rFonts w:eastAsia="Calibri" w:cs="Arial"/>
                <w:strike/>
                <w:color w:val="000000" w:themeColor="text1"/>
                <w:sz w:val="18"/>
                <w:szCs w:val="18"/>
                <w:lang w:val="en-GB"/>
              </w:rPr>
            </w:pPr>
            <w:r w:rsidRPr="0035790A">
              <w:rPr>
                <w:rFonts w:eastAsia="Calibri" w:cs="Arial"/>
                <w:color w:val="000000" w:themeColor="text1"/>
                <w:sz w:val="18"/>
                <w:szCs w:val="18"/>
                <w:lang w:val="en-GB"/>
              </w:rPr>
              <w:t>Time of data product issue</w:t>
            </w:r>
          </w:p>
        </w:tc>
        <w:tc>
          <w:tcPr>
            <w:tcW w:w="1204" w:type="pct"/>
            <w:shd w:val="clear" w:color="auto" w:fill="auto"/>
            <w:tcMar>
              <w:left w:w="29" w:type="dxa"/>
            </w:tcMar>
            <w:vAlign w:val="center"/>
          </w:tcPr>
          <w:p w14:paraId="419B35C1" w14:textId="77777777" w:rsidR="00DB3EFB" w:rsidRPr="0035790A" w:rsidRDefault="00DB3EFB" w:rsidP="00696BF9">
            <w:pPr>
              <w:spacing w:before="60" w:after="60" w:line="240" w:lineRule="auto"/>
              <w:ind w:left="57" w:right="57"/>
              <w:rPr>
                <w:rFonts w:eastAsia="Calibri" w:cs="Arial"/>
                <w:strike/>
                <w:color w:val="000000" w:themeColor="text1"/>
                <w:sz w:val="18"/>
                <w:szCs w:val="18"/>
                <w:lang w:val="en-GB"/>
              </w:rPr>
            </w:pPr>
            <w:r w:rsidRPr="0035790A">
              <w:rPr>
                <w:rFonts w:eastAsia="Calibri" w:cs="Arial"/>
                <w:color w:val="000000" w:themeColor="text1"/>
                <w:sz w:val="18"/>
                <w:szCs w:val="18"/>
                <w:lang w:val="en-GB"/>
              </w:rPr>
              <w:t>issueTime</w:t>
            </w:r>
          </w:p>
        </w:tc>
        <w:tc>
          <w:tcPr>
            <w:tcW w:w="289" w:type="pct"/>
            <w:shd w:val="clear" w:color="auto" w:fill="auto"/>
            <w:vAlign w:val="center"/>
          </w:tcPr>
          <w:p w14:paraId="7A6A0BD2" w14:textId="77777777" w:rsidR="00DB3EFB" w:rsidRPr="0035790A" w:rsidRDefault="00DB3EFB" w:rsidP="0035790A">
            <w:pPr>
              <w:spacing w:before="60" w:after="60" w:line="240" w:lineRule="auto"/>
              <w:jc w:val="center"/>
              <w:rPr>
                <w:rFonts w:eastAsia="Calibri" w:cs="Arial"/>
                <w:strike/>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515467E8" w14:textId="77777777" w:rsidR="00DB3EFB" w:rsidRPr="0035790A" w:rsidRDefault="00DB3EFB" w:rsidP="00696BF9">
            <w:pPr>
              <w:spacing w:before="60" w:after="60" w:line="240" w:lineRule="auto"/>
              <w:ind w:left="57" w:right="57"/>
              <w:jc w:val="left"/>
              <w:rPr>
                <w:rFonts w:eastAsia="Calibri" w:cs="Arial"/>
                <w:strike/>
                <w:color w:val="000000" w:themeColor="text1"/>
                <w:sz w:val="18"/>
                <w:szCs w:val="18"/>
                <w:lang w:val="en-GB"/>
              </w:rPr>
            </w:pPr>
            <w:r w:rsidRPr="0035790A">
              <w:rPr>
                <w:rFonts w:eastAsia="Calibri" w:cs="Arial"/>
                <w:color w:val="000000" w:themeColor="text1"/>
                <w:sz w:val="18"/>
                <w:szCs w:val="18"/>
                <w:lang w:val="en-GB"/>
              </w:rPr>
              <w:t>String</w:t>
            </w:r>
          </w:p>
        </w:tc>
        <w:tc>
          <w:tcPr>
            <w:tcW w:w="1607" w:type="pct"/>
            <w:shd w:val="clear" w:color="auto" w:fill="auto"/>
            <w:tcMar>
              <w:top w:w="0" w:type="dxa"/>
              <w:left w:w="29" w:type="dxa"/>
              <w:bottom w:w="0" w:type="dxa"/>
              <w:right w:w="108" w:type="dxa"/>
            </w:tcMar>
            <w:vAlign w:val="center"/>
          </w:tcPr>
          <w:p w14:paraId="2E23096C" w14:textId="5281FD0F" w:rsidR="00DB3EFB" w:rsidRPr="004F54C5" w:rsidRDefault="00DB3EFB" w:rsidP="00951F9A">
            <w:pPr>
              <w:autoSpaceDE w:val="0"/>
              <w:autoSpaceDN w:val="0"/>
              <w:adjustRightInd w:val="0"/>
              <w:spacing w:before="60" w:after="60" w:line="240" w:lineRule="auto"/>
              <w:ind w:left="57" w:right="57"/>
              <w:jc w:val="left"/>
              <w:rPr>
                <w:rFonts w:eastAsia="Calibri" w:cs="Arial"/>
                <w:b/>
                <w:bCs/>
                <w:strike/>
                <w:color w:val="FF0000"/>
                <w:sz w:val="18"/>
                <w:szCs w:val="18"/>
                <w:lang w:val="en-GB"/>
              </w:rPr>
            </w:pPr>
            <w:r w:rsidRPr="004F54C5">
              <w:rPr>
                <w:rFonts w:eastAsia="Calibri" w:cs="Arial"/>
                <w:b/>
                <w:bCs/>
                <w:color w:val="000000" w:themeColor="text1"/>
                <w:sz w:val="18"/>
                <w:szCs w:val="18"/>
                <w:lang w:val="en-GB"/>
              </w:rPr>
              <w:t>Mandatory for S-</w:t>
            </w:r>
            <w:r w:rsidR="00A054E3" w:rsidRPr="004F54C5">
              <w:rPr>
                <w:rFonts w:eastAsia="Calibri" w:cs="Arial"/>
                <w:b/>
                <w:bCs/>
                <w:color w:val="000000" w:themeColor="text1"/>
                <w:sz w:val="18"/>
                <w:szCs w:val="18"/>
                <w:lang w:val="en-GB"/>
              </w:rPr>
              <w:t>111</w:t>
            </w:r>
            <w:r w:rsidRPr="004F54C5">
              <w:rPr>
                <w:rFonts w:eastAsia="Calibri" w:cs="Arial"/>
                <w:b/>
                <w:bCs/>
                <w:color w:val="000000" w:themeColor="text1"/>
                <w:sz w:val="18"/>
                <w:szCs w:val="18"/>
                <w:lang w:val="en-GB"/>
              </w:rPr>
              <w:t xml:space="preserve">. S-100 Time format. All times are in UTC. </w:t>
            </w:r>
            <w:r w:rsidR="00951F9A" w:rsidRPr="004F54C5">
              <w:rPr>
                <w:rFonts w:eastAsia="Calibri" w:cs="Arial"/>
                <w:b/>
                <w:bCs/>
                <w:color w:val="000000" w:themeColor="text1"/>
                <w:sz w:val="18"/>
                <w:szCs w:val="18"/>
                <w:lang w:val="en-GB"/>
              </w:rPr>
              <w:t>For example</w:t>
            </w:r>
            <w:r w:rsidRPr="004F54C5">
              <w:rPr>
                <w:rFonts w:eastAsia="Calibri" w:cs="Arial"/>
                <w:b/>
                <w:bCs/>
                <w:color w:val="000000" w:themeColor="text1"/>
                <w:sz w:val="18"/>
                <w:szCs w:val="18"/>
                <w:lang w:val="en-GB"/>
              </w:rPr>
              <w:t xml:space="preserve"> 123000Z</w:t>
            </w:r>
          </w:p>
        </w:tc>
      </w:tr>
      <w:tr w:rsidR="00DB3EFB" w:rsidRPr="0035790A" w14:paraId="381AAD02" w14:textId="77777777" w:rsidTr="00696BF9">
        <w:trPr>
          <w:cantSplit/>
          <w:jc w:val="center"/>
        </w:trPr>
        <w:tc>
          <w:tcPr>
            <w:tcW w:w="234" w:type="pct"/>
            <w:vAlign w:val="center"/>
          </w:tcPr>
          <w:p w14:paraId="0F4D40C8" w14:textId="0A09A10F" w:rsidR="00DB3EFB" w:rsidRPr="0035790A" w:rsidRDefault="00903494" w:rsidP="0035790A">
            <w:pPr>
              <w:spacing w:before="60" w:after="60" w:line="240" w:lineRule="auto"/>
              <w:jc w:val="center"/>
              <w:rPr>
                <w:rFonts w:eastAsia="Calibri" w:cs="Arial"/>
                <w:color w:val="000000" w:themeColor="text1"/>
                <w:sz w:val="18"/>
                <w:szCs w:val="18"/>
                <w:lang w:val="en-GB"/>
              </w:rPr>
            </w:pPr>
            <w:r>
              <w:rPr>
                <w:rFonts w:eastAsia="Calibri" w:cs="Arial"/>
                <w:color w:val="000000" w:themeColor="text1"/>
                <w:sz w:val="18"/>
                <w:szCs w:val="18"/>
                <w:lang w:val="en-GB"/>
              </w:rPr>
              <w:t>29</w:t>
            </w:r>
          </w:p>
        </w:tc>
        <w:tc>
          <w:tcPr>
            <w:tcW w:w="1015" w:type="pct"/>
            <w:tcMar>
              <w:left w:w="29" w:type="dxa"/>
            </w:tcMar>
            <w:vAlign w:val="center"/>
          </w:tcPr>
          <w:p w14:paraId="21BAE205"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Vertical coordinate system</w:t>
            </w:r>
          </w:p>
        </w:tc>
        <w:tc>
          <w:tcPr>
            <w:tcW w:w="1204" w:type="pct"/>
            <w:shd w:val="clear" w:color="auto" w:fill="auto"/>
            <w:tcMar>
              <w:left w:w="29" w:type="dxa"/>
            </w:tcMar>
            <w:vAlign w:val="center"/>
          </w:tcPr>
          <w:p w14:paraId="197D977C"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verticalCS</w:t>
            </w:r>
          </w:p>
        </w:tc>
        <w:tc>
          <w:tcPr>
            <w:tcW w:w="289" w:type="pct"/>
            <w:shd w:val="clear" w:color="auto" w:fill="auto"/>
            <w:vAlign w:val="center"/>
          </w:tcPr>
          <w:p w14:paraId="02293655"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02161CE5" w14:textId="48E03820"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Integer</w:t>
            </w:r>
            <w:r w:rsidR="004116D5" w:rsidRPr="0035790A">
              <w:rPr>
                <w:rFonts w:eastAsia="Calibri" w:cs="Arial"/>
                <w:color w:val="000000" w:themeColor="text1"/>
                <w:sz w:val="18"/>
                <w:szCs w:val="18"/>
                <w:lang w:val="en-GB"/>
              </w:rPr>
              <w:t xml:space="preserve"> 32-bit</w:t>
            </w:r>
          </w:p>
        </w:tc>
        <w:tc>
          <w:tcPr>
            <w:tcW w:w="1607" w:type="pct"/>
            <w:shd w:val="clear" w:color="auto" w:fill="auto"/>
            <w:tcMar>
              <w:top w:w="0" w:type="dxa"/>
              <w:left w:w="29" w:type="dxa"/>
              <w:bottom w:w="0" w:type="dxa"/>
              <w:right w:w="108" w:type="dxa"/>
            </w:tcMar>
            <w:vAlign w:val="center"/>
          </w:tcPr>
          <w:p w14:paraId="255F31A5" w14:textId="4CE7350A" w:rsidR="00DB3EFB" w:rsidRPr="0035790A" w:rsidRDefault="00DB3EFB" w:rsidP="00696BF9">
            <w:pPr>
              <w:autoSpaceDE w:val="0"/>
              <w:autoSpaceDN w:val="0"/>
              <w:adjustRightInd w:val="0"/>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Mandatory </w:t>
            </w:r>
            <w:r w:rsidR="00A054E3" w:rsidRPr="0035790A">
              <w:rPr>
                <w:rFonts w:eastAsia="Calibri" w:cs="Arial"/>
                <w:color w:val="000000" w:themeColor="text1"/>
                <w:sz w:val="18"/>
                <w:szCs w:val="18"/>
                <w:lang w:val="en-GB"/>
              </w:rPr>
              <w:t xml:space="preserve">for S-111 if and only if </w:t>
            </w:r>
            <w:r w:rsidR="00A054E3" w:rsidRPr="0035790A">
              <w:rPr>
                <w:rFonts w:eastAsia="Calibri" w:cs="Arial"/>
                <w:i/>
                <w:iCs/>
                <w:color w:val="000000" w:themeColor="text1"/>
                <w:sz w:val="18"/>
                <w:szCs w:val="18"/>
                <w:lang w:val="en-GB"/>
              </w:rPr>
              <w:t>depthTypeIndex</w:t>
            </w:r>
            <w:r w:rsidR="00A054E3" w:rsidRPr="0035790A">
              <w:rPr>
                <w:rFonts w:eastAsia="Calibri" w:cs="Arial"/>
                <w:color w:val="000000" w:themeColor="text1"/>
                <w:sz w:val="18"/>
                <w:szCs w:val="18"/>
                <w:lang w:val="en-GB"/>
              </w:rPr>
              <w:t>=1</w:t>
            </w:r>
            <w:r w:rsidRPr="0035790A">
              <w:rPr>
                <w:rFonts w:eastAsia="Calibri" w:cs="Arial"/>
                <w:color w:val="000000" w:themeColor="text1"/>
                <w:sz w:val="18"/>
                <w:szCs w:val="18"/>
                <w:lang w:val="en-GB"/>
              </w:rPr>
              <w:t>.</w:t>
            </w:r>
          </w:p>
          <w:p w14:paraId="5000571C" w14:textId="77777777" w:rsidR="00DB3EFB" w:rsidRPr="0035790A" w:rsidRDefault="00DB3EFB" w:rsidP="00696BF9">
            <w:pPr>
              <w:autoSpaceDE w:val="0"/>
              <w:autoSpaceDN w:val="0"/>
              <w:adjustRightInd w:val="0"/>
              <w:spacing w:before="60" w:after="60" w:line="240" w:lineRule="auto"/>
              <w:ind w:left="57" w:right="57" w:hanging="66"/>
              <w:jc w:val="left"/>
              <w:rPr>
                <w:rFonts w:eastAsia="Calibri" w:cs="Arial"/>
                <w:color w:val="000000" w:themeColor="text1"/>
                <w:sz w:val="18"/>
                <w:szCs w:val="18"/>
                <w:lang w:val="en-GB"/>
              </w:rPr>
            </w:pPr>
            <w:r w:rsidRPr="0035790A">
              <w:rPr>
                <w:rFonts w:eastAsia="Calibri" w:cs="Arial"/>
                <w:color w:val="000000" w:themeColor="text1"/>
                <w:sz w:val="18"/>
                <w:szCs w:val="18"/>
                <w:lang w:val="en-GB"/>
              </w:rPr>
              <w:t>EPSG Code; Allowed Values</w:t>
            </w:r>
            <w:r w:rsidRPr="0035790A">
              <w:rPr>
                <w:rFonts w:eastAsia="Calibri" w:cs="Arial"/>
                <w:color w:val="000000" w:themeColor="text1"/>
                <w:sz w:val="18"/>
                <w:szCs w:val="18"/>
                <w:lang w:val="en-GB"/>
              </w:rPr>
              <w:br/>
            </w:r>
            <w:r w:rsidRPr="0035790A">
              <w:rPr>
                <w:rFonts w:eastAsia="Calibri" w:cs="Arial"/>
                <w:color w:val="000000" w:themeColor="text1"/>
                <w:sz w:val="18"/>
                <w:szCs w:val="18"/>
                <w:lang w:val="en-GB"/>
              </w:rPr>
              <w:sym w:font="Symbol" w:char="F0B7"/>
            </w:r>
            <w:r w:rsidRPr="0035790A">
              <w:rPr>
                <w:rFonts w:eastAsia="Calibri" w:cs="Arial"/>
                <w:color w:val="000000" w:themeColor="text1"/>
                <w:sz w:val="18"/>
                <w:szCs w:val="18"/>
                <w:lang w:val="en-GB"/>
              </w:rPr>
              <w:t xml:space="preserve"> 6498 (Depth– Metres–Orientation Down) </w:t>
            </w:r>
            <w:r w:rsidRPr="0035790A">
              <w:rPr>
                <w:rFonts w:eastAsia="Calibri" w:cs="Arial"/>
                <w:color w:val="000000" w:themeColor="text1"/>
                <w:sz w:val="18"/>
                <w:szCs w:val="18"/>
                <w:lang w:val="en-GB"/>
              </w:rPr>
              <w:br/>
            </w:r>
            <w:r w:rsidRPr="0035790A">
              <w:rPr>
                <w:rFonts w:eastAsia="Calibri" w:cs="Arial"/>
                <w:color w:val="000000" w:themeColor="text1"/>
                <w:sz w:val="18"/>
                <w:szCs w:val="18"/>
                <w:lang w:val="en-GB"/>
              </w:rPr>
              <w:sym w:font="Symbol" w:char="F0B7"/>
            </w:r>
            <w:r w:rsidRPr="0035790A">
              <w:rPr>
                <w:rFonts w:eastAsia="Calibri" w:cs="Arial"/>
                <w:color w:val="000000" w:themeColor="text1"/>
                <w:sz w:val="18"/>
                <w:szCs w:val="18"/>
                <w:lang w:val="en-GB"/>
              </w:rPr>
              <w:t xml:space="preserve"> 6499 (Height– Metres–Orientation Up)</w:t>
            </w:r>
          </w:p>
        </w:tc>
      </w:tr>
      <w:tr w:rsidR="00036FF8" w:rsidRPr="0035790A" w14:paraId="0D40ED4F" w14:textId="77777777" w:rsidTr="00696BF9">
        <w:trPr>
          <w:cantSplit/>
          <w:jc w:val="center"/>
        </w:trPr>
        <w:tc>
          <w:tcPr>
            <w:tcW w:w="234" w:type="pct"/>
            <w:vAlign w:val="center"/>
          </w:tcPr>
          <w:p w14:paraId="0194B3FD" w14:textId="7992C5A1" w:rsidR="00036FF8" w:rsidRPr="0035790A" w:rsidRDefault="00036FF8" w:rsidP="0035790A">
            <w:pPr>
              <w:spacing w:before="60" w:after="60" w:line="240" w:lineRule="auto"/>
              <w:jc w:val="center"/>
              <w:rPr>
                <w:rFonts w:eastAsia="Calibri" w:cs="Arial"/>
                <w:color w:val="000000" w:themeColor="text1"/>
                <w:sz w:val="18"/>
                <w:szCs w:val="18"/>
                <w:lang w:val="en-GB"/>
              </w:rPr>
            </w:pPr>
            <w:r>
              <w:rPr>
                <w:rFonts w:eastAsia="Calibri" w:cs="Arial"/>
                <w:color w:val="000000" w:themeColor="text1"/>
                <w:sz w:val="18"/>
                <w:szCs w:val="18"/>
                <w:lang w:val="en-GB"/>
              </w:rPr>
              <w:t>3</w:t>
            </w:r>
            <w:r w:rsidR="00903494">
              <w:rPr>
                <w:rFonts w:eastAsia="Calibri" w:cs="Arial"/>
                <w:color w:val="000000" w:themeColor="text1"/>
                <w:sz w:val="18"/>
                <w:szCs w:val="18"/>
                <w:lang w:val="en-GB"/>
              </w:rPr>
              <w:t>0</w:t>
            </w:r>
          </w:p>
        </w:tc>
        <w:tc>
          <w:tcPr>
            <w:tcW w:w="1015" w:type="pct"/>
            <w:tcMar>
              <w:left w:w="29" w:type="dxa"/>
            </w:tcMar>
            <w:vAlign w:val="center"/>
          </w:tcPr>
          <w:p w14:paraId="40C9A62F" w14:textId="37CD5BDC" w:rsidR="00036FF8" w:rsidRPr="0035790A" w:rsidRDefault="00036FF8" w:rsidP="00F734F9">
            <w:pPr>
              <w:spacing w:before="60" w:after="60" w:line="240" w:lineRule="auto"/>
              <w:ind w:left="57" w:right="57"/>
              <w:jc w:val="left"/>
              <w:rPr>
                <w:rFonts w:eastAsia="Calibri" w:cs="Arial"/>
                <w:color w:val="000000" w:themeColor="text1"/>
                <w:sz w:val="18"/>
                <w:szCs w:val="18"/>
                <w:lang w:val="en-GB"/>
              </w:rPr>
            </w:pPr>
            <w:r w:rsidRPr="00036FF8">
              <w:rPr>
                <w:rFonts w:eastAsia="Calibri" w:cs="Arial"/>
                <w:color w:val="000000" w:themeColor="text1"/>
                <w:sz w:val="18"/>
                <w:szCs w:val="18"/>
                <w:lang w:val="en-GB"/>
              </w:rPr>
              <w:t>Vertical coordinate base</w:t>
            </w:r>
          </w:p>
        </w:tc>
        <w:tc>
          <w:tcPr>
            <w:tcW w:w="1204" w:type="pct"/>
            <w:shd w:val="clear" w:color="auto" w:fill="auto"/>
            <w:tcMar>
              <w:left w:w="29" w:type="dxa"/>
            </w:tcMar>
            <w:vAlign w:val="center"/>
          </w:tcPr>
          <w:p w14:paraId="12F93889" w14:textId="28B07D99" w:rsidR="00036FF8" w:rsidRPr="0035790A" w:rsidRDefault="00036FF8" w:rsidP="00696BF9">
            <w:pPr>
              <w:spacing w:before="60" w:after="60" w:line="240" w:lineRule="auto"/>
              <w:ind w:left="57" w:right="57"/>
              <w:rPr>
                <w:rFonts w:eastAsia="Calibri" w:cs="Arial"/>
                <w:color w:val="000000" w:themeColor="text1"/>
                <w:sz w:val="18"/>
                <w:szCs w:val="18"/>
                <w:lang w:val="en-GB"/>
              </w:rPr>
            </w:pPr>
            <w:r w:rsidRPr="00036FF8">
              <w:rPr>
                <w:rFonts w:eastAsia="Calibri" w:cs="Arial"/>
                <w:color w:val="000000" w:themeColor="text1"/>
                <w:sz w:val="18"/>
                <w:szCs w:val="18"/>
                <w:lang w:val="en-GB"/>
              </w:rPr>
              <w:t>verticalCoordinateBase</w:t>
            </w:r>
          </w:p>
        </w:tc>
        <w:tc>
          <w:tcPr>
            <w:tcW w:w="289" w:type="pct"/>
            <w:shd w:val="clear" w:color="auto" w:fill="auto"/>
            <w:vAlign w:val="center"/>
          </w:tcPr>
          <w:p w14:paraId="7DFAAE71" w14:textId="5AD510D2" w:rsidR="00036FF8" w:rsidRPr="0035790A" w:rsidRDefault="00036FF8" w:rsidP="0035790A">
            <w:pPr>
              <w:spacing w:before="60" w:after="60" w:line="240" w:lineRule="auto"/>
              <w:jc w:val="center"/>
              <w:rPr>
                <w:rFonts w:eastAsia="Calibri" w:cs="Arial"/>
                <w:color w:val="000000" w:themeColor="text1"/>
                <w:sz w:val="18"/>
                <w:szCs w:val="18"/>
                <w:lang w:val="en-GB"/>
              </w:rPr>
            </w:pPr>
            <w:r>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15031A9E" w14:textId="227B118D" w:rsidR="00036FF8" w:rsidRPr="0035790A" w:rsidRDefault="00036FF8" w:rsidP="00696BF9">
            <w:pPr>
              <w:spacing w:before="60" w:after="60" w:line="240" w:lineRule="auto"/>
              <w:ind w:left="57" w:right="57"/>
              <w:jc w:val="left"/>
              <w:rPr>
                <w:rFonts w:eastAsia="Calibri" w:cs="Arial"/>
                <w:color w:val="000000" w:themeColor="text1"/>
                <w:sz w:val="18"/>
                <w:szCs w:val="18"/>
                <w:lang w:val="en-GB"/>
              </w:rPr>
            </w:pPr>
            <w:r>
              <w:rPr>
                <w:rFonts w:eastAsia="Calibri" w:cs="Arial"/>
                <w:color w:val="000000" w:themeColor="text1"/>
                <w:sz w:val="18"/>
                <w:szCs w:val="18"/>
                <w:lang w:val="en-GB"/>
              </w:rPr>
              <w:t>Enumeration</w:t>
            </w:r>
          </w:p>
        </w:tc>
        <w:tc>
          <w:tcPr>
            <w:tcW w:w="1607" w:type="pct"/>
            <w:shd w:val="clear" w:color="auto" w:fill="auto"/>
            <w:tcMar>
              <w:top w:w="0" w:type="dxa"/>
              <w:left w:w="29" w:type="dxa"/>
              <w:bottom w:w="0" w:type="dxa"/>
              <w:right w:w="108" w:type="dxa"/>
            </w:tcMar>
            <w:vAlign w:val="center"/>
          </w:tcPr>
          <w:p w14:paraId="26CDE02D" w14:textId="6D7E5A08" w:rsidR="00036FF8" w:rsidRPr="00036FF8" w:rsidRDefault="00036FF8" w:rsidP="00036FF8">
            <w:pPr>
              <w:autoSpaceDE w:val="0"/>
              <w:autoSpaceDN w:val="0"/>
              <w:adjustRightInd w:val="0"/>
              <w:spacing w:before="60" w:after="60" w:line="240" w:lineRule="auto"/>
              <w:ind w:left="57" w:right="57"/>
              <w:jc w:val="left"/>
              <w:rPr>
                <w:rFonts w:eastAsia="Calibri" w:cs="Arial"/>
                <w:b/>
                <w:bCs/>
                <w:color w:val="000000" w:themeColor="text1"/>
                <w:sz w:val="18"/>
                <w:szCs w:val="18"/>
                <w:lang w:val="en-GB"/>
              </w:rPr>
            </w:pPr>
            <w:r w:rsidRPr="00036FF8">
              <w:rPr>
                <w:rFonts w:eastAsia="Calibri" w:cs="Arial"/>
                <w:b/>
                <w:bCs/>
                <w:color w:val="000000" w:themeColor="text1"/>
                <w:sz w:val="18"/>
                <w:szCs w:val="18"/>
                <w:lang w:val="en-GB"/>
              </w:rPr>
              <w:t>Mandatory in S-111</w:t>
            </w:r>
          </w:p>
          <w:p w14:paraId="3320D2BA" w14:textId="431DED8C" w:rsidR="00036FF8" w:rsidRPr="0035790A" w:rsidRDefault="00036FF8" w:rsidP="00036FF8">
            <w:pPr>
              <w:autoSpaceDE w:val="0"/>
              <w:autoSpaceDN w:val="0"/>
              <w:adjustRightInd w:val="0"/>
              <w:spacing w:before="60" w:after="60" w:line="240" w:lineRule="auto"/>
              <w:ind w:left="57" w:right="57"/>
              <w:jc w:val="left"/>
              <w:rPr>
                <w:rFonts w:eastAsia="Calibri" w:cs="Arial"/>
                <w:color w:val="000000" w:themeColor="text1"/>
                <w:sz w:val="18"/>
                <w:szCs w:val="18"/>
                <w:lang w:val="en-GB"/>
              </w:rPr>
            </w:pPr>
            <w:r w:rsidRPr="00036FF8">
              <w:rPr>
                <w:rFonts w:eastAsia="Calibri" w:cs="Arial"/>
                <w:b/>
                <w:bCs/>
                <w:color w:val="000000" w:themeColor="text1"/>
                <w:sz w:val="18"/>
                <w:szCs w:val="18"/>
                <w:lang w:val="en-GB"/>
              </w:rPr>
              <w:t>The only allowed value is verticalDatum (see S-100 Table 10c-22)</w:t>
            </w:r>
          </w:p>
        </w:tc>
      </w:tr>
      <w:tr w:rsidR="00DB3EFB" w:rsidRPr="0035790A" w14:paraId="25B0AEDF" w14:textId="77777777" w:rsidTr="00696BF9">
        <w:trPr>
          <w:cantSplit/>
          <w:jc w:val="center"/>
        </w:trPr>
        <w:tc>
          <w:tcPr>
            <w:tcW w:w="234" w:type="pct"/>
            <w:vAlign w:val="center"/>
          </w:tcPr>
          <w:p w14:paraId="726BE56A" w14:textId="2824741A" w:rsidR="00DB3EFB" w:rsidRPr="0035790A" w:rsidRDefault="00FD13AE"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31</w:t>
            </w:r>
          </w:p>
        </w:tc>
        <w:tc>
          <w:tcPr>
            <w:tcW w:w="1015" w:type="pct"/>
            <w:tcMar>
              <w:left w:w="29" w:type="dxa"/>
            </w:tcMar>
            <w:vAlign w:val="center"/>
          </w:tcPr>
          <w:p w14:paraId="304CFC7C"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Vertical datum reference</w:t>
            </w:r>
          </w:p>
        </w:tc>
        <w:tc>
          <w:tcPr>
            <w:tcW w:w="1204" w:type="pct"/>
            <w:shd w:val="clear" w:color="auto" w:fill="auto"/>
            <w:tcMar>
              <w:left w:w="29" w:type="dxa"/>
            </w:tcMar>
            <w:vAlign w:val="center"/>
          </w:tcPr>
          <w:p w14:paraId="147EE6F5"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verticalDatumReference</w:t>
            </w:r>
          </w:p>
        </w:tc>
        <w:tc>
          <w:tcPr>
            <w:tcW w:w="289" w:type="pct"/>
            <w:shd w:val="clear" w:color="auto" w:fill="auto"/>
            <w:vAlign w:val="center"/>
          </w:tcPr>
          <w:p w14:paraId="636F0A89"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35F41930"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Enumeration</w:t>
            </w:r>
          </w:p>
        </w:tc>
        <w:tc>
          <w:tcPr>
            <w:tcW w:w="1607" w:type="pct"/>
            <w:shd w:val="clear" w:color="auto" w:fill="auto"/>
            <w:tcMar>
              <w:top w:w="0" w:type="dxa"/>
              <w:left w:w="29" w:type="dxa"/>
              <w:bottom w:w="0" w:type="dxa"/>
              <w:right w:w="108" w:type="dxa"/>
            </w:tcMar>
            <w:vAlign w:val="center"/>
          </w:tcPr>
          <w:p w14:paraId="70772418" w14:textId="4E35CF32"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Mandatory</w:t>
            </w:r>
            <w:r w:rsidR="00A054E3" w:rsidRPr="0035790A">
              <w:rPr>
                <w:rFonts w:cs="Arial"/>
                <w:sz w:val="18"/>
                <w:szCs w:val="18"/>
                <w:lang w:val="en-GB"/>
              </w:rPr>
              <w:t xml:space="preserve"> </w:t>
            </w:r>
            <w:r w:rsidR="00A054E3" w:rsidRPr="0035790A">
              <w:rPr>
                <w:rFonts w:eastAsia="Calibri" w:cs="Arial"/>
                <w:color w:val="000000" w:themeColor="text1"/>
                <w:sz w:val="18"/>
                <w:szCs w:val="18"/>
                <w:lang w:val="en-GB"/>
              </w:rPr>
              <w:t xml:space="preserve">for S-111 if and only if </w:t>
            </w:r>
            <w:r w:rsidR="00A054E3" w:rsidRPr="0035790A">
              <w:rPr>
                <w:rFonts w:eastAsia="Calibri" w:cs="Arial"/>
                <w:i/>
                <w:iCs/>
                <w:color w:val="000000" w:themeColor="text1"/>
                <w:sz w:val="18"/>
                <w:szCs w:val="18"/>
                <w:lang w:val="en-GB"/>
              </w:rPr>
              <w:t>depthTypeIndex</w:t>
            </w:r>
            <w:r w:rsidR="00A054E3" w:rsidRPr="0035790A">
              <w:rPr>
                <w:rFonts w:eastAsia="Calibri" w:cs="Arial"/>
                <w:color w:val="000000" w:themeColor="text1"/>
                <w:sz w:val="18"/>
                <w:szCs w:val="18"/>
                <w:lang w:val="en-GB"/>
              </w:rPr>
              <w:t>=1</w:t>
            </w:r>
            <w:r w:rsidRPr="0035790A">
              <w:rPr>
                <w:rFonts w:eastAsia="Calibri" w:cs="Arial"/>
                <w:color w:val="000000" w:themeColor="text1"/>
                <w:sz w:val="18"/>
                <w:szCs w:val="18"/>
                <w:lang w:val="en-GB"/>
              </w:rPr>
              <w:t>.</w:t>
            </w:r>
            <w:r w:rsidRPr="0035790A">
              <w:rPr>
                <w:rFonts w:eastAsia="Calibri" w:cs="Arial"/>
                <w:color w:val="000000" w:themeColor="text1"/>
                <w:sz w:val="18"/>
                <w:szCs w:val="18"/>
                <w:lang w:val="en-GB"/>
              </w:rPr>
              <w:br/>
              <w:t xml:space="preserve">1: S-100 vertical datum </w:t>
            </w:r>
            <w:r w:rsidRPr="0035790A">
              <w:rPr>
                <w:rFonts w:eastAsia="Calibri" w:cs="Arial"/>
                <w:color w:val="000000" w:themeColor="text1"/>
                <w:sz w:val="18"/>
                <w:szCs w:val="18"/>
                <w:lang w:val="en-GB"/>
              </w:rPr>
              <w:br/>
              <w:t>2: EPSG</w:t>
            </w:r>
          </w:p>
        </w:tc>
      </w:tr>
      <w:tr w:rsidR="00DB3EFB" w:rsidRPr="0035790A" w14:paraId="300454B4" w14:textId="77777777" w:rsidTr="00696BF9">
        <w:trPr>
          <w:cantSplit/>
          <w:jc w:val="center"/>
        </w:trPr>
        <w:tc>
          <w:tcPr>
            <w:tcW w:w="234" w:type="pct"/>
            <w:vAlign w:val="center"/>
          </w:tcPr>
          <w:p w14:paraId="0631681F" w14:textId="2DF54D38" w:rsidR="00DB3EFB" w:rsidRPr="0035790A" w:rsidRDefault="00FD13AE"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32</w:t>
            </w:r>
          </w:p>
        </w:tc>
        <w:tc>
          <w:tcPr>
            <w:tcW w:w="1015" w:type="pct"/>
            <w:tcMar>
              <w:left w:w="29" w:type="dxa"/>
            </w:tcMar>
            <w:vAlign w:val="center"/>
          </w:tcPr>
          <w:p w14:paraId="30742F33" w14:textId="77777777" w:rsidR="00DB3EFB" w:rsidRPr="0035790A" w:rsidRDefault="00DB3EFB" w:rsidP="00F734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Vertical datum</w:t>
            </w:r>
          </w:p>
        </w:tc>
        <w:tc>
          <w:tcPr>
            <w:tcW w:w="1204" w:type="pct"/>
            <w:shd w:val="clear" w:color="auto" w:fill="auto"/>
            <w:tcMar>
              <w:left w:w="29" w:type="dxa"/>
            </w:tcMar>
            <w:vAlign w:val="center"/>
          </w:tcPr>
          <w:p w14:paraId="74438B5F"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verticalDatum</w:t>
            </w:r>
          </w:p>
        </w:tc>
        <w:tc>
          <w:tcPr>
            <w:tcW w:w="289" w:type="pct"/>
            <w:shd w:val="clear" w:color="auto" w:fill="auto"/>
            <w:vAlign w:val="center"/>
          </w:tcPr>
          <w:p w14:paraId="5E469F2A"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5654FE93" w14:textId="3FD8172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Integer</w:t>
            </w:r>
            <w:r w:rsidR="00274591" w:rsidRPr="0035790A">
              <w:rPr>
                <w:rFonts w:eastAsia="Calibri" w:cs="Arial"/>
                <w:color w:val="000000" w:themeColor="text1"/>
                <w:sz w:val="18"/>
                <w:szCs w:val="18"/>
                <w:lang w:val="en-GB"/>
              </w:rPr>
              <w:t xml:space="preserve"> 32-bit</w:t>
            </w:r>
          </w:p>
        </w:tc>
        <w:tc>
          <w:tcPr>
            <w:tcW w:w="1607" w:type="pct"/>
            <w:shd w:val="clear" w:color="auto" w:fill="auto"/>
            <w:tcMar>
              <w:top w:w="0" w:type="dxa"/>
              <w:left w:w="29" w:type="dxa"/>
              <w:bottom w:w="0" w:type="dxa"/>
              <w:right w:w="108" w:type="dxa"/>
            </w:tcMar>
            <w:vAlign w:val="center"/>
          </w:tcPr>
          <w:p w14:paraId="15B731F6" w14:textId="0B837BEC" w:rsidR="00DB3EFB" w:rsidRPr="0035790A" w:rsidRDefault="00DB3EFB" w:rsidP="00696BF9">
            <w:pPr>
              <w:autoSpaceDE w:val="0"/>
              <w:autoSpaceDN w:val="0"/>
              <w:adjustRightInd w:val="0"/>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Mandatory</w:t>
            </w:r>
            <w:r w:rsidR="00A054E3" w:rsidRPr="0035790A">
              <w:rPr>
                <w:rFonts w:cs="Arial"/>
                <w:sz w:val="18"/>
                <w:szCs w:val="18"/>
                <w:lang w:val="en-GB"/>
              </w:rPr>
              <w:t xml:space="preserve"> </w:t>
            </w:r>
            <w:r w:rsidR="00A054E3" w:rsidRPr="0035790A">
              <w:rPr>
                <w:rFonts w:eastAsia="Calibri" w:cs="Arial"/>
                <w:color w:val="000000" w:themeColor="text1"/>
                <w:sz w:val="18"/>
                <w:szCs w:val="18"/>
                <w:lang w:val="en-GB"/>
              </w:rPr>
              <w:t xml:space="preserve">for S-111 if and only if </w:t>
            </w:r>
            <w:r w:rsidR="00A054E3" w:rsidRPr="0035790A">
              <w:rPr>
                <w:rFonts w:eastAsia="Calibri" w:cs="Arial"/>
                <w:i/>
                <w:iCs/>
                <w:color w:val="000000" w:themeColor="text1"/>
                <w:sz w:val="18"/>
                <w:szCs w:val="18"/>
                <w:lang w:val="en-GB"/>
              </w:rPr>
              <w:t>depthTypeIndex</w:t>
            </w:r>
            <w:r w:rsidR="00A054E3" w:rsidRPr="0035790A">
              <w:rPr>
                <w:rFonts w:eastAsia="Calibri" w:cs="Arial"/>
                <w:color w:val="000000" w:themeColor="text1"/>
                <w:sz w:val="18"/>
                <w:szCs w:val="18"/>
                <w:lang w:val="en-GB"/>
              </w:rPr>
              <w:t>=1</w:t>
            </w:r>
            <w:r w:rsidRPr="0035790A">
              <w:rPr>
                <w:rFonts w:eastAsia="Calibri" w:cs="Arial"/>
                <w:color w:val="000000" w:themeColor="text1"/>
                <w:sz w:val="18"/>
                <w:szCs w:val="18"/>
                <w:lang w:val="en-GB"/>
              </w:rPr>
              <w:t xml:space="preserve">. </w:t>
            </w:r>
            <w:r w:rsidRPr="0035790A">
              <w:rPr>
                <w:rFonts w:eastAsia="Calibri" w:cs="Arial"/>
                <w:color w:val="000000" w:themeColor="text1"/>
                <w:sz w:val="18"/>
                <w:szCs w:val="18"/>
                <w:lang w:val="en-GB"/>
              </w:rPr>
              <w:br/>
              <w:t>If verticalDatumReference = 1 this is one of the standard values from S100_VerticalAndSoundingDatum.</w:t>
            </w:r>
            <w:r w:rsidRPr="0035790A">
              <w:rPr>
                <w:rFonts w:eastAsia="Calibri" w:cs="Arial"/>
                <w:color w:val="000000" w:themeColor="text1"/>
                <w:sz w:val="18"/>
                <w:szCs w:val="18"/>
                <w:lang w:val="en-GB"/>
              </w:rPr>
              <w:br/>
              <w:t>If verticalDatumReference = 2 this is an EPSG code for vertical datum</w:t>
            </w:r>
          </w:p>
        </w:tc>
      </w:tr>
    </w:tbl>
    <w:p w14:paraId="313248EB" w14:textId="77777777" w:rsidR="00DB3EFB" w:rsidRPr="00CF30EA" w:rsidRDefault="00DB3EFB" w:rsidP="009B7B0C">
      <w:pPr>
        <w:spacing w:after="0" w:line="240" w:lineRule="auto"/>
        <w:rPr>
          <w:lang w:val="en-GB"/>
        </w:rPr>
      </w:pPr>
    </w:p>
    <w:p w14:paraId="163D9816" w14:textId="0F332447" w:rsidR="00DB3EFB" w:rsidRPr="00CF30EA" w:rsidRDefault="00A07240" w:rsidP="00951F9A">
      <w:pPr>
        <w:spacing w:after="60" w:line="240" w:lineRule="auto"/>
        <w:rPr>
          <w:lang w:val="en-GB"/>
        </w:rPr>
      </w:pPr>
      <w:r>
        <w:rPr>
          <w:lang w:val="en-GB"/>
        </w:rPr>
        <w:t>NOTE</w:t>
      </w:r>
      <w:r w:rsidR="00951F9A">
        <w:rPr>
          <w:lang w:val="en-GB"/>
        </w:rPr>
        <w:t xml:space="preserve"> 1</w:t>
      </w:r>
      <w:r w:rsidR="00DB3EFB" w:rsidRPr="00CF30EA">
        <w:rPr>
          <w:lang w:val="en-GB"/>
        </w:rPr>
        <w:t>:</w:t>
      </w:r>
      <w:r w:rsidR="00951F9A">
        <w:rPr>
          <w:lang w:val="en-GB"/>
        </w:rPr>
        <w:t xml:space="preserve"> </w:t>
      </w:r>
      <w:r w:rsidR="00DB3EFB" w:rsidRPr="00CF30EA">
        <w:rPr>
          <w:lang w:val="en-GB"/>
        </w:rPr>
        <w:t>If the CRS is user defined only the following coordinate systems are supported:</w:t>
      </w:r>
    </w:p>
    <w:p w14:paraId="5400312C" w14:textId="77777777" w:rsidR="00DB3EFB" w:rsidRPr="00CF30EA" w:rsidRDefault="00DB3EFB" w:rsidP="00A07240">
      <w:pPr>
        <w:pStyle w:val="ListParagraph"/>
        <w:numPr>
          <w:ilvl w:val="1"/>
          <w:numId w:val="38"/>
        </w:numPr>
        <w:spacing w:after="60" w:line="240" w:lineRule="auto"/>
        <w:ind w:left="1134" w:hanging="283"/>
        <w:rPr>
          <w:lang w:val="en-GB"/>
        </w:rPr>
      </w:pPr>
      <w:r w:rsidRPr="00CF30EA">
        <w:rPr>
          <w:lang w:val="en-GB"/>
        </w:rPr>
        <w:t>Geodetic CS (Latitude, Longitude) – Degrees; and</w:t>
      </w:r>
    </w:p>
    <w:p w14:paraId="266B5321" w14:textId="77777777" w:rsidR="00DB3EFB" w:rsidRDefault="00DB3EFB" w:rsidP="00A07240">
      <w:pPr>
        <w:pStyle w:val="ListParagraph"/>
        <w:numPr>
          <w:ilvl w:val="1"/>
          <w:numId w:val="38"/>
        </w:numPr>
        <w:spacing w:line="240" w:lineRule="auto"/>
        <w:ind w:left="1134" w:hanging="283"/>
        <w:rPr>
          <w:lang w:val="en-GB"/>
        </w:rPr>
      </w:pPr>
      <w:r w:rsidRPr="00CF30EA">
        <w:rPr>
          <w:lang w:val="en-GB"/>
        </w:rPr>
        <w:t>Cartesian CS (Northing, Easting or Easting, Northing) – Metres.</w:t>
      </w:r>
    </w:p>
    <w:p w14:paraId="7E60F346" w14:textId="04D708A6" w:rsidR="00DB3EFB" w:rsidRDefault="009B7B0C" w:rsidP="009B7B0C">
      <w:pPr>
        <w:spacing w:after="120" w:line="240" w:lineRule="auto"/>
        <w:rPr>
          <w:lang w:val="en-GB"/>
        </w:rPr>
      </w:pPr>
      <w:r>
        <w:rPr>
          <w:lang w:val="en-GB"/>
        </w:rPr>
        <w:t xml:space="preserve">NOTE 2: </w:t>
      </w:r>
      <w:r w:rsidR="00DB3EFB" w:rsidRPr="00CF30EA">
        <w:rPr>
          <w:lang w:val="en-GB"/>
        </w:rPr>
        <w:t>For the horizontal Datum all EPSG predefined Datums are allowed or any combination of predefined Prime Meridians or predefined Spheroids.</w:t>
      </w:r>
    </w:p>
    <w:p w14:paraId="6861BFE9" w14:textId="403E638C" w:rsidR="00DB3EFB" w:rsidRDefault="009B7B0C" w:rsidP="009B7B0C">
      <w:pPr>
        <w:spacing w:after="120" w:line="240" w:lineRule="auto"/>
        <w:rPr>
          <w:lang w:val="en-GB"/>
        </w:rPr>
      </w:pPr>
      <w:r>
        <w:rPr>
          <w:lang w:val="en-GB"/>
        </w:rPr>
        <w:t xml:space="preserve">NOTE 3: </w:t>
      </w:r>
      <w:r w:rsidR="00DB3EFB" w:rsidRPr="00CF30EA">
        <w:rPr>
          <w:lang w:val="en-GB"/>
        </w:rPr>
        <w:t xml:space="preserve">The projection methods are limited to those given in </w:t>
      </w:r>
      <w:r w:rsidR="00DB3EFB" w:rsidRPr="00CF30EA">
        <w:rPr>
          <w:lang w:val="en-GB"/>
        </w:rPr>
        <w:fldChar w:fldCharType="begin"/>
      </w:r>
      <w:r w:rsidR="00DB3EFB" w:rsidRPr="00CF30EA">
        <w:rPr>
          <w:lang w:val="en-GB"/>
        </w:rPr>
        <w:instrText xml:space="preserve"> REF _Ref109248573 \h </w:instrText>
      </w:r>
      <w:r w:rsidR="00DB3EFB" w:rsidRPr="00CF30EA">
        <w:rPr>
          <w:lang w:val="en-GB"/>
        </w:rPr>
      </w:r>
      <w:r w:rsidR="00DB3EFB" w:rsidRPr="00CF30EA">
        <w:rPr>
          <w:lang w:val="en-GB"/>
        </w:rPr>
        <w:fldChar w:fldCharType="separate"/>
      </w:r>
      <w:r w:rsidR="00D33763" w:rsidRPr="00CA15F8">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7</w:t>
      </w:r>
      <w:r w:rsidR="00DB3EFB" w:rsidRPr="00CF30EA">
        <w:rPr>
          <w:lang w:val="en-GB"/>
        </w:rPr>
        <w:fldChar w:fldCharType="end"/>
      </w:r>
      <w:r w:rsidR="00DB3EFB" w:rsidRPr="00CF30EA">
        <w:rPr>
          <w:lang w:val="en-GB"/>
        </w:rPr>
        <w:t>.</w:t>
      </w:r>
    </w:p>
    <w:p w14:paraId="090C34AD" w14:textId="10985FE5" w:rsidR="00DB3EFB" w:rsidRDefault="009B7B0C" w:rsidP="009B7B0C">
      <w:pPr>
        <w:spacing w:after="120" w:line="240" w:lineRule="auto"/>
        <w:rPr>
          <w:lang w:val="en-GB"/>
        </w:rPr>
      </w:pPr>
      <w:r>
        <w:rPr>
          <w:lang w:val="en-GB"/>
        </w:rPr>
        <w:t xml:space="preserve">NOTE 4: </w:t>
      </w:r>
      <w:r w:rsidR="00DB3EFB" w:rsidRPr="00CF30EA">
        <w:rPr>
          <w:lang w:val="en-GB"/>
        </w:rPr>
        <w:t>If the horizontal CRS is defined by the EPSG code, the defined CRS should not use any other elements than the one allowed for user defined CRSs; (for example, no projection method that is not in the Table).</w:t>
      </w:r>
    </w:p>
    <w:p w14:paraId="344D7AF5" w14:textId="66CC1A6F" w:rsidR="00DB3EFB" w:rsidRDefault="009B7B0C" w:rsidP="009B7B0C">
      <w:pPr>
        <w:spacing w:after="120" w:line="240" w:lineRule="auto"/>
        <w:rPr>
          <w:lang w:val="en-GB"/>
        </w:rPr>
      </w:pPr>
      <w:r>
        <w:rPr>
          <w:lang w:val="en-GB"/>
        </w:rPr>
        <w:t xml:space="preserve">NOTE 5: </w:t>
      </w:r>
      <w:r w:rsidR="00DB3EFB" w:rsidRPr="00CF30EA">
        <w:rPr>
          <w:lang w:val="en-GB"/>
        </w:rPr>
        <w:t>The bounding box is the data set bounding box; the coverage data feature instances may or may not cover the entire bounding box. If there is only a single coverage feature, its extent may or may not be the same as the data set.</w:t>
      </w:r>
    </w:p>
    <w:p w14:paraId="1B72E5FE" w14:textId="2E5EAC7E" w:rsidR="00DB3EFB" w:rsidRDefault="009B7B0C" w:rsidP="009B7B0C">
      <w:pPr>
        <w:spacing w:after="120" w:line="240" w:lineRule="auto"/>
        <w:rPr>
          <w:lang w:val="en-GB"/>
        </w:rPr>
      </w:pPr>
      <w:r>
        <w:rPr>
          <w:lang w:val="en-GB"/>
        </w:rPr>
        <w:lastRenderedPageBreak/>
        <w:t xml:space="preserve">NOTE 6: </w:t>
      </w:r>
      <w:r w:rsidR="00DB3EFB" w:rsidRPr="00CF30EA">
        <w:rPr>
          <w:lang w:val="en-GB"/>
        </w:rPr>
        <w:t xml:space="preserve">Beginning S-100 Edition 5.0.0, class </w:t>
      </w:r>
      <w:r w:rsidR="00DB3EFB" w:rsidRPr="00CF30EA">
        <w:rPr>
          <w:b/>
          <w:bCs/>
          <w:lang w:val="en-GB"/>
        </w:rPr>
        <w:t>S100_ProductSpecification</w:t>
      </w:r>
      <w:r w:rsidR="00DB3EFB" w:rsidRPr="00CF30EA">
        <w:rPr>
          <w:lang w:val="en-GB"/>
        </w:rPr>
        <w:t xml:space="preserve"> (S-100 Part 17) contains a </w:t>
      </w:r>
      <w:r w:rsidR="00DB3EFB" w:rsidRPr="00CF30EA">
        <w:rPr>
          <w:i/>
          <w:iCs/>
          <w:lang w:val="en-GB"/>
        </w:rPr>
        <w:t>productIdentifier</w:t>
      </w:r>
      <w:r w:rsidR="00DB3EFB" w:rsidRPr="00CF30EA">
        <w:rPr>
          <w:lang w:val="en-GB"/>
        </w:rPr>
        <w:t xml:space="preserve"> field whose value must be the Product ID value from the IHO Product Specification Register in the IHO Geospatial Information Registry. Attribute </w:t>
      </w:r>
      <w:r w:rsidR="00DB3EFB" w:rsidRPr="00CF30EA">
        <w:rPr>
          <w:i/>
          <w:iCs/>
          <w:lang w:val="en-GB"/>
        </w:rPr>
        <w:t>productSpecification</w:t>
      </w:r>
      <w:r w:rsidR="00DB3EFB" w:rsidRPr="00CF30EA">
        <w:rPr>
          <w:lang w:val="en-GB"/>
        </w:rPr>
        <w:t xml:space="preserve"> in </w:t>
      </w:r>
      <w:r w:rsidR="00DB3EFB" w:rsidRPr="00CF30EA">
        <w:rPr>
          <w:lang w:val="en-GB"/>
        </w:rPr>
        <w:fldChar w:fldCharType="begin"/>
      </w:r>
      <w:r w:rsidR="00DB3EFB" w:rsidRPr="00CF30EA">
        <w:rPr>
          <w:lang w:val="en-GB"/>
        </w:rPr>
        <w:instrText xml:space="preserve"> REF _Ref75806947 \h </w:instrText>
      </w:r>
      <w:r w:rsidR="00DB3EFB" w:rsidRPr="00CF30EA">
        <w:rPr>
          <w:lang w:val="en-GB"/>
        </w:rPr>
      </w:r>
      <w:r w:rsidR="00DB3EFB" w:rsidRPr="00CF30EA">
        <w:rPr>
          <w:lang w:val="en-GB"/>
        </w:rPr>
        <w:fldChar w:fldCharType="separate"/>
      </w:r>
      <w:r w:rsidR="00D33763" w:rsidRPr="0035790A">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1</w:t>
      </w:r>
      <w:r w:rsidR="00DB3EFB" w:rsidRPr="00CF30EA">
        <w:rPr>
          <w:lang w:val="en-GB"/>
        </w:rPr>
        <w:fldChar w:fldCharType="end"/>
      </w:r>
      <w:r w:rsidR="00DB3EFB" w:rsidRPr="00CF30EA">
        <w:rPr>
          <w:lang w:val="en-GB"/>
        </w:rPr>
        <w:t xml:space="preserve"> must use exactly the same value.</w:t>
      </w:r>
    </w:p>
    <w:p w14:paraId="21EE04B6" w14:textId="4EF13E4A" w:rsidR="00DB3EFB" w:rsidRDefault="009B7B0C" w:rsidP="009B7B0C">
      <w:pPr>
        <w:spacing w:after="120" w:line="240" w:lineRule="auto"/>
        <w:rPr>
          <w:lang w:val="en-GB"/>
        </w:rPr>
      </w:pPr>
      <w:r>
        <w:rPr>
          <w:lang w:val="en-GB"/>
        </w:rPr>
        <w:t xml:space="preserve">NOTE 7: </w:t>
      </w:r>
      <w:r w:rsidR="00DB3EFB" w:rsidRPr="00CF30EA">
        <w:rPr>
          <w:lang w:val="en-GB"/>
        </w:rPr>
        <w:t xml:space="preserve">Beginning S-100 </w:t>
      </w:r>
      <w:r>
        <w:rPr>
          <w:lang w:val="en-GB"/>
        </w:rPr>
        <w:t xml:space="preserve">Edition </w:t>
      </w:r>
      <w:r w:rsidR="00DB3EFB" w:rsidRPr="00CF30EA">
        <w:rPr>
          <w:lang w:val="en-GB"/>
        </w:rPr>
        <w:t xml:space="preserve">5.0.0, </w:t>
      </w:r>
      <w:r w:rsidR="00DB3EFB" w:rsidRPr="00CF30EA">
        <w:rPr>
          <w:i/>
          <w:iCs/>
          <w:lang w:val="en-GB"/>
        </w:rPr>
        <w:t>seaSurface</w:t>
      </w:r>
      <w:r w:rsidR="00DB3EFB" w:rsidRPr="00CF30EA">
        <w:rPr>
          <w:lang w:val="en-GB"/>
        </w:rPr>
        <w:t xml:space="preserve"> and </w:t>
      </w:r>
      <w:r w:rsidR="00DB3EFB" w:rsidRPr="00CF30EA">
        <w:rPr>
          <w:i/>
          <w:iCs/>
          <w:lang w:val="en-GB"/>
        </w:rPr>
        <w:t>seaFloor</w:t>
      </w:r>
      <w:r w:rsidR="00DB3EFB" w:rsidRPr="00CF30EA">
        <w:rPr>
          <w:lang w:val="en-GB"/>
        </w:rPr>
        <w:t xml:space="preserve"> have been added to the </w:t>
      </w:r>
      <w:r w:rsidR="00DB3EFB" w:rsidRPr="00CF30EA">
        <w:rPr>
          <w:b/>
          <w:bCs/>
          <w:lang w:val="en-GB"/>
        </w:rPr>
        <w:t>S100_VerticalAndSoundingDatum</w:t>
      </w:r>
      <w:r w:rsidR="00DB3EFB" w:rsidRPr="00CF30EA">
        <w:rPr>
          <w:lang w:val="en-GB"/>
        </w:rPr>
        <w:t xml:space="preserve"> enumeration, which makes attribute </w:t>
      </w:r>
      <w:r w:rsidR="00DB3EFB" w:rsidRPr="00CF30EA">
        <w:rPr>
          <w:i/>
          <w:iCs/>
          <w:lang w:val="en-GB"/>
        </w:rPr>
        <w:t>verticalCoordinateBase</w:t>
      </w:r>
      <w:r w:rsidR="00DB3EFB" w:rsidRPr="00CF30EA">
        <w:rPr>
          <w:lang w:val="en-GB"/>
        </w:rPr>
        <w:t xml:space="preserve"> redundant. </w:t>
      </w:r>
      <w:r w:rsidR="00522F18" w:rsidRPr="00522F18">
        <w:rPr>
          <w:lang w:val="en-GB"/>
        </w:rPr>
        <w:t>It is included in order to ensure compliance with generic validation checks for attribute verticalDatum</w:t>
      </w:r>
      <w:r w:rsidR="00DB3EFB" w:rsidRPr="00CF30EA">
        <w:rPr>
          <w:lang w:val="en-GB"/>
        </w:rPr>
        <w:t>.</w:t>
      </w:r>
    </w:p>
    <w:p w14:paraId="43377FE0" w14:textId="1235BB1F" w:rsidR="00DB3EFB" w:rsidRPr="00CF30EA" w:rsidRDefault="009B7B0C" w:rsidP="009B7B0C">
      <w:pPr>
        <w:spacing w:after="120" w:line="240" w:lineRule="auto"/>
        <w:rPr>
          <w:lang w:val="en-GB"/>
        </w:rPr>
      </w:pPr>
      <w:r>
        <w:rPr>
          <w:lang w:val="en-GB"/>
        </w:rPr>
        <w:t xml:space="preserve">NOTE 8: </w:t>
      </w:r>
      <w:r w:rsidR="00DB3EFB" w:rsidRPr="00CF30EA">
        <w:rPr>
          <w:lang w:val="en-GB"/>
        </w:rPr>
        <w:t>Dataset delivery interval is encoded only if the dataset is part of a sequence delivered at known intervals (for example, daily, weekly, or 6-hourly forecasts). S-100 Part 17</w:t>
      </w:r>
      <w:r w:rsidR="00563C4F">
        <w:rPr>
          <w:lang w:val="en-GB"/>
        </w:rPr>
        <w:t>,</w:t>
      </w:r>
      <w:r w:rsidR="00DB3EFB" w:rsidRPr="00CF30EA">
        <w:rPr>
          <w:lang w:val="en-GB"/>
        </w:rPr>
        <w:t xml:space="preserve"> </w:t>
      </w:r>
      <w:r w:rsidR="00563C4F">
        <w:rPr>
          <w:lang w:val="en-GB"/>
        </w:rPr>
        <w:t>clause 17-4.9</w:t>
      </w:r>
      <w:r w:rsidR="00DB3EFB" w:rsidRPr="00CF30EA">
        <w:rPr>
          <w:lang w:val="en-GB"/>
        </w:rPr>
        <w:t xml:space="preserve"> contains detailed guidance for encoding the discovery metadata equivalent of this attribute (</w:t>
      </w:r>
      <w:r w:rsidR="00DB3EFB" w:rsidRPr="00CF30EA">
        <w:rPr>
          <w:i/>
          <w:iCs/>
          <w:lang w:val="en-GB"/>
        </w:rPr>
        <w:t>userDefinedMaintenancefrequency</w:t>
      </w:r>
      <w:r w:rsidR="00DB3EFB" w:rsidRPr="00CF30EA">
        <w:rPr>
          <w:lang w:val="en-GB"/>
        </w:rPr>
        <w:t xml:space="preserve">) and the same guidelines apply to encoding this attribute. If this attribute and its discovery metadata equivalent are both encoded (in the HDF5 dataset and discovery metadata block respectively), the durations encoded by them must be the same. Intervals greater than monthly may be encoded at </w:t>
      </w:r>
      <w:r w:rsidR="00563C4F">
        <w:rPr>
          <w:lang w:val="en-GB"/>
        </w:rPr>
        <w:t>P</w:t>
      </w:r>
      <w:r w:rsidR="00DB3EFB" w:rsidRPr="00CF30EA">
        <w:rPr>
          <w:lang w:val="en-GB"/>
        </w:rPr>
        <w:t xml:space="preserve">roducer discretion.  </w:t>
      </w:r>
    </w:p>
    <w:p w14:paraId="60A48331" w14:textId="6C0C05DC" w:rsidR="0028557B" w:rsidRPr="00CF30EA" w:rsidRDefault="0028557B" w:rsidP="00563C4F">
      <w:pPr>
        <w:pStyle w:val="Heading3"/>
        <w:tabs>
          <w:tab w:val="clear" w:pos="660"/>
          <w:tab w:val="clear" w:pos="880"/>
          <w:tab w:val="left" w:pos="851"/>
        </w:tabs>
        <w:spacing w:before="120" w:after="120" w:line="240" w:lineRule="auto"/>
        <w:ind w:left="851" w:hanging="851"/>
      </w:pPr>
      <w:bookmarkStart w:id="1208" w:name="_Ref168591827"/>
      <w:bookmarkStart w:id="1209" w:name="_Toc172126853"/>
      <w:r w:rsidRPr="00CF30EA">
        <w:t xml:space="preserve">Feature </w:t>
      </w:r>
      <w:r w:rsidR="007174BE">
        <w:t>T</w:t>
      </w:r>
      <w:r w:rsidRPr="00CF30EA">
        <w:t>ype metadata - details</w:t>
      </w:r>
      <w:bookmarkEnd w:id="1208"/>
      <w:bookmarkEnd w:id="1209"/>
    </w:p>
    <w:p w14:paraId="07F698B9" w14:textId="337F0671" w:rsidR="009F73AC" w:rsidRPr="00563C4F" w:rsidRDefault="009F73AC" w:rsidP="005102EF">
      <w:pPr>
        <w:pStyle w:val="Caption"/>
        <w:keepNext/>
      </w:pPr>
      <w:bookmarkStart w:id="1210" w:name="_Ref112672368"/>
      <w:r w:rsidRPr="00563C4F">
        <w:t xml:space="preserve">Table </w:t>
      </w:r>
      <w:r>
        <w:fldChar w:fldCharType="begin"/>
      </w:r>
      <w:r>
        <w:instrText xml:space="preserve"> STYLEREF 1 \s </w:instrText>
      </w:r>
      <w:r>
        <w:fldChar w:fldCharType="separate"/>
      </w:r>
      <w:r w:rsidR="00D33763">
        <w:rPr>
          <w:noProof/>
        </w:rPr>
        <w:t>12</w:t>
      </w:r>
      <w:r>
        <w:rPr>
          <w:noProof/>
        </w:rPr>
        <w:fldChar w:fldCharType="end"/>
      </w:r>
      <w:r w:rsidR="00563C4F">
        <w:t>-</w:t>
      </w:r>
      <w:r>
        <w:fldChar w:fldCharType="begin"/>
      </w:r>
      <w:r>
        <w:instrText xml:space="preserve"> SEQ Table \* ARABIC \s 1 </w:instrText>
      </w:r>
      <w:r>
        <w:fldChar w:fldCharType="separate"/>
      </w:r>
      <w:r w:rsidR="00D33763">
        <w:rPr>
          <w:noProof/>
        </w:rPr>
        <w:t>2</w:t>
      </w:r>
      <w:r>
        <w:rPr>
          <w:noProof/>
        </w:rPr>
        <w:fldChar w:fldCharType="end"/>
      </w:r>
      <w:bookmarkEnd w:id="1210"/>
      <w:r w:rsidRPr="00563C4F">
        <w:t xml:space="preserve"> </w:t>
      </w:r>
      <w:r w:rsidR="00563C4F">
        <w:t>–</w:t>
      </w:r>
      <w:r w:rsidRPr="00563C4F">
        <w:t xml:space="preserve"> Feature Type </w:t>
      </w:r>
      <w:r w:rsidR="00563C4F">
        <w:t>m</w:t>
      </w:r>
      <w:r w:rsidRPr="00563C4F">
        <w:t xml:space="preserve">etadata, pertaining to the SurfaceCurrent feature type (See S-100 </w:t>
      </w:r>
      <w:r w:rsidR="00563C4F">
        <w:t xml:space="preserve">Part 10c, </w:t>
      </w:r>
      <w:r w:rsidRPr="00563C4F">
        <w:t>Table 10c-10)</w:t>
      </w:r>
    </w:p>
    <w:tbl>
      <w:tblPr>
        <w:tblW w:w="5000" w:type="pct"/>
        <w:jc w:val="center"/>
        <w:tblBorders>
          <w:top w:val="single" w:sz="4" w:space="0" w:color="auto"/>
          <w:left w:val="single" w:sz="4" w:space="0" w:color="auto"/>
          <w:bottom w:val="single" w:sz="8" w:space="0" w:color="000000"/>
          <w:right w:val="single" w:sz="8" w:space="0" w:color="000000"/>
          <w:insideH w:val="single" w:sz="8" w:space="0" w:color="000000"/>
          <w:insideV w:val="single" w:sz="4" w:space="0" w:color="auto"/>
        </w:tblBorders>
        <w:tblLayout w:type="fixed"/>
        <w:tblCellMar>
          <w:left w:w="57" w:type="dxa"/>
          <w:right w:w="57" w:type="dxa"/>
        </w:tblCellMar>
        <w:tblLook w:val="0000" w:firstRow="0" w:lastRow="0" w:firstColumn="0" w:lastColumn="0" w:noHBand="0" w:noVBand="0"/>
      </w:tblPr>
      <w:tblGrid>
        <w:gridCol w:w="445"/>
        <w:gridCol w:w="1808"/>
        <w:gridCol w:w="2168"/>
        <w:gridCol w:w="607"/>
        <w:gridCol w:w="1177"/>
        <w:gridCol w:w="2806"/>
      </w:tblGrid>
      <w:tr w:rsidR="00BD77C0" w:rsidRPr="00C859A1" w14:paraId="293EC712" w14:textId="77777777" w:rsidTr="00C859A1">
        <w:trPr>
          <w:cantSplit/>
          <w:jc w:val="center"/>
        </w:trPr>
        <w:tc>
          <w:tcPr>
            <w:tcW w:w="247" w:type="pct"/>
            <w:shd w:val="clear" w:color="auto" w:fill="D9D9D9" w:themeFill="background1" w:themeFillShade="D9"/>
            <w:vAlign w:val="center"/>
          </w:tcPr>
          <w:p w14:paraId="0230B930" w14:textId="2594FF80" w:rsidR="00BD77C0" w:rsidRPr="00C859A1" w:rsidRDefault="00BD77C0" w:rsidP="00C859A1">
            <w:pPr>
              <w:spacing w:before="60" w:after="60" w:line="240" w:lineRule="auto"/>
              <w:jc w:val="center"/>
              <w:rPr>
                <w:rFonts w:cs="Arial"/>
                <w:b/>
                <w:sz w:val="18"/>
                <w:szCs w:val="18"/>
                <w:lang w:val="en-GB"/>
              </w:rPr>
            </w:pPr>
            <w:r w:rsidRPr="00C859A1">
              <w:rPr>
                <w:rFonts w:cs="Arial"/>
                <w:b/>
                <w:sz w:val="18"/>
                <w:szCs w:val="18"/>
                <w:lang w:val="en-GB"/>
              </w:rPr>
              <w:t>N</w:t>
            </w:r>
            <w:r w:rsidR="00C859A1" w:rsidRPr="00C859A1">
              <w:rPr>
                <w:rFonts w:cs="Arial"/>
                <w:b/>
                <w:sz w:val="18"/>
                <w:szCs w:val="18"/>
                <w:lang w:val="en-GB"/>
              </w:rPr>
              <w:t>o</w:t>
            </w:r>
          </w:p>
        </w:tc>
        <w:tc>
          <w:tcPr>
            <w:tcW w:w="1003" w:type="pct"/>
            <w:shd w:val="clear" w:color="auto" w:fill="D9D9D9" w:themeFill="background1" w:themeFillShade="D9"/>
            <w:tcMar>
              <w:left w:w="29" w:type="dxa"/>
            </w:tcMar>
            <w:vAlign w:val="center"/>
          </w:tcPr>
          <w:p w14:paraId="223D242E" w14:textId="6D3684BE" w:rsidR="00BD77C0" w:rsidRPr="00C859A1" w:rsidRDefault="00BD77C0" w:rsidP="0001160F">
            <w:pPr>
              <w:spacing w:before="60" w:after="60" w:line="240" w:lineRule="auto"/>
              <w:jc w:val="left"/>
              <w:rPr>
                <w:rFonts w:cs="Arial"/>
                <w:b/>
                <w:bCs/>
                <w:sz w:val="18"/>
                <w:szCs w:val="18"/>
                <w:lang w:val="en-GB"/>
              </w:rPr>
            </w:pPr>
            <w:r w:rsidRPr="00C859A1">
              <w:rPr>
                <w:rFonts w:cs="Arial"/>
                <w:b/>
                <w:bCs/>
                <w:sz w:val="18"/>
                <w:szCs w:val="18"/>
                <w:lang w:val="en-GB"/>
              </w:rPr>
              <w:t>Name</w:t>
            </w:r>
          </w:p>
        </w:tc>
        <w:tc>
          <w:tcPr>
            <w:tcW w:w="1203" w:type="pct"/>
            <w:shd w:val="clear" w:color="auto" w:fill="D9D9D9" w:themeFill="background1" w:themeFillShade="D9"/>
            <w:tcMar>
              <w:left w:w="29" w:type="dxa"/>
            </w:tcMar>
            <w:vAlign w:val="center"/>
          </w:tcPr>
          <w:p w14:paraId="1EA1C5F7" w14:textId="461EFDAE" w:rsidR="00BD77C0" w:rsidRPr="00C859A1" w:rsidRDefault="00BD77C0" w:rsidP="0001160F">
            <w:pPr>
              <w:spacing w:before="60" w:after="60" w:line="240" w:lineRule="auto"/>
              <w:jc w:val="left"/>
              <w:rPr>
                <w:rFonts w:cs="Arial"/>
                <w:b/>
                <w:sz w:val="18"/>
                <w:szCs w:val="18"/>
                <w:lang w:val="en-GB"/>
              </w:rPr>
            </w:pPr>
            <w:r w:rsidRPr="00C859A1">
              <w:rPr>
                <w:rFonts w:cs="Arial"/>
                <w:b/>
                <w:bCs/>
                <w:sz w:val="18"/>
                <w:szCs w:val="18"/>
                <w:lang w:val="en-GB"/>
              </w:rPr>
              <w:t>Camel Case</w:t>
            </w:r>
          </w:p>
        </w:tc>
        <w:tc>
          <w:tcPr>
            <w:tcW w:w="337" w:type="pct"/>
            <w:shd w:val="clear" w:color="auto" w:fill="D9D9D9" w:themeFill="background1" w:themeFillShade="D9"/>
          </w:tcPr>
          <w:p w14:paraId="3F3469A0" w14:textId="2B602C2F" w:rsidR="00BD77C0" w:rsidRPr="00C859A1" w:rsidRDefault="00BD77C0" w:rsidP="00C859A1">
            <w:pPr>
              <w:spacing w:before="60" w:after="60" w:line="240" w:lineRule="auto"/>
              <w:jc w:val="center"/>
              <w:rPr>
                <w:rFonts w:cs="Arial"/>
                <w:b/>
                <w:bCs/>
                <w:sz w:val="18"/>
                <w:szCs w:val="18"/>
                <w:lang w:val="en-GB"/>
              </w:rPr>
            </w:pPr>
            <w:r w:rsidRPr="00C859A1">
              <w:rPr>
                <w:rFonts w:cs="Arial"/>
                <w:b/>
                <w:bCs/>
                <w:sz w:val="18"/>
                <w:szCs w:val="18"/>
                <w:lang w:val="en-GB"/>
              </w:rPr>
              <w:t>Mult</w:t>
            </w:r>
          </w:p>
        </w:tc>
        <w:tc>
          <w:tcPr>
            <w:tcW w:w="653" w:type="pct"/>
            <w:shd w:val="clear" w:color="auto" w:fill="D9D9D9" w:themeFill="background1" w:themeFillShade="D9"/>
            <w:tcMar>
              <w:top w:w="0" w:type="dxa"/>
              <w:left w:w="29" w:type="dxa"/>
              <w:bottom w:w="0" w:type="dxa"/>
              <w:right w:w="108" w:type="dxa"/>
            </w:tcMar>
            <w:vAlign w:val="center"/>
          </w:tcPr>
          <w:p w14:paraId="58C4F13F" w14:textId="77777777" w:rsidR="00BD77C0" w:rsidRPr="00C859A1" w:rsidRDefault="00BD77C0" w:rsidP="0001160F">
            <w:pPr>
              <w:spacing w:before="60" w:after="60" w:line="240" w:lineRule="auto"/>
              <w:jc w:val="left"/>
              <w:rPr>
                <w:rFonts w:cs="Arial"/>
                <w:b/>
                <w:sz w:val="18"/>
                <w:szCs w:val="18"/>
                <w:lang w:val="en-GB"/>
              </w:rPr>
            </w:pPr>
            <w:r w:rsidRPr="00C859A1">
              <w:rPr>
                <w:rFonts w:cs="Arial"/>
                <w:b/>
                <w:bCs/>
                <w:sz w:val="18"/>
                <w:szCs w:val="18"/>
                <w:lang w:val="en-GB"/>
              </w:rPr>
              <w:t>Data Type</w:t>
            </w:r>
          </w:p>
        </w:tc>
        <w:tc>
          <w:tcPr>
            <w:tcW w:w="1557" w:type="pct"/>
            <w:shd w:val="clear" w:color="auto" w:fill="D9D9D9" w:themeFill="background1" w:themeFillShade="D9"/>
            <w:tcMar>
              <w:top w:w="0" w:type="dxa"/>
              <w:left w:w="29" w:type="dxa"/>
              <w:bottom w:w="0" w:type="dxa"/>
              <w:right w:w="108" w:type="dxa"/>
            </w:tcMar>
            <w:vAlign w:val="center"/>
          </w:tcPr>
          <w:p w14:paraId="1667DABA" w14:textId="77777777" w:rsidR="00BD77C0" w:rsidRPr="00C859A1" w:rsidRDefault="00BD77C0" w:rsidP="0001160F">
            <w:pPr>
              <w:spacing w:before="60" w:after="60" w:line="240" w:lineRule="auto"/>
              <w:jc w:val="left"/>
              <w:rPr>
                <w:rFonts w:cs="Arial"/>
                <w:b/>
                <w:sz w:val="18"/>
                <w:szCs w:val="18"/>
                <w:lang w:val="en-GB"/>
              </w:rPr>
            </w:pPr>
            <w:r w:rsidRPr="00C859A1">
              <w:rPr>
                <w:rFonts w:cs="Arial"/>
                <w:b/>
                <w:bCs/>
                <w:sz w:val="18"/>
                <w:szCs w:val="18"/>
                <w:lang w:val="en-GB"/>
              </w:rPr>
              <w:t>Remarks and/or Units</w:t>
            </w:r>
          </w:p>
        </w:tc>
      </w:tr>
      <w:tr w:rsidR="00BD77C0" w:rsidRPr="00C859A1" w14:paraId="0211F161" w14:textId="77777777" w:rsidTr="00C859A1">
        <w:trPr>
          <w:cantSplit/>
          <w:tblHeader/>
          <w:jc w:val="center"/>
        </w:trPr>
        <w:tc>
          <w:tcPr>
            <w:tcW w:w="247" w:type="pct"/>
            <w:vAlign w:val="center"/>
          </w:tcPr>
          <w:p w14:paraId="6867CB8A"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1003" w:type="pct"/>
            <w:tcMar>
              <w:left w:w="29" w:type="dxa"/>
            </w:tcMar>
            <w:vAlign w:val="center"/>
          </w:tcPr>
          <w:p w14:paraId="1AB4C0E8" w14:textId="55B13804" w:rsidR="00DF672C"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Data organization index</w:t>
            </w:r>
          </w:p>
          <w:p w14:paraId="70F84A57" w14:textId="63E16128" w:rsidR="00BD77C0" w:rsidRPr="00C859A1" w:rsidRDefault="00DF672C" w:rsidP="0001160F">
            <w:pPr>
              <w:spacing w:before="60" w:after="60" w:line="240" w:lineRule="auto"/>
              <w:jc w:val="left"/>
              <w:rPr>
                <w:rFonts w:cs="Arial"/>
                <w:sz w:val="18"/>
                <w:szCs w:val="18"/>
                <w:lang w:val="en-GB"/>
              </w:rPr>
            </w:pPr>
            <w:r w:rsidRPr="00C859A1">
              <w:rPr>
                <w:rFonts w:cs="Arial"/>
                <w:sz w:val="18"/>
                <w:szCs w:val="18"/>
                <w:lang w:val="en-GB"/>
              </w:rPr>
              <w:t>(</w:t>
            </w:r>
            <w:r w:rsidR="00DB7A34" w:rsidRPr="00C859A1">
              <w:rPr>
                <w:rFonts w:cs="Arial"/>
                <w:sz w:val="18"/>
                <w:szCs w:val="18"/>
                <w:lang w:val="en-GB"/>
              </w:rPr>
              <w:t>U</w:t>
            </w:r>
            <w:r w:rsidR="00BD77C0" w:rsidRPr="00C859A1">
              <w:rPr>
                <w:rFonts w:cs="Arial"/>
                <w:sz w:val="18"/>
                <w:szCs w:val="18"/>
                <w:lang w:val="en-GB"/>
              </w:rPr>
              <w:t>sed to read the data</w:t>
            </w:r>
            <w:r w:rsidR="00DB7A34" w:rsidRPr="00C859A1">
              <w:rPr>
                <w:rFonts w:cs="Arial"/>
                <w:sz w:val="18"/>
                <w:szCs w:val="18"/>
                <w:lang w:val="en-GB"/>
              </w:rPr>
              <w:t>.</w:t>
            </w:r>
          </w:p>
          <w:p w14:paraId="0048EA50" w14:textId="2B767ED8" w:rsidR="00BD77C0" w:rsidRPr="00C859A1" w:rsidRDefault="00DB7A34" w:rsidP="0001160F">
            <w:pPr>
              <w:spacing w:before="60" w:after="60" w:line="240" w:lineRule="auto"/>
              <w:jc w:val="left"/>
              <w:rPr>
                <w:rFonts w:cs="Arial"/>
                <w:sz w:val="18"/>
                <w:szCs w:val="18"/>
                <w:lang w:val="en-GB"/>
              </w:rPr>
            </w:pPr>
            <w:r w:rsidRPr="00C859A1">
              <w:rPr>
                <w:rFonts w:cs="Arial"/>
                <w:sz w:val="18"/>
                <w:szCs w:val="18"/>
                <w:lang w:val="en-GB"/>
              </w:rPr>
              <w:t xml:space="preserve">See </w:t>
            </w:r>
            <w:r w:rsidR="00BD77C0" w:rsidRPr="00C859A1">
              <w:rPr>
                <w:rFonts w:cs="Arial"/>
                <w:sz w:val="18"/>
                <w:szCs w:val="18"/>
                <w:lang w:val="en-GB"/>
              </w:rPr>
              <w:t>Table 10</w:t>
            </w:r>
            <w:r w:rsidR="002B1C41">
              <w:rPr>
                <w:rFonts w:cs="Arial"/>
                <w:sz w:val="18"/>
                <w:szCs w:val="18"/>
                <w:lang w:val="en-GB"/>
              </w:rPr>
              <w:t>-</w:t>
            </w:r>
            <w:r w:rsidR="00BD77C0" w:rsidRPr="00C859A1">
              <w:rPr>
                <w:rFonts w:cs="Arial"/>
                <w:sz w:val="18"/>
                <w:szCs w:val="18"/>
                <w:lang w:val="en-GB"/>
              </w:rPr>
              <w:t>1</w:t>
            </w:r>
            <w:r w:rsidR="00DF672C" w:rsidRPr="00C859A1">
              <w:rPr>
                <w:rFonts w:cs="Arial"/>
                <w:sz w:val="18"/>
                <w:szCs w:val="18"/>
                <w:lang w:val="en-GB"/>
              </w:rPr>
              <w:t>)</w:t>
            </w:r>
          </w:p>
        </w:tc>
        <w:tc>
          <w:tcPr>
            <w:tcW w:w="1203" w:type="pct"/>
            <w:shd w:val="clear" w:color="auto" w:fill="auto"/>
            <w:tcMar>
              <w:left w:w="29" w:type="dxa"/>
            </w:tcMar>
            <w:vAlign w:val="center"/>
          </w:tcPr>
          <w:p w14:paraId="0851B889"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dataCodingFormat</w:t>
            </w:r>
          </w:p>
        </w:tc>
        <w:tc>
          <w:tcPr>
            <w:tcW w:w="337" w:type="pct"/>
            <w:vAlign w:val="center"/>
          </w:tcPr>
          <w:p w14:paraId="42211F76"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0BC0C2DC"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Enumeration</w:t>
            </w:r>
          </w:p>
        </w:tc>
        <w:tc>
          <w:tcPr>
            <w:tcW w:w="1557" w:type="pct"/>
            <w:shd w:val="clear" w:color="auto" w:fill="auto"/>
            <w:tcMar>
              <w:top w:w="0" w:type="dxa"/>
              <w:left w:w="29" w:type="dxa"/>
              <w:bottom w:w="0" w:type="dxa"/>
              <w:right w:w="108" w:type="dxa"/>
            </w:tcMar>
            <w:vAlign w:val="center"/>
          </w:tcPr>
          <w:p w14:paraId="70A684DE" w14:textId="4BE26585" w:rsidR="00371E19" w:rsidRPr="00C859A1" w:rsidRDefault="00371E19" w:rsidP="00540A1C">
            <w:pPr>
              <w:spacing w:before="60" w:after="0" w:line="240" w:lineRule="auto"/>
              <w:jc w:val="left"/>
              <w:rPr>
                <w:rFonts w:cs="Arial"/>
                <w:sz w:val="18"/>
                <w:szCs w:val="18"/>
                <w:lang w:val="en-GB"/>
              </w:rPr>
            </w:pPr>
            <w:r w:rsidRPr="00C859A1">
              <w:rPr>
                <w:rFonts w:cs="Arial"/>
                <w:sz w:val="18"/>
                <w:szCs w:val="18"/>
                <w:lang w:val="en-GB"/>
              </w:rPr>
              <w:t xml:space="preserve">See </w:t>
            </w:r>
            <w:r w:rsidRPr="00C859A1">
              <w:rPr>
                <w:rFonts w:cs="Arial"/>
                <w:sz w:val="18"/>
                <w:szCs w:val="18"/>
                <w:lang w:val="en-GB"/>
              </w:rPr>
              <w:fldChar w:fldCharType="begin"/>
            </w:r>
            <w:r w:rsidRPr="00C859A1">
              <w:rPr>
                <w:rFonts w:cs="Arial"/>
                <w:sz w:val="18"/>
                <w:szCs w:val="18"/>
                <w:lang w:val="en-GB"/>
              </w:rPr>
              <w:instrText xml:space="preserve"> REF _Ref112892019 \h  \* MERGEFORMAT </w:instrText>
            </w:r>
            <w:r w:rsidRPr="00C859A1">
              <w:rPr>
                <w:rFonts w:cs="Arial"/>
                <w:sz w:val="18"/>
                <w:szCs w:val="18"/>
                <w:lang w:val="en-GB"/>
              </w:rPr>
            </w:r>
            <w:r w:rsidRPr="00C859A1">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12-9</w:t>
            </w:r>
            <w:r w:rsidRPr="00C859A1">
              <w:rPr>
                <w:rFonts w:cs="Arial"/>
                <w:sz w:val="18"/>
                <w:szCs w:val="18"/>
                <w:lang w:val="en-GB"/>
              </w:rPr>
              <w:fldChar w:fldCharType="end"/>
            </w:r>
            <w:r w:rsidRPr="00C859A1">
              <w:rPr>
                <w:rFonts w:cs="Arial"/>
                <w:sz w:val="18"/>
                <w:szCs w:val="18"/>
                <w:lang w:val="en-GB"/>
              </w:rPr>
              <w:t>. The allowed values are:</w:t>
            </w:r>
          </w:p>
          <w:p w14:paraId="7D0023AC" w14:textId="249E86CF" w:rsidR="00BD77C0" w:rsidRPr="00C859A1" w:rsidRDefault="00BD77C0" w:rsidP="00540A1C">
            <w:pPr>
              <w:spacing w:after="0" w:line="240" w:lineRule="auto"/>
              <w:jc w:val="left"/>
              <w:rPr>
                <w:rFonts w:cs="Arial"/>
                <w:sz w:val="18"/>
                <w:szCs w:val="18"/>
                <w:lang w:val="en-GB"/>
              </w:rPr>
            </w:pPr>
            <w:r w:rsidRPr="00C859A1">
              <w:rPr>
                <w:rFonts w:cs="Arial"/>
                <w:sz w:val="18"/>
                <w:szCs w:val="18"/>
                <w:lang w:val="en-GB"/>
              </w:rPr>
              <w:t>1: Time series at fixed stations</w:t>
            </w:r>
          </w:p>
          <w:p w14:paraId="09656EB4" w14:textId="77777777" w:rsidR="00BD77C0" w:rsidRPr="00C859A1" w:rsidRDefault="00BD77C0" w:rsidP="0001160F">
            <w:pPr>
              <w:spacing w:after="0" w:line="240" w:lineRule="auto"/>
              <w:jc w:val="left"/>
              <w:rPr>
                <w:rFonts w:cs="Arial"/>
                <w:bCs/>
                <w:sz w:val="18"/>
                <w:szCs w:val="18"/>
                <w:lang w:val="en-GB"/>
              </w:rPr>
            </w:pPr>
            <w:r w:rsidRPr="00C859A1">
              <w:rPr>
                <w:rFonts w:cs="Arial"/>
                <w:sz w:val="18"/>
                <w:szCs w:val="18"/>
                <w:lang w:val="en-GB"/>
              </w:rPr>
              <w:t>2: Regularly-gridded arrays</w:t>
            </w:r>
          </w:p>
          <w:p w14:paraId="1354B48D" w14:textId="77777777" w:rsidR="00BD77C0" w:rsidRPr="00C859A1" w:rsidRDefault="00BD77C0" w:rsidP="0001160F">
            <w:pPr>
              <w:spacing w:after="0" w:line="240" w:lineRule="auto"/>
              <w:jc w:val="left"/>
              <w:rPr>
                <w:rFonts w:cs="Arial"/>
                <w:sz w:val="18"/>
                <w:szCs w:val="18"/>
                <w:lang w:val="en-GB"/>
              </w:rPr>
            </w:pPr>
            <w:r w:rsidRPr="00C859A1">
              <w:rPr>
                <w:rFonts w:cs="Arial"/>
                <w:sz w:val="18"/>
                <w:szCs w:val="18"/>
                <w:lang w:val="en-GB"/>
              </w:rPr>
              <w:t>3: Ungeorectified gridded arrays</w:t>
            </w:r>
          </w:p>
          <w:p w14:paraId="47D15BF9" w14:textId="118C5457" w:rsidR="001678D4" w:rsidRPr="00C859A1" w:rsidRDefault="00BD77C0" w:rsidP="0001160F">
            <w:pPr>
              <w:spacing w:after="0" w:line="240" w:lineRule="auto"/>
              <w:jc w:val="left"/>
              <w:rPr>
                <w:rFonts w:cs="Arial"/>
                <w:sz w:val="18"/>
                <w:szCs w:val="18"/>
                <w:lang w:val="en-GB"/>
              </w:rPr>
            </w:pPr>
            <w:r w:rsidRPr="00C859A1">
              <w:rPr>
                <w:rFonts w:cs="Arial"/>
                <w:sz w:val="18"/>
                <w:szCs w:val="18"/>
                <w:lang w:val="en-GB"/>
              </w:rPr>
              <w:t>4: Moving platform</w:t>
            </w:r>
          </w:p>
          <w:p w14:paraId="292116E2" w14:textId="68260A1A" w:rsidR="000F02B5" w:rsidRPr="00C859A1" w:rsidRDefault="000F02B5" w:rsidP="0001160F">
            <w:pPr>
              <w:spacing w:after="60" w:line="240" w:lineRule="auto"/>
              <w:jc w:val="left"/>
              <w:rPr>
                <w:rFonts w:cs="Arial"/>
                <w:sz w:val="18"/>
                <w:szCs w:val="18"/>
                <w:lang w:val="en-GB"/>
              </w:rPr>
            </w:pPr>
            <w:r w:rsidRPr="00C859A1">
              <w:rPr>
                <w:rFonts w:cs="Arial"/>
                <w:sz w:val="18"/>
                <w:szCs w:val="18"/>
                <w:lang w:val="en-GB"/>
              </w:rPr>
              <w:t>8: Stationwise time series</w:t>
            </w:r>
          </w:p>
          <w:p w14:paraId="339F51CD" w14:textId="434A3145" w:rsidR="001678D4" w:rsidRPr="00C859A1" w:rsidRDefault="000F02B5" w:rsidP="0001160F">
            <w:pPr>
              <w:spacing w:before="60" w:after="60" w:line="240" w:lineRule="auto"/>
              <w:jc w:val="left"/>
              <w:rPr>
                <w:rFonts w:cs="Arial"/>
                <w:sz w:val="18"/>
                <w:szCs w:val="18"/>
                <w:lang w:val="en-GB"/>
              </w:rPr>
            </w:pPr>
            <w:r w:rsidRPr="00C859A1">
              <w:rPr>
                <w:rFonts w:cs="Arial"/>
                <w:sz w:val="18"/>
                <w:szCs w:val="18"/>
                <w:lang w:val="en-GB"/>
              </w:rPr>
              <w:t>(</w:t>
            </w:r>
            <w:r w:rsidR="001678D4" w:rsidRPr="00C859A1">
              <w:rPr>
                <w:rFonts w:cs="Arial"/>
                <w:sz w:val="18"/>
                <w:szCs w:val="18"/>
                <w:lang w:val="en-GB"/>
              </w:rPr>
              <w:t xml:space="preserve">This </w:t>
            </w:r>
            <w:r w:rsidR="002F5A19" w:rsidRPr="00C859A1">
              <w:rPr>
                <w:rFonts w:cs="Arial"/>
                <w:sz w:val="18"/>
                <w:szCs w:val="18"/>
                <w:lang w:val="en-GB"/>
              </w:rPr>
              <w:t xml:space="preserve">Product Specification allows </w:t>
            </w:r>
            <w:r w:rsidR="001678D4" w:rsidRPr="00C859A1">
              <w:rPr>
                <w:rFonts w:cs="Arial"/>
                <w:sz w:val="18"/>
                <w:szCs w:val="18"/>
                <w:lang w:val="en-GB"/>
              </w:rPr>
              <w:t>the use of only 1-4</w:t>
            </w:r>
            <w:r w:rsidR="002F5A19" w:rsidRPr="00C859A1">
              <w:rPr>
                <w:rFonts w:cs="Arial"/>
                <w:sz w:val="18"/>
                <w:szCs w:val="18"/>
                <w:lang w:val="en-GB"/>
              </w:rPr>
              <w:t xml:space="preserve"> and</w:t>
            </w:r>
            <w:r w:rsidRPr="00C859A1">
              <w:rPr>
                <w:rFonts w:cs="Arial"/>
                <w:sz w:val="18"/>
                <w:szCs w:val="18"/>
                <w:lang w:val="en-GB"/>
              </w:rPr>
              <w:t xml:space="preserve"> 8</w:t>
            </w:r>
            <w:r w:rsidR="002F5A19" w:rsidRPr="00C859A1">
              <w:rPr>
                <w:rFonts w:cs="Arial"/>
                <w:sz w:val="18"/>
                <w:szCs w:val="18"/>
                <w:lang w:val="en-GB"/>
              </w:rPr>
              <w:t xml:space="preserve"> from S-1</w:t>
            </w:r>
            <w:r w:rsidR="00FF5A8E" w:rsidRPr="00C859A1">
              <w:rPr>
                <w:rFonts w:cs="Arial"/>
                <w:sz w:val="18"/>
                <w:szCs w:val="18"/>
                <w:lang w:val="en-GB"/>
              </w:rPr>
              <w:t>00</w:t>
            </w:r>
            <w:r w:rsidRPr="00C859A1">
              <w:rPr>
                <w:rFonts w:cs="Arial"/>
                <w:sz w:val="18"/>
                <w:szCs w:val="18"/>
                <w:lang w:val="en-GB"/>
              </w:rPr>
              <w:t>)</w:t>
            </w:r>
          </w:p>
        </w:tc>
      </w:tr>
      <w:tr w:rsidR="00BD77C0" w:rsidRPr="00C859A1" w14:paraId="1B6B15AE" w14:textId="77777777" w:rsidTr="00C859A1">
        <w:trPr>
          <w:cantSplit/>
          <w:tblHeader/>
          <w:jc w:val="center"/>
        </w:trPr>
        <w:tc>
          <w:tcPr>
            <w:tcW w:w="247" w:type="pct"/>
            <w:vAlign w:val="center"/>
          </w:tcPr>
          <w:p w14:paraId="0565C9CB"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2</w:t>
            </w:r>
          </w:p>
        </w:tc>
        <w:tc>
          <w:tcPr>
            <w:tcW w:w="1003" w:type="pct"/>
            <w:tcMar>
              <w:left w:w="29" w:type="dxa"/>
            </w:tcMar>
            <w:vAlign w:val="center"/>
          </w:tcPr>
          <w:p w14:paraId="2CFB2307" w14:textId="77777777" w:rsidR="00BD77C0" w:rsidRPr="00C859A1" w:rsidRDefault="00BD77C0" w:rsidP="0001160F">
            <w:pPr>
              <w:spacing w:before="60" w:after="60" w:line="240" w:lineRule="auto"/>
              <w:jc w:val="left"/>
              <w:rPr>
                <w:rFonts w:cs="Arial"/>
                <w:bCs/>
                <w:sz w:val="18"/>
                <w:szCs w:val="18"/>
                <w:lang w:val="en-GB" w:eastAsia="en-GB"/>
              </w:rPr>
            </w:pPr>
            <w:r w:rsidRPr="00C859A1">
              <w:rPr>
                <w:rFonts w:cs="Arial"/>
                <w:bCs/>
                <w:sz w:val="18"/>
                <w:szCs w:val="18"/>
                <w:lang w:val="en-GB" w:eastAsia="en-GB"/>
              </w:rPr>
              <w:t>Dimension</w:t>
            </w:r>
          </w:p>
        </w:tc>
        <w:tc>
          <w:tcPr>
            <w:tcW w:w="1203" w:type="pct"/>
            <w:shd w:val="clear" w:color="auto" w:fill="auto"/>
            <w:tcMar>
              <w:left w:w="29" w:type="dxa"/>
            </w:tcMar>
            <w:vAlign w:val="center"/>
          </w:tcPr>
          <w:p w14:paraId="397B8971"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dimension</w:t>
            </w:r>
          </w:p>
        </w:tc>
        <w:tc>
          <w:tcPr>
            <w:tcW w:w="337" w:type="pct"/>
            <w:vAlign w:val="center"/>
          </w:tcPr>
          <w:p w14:paraId="535490B3"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6E4000AF" w14:textId="343B7663"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Integer</w:t>
            </w:r>
            <w:r w:rsidR="00274591" w:rsidRPr="00C859A1">
              <w:rPr>
                <w:rFonts w:cs="Arial"/>
                <w:sz w:val="18"/>
                <w:szCs w:val="18"/>
                <w:lang w:val="en-GB"/>
              </w:rPr>
              <w:t xml:space="preserve"> 8-bit unsigned</w:t>
            </w:r>
          </w:p>
        </w:tc>
        <w:tc>
          <w:tcPr>
            <w:tcW w:w="1557" w:type="pct"/>
            <w:shd w:val="clear" w:color="auto" w:fill="auto"/>
            <w:tcMar>
              <w:top w:w="0" w:type="dxa"/>
              <w:left w:w="29" w:type="dxa"/>
              <w:bottom w:w="0" w:type="dxa"/>
              <w:right w:w="108" w:type="dxa"/>
            </w:tcMar>
            <w:vAlign w:val="center"/>
          </w:tcPr>
          <w:p w14:paraId="73BAA3B6" w14:textId="475D818C" w:rsidR="00D06494" w:rsidRPr="00C859A1" w:rsidRDefault="008E44C0" w:rsidP="0001160F">
            <w:pPr>
              <w:spacing w:before="60" w:after="60" w:line="240" w:lineRule="auto"/>
              <w:jc w:val="left"/>
              <w:rPr>
                <w:rFonts w:cs="Arial"/>
                <w:sz w:val="18"/>
                <w:szCs w:val="18"/>
                <w:lang w:val="en-GB"/>
              </w:rPr>
            </w:pPr>
            <w:r w:rsidRPr="00C859A1">
              <w:rPr>
                <w:rFonts w:cs="Arial"/>
                <w:sz w:val="18"/>
                <w:szCs w:val="18"/>
                <w:lang w:val="en-GB"/>
              </w:rPr>
              <w:t xml:space="preserve">The </w:t>
            </w:r>
            <w:r w:rsidR="009530EA" w:rsidRPr="00C859A1">
              <w:rPr>
                <w:rFonts w:cs="Arial"/>
                <w:sz w:val="18"/>
                <w:szCs w:val="18"/>
                <w:lang w:val="en-GB"/>
              </w:rPr>
              <w:t xml:space="preserve">(spatial) </w:t>
            </w:r>
            <w:r w:rsidR="00BD77C0" w:rsidRPr="00C859A1">
              <w:rPr>
                <w:rFonts w:cs="Arial"/>
                <w:sz w:val="18"/>
                <w:szCs w:val="18"/>
                <w:lang w:val="en-GB"/>
              </w:rPr>
              <w:t>dimension of the feature instances</w:t>
            </w:r>
            <w:r w:rsidR="009C29AD" w:rsidRPr="00C859A1">
              <w:rPr>
                <w:rFonts w:cs="Arial"/>
                <w:sz w:val="18"/>
                <w:szCs w:val="18"/>
                <w:lang w:val="en-GB"/>
              </w:rPr>
              <w:t>. For currents, use 2</w:t>
            </w:r>
          </w:p>
          <w:p w14:paraId="28673BBA" w14:textId="693FB6B7" w:rsidR="00BD77C0" w:rsidRPr="00C859A1" w:rsidRDefault="00D06494" w:rsidP="0001160F">
            <w:pPr>
              <w:spacing w:before="60" w:after="60" w:line="240" w:lineRule="auto"/>
              <w:jc w:val="left"/>
              <w:rPr>
                <w:rFonts w:cs="Arial"/>
                <w:sz w:val="18"/>
                <w:szCs w:val="18"/>
                <w:lang w:val="en-GB"/>
              </w:rPr>
            </w:pPr>
            <w:r w:rsidRPr="00C859A1">
              <w:rPr>
                <w:rFonts w:cs="Arial"/>
                <w:sz w:val="18"/>
                <w:szCs w:val="18"/>
                <w:lang w:val="en-GB"/>
              </w:rPr>
              <w:t>This is the number of coordinate axes, not the rank of the HDF5 arrays storing coordinates or values</w:t>
            </w:r>
          </w:p>
        </w:tc>
      </w:tr>
      <w:tr w:rsidR="00BD77C0" w:rsidRPr="00C859A1" w14:paraId="6D512DD0" w14:textId="77777777" w:rsidTr="00C859A1">
        <w:trPr>
          <w:cantSplit/>
          <w:tblHeader/>
          <w:jc w:val="center"/>
        </w:trPr>
        <w:tc>
          <w:tcPr>
            <w:tcW w:w="247" w:type="pct"/>
            <w:vAlign w:val="center"/>
          </w:tcPr>
          <w:p w14:paraId="762B7625"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3</w:t>
            </w:r>
          </w:p>
        </w:tc>
        <w:tc>
          <w:tcPr>
            <w:tcW w:w="1003" w:type="pct"/>
            <w:tcMar>
              <w:left w:w="29" w:type="dxa"/>
            </w:tcMar>
            <w:vAlign w:val="center"/>
          </w:tcPr>
          <w:p w14:paraId="7C6063A5" w14:textId="77777777" w:rsidR="00BD77C0" w:rsidRPr="00C859A1" w:rsidRDefault="00BD77C0" w:rsidP="0001160F">
            <w:pPr>
              <w:spacing w:before="60" w:after="60" w:line="240" w:lineRule="auto"/>
              <w:jc w:val="left"/>
              <w:rPr>
                <w:rFonts w:cs="Arial"/>
                <w:bCs/>
                <w:sz w:val="18"/>
                <w:szCs w:val="18"/>
                <w:lang w:val="en-GB" w:eastAsia="en-GB"/>
              </w:rPr>
            </w:pPr>
            <w:r w:rsidRPr="00C859A1">
              <w:rPr>
                <w:rFonts w:cs="Arial"/>
                <w:bCs/>
                <w:sz w:val="18"/>
                <w:szCs w:val="18"/>
                <w:lang w:val="en-GB" w:eastAsia="en-GB"/>
              </w:rPr>
              <w:t>Common Point Rule</w:t>
            </w:r>
          </w:p>
        </w:tc>
        <w:tc>
          <w:tcPr>
            <w:tcW w:w="1203" w:type="pct"/>
            <w:shd w:val="clear" w:color="auto" w:fill="auto"/>
            <w:tcMar>
              <w:left w:w="29" w:type="dxa"/>
            </w:tcMar>
            <w:vAlign w:val="center"/>
          </w:tcPr>
          <w:p w14:paraId="18DBBB09"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commonPointRule</w:t>
            </w:r>
          </w:p>
        </w:tc>
        <w:tc>
          <w:tcPr>
            <w:tcW w:w="337" w:type="pct"/>
            <w:vAlign w:val="center"/>
          </w:tcPr>
          <w:p w14:paraId="40A3191E"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4C076D5D"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Enumeration</w:t>
            </w:r>
          </w:p>
        </w:tc>
        <w:tc>
          <w:tcPr>
            <w:tcW w:w="1557" w:type="pct"/>
            <w:shd w:val="clear" w:color="auto" w:fill="auto"/>
            <w:tcMar>
              <w:top w:w="0" w:type="dxa"/>
              <w:left w:w="29" w:type="dxa"/>
              <w:bottom w:w="0" w:type="dxa"/>
              <w:right w:w="108" w:type="dxa"/>
            </w:tcMar>
            <w:vAlign w:val="center"/>
          </w:tcPr>
          <w:p w14:paraId="7E564967" w14:textId="4C518909" w:rsidR="00235153" w:rsidRPr="00C859A1" w:rsidRDefault="00BD77C0" w:rsidP="00540A1C">
            <w:pPr>
              <w:autoSpaceDE w:val="0"/>
              <w:autoSpaceDN w:val="0"/>
              <w:adjustRightInd w:val="0"/>
              <w:spacing w:before="60" w:after="0" w:line="240" w:lineRule="auto"/>
              <w:jc w:val="left"/>
              <w:rPr>
                <w:rFonts w:cs="Arial"/>
                <w:sz w:val="18"/>
                <w:szCs w:val="18"/>
                <w:lang w:val="en-GB" w:eastAsia="ar-SA"/>
              </w:rPr>
            </w:pPr>
            <w:r w:rsidRPr="00C859A1">
              <w:rPr>
                <w:rFonts w:cs="Arial"/>
                <w:sz w:val="18"/>
                <w:szCs w:val="18"/>
                <w:lang w:val="en-GB" w:eastAsia="ar-SA"/>
              </w:rPr>
              <w:t xml:space="preserve">The procedure used for evaluating the coverage at a position that falls on the boundary or in an area of overlap between geometric objects. </w:t>
            </w:r>
            <w:r w:rsidR="00BD7099" w:rsidRPr="00C859A1">
              <w:rPr>
                <w:rFonts w:cs="Arial"/>
                <w:sz w:val="18"/>
                <w:szCs w:val="18"/>
                <w:lang w:val="en-GB" w:eastAsia="ar-SA"/>
              </w:rPr>
              <w:t>Recommend using 3</w:t>
            </w:r>
            <w:r w:rsidR="007C501B" w:rsidRPr="00C859A1">
              <w:rPr>
                <w:rFonts w:cs="Arial"/>
                <w:sz w:val="18"/>
                <w:szCs w:val="18"/>
                <w:lang w:val="en-GB" w:eastAsia="ar-SA"/>
              </w:rPr>
              <w:t xml:space="preserve"> (‘high’)</w:t>
            </w:r>
          </w:p>
          <w:p w14:paraId="2E26C27D" w14:textId="41E06D84" w:rsidR="00235153" w:rsidRPr="00C859A1" w:rsidRDefault="00235153" w:rsidP="00540A1C">
            <w:pPr>
              <w:autoSpaceDE w:val="0"/>
              <w:autoSpaceDN w:val="0"/>
              <w:adjustRightInd w:val="0"/>
              <w:spacing w:after="0" w:line="240" w:lineRule="auto"/>
              <w:jc w:val="left"/>
              <w:rPr>
                <w:rFonts w:eastAsiaTheme="minorHAnsi" w:cs="Arial"/>
                <w:sz w:val="18"/>
                <w:szCs w:val="18"/>
                <w:lang w:val="en-GB"/>
              </w:rPr>
            </w:pPr>
            <w:r w:rsidRPr="00C859A1">
              <w:rPr>
                <w:rFonts w:eastAsiaTheme="minorHAnsi" w:cs="Arial"/>
                <w:sz w:val="18"/>
                <w:szCs w:val="18"/>
                <w:lang w:val="en-GB"/>
              </w:rPr>
              <w:t>1: average</w:t>
            </w:r>
          </w:p>
          <w:p w14:paraId="20000224" w14:textId="77777777" w:rsidR="00235153" w:rsidRPr="00C859A1" w:rsidRDefault="00235153" w:rsidP="007F607D">
            <w:pPr>
              <w:autoSpaceDE w:val="0"/>
              <w:autoSpaceDN w:val="0"/>
              <w:adjustRightInd w:val="0"/>
              <w:spacing w:after="0" w:line="240" w:lineRule="auto"/>
              <w:jc w:val="left"/>
              <w:rPr>
                <w:rFonts w:eastAsiaTheme="minorHAnsi" w:cs="Arial"/>
                <w:sz w:val="18"/>
                <w:szCs w:val="18"/>
                <w:lang w:val="en-GB"/>
              </w:rPr>
            </w:pPr>
            <w:r w:rsidRPr="00C859A1">
              <w:rPr>
                <w:rFonts w:eastAsiaTheme="minorHAnsi" w:cs="Arial"/>
                <w:sz w:val="18"/>
                <w:szCs w:val="18"/>
                <w:lang w:val="en-GB"/>
              </w:rPr>
              <w:t>2: low</w:t>
            </w:r>
          </w:p>
          <w:p w14:paraId="3B5ED28E" w14:textId="77777777" w:rsidR="00235153" w:rsidRPr="00C859A1" w:rsidRDefault="00235153" w:rsidP="0001160F">
            <w:pPr>
              <w:autoSpaceDE w:val="0"/>
              <w:autoSpaceDN w:val="0"/>
              <w:adjustRightInd w:val="0"/>
              <w:spacing w:after="0" w:line="240" w:lineRule="auto"/>
              <w:jc w:val="left"/>
              <w:rPr>
                <w:rFonts w:eastAsiaTheme="minorHAnsi" w:cs="Arial"/>
                <w:sz w:val="18"/>
                <w:szCs w:val="18"/>
                <w:lang w:val="en-GB"/>
              </w:rPr>
            </w:pPr>
            <w:r w:rsidRPr="00C859A1">
              <w:rPr>
                <w:rFonts w:eastAsiaTheme="minorHAnsi" w:cs="Arial"/>
                <w:sz w:val="18"/>
                <w:szCs w:val="18"/>
                <w:lang w:val="en-GB"/>
              </w:rPr>
              <w:t>3: high</w:t>
            </w:r>
          </w:p>
          <w:p w14:paraId="53FB5DFA" w14:textId="1C4F7A8D" w:rsidR="00BD77C0" w:rsidRPr="00C859A1" w:rsidRDefault="00235153" w:rsidP="0001160F">
            <w:pPr>
              <w:autoSpaceDE w:val="0"/>
              <w:autoSpaceDN w:val="0"/>
              <w:adjustRightInd w:val="0"/>
              <w:spacing w:after="60" w:line="240" w:lineRule="auto"/>
              <w:jc w:val="left"/>
              <w:rPr>
                <w:rFonts w:eastAsiaTheme="minorHAnsi" w:cs="Arial"/>
                <w:sz w:val="18"/>
                <w:szCs w:val="18"/>
                <w:lang w:val="en-GB"/>
              </w:rPr>
            </w:pPr>
            <w:r w:rsidRPr="00C859A1">
              <w:rPr>
                <w:rFonts w:eastAsiaTheme="minorHAnsi" w:cs="Arial"/>
                <w:sz w:val="18"/>
                <w:szCs w:val="18"/>
                <w:lang w:val="en-GB"/>
              </w:rPr>
              <w:t>4: all</w:t>
            </w:r>
          </w:p>
        </w:tc>
      </w:tr>
      <w:tr w:rsidR="00BD77C0" w:rsidRPr="00C859A1" w14:paraId="65E1667D" w14:textId="77777777" w:rsidTr="00C859A1">
        <w:trPr>
          <w:cantSplit/>
          <w:tblHeader/>
          <w:jc w:val="center"/>
        </w:trPr>
        <w:tc>
          <w:tcPr>
            <w:tcW w:w="247" w:type="pct"/>
            <w:vAlign w:val="center"/>
          </w:tcPr>
          <w:p w14:paraId="5E577747"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4</w:t>
            </w:r>
          </w:p>
        </w:tc>
        <w:tc>
          <w:tcPr>
            <w:tcW w:w="1003" w:type="pct"/>
            <w:tcMar>
              <w:left w:w="29" w:type="dxa"/>
            </w:tcMar>
            <w:vAlign w:val="center"/>
          </w:tcPr>
          <w:p w14:paraId="5C87BC3A"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Horizontal position uncertainty</w:t>
            </w:r>
          </w:p>
        </w:tc>
        <w:tc>
          <w:tcPr>
            <w:tcW w:w="1203" w:type="pct"/>
            <w:shd w:val="clear" w:color="auto" w:fill="auto"/>
            <w:tcMar>
              <w:left w:w="29" w:type="dxa"/>
            </w:tcMar>
            <w:vAlign w:val="center"/>
          </w:tcPr>
          <w:p w14:paraId="5E4CEA50"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horizontalPositionUncertainty</w:t>
            </w:r>
          </w:p>
        </w:tc>
        <w:tc>
          <w:tcPr>
            <w:tcW w:w="337" w:type="pct"/>
          </w:tcPr>
          <w:p w14:paraId="47C5F8D2"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10E77080" w14:textId="0676B1E4"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Float</w:t>
            </w:r>
            <w:r w:rsidR="00274591" w:rsidRPr="00C859A1">
              <w:rPr>
                <w:rFonts w:cs="Arial"/>
                <w:sz w:val="18"/>
                <w:szCs w:val="18"/>
                <w:lang w:val="en-GB"/>
              </w:rPr>
              <w:t xml:space="preserve"> 32-bit</w:t>
            </w:r>
          </w:p>
        </w:tc>
        <w:tc>
          <w:tcPr>
            <w:tcW w:w="1557" w:type="pct"/>
            <w:shd w:val="clear" w:color="auto" w:fill="auto"/>
            <w:tcMar>
              <w:top w:w="0" w:type="dxa"/>
              <w:left w:w="29" w:type="dxa"/>
              <w:bottom w:w="0" w:type="dxa"/>
              <w:right w:w="108" w:type="dxa"/>
            </w:tcMar>
            <w:vAlign w:val="center"/>
          </w:tcPr>
          <w:p w14:paraId="19D39AAC"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-1.0 (unknown) or positive value (m)</w:t>
            </w:r>
          </w:p>
        </w:tc>
      </w:tr>
      <w:tr w:rsidR="00BD77C0" w:rsidRPr="00C859A1" w14:paraId="42B91B92" w14:textId="77777777" w:rsidTr="00C859A1">
        <w:trPr>
          <w:cantSplit/>
          <w:tblHeader/>
          <w:jc w:val="center"/>
        </w:trPr>
        <w:tc>
          <w:tcPr>
            <w:tcW w:w="247" w:type="pct"/>
            <w:vAlign w:val="center"/>
          </w:tcPr>
          <w:p w14:paraId="1325B77C"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5</w:t>
            </w:r>
          </w:p>
        </w:tc>
        <w:tc>
          <w:tcPr>
            <w:tcW w:w="1003" w:type="pct"/>
            <w:tcMar>
              <w:left w:w="29" w:type="dxa"/>
            </w:tcMar>
            <w:vAlign w:val="center"/>
          </w:tcPr>
          <w:p w14:paraId="28FCBD01"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Vertical position uncertainty</w:t>
            </w:r>
          </w:p>
        </w:tc>
        <w:tc>
          <w:tcPr>
            <w:tcW w:w="1203" w:type="pct"/>
            <w:shd w:val="clear" w:color="auto" w:fill="auto"/>
            <w:tcMar>
              <w:left w:w="29" w:type="dxa"/>
            </w:tcMar>
            <w:vAlign w:val="center"/>
          </w:tcPr>
          <w:p w14:paraId="02EBA89B"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verticalUncertainty</w:t>
            </w:r>
          </w:p>
        </w:tc>
        <w:tc>
          <w:tcPr>
            <w:tcW w:w="337" w:type="pct"/>
          </w:tcPr>
          <w:p w14:paraId="25B00299"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6C607B94" w14:textId="7C3330C3"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Float</w:t>
            </w:r>
            <w:r w:rsidR="00274591" w:rsidRPr="00C859A1">
              <w:rPr>
                <w:rFonts w:cs="Arial"/>
                <w:sz w:val="18"/>
                <w:szCs w:val="18"/>
                <w:lang w:val="en-GB"/>
              </w:rPr>
              <w:t xml:space="preserve"> 32-bit</w:t>
            </w:r>
          </w:p>
        </w:tc>
        <w:tc>
          <w:tcPr>
            <w:tcW w:w="1557" w:type="pct"/>
            <w:shd w:val="clear" w:color="auto" w:fill="auto"/>
            <w:tcMar>
              <w:top w:w="0" w:type="dxa"/>
              <w:left w:w="29" w:type="dxa"/>
              <w:bottom w:w="0" w:type="dxa"/>
              <w:right w:w="108" w:type="dxa"/>
            </w:tcMar>
            <w:vAlign w:val="center"/>
          </w:tcPr>
          <w:p w14:paraId="4C71BEFF"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-1.0 (unknown) or positive value (m)</w:t>
            </w:r>
          </w:p>
        </w:tc>
      </w:tr>
      <w:tr w:rsidR="00BD77C0" w:rsidRPr="00C859A1" w14:paraId="28389A30" w14:textId="77777777" w:rsidTr="00C859A1">
        <w:trPr>
          <w:cantSplit/>
          <w:tblHeader/>
          <w:jc w:val="center"/>
        </w:trPr>
        <w:tc>
          <w:tcPr>
            <w:tcW w:w="247" w:type="pct"/>
            <w:vAlign w:val="center"/>
          </w:tcPr>
          <w:p w14:paraId="52638F32"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6</w:t>
            </w:r>
          </w:p>
        </w:tc>
        <w:tc>
          <w:tcPr>
            <w:tcW w:w="1003" w:type="pct"/>
            <w:tcMar>
              <w:left w:w="29" w:type="dxa"/>
            </w:tcMar>
            <w:vAlign w:val="center"/>
          </w:tcPr>
          <w:p w14:paraId="5079653A"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Time uncertainty</w:t>
            </w:r>
          </w:p>
        </w:tc>
        <w:tc>
          <w:tcPr>
            <w:tcW w:w="1203" w:type="pct"/>
            <w:shd w:val="clear" w:color="auto" w:fill="auto"/>
            <w:tcMar>
              <w:left w:w="29" w:type="dxa"/>
            </w:tcMar>
            <w:vAlign w:val="center"/>
          </w:tcPr>
          <w:p w14:paraId="5C2D49C5"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timeUncertainty</w:t>
            </w:r>
          </w:p>
        </w:tc>
        <w:tc>
          <w:tcPr>
            <w:tcW w:w="337" w:type="pct"/>
          </w:tcPr>
          <w:p w14:paraId="5073F364" w14:textId="1E82DD72" w:rsidR="00BD77C0" w:rsidRPr="00C859A1" w:rsidRDefault="001678D4" w:rsidP="00C859A1">
            <w:pPr>
              <w:spacing w:before="60" w:after="60" w:line="240" w:lineRule="auto"/>
              <w:jc w:val="center"/>
              <w:rPr>
                <w:rFonts w:cs="Arial"/>
                <w:sz w:val="18"/>
                <w:szCs w:val="18"/>
                <w:lang w:val="en-GB"/>
              </w:rPr>
            </w:pPr>
            <w:r w:rsidRPr="00C859A1">
              <w:rPr>
                <w:rFonts w:cs="Arial"/>
                <w:sz w:val="18"/>
                <w:szCs w:val="18"/>
                <w:lang w:val="en-GB"/>
              </w:rPr>
              <w:t>0..</w:t>
            </w:r>
            <w:r w:rsidR="00BD77C0"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0B4D2197" w14:textId="698886A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Float</w:t>
            </w:r>
            <w:r w:rsidR="00274591" w:rsidRPr="00C859A1">
              <w:rPr>
                <w:rFonts w:cs="Arial"/>
                <w:sz w:val="18"/>
                <w:szCs w:val="18"/>
                <w:lang w:val="en-GB"/>
              </w:rPr>
              <w:t xml:space="preserve"> 32-bit</w:t>
            </w:r>
          </w:p>
        </w:tc>
        <w:tc>
          <w:tcPr>
            <w:tcW w:w="1557" w:type="pct"/>
            <w:shd w:val="clear" w:color="auto" w:fill="auto"/>
            <w:tcMar>
              <w:top w:w="0" w:type="dxa"/>
              <w:left w:w="29" w:type="dxa"/>
              <w:bottom w:w="0" w:type="dxa"/>
              <w:right w:w="108" w:type="dxa"/>
            </w:tcMar>
            <w:vAlign w:val="center"/>
          </w:tcPr>
          <w:p w14:paraId="290E64AA"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-1.0 (unknown) or positive value (s)</w:t>
            </w:r>
          </w:p>
        </w:tc>
      </w:tr>
      <w:tr w:rsidR="00BD77C0" w:rsidRPr="00C859A1" w14:paraId="73D83AB8" w14:textId="77777777" w:rsidTr="00C859A1">
        <w:trPr>
          <w:cantSplit/>
          <w:tblHeader/>
          <w:jc w:val="center"/>
        </w:trPr>
        <w:tc>
          <w:tcPr>
            <w:tcW w:w="247" w:type="pct"/>
            <w:vAlign w:val="center"/>
          </w:tcPr>
          <w:p w14:paraId="1E7FE168"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7</w:t>
            </w:r>
          </w:p>
        </w:tc>
        <w:tc>
          <w:tcPr>
            <w:tcW w:w="1003" w:type="pct"/>
            <w:tcMar>
              <w:left w:w="29" w:type="dxa"/>
            </w:tcMar>
            <w:vAlign w:val="center"/>
          </w:tcPr>
          <w:p w14:paraId="2AF70E93"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Number of feature instances</w:t>
            </w:r>
          </w:p>
        </w:tc>
        <w:tc>
          <w:tcPr>
            <w:tcW w:w="1203" w:type="pct"/>
            <w:shd w:val="clear" w:color="auto" w:fill="auto"/>
            <w:tcMar>
              <w:left w:w="29" w:type="dxa"/>
            </w:tcMar>
            <w:vAlign w:val="center"/>
          </w:tcPr>
          <w:p w14:paraId="62F6F54B"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numInstances</w:t>
            </w:r>
          </w:p>
        </w:tc>
        <w:tc>
          <w:tcPr>
            <w:tcW w:w="337" w:type="pct"/>
          </w:tcPr>
          <w:p w14:paraId="372D1A8F"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5860B165" w14:textId="7EB78E64"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Integer</w:t>
            </w:r>
            <w:r w:rsidR="00274591" w:rsidRPr="00C859A1">
              <w:rPr>
                <w:rFonts w:cs="Arial"/>
                <w:sz w:val="18"/>
                <w:szCs w:val="18"/>
                <w:lang w:val="en-GB"/>
              </w:rPr>
              <w:t xml:space="preserve"> 32-bit</w:t>
            </w:r>
            <w:r w:rsidR="007F06A7" w:rsidRPr="00C859A1">
              <w:rPr>
                <w:rFonts w:cs="Arial"/>
                <w:sz w:val="18"/>
                <w:szCs w:val="18"/>
                <w:lang w:val="en-GB"/>
              </w:rPr>
              <w:t xml:space="preserve"> unsigned</w:t>
            </w:r>
          </w:p>
        </w:tc>
        <w:tc>
          <w:tcPr>
            <w:tcW w:w="1557" w:type="pct"/>
            <w:shd w:val="clear" w:color="auto" w:fill="auto"/>
            <w:tcMar>
              <w:top w:w="0" w:type="dxa"/>
              <w:left w:w="29" w:type="dxa"/>
              <w:bottom w:w="0" w:type="dxa"/>
              <w:right w:w="108" w:type="dxa"/>
            </w:tcMar>
            <w:vAlign w:val="center"/>
          </w:tcPr>
          <w:p w14:paraId="10825A8B" w14:textId="6C2EECC6" w:rsidR="00BD77C0" w:rsidRPr="00C859A1" w:rsidRDefault="003E5BE8" w:rsidP="0001160F">
            <w:pPr>
              <w:spacing w:before="60" w:after="60" w:line="240" w:lineRule="auto"/>
              <w:jc w:val="left"/>
              <w:rPr>
                <w:rFonts w:cs="Arial"/>
                <w:sz w:val="18"/>
                <w:szCs w:val="18"/>
                <w:lang w:val="en-GB"/>
              </w:rPr>
            </w:pPr>
            <w:r w:rsidRPr="00C859A1">
              <w:rPr>
                <w:rFonts w:cs="Arial"/>
                <w:sz w:val="18"/>
                <w:szCs w:val="18"/>
                <w:lang w:val="en-GB"/>
              </w:rPr>
              <w:t>Num.</w:t>
            </w:r>
            <w:r w:rsidR="00235153" w:rsidRPr="00C859A1">
              <w:rPr>
                <w:rFonts w:cs="Arial"/>
                <w:sz w:val="18"/>
                <w:szCs w:val="18"/>
                <w:lang w:val="en-GB"/>
              </w:rPr>
              <w:t xml:space="preserve"> of stations, gridded forecasts, etc</w:t>
            </w:r>
          </w:p>
        </w:tc>
      </w:tr>
      <w:tr w:rsidR="00BD77C0" w:rsidRPr="00C859A1" w14:paraId="09173BAD" w14:textId="77777777" w:rsidTr="00C859A1">
        <w:trPr>
          <w:cantSplit/>
          <w:tblHeader/>
          <w:jc w:val="center"/>
        </w:trPr>
        <w:tc>
          <w:tcPr>
            <w:tcW w:w="5000" w:type="pct"/>
            <w:gridSpan w:val="6"/>
            <w:vAlign w:val="center"/>
          </w:tcPr>
          <w:p w14:paraId="1BE7077E" w14:textId="07772551" w:rsidR="00BD77C0" w:rsidRPr="002B1C41" w:rsidRDefault="002B1C41" w:rsidP="0001160F">
            <w:pPr>
              <w:spacing w:before="60" w:after="60" w:line="240" w:lineRule="auto"/>
              <w:jc w:val="left"/>
              <w:rPr>
                <w:rFonts w:cs="Arial"/>
                <w:i/>
                <w:sz w:val="18"/>
                <w:szCs w:val="18"/>
                <w:lang w:val="en-GB"/>
              </w:rPr>
            </w:pPr>
            <w:r>
              <w:rPr>
                <w:rFonts w:cs="Arial"/>
                <w:i/>
                <w:sz w:val="18"/>
                <w:szCs w:val="18"/>
                <w:lang w:val="en-GB"/>
              </w:rPr>
              <w:t xml:space="preserve">      </w:t>
            </w:r>
            <w:r w:rsidR="001678D4" w:rsidRPr="002B1C41">
              <w:rPr>
                <w:rFonts w:cs="Arial"/>
                <w:i/>
                <w:sz w:val="18"/>
                <w:szCs w:val="18"/>
                <w:lang w:val="en-GB"/>
              </w:rPr>
              <w:t xml:space="preserve"> Additional metadata for S-111</w:t>
            </w:r>
          </w:p>
        </w:tc>
      </w:tr>
      <w:tr w:rsidR="008C1BBA" w:rsidRPr="00C859A1" w14:paraId="6C32CC96" w14:textId="77777777" w:rsidTr="00C859A1">
        <w:trPr>
          <w:cantSplit/>
          <w:tblHeader/>
          <w:jc w:val="center"/>
        </w:trPr>
        <w:tc>
          <w:tcPr>
            <w:tcW w:w="247" w:type="pct"/>
            <w:vAlign w:val="center"/>
          </w:tcPr>
          <w:p w14:paraId="5B591996" w14:textId="77777777"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lastRenderedPageBreak/>
              <w:t>8</w:t>
            </w:r>
          </w:p>
        </w:tc>
        <w:tc>
          <w:tcPr>
            <w:tcW w:w="1003" w:type="pct"/>
            <w:tcMar>
              <w:left w:w="29" w:type="dxa"/>
            </w:tcMar>
            <w:vAlign w:val="center"/>
          </w:tcPr>
          <w:p w14:paraId="0437831C" w14:textId="1480ECDE"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Methodology</w:t>
            </w:r>
          </w:p>
        </w:tc>
        <w:tc>
          <w:tcPr>
            <w:tcW w:w="1203" w:type="pct"/>
            <w:shd w:val="clear" w:color="auto" w:fill="auto"/>
            <w:tcMar>
              <w:left w:w="29" w:type="dxa"/>
            </w:tcMar>
            <w:vAlign w:val="center"/>
          </w:tcPr>
          <w:p w14:paraId="60AD8710" w14:textId="310BB360"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methodCurrentsProduct</w:t>
            </w:r>
          </w:p>
        </w:tc>
        <w:tc>
          <w:tcPr>
            <w:tcW w:w="337" w:type="pct"/>
            <w:shd w:val="clear" w:color="auto" w:fill="auto"/>
            <w:vAlign w:val="center"/>
          </w:tcPr>
          <w:p w14:paraId="7C234BFF" w14:textId="28ED4298"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t>0..1</w:t>
            </w:r>
          </w:p>
        </w:tc>
        <w:tc>
          <w:tcPr>
            <w:tcW w:w="653" w:type="pct"/>
            <w:shd w:val="clear" w:color="auto" w:fill="auto"/>
            <w:tcMar>
              <w:top w:w="0" w:type="dxa"/>
              <w:left w:w="29" w:type="dxa"/>
              <w:bottom w:w="0" w:type="dxa"/>
              <w:right w:w="108" w:type="dxa"/>
            </w:tcMar>
            <w:vAlign w:val="center"/>
          </w:tcPr>
          <w:p w14:paraId="71277802" w14:textId="3E05C0BD" w:rsidR="008C1BBA" w:rsidRPr="00C859A1" w:rsidRDefault="00655131" w:rsidP="0001160F">
            <w:pPr>
              <w:spacing w:before="60" w:after="60" w:line="240" w:lineRule="auto"/>
              <w:jc w:val="left"/>
              <w:rPr>
                <w:rFonts w:cs="Arial"/>
                <w:sz w:val="18"/>
                <w:szCs w:val="18"/>
                <w:lang w:val="en-GB"/>
              </w:rPr>
            </w:pPr>
            <w:r w:rsidRPr="00C859A1">
              <w:rPr>
                <w:rFonts w:cs="Arial"/>
                <w:sz w:val="18"/>
                <w:szCs w:val="18"/>
                <w:lang w:val="en-GB"/>
              </w:rPr>
              <w:t>String</w:t>
            </w:r>
          </w:p>
        </w:tc>
        <w:tc>
          <w:tcPr>
            <w:tcW w:w="1557" w:type="pct"/>
            <w:shd w:val="clear" w:color="auto" w:fill="auto"/>
            <w:tcMar>
              <w:top w:w="0" w:type="dxa"/>
              <w:left w:w="29" w:type="dxa"/>
              <w:bottom w:w="0" w:type="dxa"/>
              <w:right w:w="108" w:type="dxa"/>
            </w:tcMar>
            <w:vAlign w:val="center"/>
          </w:tcPr>
          <w:p w14:paraId="1233E708" w14:textId="6714FDE6"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Brief description of current meter type</w:t>
            </w:r>
            <w:r w:rsidR="0001160F">
              <w:rPr>
                <w:rFonts w:cs="Arial"/>
                <w:sz w:val="18"/>
                <w:szCs w:val="18"/>
                <w:lang w:val="en-GB"/>
              </w:rPr>
              <w:t>, forecast method or model, etc</w:t>
            </w:r>
          </w:p>
        </w:tc>
      </w:tr>
      <w:tr w:rsidR="008C1BBA" w:rsidRPr="00C859A1" w14:paraId="7BC78E53" w14:textId="77777777" w:rsidTr="00C859A1">
        <w:trPr>
          <w:cantSplit/>
          <w:tblHeader/>
          <w:jc w:val="center"/>
        </w:trPr>
        <w:tc>
          <w:tcPr>
            <w:tcW w:w="247" w:type="pct"/>
            <w:vAlign w:val="center"/>
          </w:tcPr>
          <w:p w14:paraId="73DF768C" w14:textId="77777777"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t>9</w:t>
            </w:r>
          </w:p>
        </w:tc>
        <w:tc>
          <w:tcPr>
            <w:tcW w:w="1003" w:type="pct"/>
            <w:tcMar>
              <w:left w:w="29" w:type="dxa"/>
            </w:tcMar>
            <w:vAlign w:val="center"/>
          </w:tcPr>
          <w:p w14:paraId="5ED3D3F7" w14:textId="3212D322"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Min. current speed in dataset</w:t>
            </w:r>
          </w:p>
        </w:tc>
        <w:tc>
          <w:tcPr>
            <w:tcW w:w="1203" w:type="pct"/>
            <w:shd w:val="clear" w:color="auto" w:fill="auto"/>
            <w:tcMar>
              <w:left w:w="29" w:type="dxa"/>
            </w:tcMar>
            <w:vAlign w:val="center"/>
          </w:tcPr>
          <w:p w14:paraId="7F77955A" w14:textId="173A9991"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minDatasetCurrentSpeed</w:t>
            </w:r>
          </w:p>
        </w:tc>
        <w:tc>
          <w:tcPr>
            <w:tcW w:w="337" w:type="pct"/>
            <w:shd w:val="clear" w:color="auto" w:fill="auto"/>
            <w:vAlign w:val="center"/>
          </w:tcPr>
          <w:p w14:paraId="29A989BE" w14:textId="3E221DD4"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6816152A" w14:textId="7223CDF9"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Float</w:t>
            </w:r>
            <w:r w:rsidR="00274591" w:rsidRPr="00C859A1">
              <w:rPr>
                <w:rFonts w:cs="Arial"/>
                <w:sz w:val="18"/>
                <w:szCs w:val="18"/>
                <w:lang w:val="en-GB"/>
              </w:rPr>
              <w:t xml:space="preserve"> </w:t>
            </w:r>
            <w:r w:rsidR="00632523" w:rsidRPr="00C859A1">
              <w:rPr>
                <w:rFonts w:cs="Arial"/>
                <w:sz w:val="18"/>
                <w:szCs w:val="18"/>
                <w:lang w:val="en-GB"/>
              </w:rPr>
              <w:t>64</w:t>
            </w:r>
            <w:r w:rsidR="00274591" w:rsidRPr="00C859A1">
              <w:rPr>
                <w:rFonts w:cs="Arial"/>
                <w:sz w:val="18"/>
                <w:szCs w:val="18"/>
                <w:lang w:val="en-GB"/>
              </w:rPr>
              <w:t>-bit</w:t>
            </w:r>
          </w:p>
        </w:tc>
        <w:tc>
          <w:tcPr>
            <w:tcW w:w="1557" w:type="pct"/>
            <w:shd w:val="clear" w:color="auto" w:fill="auto"/>
            <w:tcMar>
              <w:top w:w="0" w:type="dxa"/>
              <w:left w:w="29" w:type="dxa"/>
              <w:bottom w:w="0" w:type="dxa"/>
              <w:right w:w="108" w:type="dxa"/>
            </w:tcMar>
            <w:vAlign w:val="center"/>
          </w:tcPr>
          <w:p w14:paraId="3236CF9D" w14:textId="17EF88A2"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 xml:space="preserve">-1.0 (unknown) or </w:t>
            </w:r>
            <w:r w:rsidR="00F73670">
              <w:rPr>
                <w:rFonts w:cs="Arial"/>
                <w:sz w:val="18"/>
                <w:szCs w:val="18"/>
                <w:lang w:val="en-GB"/>
              </w:rPr>
              <w:t>non-negative</w:t>
            </w:r>
            <w:r w:rsidR="00F73670" w:rsidRPr="00C859A1">
              <w:rPr>
                <w:rFonts w:cs="Arial"/>
                <w:sz w:val="18"/>
                <w:szCs w:val="18"/>
                <w:lang w:val="en-GB"/>
              </w:rPr>
              <w:t xml:space="preserve"> </w:t>
            </w:r>
            <w:r w:rsidRPr="00C859A1">
              <w:rPr>
                <w:rFonts w:cs="Arial"/>
                <w:sz w:val="18"/>
                <w:szCs w:val="18"/>
                <w:lang w:val="en-GB"/>
              </w:rPr>
              <w:t>value (kn)</w:t>
            </w:r>
            <w:r w:rsidR="00C452C9" w:rsidRPr="00C859A1">
              <w:rPr>
                <w:rFonts w:cs="Arial"/>
                <w:sz w:val="18"/>
                <w:szCs w:val="18"/>
                <w:lang w:val="en-GB"/>
              </w:rPr>
              <w:t>. Use the same precision as the corresponding attribute in the values record</w:t>
            </w:r>
          </w:p>
        </w:tc>
      </w:tr>
      <w:tr w:rsidR="008C1BBA" w:rsidRPr="00C859A1" w14:paraId="3569728C" w14:textId="77777777" w:rsidTr="00C859A1">
        <w:trPr>
          <w:cantSplit/>
          <w:tblHeader/>
          <w:jc w:val="center"/>
        </w:trPr>
        <w:tc>
          <w:tcPr>
            <w:tcW w:w="247" w:type="pct"/>
            <w:vAlign w:val="center"/>
          </w:tcPr>
          <w:p w14:paraId="31AC139E" w14:textId="77777777"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t>10</w:t>
            </w:r>
          </w:p>
        </w:tc>
        <w:tc>
          <w:tcPr>
            <w:tcW w:w="1003" w:type="pct"/>
            <w:tcMar>
              <w:left w:w="29" w:type="dxa"/>
            </w:tcMar>
            <w:vAlign w:val="center"/>
          </w:tcPr>
          <w:p w14:paraId="31796BD7" w14:textId="5FB52BF7"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Max.</w:t>
            </w:r>
            <w:r w:rsidR="008B39E9" w:rsidRPr="00C859A1">
              <w:rPr>
                <w:rFonts w:cs="Arial"/>
                <w:sz w:val="18"/>
                <w:szCs w:val="18"/>
                <w:lang w:val="en-GB"/>
              </w:rPr>
              <w:t xml:space="preserve"> </w:t>
            </w:r>
            <w:r w:rsidRPr="00C859A1">
              <w:rPr>
                <w:rFonts w:cs="Arial"/>
                <w:sz w:val="18"/>
                <w:szCs w:val="18"/>
                <w:lang w:val="en-GB"/>
              </w:rPr>
              <w:t>current speed in dataset</w:t>
            </w:r>
          </w:p>
        </w:tc>
        <w:tc>
          <w:tcPr>
            <w:tcW w:w="1203" w:type="pct"/>
            <w:shd w:val="clear" w:color="auto" w:fill="auto"/>
            <w:tcMar>
              <w:left w:w="29" w:type="dxa"/>
            </w:tcMar>
            <w:vAlign w:val="center"/>
          </w:tcPr>
          <w:p w14:paraId="1A2AEFF9" w14:textId="3FD33E0B"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maxDatasetCurrentSpeed</w:t>
            </w:r>
          </w:p>
        </w:tc>
        <w:tc>
          <w:tcPr>
            <w:tcW w:w="337" w:type="pct"/>
            <w:shd w:val="clear" w:color="auto" w:fill="auto"/>
            <w:vAlign w:val="center"/>
          </w:tcPr>
          <w:p w14:paraId="7C44E744" w14:textId="25FFF13B"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7A69044D" w14:textId="489FAE13"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Float</w:t>
            </w:r>
            <w:r w:rsidR="00632523" w:rsidRPr="00C859A1">
              <w:rPr>
                <w:rFonts w:cs="Arial"/>
                <w:sz w:val="18"/>
                <w:szCs w:val="18"/>
                <w:lang w:val="en-GB"/>
              </w:rPr>
              <w:t xml:space="preserve"> 64-bit</w:t>
            </w:r>
          </w:p>
        </w:tc>
        <w:tc>
          <w:tcPr>
            <w:tcW w:w="1557" w:type="pct"/>
            <w:shd w:val="clear" w:color="auto" w:fill="auto"/>
            <w:tcMar>
              <w:top w:w="0" w:type="dxa"/>
              <w:left w:w="29" w:type="dxa"/>
              <w:bottom w:w="0" w:type="dxa"/>
              <w:right w:w="108" w:type="dxa"/>
            </w:tcMar>
            <w:vAlign w:val="center"/>
          </w:tcPr>
          <w:p w14:paraId="29D6EDB1" w14:textId="11C90955"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-1.0 (unknown) or positive value (kn)</w:t>
            </w:r>
            <w:r w:rsidR="00C452C9" w:rsidRPr="00C859A1">
              <w:rPr>
                <w:rFonts w:cs="Arial"/>
                <w:sz w:val="18"/>
                <w:szCs w:val="18"/>
                <w:lang w:val="en-GB"/>
              </w:rPr>
              <w:t xml:space="preserve">. </w:t>
            </w:r>
            <w:r w:rsidR="00914ACA">
              <w:rPr>
                <w:rFonts w:cs="Arial"/>
                <w:sz w:val="18"/>
                <w:szCs w:val="18"/>
                <w:lang w:val="en-GB"/>
              </w:rPr>
              <w:t xml:space="preserve">If both are known, max. speed must be &gt; min. speed. </w:t>
            </w:r>
            <w:r w:rsidR="00C452C9" w:rsidRPr="00C859A1">
              <w:rPr>
                <w:rFonts w:cs="Arial"/>
                <w:sz w:val="18"/>
                <w:szCs w:val="18"/>
                <w:lang w:val="en-GB"/>
              </w:rPr>
              <w:t>Use the same precision as the corresponding attribute in the values record</w:t>
            </w:r>
          </w:p>
        </w:tc>
      </w:tr>
      <w:tr w:rsidR="008C1BBA" w:rsidRPr="00C859A1" w14:paraId="1B2CE537" w14:textId="77777777" w:rsidTr="00C859A1">
        <w:trPr>
          <w:cantSplit/>
          <w:tblHeader/>
          <w:jc w:val="center"/>
        </w:trPr>
        <w:tc>
          <w:tcPr>
            <w:tcW w:w="5000" w:type="pct"/>
            <w:gridSpan w:val="6"/>
            <w:vAlign w:val="center"/>
          </w:tcPr>
          <w:p w14:paraId="2484F161" w14:textId="00DF38EC" w:rsidR="008C1BBA" w:rsidRPr="00C859A1" w:rsidRDefault="008C1BBA" w:rsidP="0001160F">
            <w:pPr>
              <w:spacing w:before="60" w:after="60" w:line="240" w:lineRule="auto"/>
              <w:jc w:val="center"/>
              <w:rPr>
                <w:rFonts w:cs="Arial"/>
                <w:b/>
                <w:sz w:val="18"/>
                <w:szCs w:val="18"/>
                <w:lang w:val="en-GB"/>
              </w:rPr>
            </w:pPr>
            <w:r w:rsidRPr="00C859A1">
              <w:rPr>
                <w:rFonts w:cs="Arial"/>
                <w:b/>
                <w:sz w:val="18"/>
                <w:szCs w:val="18"/>
                <w:lang w:val="en-GB"/>
              </w:rPr>
              <w:t>dataCodingFormat = 1</w:t>
            </w:r>
            <w:r w:rsidR="00290328" w:rsidRPr="00C859A1">
              <w:rPr>
                <w:rFonts w:cs="Arial"/>
                <w:b/>
                <w:sz w:val="18"/>
                <w:szCs w:val="18"/>
                <w:lang w:val="en-GB"/>
              </w:rPr>
              <w:t xml:space="preserve"> (fixed stations)</w:t>
            </w:r>
          </w:p>
        </w:tc>
      </w:tr>
      <w:tr w:rsidR="008C1BBA" w:rsidRPr="00C859A1" w14:paraId="0961ECFB" w14:textId="77777777" w:rsidTr="00C859A1">
        <w:trPr>
          <w:cantSplit/>
          <w:tblHeader/>
          <w:jc w:val="center"/>
        </w:trPr>
        <w:tc>
          <w:tcPr>
            <w:tcW w:w="247" w:type="pct"/>
            <w:vAlign w:val="center"/>
          </w:tcPr>
          <w:p w14:paraId="246233B1" w14:textId="55B33E14" w:rsidR="008C1BBA" w:rsidRPr="00C859A1" w:rsidRDefault="00EA6632" w:rsidP="00C859A1">
            <w:pPr>
              <w:spacing w:before="60" w:after="60" w:line="240" w:lineRule="auto"/>
              <w:jc w:val="center"/>
              <w:rPr>
                <w:rFonts w:cs="Arial"/>
                <w:sz w:val="18"/>
                <w:szCs w:val="18"/>
                <w:lang w:val="en-GB"/>
              </w:rPr>
            </w:pPr>
            <w:r w:rsidRPr="00C859A1">
              <w:rPr>
                <w:rFonts w:cs="Arial"/>
                <w:sz w:val="18"/>
                <w:szCs w:val="18"/>
                <w:lang w:val="en-GB"/>
              </w:rPr>
              <w:t>--</w:t>
            </w:r>
          </w:p>
        </w:tc>
        <w:tc>
          <w:tcPr>
            <w:tcW w:w="1003" w:type="pct"/>
            <w:tcMar>
              <w:left w:w="29" w:type="dxa"/>
            </w:tcMar>
            <w:vAlign w:val="center"/>
          </w:tcPr>
          <w:p w14:paraId="6665D66E" w14:textId="77777777"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(none)</w:t>
            </w:r>
          </w:p>
        </w:tc>
        <w:tc>
          <w:tcPr>
            <w:tcW w:w="1203" w:type="pct"/>
            <w:shd w:val="clear" w:color="auto" w:fill="auto"/>
            <w:tcMar>
              <w:left w:w="29" w:type="dxa"/>
            </w:tcMar>
            <w:vAlign w:val="center"/>
          </w:tcPr>
          <w:p w14:paraId="6BE01E96" w14:textId="77777777" w:rsidR="008C1BBA" w:rsidRPr="00C859A1" w:rsidRDefault="008C1BBA" w:rsidP="0001160F">
            <w:pPr>
              <w:spacing w:before="60" w:after="60" w:line="240" w:lineRule="auto"/>
              <w:jc w:val="left"/>
              <w:rPr>
                <w:rFonts w:cs="Arial"/>
                <w:sz w:val="18"/>
                <w:szCs w:val="18"/>
                <w:lang w:val="en-GB"/>
              </w:rPr>
            </w:pPr>
          </w:p>
        </w:tc>
        <w:tc>
          <w:tcPr>
            <w:tcW w:w="337" w:type="pct"/>
            <w:shd w:val="clear" w:color="auto" w:fill="auto"/>
            <w:vAlign w:val="center"/>
          </w:tcPr>
          <w:p w14:paraId="10025E86" w14:textId="77777777" w:rsidR="008C1BBA" w:rsidRPr="00C859A1" w:rsidRDefault="008C1BBA" w:rsidP="00C859A1">
            <w:pPr>
              <w:spacing w:before="60" w:after="60" w:line="240" w:lineRule="auto"/>
              <w:jc w:val="center"/>
              <w:rPr>
                <w:rFonts w:cs="Arial"/>
                <w:sz w:val="18"/>
                <w:szCs w:val="18"/>
                <w:lang w:val="en-GB"/>
              </w:rPr>
            </w:pPr>
          </w:p>
        </w:tc>
        <w:tc>
          <w:tcPr>
            <w:tcW w:w="653" w:type="pct"/>
            <w:shd w:val="clear" w:color="auto" w:fill="auto"/>
            <w:tcMar>
              <w:top w:w="0" w:type="dxa"/>
              <w:left w:w="29" w:type="dxa"/>
              <w:bottom w:w="0" w:type="dxa"/>
              <w:right w:w="108" w:type="dxa"/>
            </w:tcMar>
            <w:vAlign w:val="center"/>
          </w:tcPr>
          <w:p w14:paraId="45F1023C" w14:textId="77777777" w:rsidR="008C1BBA" w:rsidRPr="00C859A1" w:rsidRDefault="008C1BBA" w:rsidP="0001160F">
            <w:pPr>
              <w:spacing w:before="60" w:after="60" w:line="240" w:lineRule="auto"/>
              <w:jc w:val="left"/>
              <w:rPr>
                <w:rFonts w:cs="Arial"/>
                <w:sz w:val="18"/>
                <w:szCs w:val="18"/>
                <w:lang w:val="en-GB"/>
              </w:rPr>
            </w:pPr>
          </w:p>
        </w:tc>
        <w:tc>
          <w:tcPr>
            <w:tcW w:w="1557" w:type="pct"/>
            <w:shd w:val="clear" w:color="auto" w:fill="auto"/>
            <w:tcMar>
              <w:top w:w="0" w:type="dxa"/>
              <w:left w:w="29" w:type="dxa"/>
              <w:bottom w:w="0" w:type="dxa"/>
              <w:right w:w="108" w:type="dxa"/>
            </w:tcMar>
            <w:vAlign w:val="center"/>
          </w:tcPr>
          <w:p w14:paraId="49EFA38B" w14:textId="77777777" w:rsidR="008C1BBA" w:rsidRPr="00C859A1" w:rsidRDefault="008C1BBA" w:rsidP="0001160F">
            <w:pPr>
              <w:spacing w:before="60" w:after="60" w:line="240" w:lineRule="auto"/>
              <w:jc w:val="left"/>
              <w:rPr>
                <w:rFonts w:cs="Arial"/>
                <w:sz w:val="18"/>
                <w:szCs w:val="18"/>
                <w:lang w:val="en-GB"/>
              </w:rPr>
            </w:pPr>
          </w:p>
        </w:tc>
      </w:tr>
      <w:tr w:rsidR="008C1BBA" w:rsidRPr="00C859A1" w14:paraId="333A4C3F" w14:textId="77777777" w:rsidTr="00C859A1">
        <w:trPr>
          <w:cantSplit/>
          <w:tblHeader/>
          <w:jc w:val="center"/>
        </w:trPr>
        <w:tc>
          <w:tcPr>
            <w:tcW w:w="5000" w:type="pct"/>
            <w:gridSpan w:val="6"/>
            <w:vAlign w:val="center"/>
          </w:tcPr>
          <w:p w14:paraId="0CCD18BA" w14:textId="0E975475" w:rsidR="008C1BBA" w:rsidRPr="00C859A1" w:rsidRDefault="008C1BBA" w:rsidP="0001160F">
            <w:pPr>
              <w:spacing w:before="60" w:after="60" w:line="240" w:lineRule="auto"/>
              <w:jc w:val="center"/>
              <w:rPr>
                <w:rFonts w:cs="Arial"/>
                <w:b/>
                <w:sz w:val="18"/>
                <w:szCs w:val="18"/>
                <w:lang w:val="en-GB"/>
              </w:rPr>
            </w:pPr>
            <w:r w:rsidRPr="00C859A1">
              <w:rPr>
                <w:rFonts w:cs="Arial"/>
                <w:b/>
                <w:sz w:val="18"/>
                <w:szCs w:val="18"/>
                <w:lang w:val="en-GB"/>
              </w:rPr>
              <w:t>dataCodingFormat = 2</w:t>
            </w:r>
            <w:r w:rsidR="00290328" w:rsidRPr="00C859A1">
              <w:rPr>
                <w:rFonts w:cs="Arial"/>
                <w:b/>
                <w:sz w:val="18"/>
                <w:szCs w:val="18"/>
                <w:lang w:val="en-GB"/>
              </w:rPr>
              <w:t xml:space="preserve"> (regular grid)</w:t>
            </w:r>
          </w:p>
        </w:tc>
      </w:tr>
      <w:tr w:rsidR="00BB08AA" w:rsidRPr="00C859A1" w14:paraId="413EBE50" w14:textId="77777777" w:rsidTr="00C859A1">
        <w:trPr>
          <w:cantSplit/>
          <w:tblHeader/>
          <w:jc w:val="center"/>
        </w:trPr>
        <w:tc>
          <w:tcPr>
            <w:tcW w:w="247" w:type="pct"/>
            <w:vAlign w:val="center"/>
          </w:tcPr>
          <w:p w14:paraId="5E8BDAF6" w14:textId="4806CB70" w:rsidR="00BB08AA" w:rsidRPr="00C859A1" w:rsidRDefault="00D65E50" w:rsidP="00C859A1">
            <w:pPr>
              <w:spacing w:before="60" w:after="60" w:line="240" w:lineRule="auto"/>
              <w:jc w:val="center"/>
              <w:rPr>
                <w:rFonts w:cs="Arial"/>
                <w:sz w:val="18"/>
                <w:szCs w:val="18"/>
                <w:lang w:val="en-GB"/>
              </w:rPr>
            </w:pPr>
            <w:r w:rsidRPr="00C859A1">
              <w:rPr>
                <w:rFonts w:cs="Arial"/>
                <w:sz w:val="18"/>
                <w:szCs w:val="18"/>
                <w:lang w:val="en-GB"/>
              </w:rPr>
              <w:t>11</w:t>
            </w:r>
          </w:p>
        </w:tc>
        <w:tc>
          <w:tcPr>
            <w:tcW w:w="1003" w:type="pct"/>
            <w:vMerge w:val="restart"/>
            <w:tcMar>
              <w:left w:w="29" w:type="dxa"/>
            </w:tcMar>
            <w:vAlign w:val="center"/>
          </w:tcPr>
          <w:p w14:paraId="365BF38C"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Sequencing Rule</w:t>
            </w:r>
          </w:p>
        </w:tc>
        <w:tc>
          <w:tcPr>
            <w:tcW w:w="1203" w:type="pct"/>
            <w:tcMar>
              <w:left w:w="29" w:type="dxa"/>
            </w:tcMar>
            <w:vAlign w:val="center"/>
          </w:tcPr>
          <w:p w14:paraId="009B1615" w14:textId="2A9311F2"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sequencingRule.type</w:t>
            </w:r>
          </w:p>
        </w:tc>
        <w:tc>
          <w:tcPr>
            <w:tcW w:w="337" w:type="pct"/>
            <w:vAlign w:val="center"/>
          </w:tcPr>
          <w:p w14:paraId="58AADD66" w14:textId="7F9E8969" w:rsidR="00BB08AA" w:rsidRPr="00C859A1" w:rsidRDefault="00BB08A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2DFC6D9F" w14:textId="2F5B9648"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Enumeration</w:t>
            </w:r>
          </w:p>
        </w:tc>
        <w:tc>
          <w:tcPr>
            <w:tcW w:w="1557" w:type="pct"/>
            <w:shd w:val="clear" w:color="auto" w:fill="auto"/>
            <w:tcMar>
              <w:top w:w="0" w:type="dxa"/>
              <w:left w:w="29" w:type="dxa"/>
              <w:bottom w:w="0" w:type="dxa"/>
              <w:right w:w="108" w:type="dxa"/>
            </w:tcMar>
            <w:vAlign w:val="center"/>
          </w:tcPr>
          <w:p w14:paraId="1AB1B2FA" w14:textId="592E9955"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Method to be used to assign values from the sequence of values to the grid coordinates.   Components:</w:t>
            </w:r>
          </w:p>
          <w:p w14:paraId="4E15BD02"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type: Enumeration CV_SequenceType</w:t>
            </w:r>
          </w:p>
          <w:p w14:paraId="3300D02B" w14:textId="62E308DC"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For example 1 (for ‘linear’)</w:t>
            </w:r>
          </w:p>
        </w:tc>
      </w:tr>
      <w:tr w:rsidR="00BB08AA" w:rsidRPr="00C859A1" w14:paraId="6B5D7616" w14:textId="77777777" w:rsidTr="00C859A1">
        <w:trPr>
          <w:cantSplit/>
          <w:tblHeader/>
          <w:jc w:val="center"/>
        </w:trPr>
        <w:tc>
          <w:tcPr>
            <w:tcW w:w="247" w:type="pct"/>
            <w:vAlign w:val="center"/>
          </w:tcPr>
          <w:p w14:paraId="229997AB" w14:textId="43C30719" w:rsidR="00BB08AA" w:rsidRPr="00C859A1" w:rsidRDefault="00D65E50" w:rsidP="00C859A1">
            <w:pPr>
              <w:spacing w:before="60" w:after="60" w:line="240" w:lineRule="auto"/>
              <w:jc w:val="center"/>
              <w:rPr>
                <w:rFonts w:cs="Arial"/>
                <w:sz w:val="18"/>
                <w:szCs w:val="18"/>
                <w:lang w:val="en-GB"/>
              </w:rPr>
            </w:pPr>
            <w:r w:rsidRPr="00C859A1">
              <w:rPr>
                <w:rFonts w:cs="Arial"/>
                <w:sz w:val="18"/>
                <w:szCs w:val="18"/>
                <w:lang w:val="en-GB"/>
              </w:rPr>
              <w:t>12</w:t>
            </w:r>
          </w:p>
        </w:tc>
        <w:tc>
          <w:tcPr>
            <w:tcW w:w="1003" w:type="pct"/>
            <w:vMerge/>
            <w:tcMar>
              <w:left w:w="29" w:type="dxa"/>
            </w:tcMar>
            <w:vAlign w:val="center"/>
          </w:tcPr>
          <w:p w14:paraId="795C34D0" w14:textId="77777777" w:rsidR="00BB08AA" w:rsidRPr="00C859A1" w:rsidRDefault="00BB08AA" w:rsidP="0001160F">
            <w:pPr>
              <w:spacing w:before="60" w:after="60" w:line="240" w:lineRule="auto"/>
              <w:jc w:val="left"/>
              <w:rPr>
                <w:rFonts w:cs="Arial"/>
                <w:sz w:val="18"/>
                <w:szCs w:val="18"/>
                <w:lang w:val="en-GB"/>
              </w:rPr>
            </w:pPr>
          </w:p>
        </w:tc>
        <w:tc>
          <w:tcPr>
            <w:tcW w:w="1203" w:type="pct"/>
            <w:tcMar>
              <w:left w:w="29" w:type="dxa"/>
            </w:tcMar>
            <w:vAlign w:val="center"/>
          </w:tcPr>
          <w:p w14:paraId="61630A85" w14:textId="542E0370"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sequencingRule.scanDirection</w:t>
            </w:r>
          </w:p>
        </w:tc>
        <w:tc>
          <w:tcPr>
            <w:tcW w:w="337" w:type="pct"/>
            <w:vAlign w:val="center"/>
          </w:tcPr>
          <w:p w14:paraId="2F976D01" w14:textId="0446B123" w:rsidR="00BB08AA" w:rsidRPr="00C859A1" w:rsidRDefault="00BB08A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5F3D8D4A" w14:textId="27065033" w:rsidR="00BB08AA" w:rsidRPr="00C859A1" w:rsidRDefault="00655131" w:rsidP="0001160F">
            <w:pPr>
              <w:spacing w:before="60" w:after="60" w:line="240" w:lineRule="auto"/>
              <w:jc w:val="left"/>
              <w:rPr>
                <w:rFonts w:cs="Arial"/>
                <w:sz w:val="18"/>
                <w:szCs w:val="18"/>
                <w:lang w:val="en-GB"/>
              </w:rPr>
            </w:pPr>
            <w:r w:rsidRPr="00C859A1">
              <w:rPr>
                <w:rFonts w:cs="Arial"/>
                <w:sz w:val="18"/>
                <w:szCs w:val="18"/>
                <w:lang w:val="en-GB"/>
              </w:rPr>
              <w:t>String</w:t>
            </w:r>
          </w:p>
        </w:tc>
        <w:tc>
          <w:tcPr>
            <w:tcW w:w="1557" w:type="pct"/>
            <w:shd w:val="clear" w:color="auto" w:fill="auto"/>
            <w:tcMar>
              <w:top w:w="0" w:type="dxa"/>
              <w:left w:w="29" w:type="dxa"/>
              <w:bottom w:w="0" w:type="dxa"/>
              <w:right w:w="108" w:type="dxa"/>
            </w:tcMar>
            <w:vAlign w:val="center"/>
          </w:tcPr>
          <w:p w14:paraId="0EEF1493" w14:textId="49B8C3DD"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scanDirection: String &lt;axis</w:t>
            </w:r>
            <w:r w:rsidR="007F607D">
              <w:rPr>
                <w:rFonts w:cs="Arial"/>
                <w:sz w:val="18"/>
                <w:szCs w:val="18"/>
                <w:lang w:val="en-GB"/>
              </w:rPr>
              <w:t>Names entry&gt; (comma-separated)</w:t>
            </w:r>
          </w:p>
          <w:p w14:paraId="57622620" w14:textId="35C057C1"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For example “longitude,latitude”</w:t>
            </w:r>
          </w:p>
        </w:tc>
      </w:tr>
      <w:tr w:rsidR="00BB08AA" w:rsidRPr="00C859A1" w14:paraId="12676AFE" w14:textId="77777777" w:rsidTr="00C859A1">
        <w:trPr>
          <w:cantSplit/>
          <w:tblHeader/>
          <w:jc w:val="center"/>
        </w:trPr>
        <w:tc>
          <w:tcPr>
            <w:tcW w:w="5000" w:type="pct"/>
            <w:gridSpan w:val="6"/>
            <w:vAlign w:val="center"/>
          </w:tcPr>
          <w:p w14:paraId="38222EBA" w14:textId="43D81596" w:rsidR="00BB08AA" w:rsidRPr="00C859A1" w:rsidRDefault="00BB08AA" w:rsidP="0001160F">
            <w:pPr>
              <w:spacing w:before="60" w:after="60" w:line="240" w:lineRule="auto"/>
              <w:jc w:val="left"/>
              <w:rPr>
                <w:rFonts w:cs="Arial"/>
                <w:sz w:val="18"/>
                <w:szCs w:val="18"/>
                <w:lang w:val="en-GB"/>
              </w:rPr>
            </w:pPr>
            <w:r w:rsidRPr="00C859A1">
              <w:rPr>
                <w:rFonts w:cs="Arial"/>
                <w:i/>
                <w:sz w:val="18"/>
                <w:szCs w:val="18"/>
                <w:lang w:val="en-GB"/>
              </w:rPr>
              <w:t xml:space="preserve">     Metadata with restrictions on core metadata values</w:t>
            </w:r>
          </w:p>
        </w:tc>
      </w:tr>
      <w:tr w:rsidR="00BB08AA" w:rsidRPr="00C859A1" w14:paraId="173C01A7" w14:textId="77777777" w:rsidTr="00C859A1">
        <w:trPr>
          <w:cantSplit/>
          <w:tblHeader/>
          <w:jc w:val="center"/>
        </w:trPr>
        <w:tc>
          <w:tcPr>
            <w:tcW w:w="247" w:type="pct"/>
            <w:vAlign w:val="center"/>
          </w:tcPr>
          <w:p w14:paraId="1F17E1D9" w14:textId="47B75DA1" w:rsidR="00BB08AA" w:rsidRPr="00C859A1" w:rsidRDefault="00716C77" w:rsidP="00C859A1">
            <w:pPr>
              <w:spacing w:before="60" w:after="60" w:line="240" w:lineRule="auto"/>
              <w:jc w:val="center"/>
              <w:rPr>
                <w:rFonts w:cs="Arial"/>
                <w:sz w:val="18"/>
                <w:szCs w:val="18"/>
                <w:lang w:val="en-GB"/>
              </w:rPr>
            </w:pPr>
            <w:r w:rsidRPr="00C859A1">
              <w:rPr>
                <w:rFonts w:cs="Arial"/>
                <w:sz w:val="18"/>
                <w:szCs w:val="18"/>
                <w:lang w:val="en-GB"/>
              </w:rPr>
              <w:t>13</w:t>
            </w:r>
          </w:p>
        </w:tc>
        <w:tc>
          <w:tcPr>
            <w:tcW w:w="1003" w:type="pct"/>
            <w:tcMar>
              <w:left w:w="29" w:type="dxa"/>
            </w:tcMar>
            <w:vAlign w:val="center"/>
          </w:tcPr>
          <w:p w14:paraId="7240130D"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Interpolation Type</w:t>
            </w:r>
          </w:p>
        </w:tc>
        <w:tc>
          <w:tcPr>
            <w:tcW w:w="1203" w:type="pct"/>
            <w:tcMar>
              <w:left w:w="29" w:type="dxa"/>
            </w:tcMar>
            <w:vAlign w:val="center"/>
          </w:tcPr>
          <w:p w14:paraId="1F27D608"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interpolationType</w:t>
            </w:r>
          </w:p>
        </w:tc>
        <w:tc>
          <w:tcPr>
            <w:tcW w:w="337" w:type="pct"/>
            <w:vAlign w:val="center"/>
          </w:tcPr>
          <w:p w14:paraId="564AB191" w14:textId="6AC48C54" w:rsidR="00BB08AA" w:rsidRPr="00C859A1" w:rsidRDefault="00BB08A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0A8AFE84"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Enumeration</w:t>
            </w:r>
          </w:p>
        </w:tc>
        <w:tc>
          <w:tcPr>
            <w:tcW w:w="1557" w:type="pct"/>
            <w:shd w:val="clear" w:color="auto" w:fill="auto"/>
            <w:tcMar>
              <w:top w:w="0" w:type="dxa"/>
              <w:left w:w="29" w:type="dxa"/>
              <w:bottom w:w="0" w:type="dxa"/>
              <w:right w:w="108" w:type="dxa"/>
            </w:tcMar>
            <w:vAlign w:val="center"/>
          </w:tcPr>
          <w:p w14:paraId="1152C494"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Interpolation method recommended for evaluation of the S100_GridCoverage</w:t>
            </w:r>
          </w:p>
          <w:p w14:paraId="2F4C2534" w14:textId="5D08CD7F"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Values: CV_InterpolationMethod (ISO 19123). For S-11</w:t>
            </w:r>
            <w:r w:rsidR="007F607D">
              <w:rPr>
                <w:rFonts w:cs="Arial"/>
                <w:sz w:val="18"/>
                <w:szCs w:val="18"/>
                <w:lang w:val="en-GB"/>
              </w:rPr>
              <w:t>1, must use 10 (for ‘discrete’)</w:t>
            </w:r>
          </w:p>
        </w:tc>
      </w:tr>
      <w:tr w:rsidR="004F6C94" w:rsidRPr="00C859A1" w14:paraId="62B0DC7A" w14:textId="77777777" w:rsidTr="00C859A1">
        <w:trPr>
          <w:cantSplit/>
          <w:tblHeader/>
          <w:jc w:val="center"/>
        </w:trPr>
        <w:tc>
          <w:tcPr>
            <w:tcW w:w="247" w:type="pct"/>
            <w:vAlign w:val="center"/>
          </w:tcPr>
          <w:p w14:paraId="7E19D633" w14:textId="465408C6" w:rsidR="004F6C94" w:rsidRPr="00C859A1" w:rsidRDefault="004F6C94" w:rsidP="004F6C94">
            <w:pPr>
              <w:spacing w:before="60" w:after="60" w:line="240" w:lineRule="auto"/>
              <w:jc w:val="center"/>
              <w:rPr>
                <w:rFonts w:cs="Arial"/>
                <w:sz w:val="18"/>
                <w:szCs w:val="18"/>
                <w:lang w:val="en-GB"/>
              </w:rPr>
            </w:pPr>
            <w:r>
              <w:rPr>
                <w:rFonts w:cs="Arial"/>
                <w:sz w:val="18"/>
                <w:szCs w:val="18"/>
                <w:lang w:val="en-GB"/>
              </w:rPr>
              <w:t>14</w:t>
            </w:r>
          </w:p>
        </w:tc>
        <w:tc>
          <w:tcPr>
            <w:tcW w:w="1003" w:type="pct"/>
            <w:tcMar>
              <w:left w:w="29" w:type="dxa"/>
            </w:tcMar>
            <w:vAlign w:val="center"/>
          </w:tcPr>
          <w:p w14:paraId="403B4E6D" w14:textId="33E01017" w:rsidR="004F6C94" w:rsidRPr="00C859A1" w:rsidRDefault="004F6C94" w:rsidP="004F6C94">
            <w:pPr>
              <w:spacing w:before="60" w:after="60" w:line="240" w:lineRule="auto"/>
              <w:jc w:val="left"/>
              <w:rPr>
                <w:rFonts w:cs="Arial"/>
                <w:sz w:val="18"/>
                <w:szCs w:val="18"/>
                <w:lang w:val="en-GB"/>
              </w:rPr>
            </w:pPr>
            <w:r>
              <w:rPr>
                <w:rFonts w:eastAsia="Calibri" w:cs="Arial"/>
                <w:sz w:val="18"/>
                <w:szCs w:val="18"/>
                <w:lang w:val="en-GB"/>
              </w:rPr>
              <w:t>Offset of data point in cell</w:t>
            </w:r>
          </w:p>
        </w:tc>
        <w:tc>
          <w:tcPr>
            <w:tcW w:w="1203" w:type="pct"/>
            <w:tcMar>
              <w:left w:w="29" w:type="dxa"/>
            </w:tcMar>
            <w:vAlign w:val="center"/>
          </w:tcPr>
          <w:p w14:paraId="3E3C74A7" w14:textId="35D60737" w:rsidR="004F6C94" w:rsidRPr="00C859A1" w:rsidRDefault="004F6C94" w:rsidP="004F6C94">
            <w:pPr>
              <w:spacing w:before="60" w:after="60" w:line="240" w:lineRule="auto"/>
              <w:jc w:val="left"/>
              <w:rPr>
                <w:rFonts w:cs="Arial"/>
                <w:sz w:val="18"/>
                <w:szCs w:val="18"/>
                <w:lang w:val="en-GB"/>
              </w:rPr>
            </w:pPr>
            <w:r>
              <w:rPr>
                <w:rFonts w:eastAsia="Calibri" w:cs="Arial"/>
                <w:color w:val="000000" w:themeColor="text1"/>
                <w:sz w:val="18"/>
                <w:szCs w:val="18"/>
                <w:lang w:val="en-GB"/>
              </w:rPr>
              <w:t>dataOffsetCode</w:t>
            </w:r>
          </w:p>
        </w:tc>
        <w:tc>
          <w:tcPr>
            <w:tcW w:w="337" w:type="pct"/>
            <w:vAlign w:val="center"/>
          </w:tcPr>
          <w:p w14:paraId="30540854" w14:textId="6EDFA00B" w:rsidR="004F6C94" w:rsidRPr="00C859A1" w:rsidRDefault="004F6C94" w:rsidP="004F6C94">
            <w:pPr>
              <w:spacing w:before="60" w:after="60" w:line="240" w:lineRule="auto"/>
              <w:jc w:val="center"/>
              <w:rPr>
                <w:rFonts w:cs="Arial"/>
                <w:sz w:val="18"/>
                <w:szCs w:val="18"/>
                <w:lang w:val="en-GB"/>
              </w:rPr>
            </w:pPr>
            <w:r>
              <w:rPr>
                <w:rFonts w:eastAsia="Calibri" w:cs="Arial"/>
                <w:color w:val="000000" w:themeColor="text1"/>
                <w:sz w:val="18"/>
                <w:szCs w:val="18"/>
                <w:lang w:val="en-GB"/>
              </w:rPr>
              <w:t>0..1</w:t>
            </w:r>
          </w:p>
        </w:tc>
        <w:tc>
          <w:tcPr>
            <w:tcW w:w="653" w:type="pct"/>
            <w:shd w:val="clear" w:color="auto" w:fill="auto"/>
            <w:tcMar>
              <w:top w:w="0" w:type="dxa"/>
              <w:left w:w="29" w:type="dxa"/>
              <w:bottom w:w="0" w:type="dxa"/>
              <w:right w:w="108" w:type="dxa"/>
            </w:tcMar>
            <w:vAlign w:val="center"/>
          </w:tcPr>
          <w:p w14:paraId="22D05A4E" w14:textId="140BC8C0" w:rsidR="004F6C94" w:rsidRPr="00C859A1" w:rsidRDefault="004F6C94" w:rsidP="004F6C94">
            <w:pPr>
              <w:spacing w:before="60" w:after="60" w:line="240" w:lineRule="auto"/>
              <w:jc w:val="left"/>
              <w:rPr>
                <w:rFonts w:cs="Arial"/>
                <w:sz w:val="18"/>
                <w:szCs w:val="18"/>
                <w:lang w:val="en-GB"/>
              </w:rPr>
            </w:pPr>
            <w:r>
              <w:rPr>
                <w:rFonts w:eastAsia="Calibri" w:cs="Arial"/>
                <w:color w:val="000000" w:themeColor="text1"/>
                <w:sz w:val="18"/>
                <w:szCs w:val="18"/>
                <w:lang w:val="en-GB"/>
              </w:rPr>
              <w:t>Enumeration</w:t>
            </w:r>
          </w:p>
        </w:tc>
        <w:tc>
          <w:tcPr>
            <w:tcW w:w="1557" w:type="pct"/>
            <w:shd w:val="clear" w:color="auto" w:fill="auto"/>
            <w:tcMar>
              <w:top w:w="0" w:type="dxa"/>
              <w:left w:w="29" w:type="dxa"/>
              <w:bottom w:w="0" w:type="dxa"/>
              <w:right w:w="108" w:type="dxa"/>
            </w:tcMar>
            <w:vAlign w:val="center"/>
          </w:tcPr>
          <w:p w14:paraId="23211FE1" w14:textId="77777777" w:rsidR="004F6C94" w:rsidRDefault="004F6C94" w:rsidP="004F6C94">
            <w:pPr>
              <w:spacing w:before="60" w:after="60" w:line="240" w:lineRule="auto"/>
              <w:ind w:left="28" w:right="28"/>
              <w:jc w:val="left"/>
              <w:rPr>
                <w:rFonts w:eastAsia="Calibri" w:cs="Arial"/>
                <w:b/>
                <w:bCs/>
                <w:color w:val="000000" w:themeColor="text1"/>
                <w:sz w:val="18"/>
                <w:szCs w:val="18"/>
                <w:lang w:val="en-GB"/>
              </w:rPr>
            </w:pPr>
            <w:r w:rsidRPr="000038BA">
              <w:rPr>
                <w:rFonts w:eastAsia="Calibri" w:cs="Arial"/>
                <w:b/>
                <w:bCs/>
                <w:color w:val="000000" w:themeColor="text1"/>
                <w:sz w:val="18"/>
                <w:szCs w:val="18"/>
                <w:lang w:val="en-GB"/>
              </w:rPr>
              <w:t>Mandatory if data point</w:t>
            </w:r>
            <w:r>
              <w:rPr>
                <w:rFonts w:eastAsia="Calibri" w:cs="Arial"/>
                <w:b/>
                <w:bCs/>
                <w:color w:val="000000" w:themeColor="text1"/>
                <w:sz w:val="18"/>
                <w:szCs w:val="18"/>
                <w:lang w:val="en-GB"/>
              </w:rPr>
              <w:t>s</w:t>
            </w:r>
            <w:r w:rsidRPr="000038BA">
              <w:rPr>
                <w:rFonts w:eastAsia="Calibri" w:cs="Arial"/>
                <w:b/>
                <w:bCs/>
                <w:color w:val="000000" w:themeColor="text1"/>
                <w:sz w:val="18"/>
                <w:szCs w:val="18"/>
                <w:lang w:val="en-GB"/>
              </w:rPr>
              <w:t xml:space="preserve"> </w:t>
            </w:r>
            <w:r>
              <w:rPr>
                <w:rFonts w:eastAsia="Calibri" w:cs="Arial"/>
                <w:b/>
                <w:bCs/>
                <w:color w:val="000000" w:themeColor="text1"/>
                <w:sz w:val="18"/>
                <w:szCs w:val="18"/>
                <w:lang w:val="en-GB"/>
              </w:rPr>
              <w:t>are at</w:t>
            </w:r>
            <w:r w:rsidRPr="000038BA">
              <w:rPr>
                <w:rFonts w:eastAsia="Calibri" w:cs="Arial"/>
                <w:b/>
                <w:bCs/>
                <w:color w:val="000000" w:themeColor="text1"/>
                <w:sz w:val="18"/>
                <w:szCs w:val="18"/>
                <w:lang w:val="en-GB"/>
              </w:rPr>
              <w:t xml:space="preserve"> </w:t>
            </w:r>
            <w:r>
              <w:rPr>
                <w:rFonts w:eastAsia="Calibri" w:cs="Arial"/>
                <w:b/>
                <w:bCs/>
                <w:color w:val="000000" w:themeColor="text1"/>
                <w:sz w:val="18"/>
                <w:szCs w:val="18"/>
                <w:lang w:val="en-GB"/>
              </w:rPr>
              <w:t>grid</w:t>
            </w:r>
            <w:r w:rsidRPr="000038BA">
              <w:rPr>
                <w:rFonts w:eastAsia="Calibri" w:cs="Arial"/>
                <w:b/>
                <w:bCs/>
                <w:color w:val="000000" w:themeColor="text1"/>
                <w:sz w:val="18"/>
                <w:szCs w:val="18"/>
                <w:lang w:val="en-GB"/>
              </w:rPr>
              <w:t xml:space="preserve"> cell cent</w:t>
            </w:r>
            <w:r>
              <w:rPr>
                <w:rFonts w:eastAsia="Calibri" w:cs="Arial"/>
                <w:b/>
                <w:bCs/>
                <w:color w:val="000000" w:themeColor="text1"/>
                <w:sz w:val="18"/>
                <w:szCs w:val="18"/>
                <w:lang w:val="en-GB"/>
              </w:rPr>
              <w:t>res</w:t>
            </w:r>
            <w:r w:rsidRPr="000038BA">
              <w:rPr>
                <w:rFonts w:eastAsia="Calibri" w:cs="Arial"/>
                <w:b/>
                <w:bCs/>
                <w:color w:val="000000" w:themeColor="text1"/>
                <w:sz w:val="18"/>
                <w:szCs w:val="18"/>
                <w:lang w:val="en-GB"/>
              </w:rPr>
              <w:t>.</w:t>
            </w:r>
            <w:r>
              <w:rPr>
                <w:rFonts w:eastAsia="Calibri" w:cs="Arial"/>
                <w:b/>
                <w:bCs/>
                <w:color w:val="000000" w:themeColor="text1"/>
                <w:sz w:val="18"/>
                <w:szCs w:val="18"/>
                <w:lang w:val="en-GB"/>
              </w:rPr>
              <w:t xml:space="preserve"> </w:t>
            </w:r>
            <w:r>
              <w:rPr>
                <w:rFonts w:eastAsia="Calibri" w:cs="Arial"/>
                <w:color w:val="000000" w:themeColor="text1"/>
                <w:sz w:val="18"/>
                <w:szCs w:val="18"/>
                <w:lang w:val="en-GB"/>
              </w:rPr>
              <w:t>See S-100 clauses 10c</w:t>
            </w:r>
            <w:r>
              <w:rPr>
                <w:rFonts w:eastAsia="Calibri" w:cs="Arial"/>
                <w:color w:val="000000" w:themeColor="text1"/>
                <w:sz w:val="18"/>
                <w:szCs w:val="18"/>
                <w:lang w:val="en-GB"/>
              </w:rPr>
              <w:noBreakHyphen/>
              <w:t>9.6 and 8</w:t>
            </w:r>
            <w:r>
              <w:rPr>
                <w:rFonts w:eastAsia="Calibri" w:cs="Arial"/>
                <w:color w:val="000000" w:themeColor="text1"/>
                <w:sz w:val="18"/>
                <w:szCs w:val="18"/>
                <w:lang w:val="en-GB"/>
              </w:rPr>
              <w:noBreakHyphen/>
              <w:t>5.2.8.</w:t>
            </w:r>
          </w:p>
          <w:p w14:paraId="48D0C212" w14:textId="1844A2BB" w:rsidR="004F6C94" w:rsidRDefault="004F6C94" w:rsidP="004F6C94">
            <w:pPr>
              <w:spacing w:before="60" w:after="60" w:line="240" w:lineRule="auto"/>
              <w:ind w:left="28" w:right="28"/>
              <w:jc w:val="left"/>
              <w:rPr>
                <w:rFonts w:eastAsia="Calibri" w:cs="Arial"/>
                <w:color w:val="000000" w:themeColor="text1"/>
                <w:sz w:val="18"/>
                <w:szCs w:val="18"/>
                <w:lang w:val="en-GB"/>
              </w:rPr>
            </w:pPr>
            <w:r>
              <w:rPr>
                <w:rFonts w:eastAsia="Calibri" w:cs="Arial"/>
                <w:color w:val="000000" w:themeColor="text1"/>
                <w:sz w:val="18"/>
                <w:szCs w:val="18"/>
                <w:lang w:val="en-GB"/>
              </w:rPr>
              <w:t>The allowed values in S-111 are:</w:t>
            </w:r>
          </w:p>
          <w:p w14:paraId="0BB20362" w14:textId="77777777" w:rsidR="004F6C94" w:rsidRDefault="004F6C94" w:rsidP="004F6C94">
            <w:pPr>
              <w:spacing w:before="60" w:after="0" w:line="240" w:lineRule="auto"/>
              <w:ind w:left="29" w:right="29"/>
              <w:jc w:val="left"/>
              <w:rPr>
                <w:rFonts w:eastAsia="Calibri" w:cs="Arial"/>
                <w:color w:val="000000" w:themeColor="text1"/>
                <w:sz w:val="18"/>
                <w:szCs w:val="18"/>
                <w:lang w:val="en-GB"/>
              </w:rPr>
            </w:pPr>
            <w:r>
              <w:rPr>
                <w:rFonts w:eastAsia="Calibri" w:cs="Arial"/>
                <w:color w:val="000000" w:themeColor="text1"/>
                <w:sz w:val="18"/>
                <w:szCs w:val="18"/>
                <w:lang w:val="en-GB"/>
              </w:rPr>
              <w:t xml:space="preserve">1: </w:t>
            </w:r>
            <w:r w:rsidRPr="00AE7434">
              <w:rPr>
                <w:rFonts w:eastAsia="Calibri" w:cs="Arial"/>
                <w:color w:val="000000" w:themeColor="text1"/>
                <w:sz w:val="18"/>
                <w:szCs w:val="18"/>
                <w:lang w:val="en-GB"/>
              </w:rPr>
              <w:t>XMin, YMin (“Lower left”)</w:t>
            </w:r>
          </w:p>
          <w:p w14:paraId="47388E15" w14:textId="77777777" w:rsidR="004F6C94" w:rsidRDefault="004F6C94" w:rsidP="004F6C94">
            <w:pPr>
              <w:spacing w:after="60" w:line="240" w:lineRule="auto"/>
              <w:ind w:left="29" w:right="29"/>
              <w:jc w:val="left"/>
              <w:rPr>
                <w:rFonts w:eastAsia="Calibri" w:cs="Arial"/>
                <w:color w:val="000000" w:themeColor="text1"/>
                <w:sz w:val="18"/>
                <w:szCs w:val="18"/>
                <w:lang w:val="en-GB"/>
              </w:rPr>
            </w:pPr>
            <w:r w:rsidRPr="00612653">
              <w:rPr>
                <w:rFonts w:eastAsia="Calibri" w:cs="Arial"/>
                <w:color w:val="000000" w:themeColor="text1"/>
                <w:sz w:val="18"/>
                <w:szCs w:val="18"/>
                <w:lang w:val="en-GB"/>
              </w:rPr>
              <w:t>5: Barycenter (centroid) of cell</w:t>
            </w:r>
          </w:p>
          <w:p w14:paraId="2E25295F" w14:textId="5FAFA068" w:rsidR="004F6C94" w:rsidRPr="00C859A1" w:rsidRDefault="004F6C94" w:rsidP="004F6C94">
            <w:pPr>
              <w:spacing w:before="60" w:after="60" w:line="240" w:lineRule="auto"/>
              <w:jc w:val="left"/>
              <w:rPr>
                <w:rFonts w:cs="Arial"/>
                <w:sz w:val="18"/>
                <w:szCs w:val="18"/>
                <w:lang w:val="en-GB"/>
              </w:rPr>
            </w:pPr>
            <w:r>
              <w:rPr>
                <w:rFonts w:eastAsia="Calibri" w:cs="Arial"/>
                <w:color w:val="000000" w:themeColor="text1"/>
                <w:sz w:val="18"/>
                <w:szCs w:val="18"/>
                <w:lang w:val="en-GB"/>
              </w:rPr>
              <w:t>The default is “Lower left” and this attribute m</w:t>
            </w:r>
            <w:r w:rsidRPr="000871C7">
              <w:rPr>
                <w:rFonts w:eastAsia="Calibri" w:cs="Arial"/>
                <w:color w:val="000000" w:themeColor="text1"/>
                <w:sz w:val="18"/>
                <w:szCs w:val="18"/>
                <w:lang w:val="en-GB"/>
              </w:rPr>
              <w:t>ay be omitted if data points are at cell lower-left corners.</w:t>
            </w:r>
            <w:r>
              <w:rPr>
                <w:rFonts w:eastAsia="Calibri" w:cs="Arial"/>
                <w:color w:val="000000" w:themeColor="text1"/>
                <w:sz w:val="18"/>
                <w:szCs w:val="18"/>
                <w:lang w:val="en-GB"/>
              </w:rPr>
              <w:t xml:space="preserve"> Other cell corners are not allowed.</w:t>
            </w:r>
          </w:p>
        </w:tc>
      </w:tr>
      <w:tr w:rsidR="00BB08AA" w:rsidRPr="00C859A1" w14:paraId="5BDAD100" w14:textId="77777777" w:rsidTr="00C859A1">
        <w:trPr>
          <w:cantSplit/>
          <w:tblHeader/>
          <w:jc w:val="center"/>
        </w:trPr>
        <w:tc>
          <w:tcPr>
            <w:tcW w:w="5000" w:type="pct"/>
            <w:gridSpan w:val="6"/>
            <w:vAlign w:val="center"/>
          </w:tcPr>
          <w:p w14:paraId="74181B43" w14:textId="5E8FD21D" w:rsidR="00BB08AA" w:rsidRPr="00C859A1" w:rsidRDefault="00BB08AA" w:rsidP="0001160F">
            <w:pPr>
              <w:spacing w:before="60" w:after="60" w:line="240" w:lineRule="auto"/>
              <w:jc w:val="center"/>
              <w:rPr>
                <w:rFonts w:cs="Arial"/>
                <w:b/>
                <w:sz w:val="18"/>
                <w:szCs w:val="18"/>
                <w:lang w:val="en-GB"/>
              </w:rPr>
            </w:pPr>
            <w:r w:rsidRPr="00C859A1">
              <w:rPr>
                <w:rFonts w:cs="Arial"/>
                <w:b/>
                <w:sz w:val="18"/>
                <w:szCs w:val="18"/>
                <w:lang w:val="en-GB"/>
              </w:rPr>
              <w:t>dataCodingFormat = 3</w:t>
            </w:r>
            <w:r w:rsidR="00290328" w:rsidRPr="00C859A1">
              <w:rPr>
                <w:rFonts w:cs="Arial"/>
                <w:b/>
                <w:sz w:val="18"/>
                <w:szCs w:val="18"/>
                <w:lang w:val="en-GB"/>
              </w:rPr>
              <w:t xml:space="preserve"> (ungeorectified grid)</w:t>
            </w:r>
          </w:p>
        </w:tc>
      </w:tr>
      <w:tr w:rsidR="00BB08AA" w:rsidRPr="00C859A1" w14:paraId="565A3752" w14:textId="77777777" w:rsidTr="00C859A1">
        <w:trPr>
          <w:cantSplit/>
          <w:tblHeader/>
          <w:jc w:val="center"/>
        </w:trPr>
        <w:tc>
          <w:tcPr>
            <w:tcW w:w="5000" w:type="pct"/>
            <w:gridSpan w:val="6"/>
            <w:vAlign w:val="center"/>
          </w:tcPr>
          <w:p w14:paraId="77496951" w14:textId="4946CE0F" w:rsidR="00BB08AA" w:rsidRPr="00C859A1" w:rsidRDefault="00BB08AA" w:rsidP="0001160F">
            <w:pPr>
              <w:spacing w:before="60" w:after="60" w:line="240" w:lineRule="auto"/>
              <w:jc w:val="left"/>
              <w:rPr>
                <w:rFonts w:cs="Arial"/>
                <w:i/>
                <w:sz w:val="18"/>
                <w:szCs w:val="18"/>
                <w:lang w:val="en-GB"/>
              </w:rPr>
            </w:pPr>
            <w:r w:rsidRPr="00C859A1">
              <w:rPr>
                <w:rFonts w:cs="Arial"/>
                <w:i/>
                <w:sz w:val="18"/>
                <w:szCs w:val="18"/>
                <w:lang w:val="en-GB"/>
              </w:rPr>
              <w:t xml:space="preserve">     Metadata with restrictions on core metadata values</w:t>
            </w:r>
          </w:p>
        </w:tc>
      </w:tr>
      <w:tr w:rsidR="00BB08AA" w:rsidRPr="00C859A1" w14:paraId="48E00C2F" w14:textId="77777777" w:rsidTr="00C859A1">
        <w:trPr>
          <w:cantSplit/>
          <w:tblHeader/>
          <w:jc w:val="center"/>
        </w:trPr>
        <w:tc>
          <w:tcPr>
            <w:tcW w:w="247" w:type="pct"/>
            <w:shd w:val="clear" w:color="auto" w:fill="auto"/>
            <w:vAlign w:val="center"/>
          </w:tcPr>
          <w:p w14:paraId="7490C9FC" w14:textId="608FD070" w:rsidR="00BB08AA" w:rsidRPr="00C859A1" w:rsidRDefault="00716C77" w:rsidP="00C859A1">
            <w:pPr>
              <w:spacing w:before="60" w:after="60" w:line="240" w:lineRule="auto"/>
              <w:jc w:val="center"/>
              <w:rPr>
                <w:rFonts w:cs="Arial"/>
                <w:sz w:val="18"/>
                <w:szCs w:val="18"/>
                <w:lang w:val="en-GB"/>
              </w:rPr>
            </w:pPr>
            <w:r w:rsidRPr="00C859A1">
              <w:rPr>
                <w:rFonts w:cs="Arial"/>
                <w:sz w:val="18"/>
                <w:szCs w:val="18"/>
                <w:lang w:val="en-GB"/>
              </w:rPr>
              <w:t>11</w:t>
            </w:r>
          </w:p>
        </w:tc>
        <w:tc>
          <w:tcPr>
            <w:tcW w:w="1003" w:type="pct"/>
            <w:shd w:val="clear" w:color="auto" w:fill="auto"/>
            <w:tcMar>
              <w:left w:w="29" w:type="dxa"/>
            </w:tcMar>
            <w:vAlign w:val="center"/>
          </w:tcPr>
          <w:p w14:paraId="71A1B258"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Interpolation Type</w:t>
            </w:r>
          </w:p>
        </w:tc>
        <w:tc>
          <w:tcPr>
            <w:tcW w:w="1203" w:type="pct"/>
            <w:shd w:val="clear" w:color="auto" w:fill="auto"/>
            <w:tcMar>
              <w:left w:w="29" w:type="dxa"/>
            </w:tcMar>
            <w:vAlign w:val="center"/>
          </w:tcPr>
          <w:p w14:paraId="6343C617"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interpolationType</w:t>
            </w:r>
          </w:p>
        </w:tc>
        <w:tc>
          <w:tcPr>
            <w:tcW w:w="337" w:type="pct"/>
            <w:shd w:val="clear" w:color="auto" w:fill="auto"/>
          </w:tcPr>
          <w:p w14:paraId="3A133E64" w14:textId="5E5FE8EA" w:rsidR="00BB08AA" w:rsidRPr="00C859A1" w:rsidRDefault="00BB08A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0F4D5A99"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Enumeration</w:t>
            </w:r>
          </w:p>
        </w:tc>
        <w:tc>
          <w:tcPr>
            <w:tcW w:w="1557" w:type="pct"/>
            <w:shd w:val="clear" w:color="auto" w:fill="auto"/>
            <w:tcMar>
              <w:top w:w="0" w:type="dxa"/>
              <w:left w:w="29" w:type="dxa"/>
              <w:bottom w:w="0" w:type="dxa"/>
              <w:right w:w="108" w:type="dxa"/>
            </w:tcMar>
            <w:vAlign w:val="center"/>
          </w:tcPr>
          <w:p w14:paraId="05EBF9EF" w14:textId="14F84101"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Must use 10 (for ‘discrete’)</w:t>
            </w:r>
          </w:p>
        </w:tc>
      </w:tr>
      <w:tr w:rsidR="00BB08AA" w:rsidRPr="00C859A1" w14:paraId="77805FC6" w14:textId="77777777" w:rsidTr="00C859A1">
        <w:trPr>
          <w:cantSplit/>
          <w:tblHeader/>
          <w:jc w:val="center"/>
        </w:trPr>
        <w:tc>
          <w:tcPr>
            <w:tcW w:w="5000" w:type="pct"/>
            <w:gridSpan w:val="6"/>
            <w:vAlign w:val="center"/>
          </w:tcPr>
          <w:p w14:paraId="5640300E" w14:textId="4E7C7E0F" w:rsidR="00BB08AA" w:rsidRPr="00C859A1" w:rsidRDefault="00BB08AA" w:rsidP="0001160F">
            <w:pPr>
              <w:spacing w:before="60" w:after="60" w:line="240" w:lineRule="auto"/>
              <w:jc w:val="center"/>
              <w:rPr>
                <w:rFonts w:cs="Arial"/>
                <w:b/>
                <w:sz w:val="18"/>
                <w:szCs w:val="18"/>
                <w:lang w:val="en-GB"/>
              </w:rPr>
            </w:pPr>
            <w:r w:rsidRPr="00C859A1">
              <w:rPr>
                <w:rFonts w:cs="Arial"/>
                <w:b/>
                <w:sz w:val="18"/>
                <w:szCs w:val="18"/>
                <w:lang w:val="en-GB"/>
              </w:rPr>
              <w:t>dataCodingFormat = 4</w:t>
            </w:r>
            <w:r w:rsidR="00290328" w:rsidRPr="00C859A1">
              <w:rPr>
                <w:rFonts w:cs="Arial"/>
                <w:b/>
                <w:sz w:val="18"/>
                <w:szCs w:val="18"/>
                <w:lang w:val="en-GB"/>
              </w:rPr>
              <w:t xml:space="preserve"> (moving platform)</w:t>
            </w:r>
          </w:p>
        </w:tc>
      </w:tr>
      <w:tr w:rsidR="00BB08AA" w:rsidRPr="00C859A1" w14:paraId="60ED0F13" w14:textId="77777777" w:rsidTr="00C859A1">
        <w:trPr>
          <w:cantSplit/>
          <w:tblHeader/>
          <w:jc w:val="center"/>
        </w:trPr>
        <w:tc>
          <w:tcPr>
            <w:tcW w:w="247" w:type="pct"/>
            <w:vAlign w:val="center"/>
          </w:tcPr>
          <w:p w14:paraId="12E73534" w14:textId="4BBE658C" w:rsidR="00BB08AA" w:rsidRPr="00C859A1" w:rsidRDefault="00EA6632" w:rsidP="00C859A1">
            <w:pPr>
              <w:spacing w:before="60" w:after="60" w:line="240" w:lineRule="auto"/>
              <w:jc w:val="center"/>
              <w:rPr>
                <w:rFonts w:cs="Arial"/>
                <w:sz w:val="18"/>
                <w:szCs w:val="18"/>
                <w:lang w:val="en-GB"/>
              </w:rPr>
            </w:pPr>
            <w:r w:rsidRPr="00C859A1">
              <w:rPr>
                <w:rFonts w:cs="Arial"/>
                <w:sz w:val="18"/>
                <w:szCs w:val="18"/>
                <w:lang w:val="en-GB"/>
              </w:rPr>
              <w:t>--</w:t>
            </w:r>
          </w:p>
        </w:tc>
        <w:tc>
          <w:tcPr>
            <w:tcW w:w="1003" w:type="pct"/>
            <w:tcMar>
              <w:left w:w="29" w:type="dxa"/>
            </w:tcMar>
            <w:vAlign w:val="center"/>
          </w:tcPr>
          <w:p w14:paraId="4AF0D28C"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(none)</w:t>
            </w:r>
          </w:p>
        </w:tc>
        <w:tc>
          <w:tcPr>
            <w:tcW w:w="1203" w:type="pct"/>
            <w:tcMar>
              <w:left w:w="29" w:type="dxa"/>
            </w:tcMar>
            <w:vAlign w:val="center"/>
          </w:tcPr>
          <w:p w14:paraId="13CA29B7" w14:textId="77777777" w:rsidR="00BB08AA" w:rsidRPr="00C859A1" w:rsidRDefault="00BB08AA" w:rsidP="0001160F">
            <w:pPr>
              <w:spacing w:before="60" w:after="60" w:line="240" w:lineRule="auto"/>
              <w:jc w:val="left"/>
              <w:rPr>
                <w:rFonts w:cs="Arial"/>
                <w:sz w:val="18"/>
                <w:szCs w:val="18"/>
                <w:lang w:val="en-GB"/>
              </w:rPr>
            </w:pPr>
          </w:p>
        </w:tc>
        <w:tc>
          <w:tcPr>
            <w:tcW w:w="337" w:type="pct"/>
          </w:tcPr>
          <w:p w14:paraId="4DAF17B0" w14:textId="77777777" w:rsidR="00BB08AA" w:rsidRPr="00C859A1" w:rsidRDefault="00BB08AA" w:rsidP="00C859A1">
            <w:pPr>
              <w:spacing w:before="60" w:after="60" w:line="240" w:lineRule="auto"/>
              <w:jc w:val="center"/>
              <w:rPr>
                <w:rFonts w:cs="Arial"/>
                <w:sz w:val="18"/>
                <w:szCs w:val="18"/>
                <w:lang w:val="en-GB"/>
              </w:rPr>
            </w:pPr>
          </w:p>
        </w:tc>
        <w:tc>
          <w:tcPr>
            <w:tcW w:w="653" w:type="pct"/>
            <w:shd w:val="clear" w:color="auto" w:fill="auto"/>
            <w:tcMar>
              <w:top w:w="0" w:type="dxa"/>
              <w:left w:w="29" w:type="dxa"/>
              <w:bottom w:w="0" w:type="dxa"/>
              <w:right w:w="108" w:type="dxa"/>
            </w:tcMar>
            <w:vAlign w:val="center"/>
          </w:tcPr>
          <w:p w14:paraId="512C9C58" w14:textId="77777777" w:rsidR="00BB08AA" w:rsidRPr="00C859A1" w:rsidRDefault="00BB08AA" w:rsidP="0001160F">
            <w:pPr>
              <w:spacing w:before="60" w:after="60" w:line="240" w:lineRule="auto"/>
              <w:jc w:val="left"/>
              <w:rPr>
                <w:rFonts w:cs="Arial"/>
                <w:sz w:val="18"/>
                <w:szCs w:val="18"/>
                <w:lang w:val="en-GB"/>
              </w:rPr>
            </w:pPr>
          </w:p>
        </w:tc>
        <w:tc>
          <w:tcPr>
            <w:tcW w:w="1557" w:type="pct"/>
            <w:shd w:val="clear" w:color="auto" w:fill="auto"/>
            <w:tcMar>
              <w:top w:w="0" w:type="dxa"/>
              <w:left w:w="29" w:type="dxa"/>
              <w:bottom w:w="0" w:type="dxa"/>
              <w:right w:w="108" w:type="dxa"/>
            </w:tcMar>
            <w:vAlign w:val="center"/>
          </w:tcPr>
          <w:p w14:paraId="3776BAE7" w14:textId="77777777" w:rsidR="00BB08AA" w:rsidRPr="00C859A1" w:rsidRDefault="00BB08AA" w:rsidP="0001160F">
            <w:pPr>
              <w:spacing w:before="60" w:after="60" w:line="240" w:lineRule="auto"/>
              <w:jc w:val="left"/>
              <w:rPr>
                <w:rFonts w:cs="Arial"/>
                <w:sz w:val="18"/>
                <w:szCs w:val="18"/>
                <w:lang w:val="en-GB"/>
              </w:rPr>
            </w:pPr>
          </w:p>
        </w:tc>
      </w:tr>
      <w:tr w:rsidR="000F02B5" w:rsidRPr="00C859A1" w14:paraId="0B3E49E3" w14:textId="77777777" w:rsidTr="00C859A1">
        <w:trPr>
          <w:cantSplit/>
          <w:tblHeader/>
          <w:jc w:val="center"/>
        </w:trPr>
        <w:tc>
          <w:tcPr>
            <w:tcW w:w="5000" w:type="pct"/>
            <w:gridSpan w:val="6"/>
            <w:vAlign w:val="center"/>
          </w:tcPr>
          <w:p w14:paraId="29F731CD" w14:textId="18FCED9A" w:rsidR="000F02B5" w:rsidRPr="00C859A1" w:rsidRDefault="000F02B5" w:rsidP="0001160F">
            <w:pPr>
              <w:spacing w:before="60" w:after="60" w:line="240" w:lineRule="auto"/>
              <w:jc w:val="center"/>
              <w:rPr>
                <w:rFonts w:cs="Arial"/>
                <w:sz w:val="18"/>
                <w:szCs w:val="18"/>
                <w:lang w:val="en-GB"/>
              </w:rPr>
            </w:pPr>
            <w:r w:rsidRPr="00C859A1">
              <w:rPr>
                <w:rFonts w:cs="Arial"/>
                <w:b/>
                <w:sz w:val="18"/>
                <w:szCs w:val="18"/>
                <w:lang w:val="en-GB"/>
              </w:rPr>
              <w:t>dataCodingFormat = 8</w:t>
            </w:r>
            <w:r w:rsidR="00290328" w:rsidRPr="00C859A1">
              <w:rPr>
                <w:rFonts w:cs="Arial"/>
                <w:b/>
                <w:sz w:val="18"/>
                <w:szCs w:val="18"/>
                <w:lang w:val="en-GB"/>
              </w:rPr>
              <w:t xml:space="preserve"> (fixed stations, stationwise)</w:t>
            </w:r>
          </w:p>
        </w:tc>
      </w:tr>
      <w:tr w:rsidR="000F02B5" w:rsidRPr="00C859A1" w14:paraId="4E3863E3" w14:textId="77777777" w:rsidTr="00C859A1">
        <w:trPr>
          <w:cantSplit/>
          <w:tblHeader/>
          <w:jc w:val="center"/>
        </w:trPr>
        <w:tc>
          <w:tcPr>
            <w:tcW w:w="247" w:type="pct"/>
            <w:vAlign w:val="center"/>
          </w:tcPr>
          <w:p w14:paraId="074B26A4" w14:textId="7B7CA399" w:rsidR="000F02B5" w:rsidRPr="00C859A1" w:rsidRDefault="00EA6632" w:rsidP="00C859A1">
            <w:pPr>
              <w:spacing w:before="60" w:after="60" w:line="240" w:lineRule="auto"/>
              <w:jc w:val="center"/>
              <w:rPr>
                <w:rFonts w:cs="Arial"/>
                <w:sz w:val="18"/>
                <w:szCs w:val="18"/>
                <w:lang w:val="en-GB"/>
              </w:rPr>
            </w:pPr>
            <w:r w:rsidRPr="00C859A1">
              <w:rPr>
                <w:rFonts w:cs="Arial"/>
                <w:sz w:val="18"/>
                <w:szCs w:val="18"/>
                <w:lang w:val="en-GB"/>
              </w:rPr>
              <w:t>--</w:t>
            </w:r>
          </w:p>
        </w:tc>
        <w:tc>
          <w:tcPr>
            <w:tcW w:w="1003" w:type="pct"/>
            <w:tcMar>
              <w:left w:w="29" w:type="dxa"/>
            </w:tcMar>
            <w:vAlign w:val="center"/>
          </w:tcPr>
          <w:p w14:paraId="69160F82" w14:textId="3BD23CD5" w:rsidR="000F02B5" w:rsidRPr="00C859A1" w:rsidRDefault="000F02B5" w:rsidP="0001160F">
            <w:pPr>
              <w:spacing w:before="60" w:after="60" w:line="240" w:lineRule="auto"/>
              <w:jc w:val="left"/>
              <w:rPr>
                <w:rFonts w:cs="Arial"/>
                <w:sz w:val="18"/>
                <w:szCs w:val="18"/>
                <w:lang w:val="en-GB"/>
              </w:rPr>
            </w:pPr>
            <w:r w:rsidRPr="00C859A1">
              <w:rPr>
                <w:rFonts w:cs="Arial"/>
                <w:sz w:val="18"/>
                <w:szCs w:val="18"/>
                <w:lang w:val="en-GB"/>
              </w:rPr>
              <w:t>(none)</w:t>
            </w:r>
          </w:p>
        </w:tc>
        <w:tc>
          <w:tcPr>
            <w:tcW w:w="1203" w:type="pct"/>
            <w:tcMar>
              <w:left w:w="29" w:type="dxa"/>
            </w:tcMar>
            <w:vAlign w:val="center"/>
          </w:tcPr>
          <w:p w14:paraId="0E5DD555" w14:textId="77777777" w:rsidR="000F02B5" w:rsidRPr="00C859A1" w:rsidRDefault="000F02B5" w:rsidP="0001160F">
            <w:pPr>
              <w:spacing w:before="60" w:after="60" w:line="240" w:lineRule="auto"/>
              <w:jc w:val="left"/>
              <w:rPr>
                <w:rFonts w:cs="Arial"/>
                <w:sz w:val="18"/>
                <w:szCs w:val="18"/>
                <w:lang w:val="en-GB"/>
              </w:rPr>
            </w:pPr>
          </w:p>
        </w:tc>
        <w:tc>
          <w:tcPr>
            <w:tcW w:w="337" w:type="pct"/>
          </w:tcPr>
          <w:p w14:paraId="40CDCEF5" w14:textId="77777777" w:rsidR="000F02B5" w:rsidRPr="00C859A1" w:rsidRDefault="000F02B5" w:rsidP="00C859A1">
            <w:pPr>
              <w:spacing w:before="60" w:after="60" w:line="240" w:lineRule="auto"/>
              <w:jc w:val="center"/>
              <w:rPr>
                <w:rFonts w:cs="Arial"/>
                <w:sz w:val="18"/>
                <w:szCs w:val="18"/>
                <w:lang w:val="en-GB"/>
              </w:rPr>
            </w:pPr>
          </w:p>
        </w:tc>
        <w:tc>
          <w:tcPr>
            <w:tcW w:w="653" w:type="pct"/>
            <w:shd w:val="clear" w:color="auto" w:fill="auto"/>
            <w:tcMar>
              <w:top w:w="0" w:type="dxa"/>
              <w:left w:w="29" w:type="dxa"/>
              <w:bottom w:w="0" w:type="dxa"/>
              <w:right w:w="108" w:type="dxa"/>
            </w:tcMar>
            <w:vAlign w:val="center"/>
          </w:tcPr>
          <w:p w14:paraId="328965DF" w14:textId="77777777" w:rsidR="000F02B5" w:rsidRPr="00C859A1" w:rsidRDefault="000F02B5" w:rsidP="0001160F">
            <w:pPr>
              <w:spacing w:before="60" w:after="60" w:line="240" w:lineRule="auto"/>
              <w:jc w:val="left"/>
              <w:rPr>
                <w:rFonts w:cs="Arial"/>
                <w:sz w:val="18"/>
                <w:szCs w:val="18"/>
                <w:lang w:val="en-GB"/>
              </w:rPr>
            </w:pPr>
          </w:p>
        </w:tc>
        <w:tc>
          <w:tcPr>
            <w:tcW w:w="1557" w:type="pct"/>
            <w:shd w:val="clear" w:color="auto" w:fill="auto"/>
            <w:tcMar>
              <w:top w:w="0" w:type="dxa"/>
              <w:left w:w="29" w:type="dxa"/>
              <w:bottom w:w="0" w:type="dxa"/>
              <w:right w:w="108" w:type="dxa"/>
            </w:tcMar>
            <w:vAlign w:val="center"/>
          </w:tcPr>
          <w:p w14:paraId="5C15DFD2" w14:textId="77777777" w:rsidR="000F02B5" w:rsidRPr="00C859A1" w:rsidRDefault="000F02B5" w:rsidP="0001160F">
            <w:pPr>
              <w:spacing w:before="60" w:after="60" w:line="240" w:lineRule="auto"/>
              <w:jc w:val="left"/>
              <w:rPr>
                <w:rFonts w:cs="Arial"/>
                <w:sz w:val="18"/>
                <w:szCs w:val="18"/>
                <w:lang w:val="en-GB"/>
              </w:rPr>
            </w:pPr>
          </w:p>
        </w:tc>
      </w:tr>
    </w:tbl>
    <w:p w14:paraId="060DFEDE" w14:textId="0D5367F7" w:rsidR="00E97236" w:rsidRPr="00CF30EA" w:rsidRDefault="00E97236" w:rsidP="007F607D">
      <w:pPr>
        <w:spacing w:after="0" w:line="240" w:lineRule="auto"/>
        <w:rPr>
          <w:lang w:val="en-GB"/>
        </w:rPr>
      </w:pPr>
    </w:p>
    <w:p w14:paraId="53C83490" w14:textId="7B58F7A7" w:rsidR="0028557B" w:rsidRPr="00CF30EA" w:rsidRDefault="0028557B" w:rsidP="007F607D">
      <w:pPr>
        <w:pStyle w:val="Heading3"/>
        <w:tabs>
          <w:tab w:val="clear" w:pos="660"/>
          <w:tab w:val="clear" w:pos="880"/>
          <w:tab w:val="left" w:pos="851"/>
        </w:tabs>
        <w:spacing w:before="120" w:after="120" w:line="240" w:lineRule="auto"/>
        <w:ind w:left="851" w:hanging="851"/>
      </w:pPr>
      <w:bookmarkStart w:id="1211" w:name="_Toc172126854"/>
      <w:r w:rsidRPr="00CF30EA">
        <w:t xml:space="preserve">Feature </w:t>
      </w:r>
      <w:r w:rsidR="007174BE">
        <w:t>I</w:t>
      </w:r>
      <w:r w:rsidRPr="00CF30EA">
        <w:t>nstance metadata</w:t>
      </w:r>
      <w:r w:rsidR="00F632FA" w:rsidRPr="00CF30EA">
        <w:t xml:space="preserve"> - details</w:t>
      </w:r>
      <w:bookmarkEnd w:id="1211"/>
    </w:p>
    <w:p w14:paraId="3F68EA0D" w14:textId="44CFB03B" w:rsidR="009F73AC" w:rsidRPr="007F607D" w:rsidRDefault="009F73AC" w:rsidP="005102EF">
      <w:pPr>
        <w:pStyle w:val="Caption"/>
        <w:keepNext/>
      </w:pPr>
      <w:bookmarkStart w:id="1212" w:name="_Ref126105357"/>
      <w:r w:rsidRPr="007F607D">
        <w:t xml:space="preserve">Table </w:t>
      </w:r>
      <w:r>
        <w:fldChar w:fldCharType="begin"/>
      </w:r>
      <w:r>
        <w:instrText xml:space="preserve"> STYLEREF 1 \s </w:instrText>
      </w:r>
      <w:r>
        <w:fldChar w:fldCharType="separate"/>
      </w:r>
      <w:r w:rsidR="00D33763">
        <w:rPr>
          <w:noProof/>
        </w:rPr>
        <w:t>12</w:t>
      </w:r>
      <w:r>
        <w:rPr>
          <w:noProof/>
        </w:rPr>
        <w:fldChar w:fldCharType="end"/>
      </w:r>
      <w:r w:rsidR="007F607D">
        <w:t>-</w:t>
      </w:r>
      <w:r>
        <w:fldChar w:fldCharType="begin"/>
      </w:r>
      <w:r>
        <w:instrText xml:space="preserve"> SEQ Table \* ARABIC \s 1 </w:instrText>
      </w:r>
      <w:r>
        <w:fldChar w:fldCharType="separate"/>
      </w:r>
      <w:r w:rsidR="00D33763">
        <w:rPr>
          <w:noProof/>
        </w:rPr>
        <w:t>3</w:t>
      </w:r>
      <w:r>
        <w:rPr>
          <w:noProof/>
        </w:rPr>
        <w:fldChar w:fldCharType="end"/>
      </w:r>
      <w:bookmarkEnd w:id="1212"/>
      <w:r w:rsidRPr="007F607D">
        <w:t xml:space="preserve"> </w:t>
      </w:r>
      <w:r w:rsidR="007F607D">
        <w:t>–</w:t>
      </w:r>
      <w:r w:rsidRPr="007F607D">
        <w:t xml:space="preserve"> </w:t>
      </w:r>
      <w:r w:rsidR="00FC1FDB">
        <w:t xml:space="preserve">Feature </w:t>
      </w:r>
      <w:r w:rsidRPr="007F607D">
        <w:t xml:space="preserve">Instance </w:t>
      </w:r>
      <w:r w:rsidR="007F607D">
        <w:t>m</w:t>
      </w:r>
      <w:r w:rsidRPr="007F607D">
        <w:t>etadata, pertaining to the feature instance (see S-100</w:t>
      </w:r>
      <w:r w:rsidR="00FC1FDB">
        <w:t xml:space="preserve"> Part 10c</w:t>
      </w:r>
      <w:r w:rsidRPr="007F607D">
        <w:t>, Table 10c-12)</w:t>
      </w:r>
      <w:r w:rsidR="006174FC">
        <w:t>. All times are in UTC format</w:t>
      </w:r>
    </w:p>
    <w:tbl>
      <w:tblPr>
        <w:tblW w:w="5000" w:type="pct"/>
        <w:tblBorders>
          <w:top w:val="single" w:sz="4" w:space="0" w:color="auto"/>
          <w:left w:val="single" w:sz="4" w:space="0" w:color="auto"/>
          <w:bottom w:val="single" w:sz="8" w:space="0" w:color="000000"/>
          <w:right w:val="single" w:sz="8" w:space="0" w:color="000000"/>
          <w:insideH w:val="single" w:sz="8" w:space="0" w:color="000000"/>
          <w:insideV w:val="single" w:sz="4" w:space="0" w:color="auto"/>
        </w:tblBorders>
        <w:tblLayout w:type="fixed"/>
        <w:tblCellMar>
          <w:left w:w="58" w:type="dxa"/>
          <w:right w:w="58" w:type="dxa"/>
        </w:tblCellMar>
        <w:tblLook w:val="0000" w:firstRow="0" w:lastRow="0" w:firstColumn="0" w:lastColumn="0" w:noHBand="0" w:noVBand="0"/>
      </w:tblPr>
      <w:tblGrid>
        <w:gridCol w:w="432"/>
        <w:gridCol w:w="1572"/>
        <w:gridCol w:w="2267"/>
        <w:gridCol w:w="568"/>
        <w:gridCol w:w="1278"/>
        <w:gridCol w:w="2894"/>
      </w:tblGrid>
      <w:tr w:rsidR="006174FC" w:rsidRPr="00FC1FDB" w14:paraId="05EC937A" w14:textId="77777777" w:rsidTr="006174FC">
        <w:trPr>
          <w:cantSplit/>
          <w:tblHeader/>
        </w:trPr>
        <w:tc>
          <w:tcPr>
            <w:tcW w:w="240" w:type="pct"/>
            <w:shd w:val="clear" w:color="auto" w:fill="D9D9D9" w:themeFill="background1" w:themeFillShade="D9"/>
            <w:vAlign w:val="center"/>
          </w:tcPr>
          <w:p w14:paraId="419F4EE2" w14:textId="7A8D27AC" w:rsidR="00BD77C0" w:rsidRPr="00FC1FDB" w:rsidRDefault="00BD77C0" w:rsidP="00FC1FDB">
            <w:pPr>
              <w:keepNext/>
              <w:keepLines/>
              <w:spacing w:before="60" w:after="60" w:line="240" w:lineRule="auto"/>
              <w:jc w:val="center"/>
              <w:rPr>
                <w:rFonts w:cs="Arial"/>
                <w:b/>
                <w:sz w:val="18"/>
                <w:szCs w:val="18"/>
                <w:lang w:val="en-GB"/>
              </w:rPr>
            </w:pPr>
            <w:r w:rsidRPr="00FC1FDB">
              <w:rPr>
                <w:rFonts w:cs="Arial"/>
                <w:b/>
                <w:sz w:val="18"/>
                <w:szCs w:val="18"/>
                <w:lang w:val="en-GB"/>
              </w:rPr>
              <w:t>N</w:t>
            </w:r>
            <w:r w:rsidR="00FC1FDB">
              <w:rPr>
                <w:rFonts w:cs="Arial"/>
                <w:b/>
                <w:sz w:val="18"/>
                <w:szCs w:val="18"/>
                <w:lang w:val="en-GB"/>
              </w:rPr>
              <w:t>o</w:t>
            </w:r>
          </w:p>
        </w:tc>
        <w:tc>
          <w:tcPr>
            <w:tcW w:w="872" w:type="pct"/>
            <w:shd w:val="clear" w:color="auto" w:fill="D9D9D9" w:themeFill="background1" w:themeFillShade="D9"/>
            <w:tcMar>
              <w:left w:w="29" w:type="dxa"/>
            </w:tcMar>
            <w:vAlign w:val="center"/>
          </w:tcPr>
          <w:p w14:paraId="17A203E7" w14:textId="77777777" w:rsidR="00BD77C0" w:rsidRPr="00FC1FDB" w:rsidRDefault="00BD77C0" w:rsidP="00FC1FDB">
            <w:pPr>
              <w:keepNext/>
              <w:keepLines/>
              <w:spacing w:before="60" w:after="60" w:line="240" w:lineRule="auto"/>
              <w:jc w:val="left"/>
              <w:rPr>
                <w:rFonts w:cs="Arial"/>
                <w:b/>
                <w:bCs/>
                <w:sz w:val="18"/>
                <w:szCs w:val="18"/>
                <w:lang w:val="en-GB"/>
              </w:rPr>
            </w:pPr>
            <w:r w:rsidRPr="00FC1FDB">
              <w:rPr>
                <w:rFonts w:cs="Arial"/>
                <w:b/>
                <w:bCs/>
                <w:sz w:val="18"/>
                <w:szCs w:val="18"/>
                <w:lang w:val="en-GB"/>
              </w:rPr>
              <w:t>Name</w:t>
            </w:r>
          </w:p>
        </w:tc>
        <w:tc>
          <w:tcPr>
            <w:tcW w:w="1258" w:type="pct"/>
            <w:shd w:val="clear" w:color="auto" w:fill="D9D9D9" w:themeFill="background1" w:themeFillShade="D9"/>
            <w:tcMar>
              <w:left w:w="29" w:type="dxa"/>
            </w:tcMar>
            <w:vAlign w:val="center"/>
          </w:tcPr>
          <w:p w14:paraId="3D7C798E" w14:textId="77777777" w:rsidR="00BD77C0" w:rsidRPr="00FC1FDB" w:rsidRDefault="00BD77C0" w:rsidP="00FC1FDB">
            <w:pPr>
              <w:keepNext/>
              <w:keepLines/>
              <w:spacing w:before="60" w:after="60" w:line="240" w:lineRule="auto"/>
              <w:jc w:val="left"/>
              <w:rPr>
                <w:rFonts w:cs="Arial"/>
                <w:b/>
                <w:sz w:val="18"/>
                <w:szCs w:val="18"/>
                <w:lang w:val="en-GB"/>
              </w:rPr>
            </w:pPr>
            <w:r w:rsidRPr="00FC1FDB">
              <w:rPr>
                <w:rFonts w:cs="Arial"/>
                <w:b/>
                <w:bCs/>
                <w:sz w:val="18"/>
                <w:szCs w:val="18"/>
                <w:lang w:val="en-GB"/>
              </w:rPr>
              <w:t>Camel Case</w:t>
            </w:r>
          </w:p>
        </w:tc>
        <w:tc>
          <w:tcPr>
            <w:tcW w:w="315" w:type="pct"/>
            <w:shd w:val="clear" w:color="auto" w:fill="D9D9D9" w:themeFill="background1" w:themeFillShade="D9"/>
          </w:tcPr>
          <w:p w14:paraId="6B4FFEBF" w14:textId="1437DCDC" w:rsidR="00BD77C0" w:rsidRPr="00FC1FDB" w:rsidRDefault="00BD77C0" w:rsidP="00FC1FDB">
            <w:pPr>
              <w:keepNext/>
              <w:keepLines/>
              <w:spacing w:before="60" w:after="60" w:line="240" w:lineRule="auto"/>
              <w:rPr>
                <w:rFonts w:cs="Arial"/>
                <w:b/>
                <w:bCs/>
                <w:sz w:val="18"/>
                <w:szCs w:val="18"/>
                <w:lang w:val="en-GB"/>
              </w:rPr>
            </w:pPr>
            <w:r w:rsidRPr="00FC1FDB">
              <w:rPr>
                <w:rFonts w:cs="Arial"/>
                <w:b/>
                <w:bCs/>
                <w:sz w:val="18"/>
                <w:szCs w:val="18"/>
                <w:lang w:val="en-GB"/>
              </w:rPr>
              <w:t xml:space="preserve"> Mult</w:t>
            </w:r>
          </w:p>
        </w:tc>
        <w:tc>
          <w:tcPr>
            <w:tcW w:w="709" w:type="pct"/>
            <w:shd w:val="clear" w:color="auto" w:fill="D9D9D9" w:themeFill="background1" w:themeFillShade="D9"/>
            <w:tcMar>
              <w:top w:w="0" w:type="dxa"/>
              <w:left w:w="29" w:type="dxa"/>
              <w:bottom w:w="0" w:type="dxa"/>
              <w:right w:w="108" w:type="dxa"/>
            </w:tcMar>
            <w:vAlign w:val="center"/>
          </w:tcPr>
          <w:p w14:paraId="76ECCE22" w14:textId="77777777" w:rsidR="00BD77C0" w:rsidRPr="00FC1FDB" w:rsidRDefault="00BD77C0" w:rsidP="00FC1FDB">
            <w:pPr>
              <w:keepNext/>
              <w:keepLines/>
              <w:spacing w:before="60" w:after="60" w:line="240" w:lineRule="auto"/>
              <w:jc w:val="left"/>
              <w:rPr>
                <w:rFonts w:cs="Arial"/>
                <w:b/>
                <w:sz w:val="18"/>
                <w:szCs w:val="18"/>
                <w:lang w:val="en-GB"/>
              </w:rPr>
            </w:pPr>
            <w:r w:rsidRPr="00FC1FDB">
              <w:rPr>
                <w:rFonts w:cs="Arial"/>
                <w:b/>
                <w:bCs/>
                <w:sz w:val="18"/>
                <w:szCs w:val="18"/>
                <w:lang w:val="en-GB"/>
              </w:rPr>
              <w:t>Data Type</w:t>
            </w:r>
          </w:p>
        </w:tc>
        <w:tc>
          <w:tcPr>
            <w:tcW w:w="1606" w:type="pct"/>
            <w:shd w:val="clear" w:color="auto" w:fill="D9D9D9" w:themeFill="background1" w:themeFillShade="D9"/>
            <w:tcMar>
              <w:top w:w="0" w:type="dxa"/>
              <w:left w:w="29" w:type="dxa"/>
              <w:bottom w:w="0" w:type="dxa"/>
              <w:right w:w="108" w:type="dxa"/>
            </w:tcMar>
            <w:vAlign w:val="center"/>
          </w:tcPr>
          <w:p w14:paraId="75ACEC27" w14:textId="77777777" w:rsidR="00BD77C0" w:rsidRPr="00FC1FDB" w:rsidRDefault="00BD77C0" w:rsidP="00FC1FDB">
            <w:pPr>
              <w:keepNext/>
              <w:keepLines/>
              <w:spacing w:before="60" w:after="60" w:line="240" w:lineRule="auto"/>
              <w:jc w:val="left"/>
              <w:rPr>
                <w:rFonts w:cs="Arial"/>
                <w:b/>
                <w:sz w:val="18"/>
                <w:szCs w:val="18"/>
                <w:lang w:val="en-GB"/>
              </w:rPr>
            </w:pPr>
            <w:r w:rsidRPr="00FC1FDB">
              <w:rPr>
                <w:rFonts w:cs="Arial"/>
                <w:b/>
                <w:bCs/>
                <w:sz w:val="18"/>
                <w:szCs w:val="18"/>
                <w:lang w:val="en-GB"/>
              </w:rPr>
              <w:t>Remarks and/or Units</w:t>
            </w:r>
          </w:p>
        </w:tc>
      </w:tr>
      <w:tr w:rsidR="006174FC" w:rsidRPr="00FC1FDB" w14:paraId="70068D68" w14:textId="77777777" w:rsidTr="006174FC">
        <w:trPr>
          <w:cantSplit/>
        </w:trPr>
        <w:tc>
          <w:tcPr>
            <w:tcW w:w="240" w:type="pct"/>
            <w:vAlign w:val="center"/>
          </w:tcPr>
          <w:p w14:paraId="5FE253CF" w14:textId="7F1423A4" w:rsidR="006174FC" w:rsidRPr="00FC1FDB" w:rsidRDefault="006174FC" w:rsidP="00FC1FDB">
            <w:pPr>
              <w:spacing w:before="60" w:after="60" w:line="240" w:lineRule="auto"/>
              <w:jc w:val="center"/>
              <w:rPr>
                <w:rFonts w:cs="Arial"/>
                <w:sz w:val="18"/>
                <w:szCs w:val="18"/>
                <w:lang w:val="en-GB"/>
              </w:rPr>
            </w:pPr>
            <w:r w:rsidRPr="00FC1FDB">
              <w:rPr>
                <w:rFonts w:cs="Arial"/>
                <w:sz w:val="18"/>
                <w:szCs w:val="18"/>
                <w:lang w:val="en-GB"/>
              </w:rPr>
              <w:t>1</w:t>
            </w:r>
          </w:p>
        </w:tc>
        <w:tc>
          <w:tcPr>
            <w:tcW w:w="872" w:type="pct"/>
            <w:vMerge w:val="restart"/>
            <w:tcMar>
              <w:left w:w="29" w:type="dxa"/>
            </w:tcMar>
            <w:vAlign w:val="center"/>
          </w:tcPr>
          <w:p w14:paraId="08B617A6" w14:textId="77777777" w:rsidR="006174FC" w:rsidRPr="00FC1FDB" w:rsidRDefault="006174FC" w:rsidP="00FC1FDB">
            <w:pPr>
              <w:spacing w:before="60" w:after="60" w:line="240" w:lineRule="auto"/>
              <w:jc w:val="left"/>
              <w:rPr>
                <w:rFonts w:cs="Arial"/>
                <w:bCs/>
                <w:sz w:val="18"/>
                <w:szCs w:val="18"/>
                <w:lang w:val="en-GB"/>
              </w:rPr>
            </w:pPr>
            <w:r w:rsidRPr="00FC1FDB">
              <w:rPr>
                <w:rFonts w:cs="Arial"/>
                <w:bCs/>
                <w:sz w:val="18"/>
                <w:szCs w:val="18"/>
                <w:lang w:val="en-GB"/>
              </w:rPr>
              <w:t>Bounding box</w:t>
            </w:r>
          </w:p>
        </w:tc>
        <w:tc>
          <w:tcPr>
            <w:tcW w:w="1258" w:type="pct"/>
            <w:shd w:val="clear" w:color="auto" w:fill="auto"/>
            <w:tcMar>
              <w:left w:w="29" w:type="dxa"/>
            </w:tcMar>
            <w:vAlign w:val="center"/>
          </w:tcPr>
          <w:p w14:paraId="4CB600EA" w14:textId="2519AED9" w:rsidR="006174FC" w:rsidRPr="00FC1FDB" w:rsidRDefault="006174FC" w:rsidP="00FC1FDB">
            <w:pPr>
              <w:spacing w:before="60" w:after="60" w:line="240" w:lineRule="auto"/>
              <w:jc w:val="left"/>
              <w:rPr>
                <w:rFonts w:cs="Arial"/>
                <w:b/>
                <w:bCs/>
                <w:sz w:val="18"/>
                <w:szCs w:val="18"/>
                <w:lang w:val="en-GB"/>
              </w:rPr>
            </w:pPr>
            <w:r w:rsidRPr="00FC1FDB">
              <w:rPr>
                <w:rFonts w:cs="Arial"/>
                <w:sz w:val="18"/>
                <w:szCs w:val="18"/>
                <w:lang w:val="en-GB"/>
              </w:rPr>
              <w:t>westBoundLongitude</w:t>
            </w:r>
          </w:p>
        </w:tc>
        <w:tc>
          <w:tcPr>
            <w:tcW w:w="315" w:type="pct"/>
            <w:vAlign w:val="center"/>
          </w:tcPr>
          <w:p w14:paraId="7D4DE107" w14:textId="0E925EF5" w:rsidR="006174FC" w:rsidRPr="00FC1FDB" w:rsidRDefault="006174FC" w:rsidP="00FC1FDB">
            <w:pPr>
              <w:spacing w:before="60" w:after="60" w:line="240" w:lineRule="auto"/>
              <w:jc w:val="center"/>
              <w:rPr>
                <w:rFonts w:cs="Arial"/>
                <w:b/>
                <w:bCs/>
                <w:sz w:val="18"/>
                <w:szCs w:val="18"/>
                <w:lang w:val="en-GB"/>
              </w:rPr>
            </w:pPr>
            <w:r w:rsidRPr="00FC1FDB">
              <w:rPr>
                <w:rFonts w:cs="Arial"/>
                <w:sz w:val="18"/>
                <w:szCs w:val="18"/>
                <w:lang w:val="en-GB"/>
              </w:rPr>
              <w:t>0..1</w:t>
            </w:r>
          </w:p>
        </w:tc>
        <w:tc>
          <w:tcPr>
            <w:tcW w:w="709" w:type="pct"/>
            <w:shd w:val="clear" w:color="auto" w:fill="auto"/>
            <w:tcMar>
              <w:top w:w="0" w:type="dxa"/>
              <w:left w:w="29" w:type="dxa"/>
              <w:bottom w:w="0" w:type="dxa"/>
              <w:right w:w="108" w:type="dxa"/>
            </w:tcMar>
            <w:vAlign w:val="center"/>
          </w:tcPr>
          <w:p w14:paraId="2FBEC972" w14:textId="79685CA7"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Float 32-bit</w:t>
            </w:r>
          </w:p>
        </w:tc>
        <w:tc>
          <w:tcPr>
            <w:tcW w:w="1606" w:type="pct"/>
            <w:vMerge w:val="restart"/>
            <w:shd w:val="clear" w:color="auto" w:fill="auto"/>
            <w:tcMar>
              <w:top w:w="0" w:type="dxa"/>
              <w:left w:w="29" w:type="dxa"/>
              <w:bottom w:w="0" w:type="dxa"/>
              <w:right w:w="108" w:type="dxa"/>
            </w:tcMar>
            <w:vAlign w:val="center"/>
          </w:tcPr>
          <w:p w14:paraId="632B932A" w14:textId="77777777" w:rsidR="006174FC" w:rsidRDefault="006174FC" w:rsidP="00FC1FDB">
            <w:pPr>
              <w:spacing w:before="60" w:after="60" w:line="240" w:lineRule="auto"/>
              <w:jc w:val="left"/>
              <w:rPr>
                <w:rFonts w:cs="Arial"/>
                <w:sz w:val="18"/>
                <w:szCs w:val="18"/>
                <w:lang w:val="en-GB"/>
              </w:rPr>
            </w:pPr>
            <w:r w:rsidRPr="00FC1FDB">
              <w:rPr>
                <w:rFonts w:cs="Arial"/>
                <w:sz w:val="18"/>
                <w:szCs w:val="18"/>
                <w:lang w:val="en-GB"/>
              </w:rPr>
              <w:t>Area of specific grid, set of stations, etc</w:t>
            </w:r>
            <w:r w:rsidR="00332C7C">
              <w:rPr>
                <w:rFonts w:cs="Arial"/>
                <w:sz w:val="18"/>
                <w:szCs w:val="18"/>
                <w:lang w:val="en-GB"/>
              </w:rPr>
              <w:t>.</w:t>
            </w:r>
          </w:p>
          <w:p w14:paraId="34FD2F26" w14:textId="5702D37D" w:rsidR="00332C7C" w:rsidRPr="00FC1FDB" w:rsidRDefault="00332C7C" w:rsidP="00FC1FDB">
            <w:pPr>
              <w:spacing w:before="60" w:after="60" w:line="240" w:lineRule="auto"/>
              <w:jc w:val="left"/>
              <w:rPr>
                <w:rFonts w:cs="Arial"/>
                <w:sz w:val="18"/>
                <w:szCs w:val="18"/>
                <w:lang w:val="en-GB"/>
              </w:rPr>
            </w:pPr>
            <w:r w:rsidRPr="00332C7C">
              <w:rPr>
                <w:rFonts w:cs="Arial"/>
                <w:sz w:val="18"/>
                <w:szCs w:val="18"/>
                <w:lang w:val="en-GB"/>
              </w:rPr>
              <w:t>The unit must conform to the CRS used for the dataset (for example, degrees for the geographic 2D CRS EPSG 4326; and metres for the UTM zone projected CRS EPSG 32710)</w:t>
            </w:r>
          </w:p>
        </w:tc>
      </w:tr>
      <w:tr w:rsidR="006174FC" w:rsidRPr="00FC1FDB" w14:paraId="40AB0CEC" w14:textId="77777777" w:rsidTr="006174FC">
        <w:trPr>
          <w:cantSplit/>
        </w:trPr>
        <w:tc>
          <w:tcPr>
            <w:tcW w:w="240" w:type="pct"/>
            <w:vAlign w:val="center"/>
          </w:tcPr>
          <w:p w14:paraId="0A5458C1" w14:textId="42A84DC7" w:rsidR="006174FC" w:rsidRPr="00FC1FDB" w:rsidRDefault="006174FC" w:rsidP="00FC1FDB">
            <w:pPr>
              <w:spacing w:before="60" w:after="60" w:line="240" w:lineRule="auto"/>
              <w:jc w:val="center"/>
              <w:rPr>
                <w:rFonts w:cs="Arial"/>
                <w:sz w:val="18"/>
                <w:szCs w:val="18"/>
                <w:lang w:val="en-GB"/>
              </w:rPr>
            </w:pPr>
            <w:r w:rsidRPr="00FC1FDB">
              <w:rPr>
                <w:rFonts w:cs="Arial"/>
                <w:sz w:val="18"/>
                <w:szCs w:val="18"/>
                <w:lang w:val="en-GB"/>
              </w:rPr>
              <w:t>2</w:t>
            </w:r>
          </w:p>
        </w:tc>
        <w:tc>
          <w:tcPr>
            <w:tcW w:w="872" w:type="pct"/>
            <w:vMerge/>
            <w:tcMar>
              <w:left w:w="29" w:type="dxa"/>
            </w:tcMar>
            <w:vAlign w:val="center"/>
          </w:tcPr>
          <w:p w14:paraId="60DD96B0" w14:textId="77777777" w:rsidR="006174FC" w:rsidRPr="00FC1FDB" w:rsidRDefault="006174FC" w:rsidP="00FC1FDB">
            <w:pPr>
              <w:spacing w:before="60" w:after="60" w:line="240" w:lineRule="auto"/>
              <w:jc w:val="left"/>
              <w:rPr>
                <w:rFonts w:cs="Arial"/>
                <w:bCs/>
                <w:sz w:val="18"/>
                <w:szCs w:val="18"/>
                <w:lang w:val="en-GB"/>
              </w:rPr>
            </w:pPr>
          </w:p>
        </w:tc>
        <w:tc>
          <w:tcPr>
            <w:tcW w:w="1258" w:type="pct"/>
            <w:shd w:val="clear" w:color="auto" w:fill="auto"/>
            <w:tcMar>
              <w:left w:w="29" w:type="dxa"/>
            </w:tcMar>
            <w:vAlign w:val="center"/>
          </w:tcPr>
          <w:p w14:paraId="2FEACF15" w14:textId="1FD255E7"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eastBoundLongitude</w:t>
            </w:r>
          </w:p>
        </w:tc>
        <w:tc>
          <w:tcPr>
            <w:tcW w:w="315" w:type="pct"/>
            <w:vAlign w:val="center"/>
          </w:tcPr>
          <w:p w14:paraId="5E1716BE" w14:textId="1ACA9CB7" w:rsidR="006174FC" w:rsidRPr="00FC1FDB" w:rsidRDefault="006174FC" w:rsidP="00FC1FDB">
            <w:pPr>
              <w:spacing w:before="60" w:after="60" w:line="240" w:lineRule="auto"/>
              <w:jc w:val="center"/>
              <w:rPr>
                <w:rFonts w:cs="Arial"/>
                <w:b/>
                <w:bCs/>
                <w:sz w:val="18"/>
                <w:szCs w:val="18"/>
                <w:lang w:val="en-GB"/>
              </w:rPr>
            </w:pPr>
            <w:r w:rsidRPr="00FC1FDB">
              <w:rPr>
                <w:rFonts w:cs="Arial"/>
                <w:sz w:val="18"/>
                <w:szCs w:val="18"/>
                <w:lang w:val="en-GB"/>
              </w:rPr>
              <w:t>0..1</w:t>
            </w:r>
          </w:p>
        </w:tc>
        <w:tc>
          <w:tcPr>
            <w:tcW w:w="709" w:type="pct"/>
            <w:shd w:val="clear" w:color="auto" w:fill="auto"/>
            <w:tcMar>
              <w:top w:w="0" w:type="dxa"/>
              <w:left w:w="29" w:type="dxa"/>
              <w:bottom w:w="0" w:type="dxa"/>
              <w:right w:w="108" w:type="dxa"/>
            </w:tcMar>
            <w:vAlign w:val="center"/>
          </w:tcPr>
          <w:p w14:paraId="36D0671E" w14:textId="6845C9DC"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Float 32-bit</w:t>
            </w:r>
          </w:p>
        </w:tc>
        <w:tc>
          <w:tcPr>
            <w:tcW w:w="1606" w:type="pct"/>
            <w:vMerge/>
            <w:shd w:val="clear" w:color="auto" w:fill="auto"/>
            <w:tcMar>
              <w:top w:w="0" w:type="dxa"/>
              <w:left w:w="29" w:type="dxa"/>
              <w:bottom w:w="0" w:type="dxa"/>
              <w:right w:w="108" w:type="dxa"/>
            </w:tcMar>
            <w:vAlign w:val="center"/>
          </w:tcPr>
          <w:p w14:paraId="7410B98B" w14:textId="77777777" w:rsidR="006174FC" w:rsidRPr="00FC1FDB" w:rsidRDefault="006174FC" w:rsidP="00FC1FDB">
            <w:pPr>
              <w:spacing w:before="60" w:after="60" w:line="240" w:lineRule="auto"/>
              <w:jc w:val="left"/>
              <w:rPr>
                <w:rFonts w:cs="Arial"/>
                <w:sz w:val="18"/>
                <w:szCs w:val="18"/>
                <w:lang w:val="en-GB"/>
              </w:rPr>
            </w:pPr>
          </w:p>
        </w:tc>
      </w:tr>
      <w:tr w:rsidR="006174FC" w:rsidRPr="00FC1FDB" w14:paraId="4DF0FBA9" w14:textId="77777777" w:rsidTr="006174FC">
        <w:trPr>
          <w:cantSplit/>
        </w:trPr>
        <w:tc>
          <w:tcPr>
            <w:tcW w:w="240" w:type="pct"/>
            <w:vAlign w:val="center"/>
          </w:tcPr>
          <w:p w14:paraId="3A5A9A4F" w14:textId="4DBCA73B" w:rsidR="006174FC" w:rsidRPr="00FC1FDB" w:rsidRDefault="006174FC" w:rsidP="00FC1FDB">
            <w:pPr>
              <w:spacing w:before="60" w:after="60" w:line="240" w:lineRule="auto"/>
              <w:jc w:val="center"/>
              <w:rPr>
                <w:rFonts w:cs="Arial"/>
                <w:sz w:val="18"/>
                <w:szCs w:val="18"/>
                <w:lang w:val="en-GB"/>
              </w:rPr>
            </w:pPr>
            <w:r w:rsidRPr="00FC1FDB">
              <w:rPr>
                <w:rFonts w:cs="Arial"/>
                <w:sz w:val="18"/>
                <w:szCs w:val="18"/>
                <w:lang w:val="en-GB"/>
              </w:rPr>
              <w:t>3</w:t>
            </w:r>
          </w:p>
        </w:tc>
        <w:tc>
          <w:tcPr>
            <w:tcW w:w="872" w:type="pct"/>
            <w:vMerge/>
            <w:tcMar>
              <w:left w:w="29" w:type="dxa"/>
            </w:tcMar>
            <w:vAlign w:val="center"/>
          </w:tcPr>
          <w:p w14:paraId="40DE9367" w14:textId="77777777" w:rsidR="006174FC" w:rsidRPr="00FC1FDB" w:rsidRDefault="006174FC" w:rsidP="00FC1FDB">
            <w:pPr>
              <w:spacing w:before="60" w:after="60" w:line="240" w:lineRule="auto"/>
              <w:jc w:val="left"/>
              <w:rPr>
                <w:rFonts w:cs="Arial"/>
                <w:bCs/>
                <w:sz w:val="18"/>
                <w:szCs w:val="18"/>
                <w:lang w:val="en-GB"/>
              </w:rPr>
            </w:pPr>
          </w:p>
        </w:tc>
        <w:tc>
          <w:tcPr>
            <w:tcW w:w="1258" w:type="pct"/>
            <w:shd w:val="clear" w:color="auto" w:fill="auto"/>
            <w:tcMar>
              <w:left w:w="29" w:type="dxa"/>
            </w:tcMar>
            <w:vAlign w:val="center"/>
          </w:tcPr>
          <w:p w14:paraId="35C9B3EE" w14:textId="61768565"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southBoundLatitude</w:t>
            </w:r>
          </w:p>
        </w:tc>
        <w:tc>
          <w:tcPr>
            <w:tcW w:w="315" w:type="pct"/>
            <w:vAlign w:val="center"/>
          </w:tcPr>
          <w:p w14:paraId="16087F50" w14:textId="68DAFFD6" w:rsidR="006174FC" w:rsidRPr="00FC1FDB" w:rsidRDefault="006174FC" w:rsidP="00FC1FDB">
            <w:pPr>
              <w:spacing w:before="60" w:after="60" w:line="240" w:lineRule="auto"/>
              <w:jc w:val="center"/>
              <w:rPr>
                <w:rFonts w:cs="Arial"/>
                <w:b/>
                <w:bCs/>
                <w:sz w:val="18"/>
                <w:szCs w:val="18"/>
                <w:lang w:val="en-GB"/>
              </w:rPr>
            </w:pPr>
            <w:r w:rsidRPr="00FC1FDB">
              <w:rPr>
                <w:rFonts w:cs="Arial"/>
                <w:sz w:val="18"/>
                <w:szCs w:val="18"/>
                <w:lang w:val="en-GB"/>
              </w:rPr>
              <w:t>0..1</w:t>
            </w:r>
          </w:p>
        </w:tc>
        <w:tc>
          <w:tcPr>
            <w:tcW w:w="709" w:type="pct"/>
            <w:shd w:val="clear" w:color="auto" w:fill="auto"/>
            <w:tcMar>
              <w:top w:w="0" w:type="dxa"/>
              <w:left w:w="29" w:type="dxa"/>
              <w:bottom w:w="0" w:type="dxa"/>
              <w:right w:w="108" w:type="dxa"/>
            </w:tcMar>
            <w:vAlign w:val="center"/>
          </w:tcPr>
          <w:p w14:paraId="5F08EF56" w14:textId="6CDB642E"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Float 32-bit</w:t>
            </w:r>
          </w:p>
        </w:tc>
        <w:tc>
          <w:tcPr>
            <w:tcW w:w="1606" w:type="pct"/>
            <w:vMerge/>
            <w:shd w:val="clear" w:color="auto" w:fill="auto"/>
            <w:tcMar>
              <w:top w:w="0" w:type="dxa"/>
              <w:left w:w="29" w:type="dxa"/>
              <w:bottom w:w="0" w:type="dxa"/>
              <w:right w:w="108" w:type="dxa"/>
            </w:tcMar>
            <w:vAlign w:val="center"/>
          </w:tcPr>
          <w:p w14:paraId="74D296D2" w14:textId="77777777" w:rsidR="006174FC" w:rsidRPr="00FC1FDB" w:rsidRDefault="006174FC" w:rsidP="00FC1FDB">
            <w:pPr>
              <w:spacing w:before="60" w:after="60" w:line="240" w:lineRule="auto"/>
              <w:jc w:val="left"/>
              <w:rPr>
                <w:rFonts w:cs="Arial"/>
                <w:sz w:val="18"/>
                <w:szCs w:val="18"/>
                <w:lang w:val="en-GB"/>
              </w:rPr>
            </w:pPr>
          </w:p>
        </w:tc>
      </w:tr>
      <w:tr w:rsidR="006174FC" w:rsidRPr="00FC1FDB" w14:paraId="055126DA" w14:textId="77777777" w:rsidTr="006174FC">
        <w:trPr>
          <w:cantSplit/>
        </w:trPr>
        <w:tc>
          <w:tcPr>
            <w:tcW w:w="240" w:type="pct"/>
            <w:vAlign w:val="center"/>
          </w:tcPr>
          <w:p w14:paraId="2E34995D" w14:textId="59685767" w:rsidR="006174FC" w:rsidRPr="00FC1FDB" w:rsidRDefault="006174FC" w:rsidP="00FC1FDB">
            <w:pPr>
              <w:spacing w:before="60" w:after="60" w:line="240" w:lineRule="auto"/>
              <w:jc w:val="center"/>
              <w:rPr>
                <w:rFonts w:cs="Arial"/>
                <w:sz w:val="18"/>
                <w:szCs w:val="18"/>
                <w:lang w:val="en-GB"/>
              </w:rPr>
            </w:pPr>
            <w:r w:rsidRPr="00FC1FDB">
              <w:rPr>
                <w:rFonts w:cs="Arial"/>
                <w:sz w:val="18"/>
                <w:szCs w:val="18"/>
                <w:lang w:val="en-GB"/>
              </w:rPr>
              <w:t>4</w:t>
            </w:r>
          </w:p>
        </w:tc>
        <w:tc>
          <w:tcPr>
            <w:tcW w:w="872" w:type="pct"/>
            <w:vMerge/>
            <w:tcMar>
              <w:left w:w="29" w:type="dxa"/>
            </w:tcMar>
            <w:vAlign w:val="center"/>
          </w:tcPr>
          <w:p w14:paraId="32EC520A" w14:textId="77777777" w:rsidR="006174FC" w:rsidRPr="00FC1FDB" w:rsidRDefault="006174FC" w:rsidP="00FC1FDB">
            <w:pPr>
              <w:spacing w:before="60" w:after="60" w:line="240" w:lineRule="auto"/>
              <w:jc w:val="left"/>
              <w:rPr>
                <w:rFonts w:cs="Arial"/>
                <w:bCs/>
                <w:sz w:val="18"/>
                <w:szCs w:val="18"/>
                <w:lang w:val="en-GB"/>
              </w:rPr>
            </w:pPr>
          </w:p>
        </w:tc>
        <w:tc>
          <w:tcPr>
            <w:tcW w:w="1258" w:type="pct"/>
            <w:shd w:val="clear" w:color="auto" w:fill="auto"/>
            <w:tcMar>
              <w:left w:w="29" w:type="dxa"/>
            </w:tcMar>
            <w:vAlign w:val="center"/>
          </w:tcPr>
          <w:p w14:paraId="2F140786" w14:textId="3C147D48"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northBoundLatitude</w:t>
            </w:r>
          </w:p>
        </w:tc>
        <w:tc>
          <w:tcPr>
            <w:tcW w:w="315" w:type="pct"/>
            <w:vAlign w:val="center"/>
          </w:tcPr>
          <w:p w14:paraId="2E717ADE" w14:textId="12122340" w:rsidR="006174FC" w:rsidRPr="00FC1FDB" w:rsidRDefault="006174FC" w:rsidP="00FC1FDB">
            <w:pPr>
              <w:spacing w:before="60" w:after="60" w:line="240" w:lineRule="auto"/>
              <w:jc w:val="center"/>
              <w:rPr>
                <w:rFonts w:cs="Arial"/>
                <w:b/>
                <w:bCs/>
                <w:sz w:val="18"/>
                <w:szCs w:val="18"/>
                <w:lang w:val="en-GB"/>
              </w:rPr>
            </w:pPr>
            <w:r w:rsidRPr="00FC1FDB">
              <w:rPr>
                <w:rFonts w:cs="Arial"/>
                <w:sz w:val="18"/>
                <w:szCs w:val="18"/>
                <w:lang w:val="en-GB"/>
              </w:rPr>
              <w:t>0..1</w:t>
            </w:r>
          </w:p>
        </w:tc>
        <w:tc>
          <w:tcPr>
            <w:tcW w:w="709" w:type="pct"/>
            <w:shd w:val="clear" w:color="auto" w:fill="auto"/>
            <w:tcMar>
              <w:top w:w="0" w:type="dxa"/>
              <w:left w:w="29" w:type="dxa"/>
              <w:bottom w:w="0" w:type="dxa"/>
              <w:right w:w="108" w:type="dxa"/>
            </w:tcMar>
            <w:vAlign w:val="center"/>
          </w:tcPr>
          <w:p w14:paraId="528372A9" w14:textId="04ADD374"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Float 32-bit</w:t>
            </w:r>
          </w:p>
        </w:tc>
        <w:tc>
          <w:tcPr>
            <w:tcW w:w="1606" w:type="pct"/>
            <w:vMerge/>
            <w:shd w:val="clear" w:color="auto" w:fill="auto"/>
            <w:tcMar>
              <w:top w:w="0" w:type="dxa"/>
              <w:left w:w="29" w:type="dxa"/>
              <w:bottom w:w="0" w:type="dxa"/>
              <w:right w:w="108" w:type="dxa"/>
            </w:tcMar>
            <w:vAlign w:val="center"/>
          </w:tcPr>
          <w:p w14:paraId="17D29956" w14:textId="77777777" w:rsidR="006174FC" w:rsidRPr="00FC1FDB" w:rsidRDefault="006174FC" w:rsidP="00FC1FDB">
            <w:pPr>
              <w:spacing w:before="60" w:after="60" w:line="240" w:lineRule="auto"/>
              <w:jc w:val="left"/>
              <w:rPr>
                <w:rFonts w:cs="Arial"/>
                <w:sz w:val="18"/>
                <w:szCs w:val="18"/>
                <w:lang w:val="en-GB"/>
              </w:rPr>
            </w:pPr>
          </w:p>
        </w:tc>
      </w:tr>
      <w:tr w:rsidR="006174FC" w:rsidRPr="00FC1FDB" w14:paraId="610B7993" w14:textId="77777777" w:rsidTr="006174FC">
        <w:trPr>
          <w:cantSplit/>
        </w:trPr>
        <w:tc>
          <w:tcPr>
            <w:tcW w:w="240" w:type="pct"/>
            <w:vAlign w:val="center"/>
          </w:tcPr>
          <w:p w14:paraId="23E9E9C2" w14:textId="083C488F"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5</w:t>
            </w:r>
          </w:p>
        </w:tc>
        <w:tc>
          <w:tcPr>
            <w:tcW w:w="872" w:type="pct"/>
            <w:tcMar>
              <w:left w:w="29" w:type="dxa"/>
            </w:tcMar>
            <w:vAlign w:val="center"/>
          </w:tcPr>
          <w:p w14:paraId="5FB980D4" w14:textId="09BF223E" w:rsidR="00757DCC" w:rsidRPr="00FC1FDB" w:rsidRDefault="00757DCC" w:rsidP="00FC1FDB">
            <w:pPr>
              <w:spacing w:before="60" w:after="60" w:line="240" w:lineRule="auto"/>
              <w:jc w:val="left"/>
              <w:rPr>
                <w:rFonts w:cs="Arial"/>
                <w:bCs/>
                <w:sz w:val="18"/>
                <w:szCs w:val="18"/>
                <w:lang w:val="en-GB"/>
              </w:rPr>
            </w:pPr>
            <w:r w:rsidRPr="00FC1FDB">
              <w:rPr>
                <w:rFonts w:cs="Arial"/>
                <w:bCs/>
                <w:sz w:val="18"/>
                <w:szCs w:val="18"/>
                <w:lang w:val="en-GB"/>
              </w:rPr>
              <w:t>Number of time records</w:t>
            </w:r>
          </w:p>
        </w:tc>
        <w:tc>
          <w:tcPr>
            <w:tcW w:w="1258" w:type="pct"/>
            <w:shd w:val="clear" w:color="auto" w:fill="auto"/>
            <w:tcMar>
              <w:left w:w="29" w:type="dxa"/>
            </w:tcMar>
            <w:vAlign w:val="center"/>
          </w:tcPr>
          <w:p w14:paraId="6A903E8C" w14:textId="0491589A"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numberOfTimes</w:t>
            </w:r>
          </w:p>
        </w:tc>
        <w:tc>
          <w:tcPr>
            <w:tcW w:w="315" w:type="pct"/>
          </w:tcPr>
          <w:p w14:paraId="3ABC7287" w14:textId="6C045A5E" w:rsidR="00757DCC" w:rsidRPr="00FC1FDB" w:rsidRDefault="00A01281" w:rsidP="00FC1FDB">
            <w:pPr>
              <w:spacing w:before="60" w:after="60" w:line="240" w:lineRule="auto"/>
              <w:jc w:val="center"/>
              <w:rPr>
                <w:rFonts w:cs="Arial"/>
                <w:bCs/>
                <w:sz w:val="18"/>
                <w:szCs w:val="18"/>
                <w:lang w:val="en-GB"/>
              </w:rPr>
            </w:pPr>
            <w:r w:rsidRPr="00FC1FDB">
              <w:rPr>
                <w:rFonts w:cs="Arial"/>
                <w:bCs/>
                <w:sz w:val="18"/>
                <w:szCs w:val="18"/>
                <w:lang w:val="en-GB"/>
              </w:rPr>
              <w:t>0..</w:t>
            </w:r>
            <w:r w:rsidR="00757DCC" w:rsidRPr="00FC1FDB">
              <w:rPr>
                <w:rFonts w:cs="Arial"/>
                <w:bCs/>
                <w:sz w:val="18"/>
                <w:szCs w:val="18"/>
                <w:lang w:val="en-GB"/>
              </w:rPr>
              <w:t>1</w:t>
            </w:r>
          </w:p>
        </w:tc>
        <w:tc>
          <w:tcPr>
            <w:tcW w:w="709" w:type="pct"/>
            <w:shd w:val="clear" w:color="auto" w:fill="auto"/>
            <w:tcMar>
              <w:top w:w="0" w:type="dxa"/>
              <w:left w:w="29" w:type="dxa"/>
              <w:bottom w:w="0" w:type="dxa"/>
              <w:right w:w="108" w:type="dxa"/>
            </w:tcMar>
            <w:vAlign w:val="center"/>
          </w:tcPr>
          <w:p w14:paraId="6A826D92" w14:textId="3EA3D0AE" w:rsidR="00757DCC" w:rsidRPr="00FC1FDB" w:rsidRDefault="00757DCC" w:rsidP="00FC1FDB">
            <w:pPr>
              <w:spacing w:before="60" w:after="60" w:line="240" w:lineRule="auto"/>
              <w:jc w:val="left"/>
              <w:rPr>
                <w:rFonts w:cs="Arial"/>
                <w:bCs/>
                <w:sz w:val="18"/>
                <w:szCs w:val="18"/>
                <w:lang w:val="en-GB"/>
              </w:rPr>
            </w:pPr>
            <w:r w:rsidRPr="00FC1FDB">
              <w:rPr>
                <w:rFonts w:cs="Arial"/>
                <w:bCs/>
                <w:sz w:val="18"/>
                <w:szCs w:val="18"/>
                <w:lang w:val="en-GB"/>
              </w:rPr>
              <w:t>Integer</w:t>
            </w:r>
            <w:r w:rsidR="00BC5D36" w:rsidRPr="00FC1FDB">
              <w:rPr>
                <w:rFonts w:cs="Arial"/>
                <w:bCs/>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28B273A6" w14:textId="00D7423F" w:rsidR="00757DCC" w:rsidRPr="00FC1FDB" w:rsidRDefault="00E726F9" w:rsidP="006174FC">
            <w:pPr>
              <w:spacing w:before="60" w:after="60" w:line="240" w:lineRule="auto"/>
              <w:jc w:val="left"/>
              <w:rPr>
                <w:rFonts w:cs="Arial"/>
                <w:bCs/>
                <w:sz w:val="18"/>
                <w:szCs w:val="18"/>
                <w:lang w:val="en-GB"/>
              </w:rPr>
            </w:pPr>
            <w:r w:rsidRPr="00FC1FDB">
              <w:rPr>
                <w:rFonts w:cs="Arial"/>
                <w:bCs/>
                <w:sz w:val="18"/>
                <w:szCs w:val="18"/>
                <w:lang w:val="en-GB"/>
              </w:rPr>
              <w:t>The total number of time records. For dataCodingFormat = 8, this variable may be overridden by the corresponding one in the values group attributes (</w:t>
            </w:r>
            <w:r w:rsidRPr="00FC1FDB">
              <w:rPr>
                <w:rFonts w:cs="Arial"/>
                <w:bCs/>
                <w:sz w:val="18"/>
                <w:szCs w:val="18"/>
                <w:lang w:val="en-GB"/>
              </w:rPr>
              <w:fldChar w:fldCharType="begin"/>
            </w:r>
            <w:r w:rsidRPr="00FC1FDB">
              <w:rPr>
                <w:rFonts w:cs="Arial"/>
                <w:bCs/>
                <w:sz w:val="18"/>
                <w:szCs w:val="18"/>
                <w:lang w:val="en-GB"/>
              </w:rPr>
              <w:instrText xml:space="preserve"> REF _Ref126156371 \h </w:instrText>
            </w:r>
            <w:r w:rsidR="00FC1FDB" w:rsidRPr="00FC1FDB">
              <w:rPr>
                <w:rFonts w:cs="Arial"/>
                <w:bCs/>
                <w:sz w:val="18"/>
                <w:szCs w:val="18"/>
                <w:lang w:val="en-GB"/>
              </w:rPr>
              <w:instrText xml:space="preserve"> \* MERGEFORMAT </w:instrText>
            </w:r>
            <w:r w:rsidRPr="00FC1FDB">
              <w:rPr>
                <w:rFonts w:cs="Arial"/>
                <w:bCs/>
                <w:sz w:val="18"/>
                <w:szCs w:val="18"/>
                <w:lang w:val="en-GB"/>
              </w:rPr>
            </w:r>
            <w:r w:rsidRPr="00FC1FDB">
              <w:rPr>
                <w:rFonts w:cs="Arial"/>
                <w:bCs/>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12-4</w:t>
            </w:r>
            <w:r w:rsidRPr="00FC1FDB">
              <w:rPr>
                <w:rFonts w:cs="Arial"/>
                <w:bCs/>
                <w:sz w:val="18"/>
                <w:szCs w:val="18"/>
                <w:lang w:val="en-GB"/>
              </w:rPr>
              <w:fldChar w:fldCharType="end"/>
            </w:r>
            <w:r w:rsidRPr="00FC1FDB">
              <w:rPr>
                <w:rFonts w:cs="Arial"/>
                <w:bCs/>
                <w:sz w:val="18"/>
                <w:szCs w:val="18"/>
                <w:lang w:val="en-GB"/>
              </w:rPr>
              <w:t>)</w:t>
            </w:r>
          </w:p>
        </w:tc>
      </w:tr>
      <w:tr w:rsidR="006174FC" w:rsidRPr="00FC1FDB" w14:paraId="7B5F1D96" w14:textId="77777777" w:rsidTr="006174FC">
        <w:trPr>
          <w:cantSplit/>
        </w:trPr>
        <w:tc>
          <w:tcPr>
            <w:tcW w:w="240" w:type="pct"/>
            <w:vAlign w:val="center"/>
          </w:tcPr>
          <w:p w14:paraId="7F222FB0" w14:textId="49BCCBDA"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6</w:t>
            </w:r>
          </w:p>
        </w:tc>
        <w:tc>
          <w:tcPr>
            <w:tcW w:w="872" w:type="pct"/>
            <w:tcMar>
              <w:left w:w="29" w:type="dxa"/>
            </w:tcMar>
            <w:vAlign w:val="center"/>
          </w:tcPr>
          <w:p w14:paraId="5D8C5F48" w14:textId="1C26753A" w:rsidR="00757DCC" w:rsidRPr="00FC1FDB" w:rsidRDefault="00757DCC" w:rsidP="00FC1FDB">
            <w:pPr>
              <w:spacing w:before="60" w:after="60" w:line="240" w:lineRule="auto"/>
              <w:jc w:val="left"/>
              <w:rPr>
                <w:rFonts w:cs="Arial"/>
                <w:bCs/>
                <w:sz w:val="18"/>
                <w:szCs w:val="18"/>
                <w:lang w:val="en-GB"/>
              </w:rPr>
            </w:pPr>
            <w:r w:rsidRPr="00FC1FDB">
              <w:rPr>
                <w:rFonts w:cs="Arial"/>
                <w:sz w:val="18"/>
                <w:szCs w:val="18"/>
                <w:lang w:val="en-GB"/>
              </w:rPr>
              <w:t>Time interval</w:t>
            </w:r>
          </w:p>
        </w:tc>
        <w:tc>
          <w:tcPr>
            <w:tcW w:w="1258" w:type="pct"/>
            <w:shd w:val="clear" w:color="auto" w:fill="auto"/>
            <w:tcMar>
              <w:left w:w="29" w:type="dxa"/>
            </w:tcMar>
            <w:vAlign w:val="center"/>
          </w:tcPr>
          <w:p w14:paraId="6D30402B" w14:textId="0A6BE1A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timeRecordInterval</w:t>
            </w:r>
          </w:p>
        </w:tc>
        <w:tc>
          <w:tcPr>
            <w:tcW w:w="315" w:type="pct"/>
            <w:shd w:val="clear" w:color="auto" w:fill="auto"/>
            <w:vAlign w:val="center"/>
          </w:tcPr>
          <w:p w14:paraId="6F1AAADA" w14:textId="26779356" w:rsidR="00757DCC" w:rsidRPr="00FC1FDB" w:rsidRDefault="00A01281" w:rsidP="00FC1FDB">
            <w:pPr>
              <w:spacing w:before="60" w:after="60" w:line="240" w:lineRule="auto"/>
              <w:jc w:val="center"/>
              <w:rPr>
                <w:rFonts w:cs="Arial"/>
                <w:bCs/>
                <w:sz w:val="18"/>
                <w:szCs w:val="18"/>
                <w:lang w:val="en-GB"/>
              </w:rPr>
            </w:pPr>
            <w:r w:rsidRPr="00FC1FDB">
              <w:rPr>
                <w:rFonts w:cs="Arial"/>
                <w:sz w:val="18"/>
                <w:szCs w:val="18"/>
                <w:lang w:val="en-GB"/>
              </w:rPr>
              <w:t>0..</w:t>
            </w:r>
            <w:r w:rsidR="00757DCC"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6D196980" w14:textId="2C98B0C7" w:rsidR="00757DCC" w:rsidRPr="00FC1FDB" w:rsidRDefault="00757DCC" w:rsidP="00FC1FDB">
            <w:pPr>
              <w:spacing w:before="60" w:after="60" w:line="240" w:lineRule="auto"/>
              <w:jc w:val="left"/>
              <w:rPr>
                <w:rFonts w:cs="Arial"/>
                <w:bCs/>
                <w:sz w:val="18"/>
                <w:szCs w:val="18"/>
                <w:lang w:val="en-GB"/>
              </w:rPr>
            </w:pPr>
            <w:r w:rsidRPr="00FC1FDB">
              <w:rPr>
                <w:rFonts w:cs="Arial"/>
                <w:sz w:val="18"/>
                <w:szCs w:val="18"/>
                <w:lang w:val="en-GB"/>
              </w:rPr>
              <w:t>Integer</w:t>
            </w:r>
            <w:r w:rsidR="00BC5D36" w:rsidRPr="00FC1FDB">
              <w:rPr>
                <w:rFonts w:cs="Arial"/>
                <w:sz w:val="18"/>
                <w:szCs w:val="18"/>
                <w:lang w:val="en-GB"/>
              </w:rPr>
              <w:t xml:space="preserve"> 16-bit unsigned</w:t>
            </w:r>
          </w:p>
        </w:tc>
        <w:tc>
          <w:tcPr>
            <w:tcW w:w="1606" w:type="pct"/>
            <w:shd w:val="clear" w:color="auto" w:fill="auto"/>
            <w:tcMar>
              <w:top w:w="0" w:type="dxa"/>
              <w:left w:w="29" w:type="dxa"/>
              <w:bottom w:w="0" w:type="dxa"/>
              <w:right w:w="108" w:type="dxa"/>
            </w:tcMar>
            <w:vAlign w:val="center"/>
          </w:tcPr>
          <w:p w14:paraId="02F13A88" w14:textId="5D151A2A" w:rsidR="00757DCC" w:rsidRPr="00FC1FDB" w:rsidRDefault="00E726F9" w:rsidP="006174FC">
            <w:pPr>
              <w:spacing w:before="60" w:after="60" w:line="240" w:lineRule="auto"/>
              <w:jc w:val="left"/>
              <w:rPr>
                <w:rFonts w:cs="Arial"/>
                <w:bCs/>
                <w:sz w:val="18"/>
                <w:szCs w:val="18"/>
                <w:lang w:val="en-GB"/>
              </w:rPr>
            </w:pPr>
            <w:r w:rsidRPr="00FC1FDB">
              <w:rPr>
                <w:rFonts w:cs="Arial"/>
                <w:sz w:val="18"/>
                <w:szCs w:val="18"/>
                <w:lang w:val="en-GB"/>
              </w:rPr>
              <w:t>The interval between time records. Units: Seconds. For dataCodingFormat = 8, this variable may be overridden by the corresponding one in the values group attributes (</w:t>
            </w:r>
            <w:r w:rsidRPr="00FC1FDB">
              <w:rPr>
                <w:rFonts w:cs="Arial"/>
                <w:sz w:val="18"/>
                <w:szCs w:val="18"/>
                <w:lang w:val="en-GB"/>
              </w:rPr>
              <w:fldChar w:fldCharType="begin"/>
            </w:r>
            <w:r w:rsidRPr="00FC1FDB">
              <w:rPr>
                <w:rFonts w:cs="Arial"/>
                <w:sz w:val="18"/>
                <w:szCs w:val="18"/>
                <w:lang w:val="en-GB"/>
              </w:rPr>
              <w:instrText xml:space="preserve"> REF _Ref126156371 \h </w:instrText>
            </w:r>
            <w:r w:rsidR="00FC1FDB" w:rsidRPr="00FC1FDB">
              <w:rPr>
                <w:rFonts w:cs="Arial"/>
                <w:sz w:val="18"/>
                <w:szCs w:val="18"/>
                <w:lang w:val="en-GB"/>
              </w:rPr>
              <w:instrText xml:space="preserve"> \* MERGEFORMAT </w:instrText>
            </w:r>
            <w:r w:rsidRPr="00FC1FDB">
              <w:rPr>
                <w:rFonts w:cs="Arial"/>
                <w:sz w:val="18"/>
                <w:szCs w:val="18"/>
                <w:lang w:val="en-GB"/>
              </w:rPr>
            </w:r>
            <w:r w:rsidRPr="00FC1FDB">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12-4</w:t>
            </w:r>
            <w:r w:rsidRPr="00FC1FDB">
              <w:rPr>
                <w:rFonts w:cs="Arial"/>
                <w:sz w:val="18"/>
                <w:szCs w:val="18"/>
                <w:lang w:val="en-GB"/>
              </w:rPr>
              <w:fldChar w:fldCharType="end"/>
            </w:r>
            <w:r w:rsidRPr="00FC1FDB">
              <w:rPr>
                <w:rFonts w:cs="Arial"/>
                <w:sz w:val="18"/>
                <w:szCs w:val="18"/>
                <w:lang w:val="en-GB"/>
              </w:rPr>
              <w:t>)</w:t>
            </w:r>
          </w:p>
        </w:tc>
      </w:tr>
      <w:tr w:rsidR="006174FC" w:rsidRPr="00FC1FDB" w14:paraId="621107A0" w14:textId="77777777" w:rsidTr="006174FC">
        <w:trPr>
          <w:cantSplit/>
        </w:trPr>
        <w:tc>
          <w:tcPr>
            <w:tcW w:w="240" w:type="pct"/>
            <w:vAlign w:val="center"/>
          </w:tcPr>
          <w:p w14:paraId="721712B5" w14:textId="10B954D8"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7</w:t>
            </w:r>
          </w:p>
        </w:tc>
        <w:tc>
          <w:tcPr>
            <w:tcW w:w="872" w:type="pct"/>
            <w:tcMar>
              <w:left w:w="29" w:type="dxa"/>
            </w:tcMar>
            <w:vAlign w:val="center"/>
          </w:tcPr>
          <w:p w14:paraId="7A359F2A" w14:textId="4A9A4ACE" w:rsidR="00757DCC" w:rsidRPr="00FC1FDB" w:rsidRDefault="00757DCC" w:rsidP="00FC1FDB">
            <w:pPr>
              <w:spacing w:before="60" w:after="60" w:line="240" w:lineRule="auto"/>
              <w:jc w:val="left"/>
              <w:rPr>
                <w:rFonts w:cs="Arial"/>
                <w:bCs/>
                <w:sz w:val="18"/>
                <w:szCs w:val="18"/>
                <w:lang w:val="en-GB"/>
              </w:rPr>
            </w:pPr>
            <w:r w:rsidRPr="00FC1FDB">
              <w:rPr>
                <w:rFonts w:cs="Arial"/>
                <w:bCs/>
                <w:sz w:val="18"/>
                <w:szCs w:val="18"/>
                <w:lang w:val="en-GB" w:eastAsia="en-GB"/>
              </w:rPr>
              <w:t>Valid time of earliest value</w:t>
            </w:r>
          </w:p>
        </w:tc>
        <w:tc>
          <w:tcPr>
            <w:tcW w:w="1258" w:type="pct"/>
            <w:shd w:val="clear" w:color="auto" w:fill="auto"/>
            <w:tcMar>
              <w:left w:w="29" w:type="dxa"/>
            </w:tcMar>
            <w:vAlign w:val="center"/>
          </w:tcPr>
          <w:p w14:paraId="7628005F" w14:textId="1C34B08E"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dateTimeOfFirstRecord</w:t>
            </w:r>
          </w:p>
        </w:tc>
        <w:tc>
          <w:tcPr>
            <w:tcW w:w="315" w:type="pct"/>
            <w:shd w:val="clear" w:color="auto" w:fill="auto"/>
            <w:vAlign w:val="center"/>
          </w:tcPr>
          <w:p w14:paraId="77A32EED" w14:textId="21CA08D6" w:rsidR="00757DCC" w:rsidRPr="00FC1FDB" w:rsidRDefault="00A01281" w:rsidP="00FC1FDB">
            <w:pPr>
              <w:spacing w:before="60" w:after="60" w:line="240" w:lineRule="auto"/>
              <w:jc w:val="center"/>
              <w:rPr>
                <w:rFonts w:cs="Arial"/>
                <w:bCs/>
                <w:sz w:val="18"/>
                <w:szCs w:val="18"/>
                <w:lang w:val="en-GB"/>
              </w:rPr>
            </w:pPr>
            <w:r w:rsidRPr="00FC1FDB">
              <w:rPr>
                <w:rFonts w:cs="Arial"/>
                <w:sz w:val="18"/>
                <w:szCs w:val="18"/>
                <w:lang w:val="en-GB"/>
              </w:rPr>
              <w:t>0..</w:t>
            </w:r>
            <w:r w:rsidR="00757DCC"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4A4C2206" w14:textId="4E8D32F0" w:rsidR="00757DCC" w:rsidRPr="00FC1FDB" w:rsidRDefault="00655131" w:rsidP="00FC1FDB">
            <w:pPr>
              <w:spacing w:before="60" w:after="60" w:line="240" w:lineRule="auto"/>
              <w:jc w:val="left"/>
              <w:rPr>
                <w:rFonts w:cs="Arial"/>
                <w:bCs/>
                <w:sz w:val="18"/>
                <w:szCs w:val="18"/>
                <w:lang w:val="en-GB"/>
              </w:rPr>
            </w:pPr>
            <w:r w:rsidRPr="00FC1FDB">
              <w:rPr>
                <w:rFonts w:cs="Arial"/>
                <w:sz w:val="18"/>
                <w:szCs w:val="18"/>
                <w:lang w:val="en-GB"/>
              </w:rPr>
              <w:t>String</w:t>
            </w:r>
          </w:p>
        </w:tc>
        <w:tc>
          <w:tcPr>
            <w:tcW w:w="1606" w:type="pct"/>
            <w:shd w:val="clear" w:color="auto" w:fill="auto"/>
            <w:tcMar>
              <w:top w:w="0" w:type="dxa"/>
              <w:left w:w="29" w:type="dxa"/>
              <w:bottom w:w="0" w:type="dxa"/>
              <w:right w:w="108" w:type="dxa"/>
            </w:tcMar>
            <w:vAlign w:val="center"/>
          </w:tcPr>
          <w:p w14:paraId="65C2179E" w14:textId="0D99AEB4" w:rsidR="00757DCC" w:rsidRPr="00FC1FDB" w:rsidRDefault="00757DCC" w:rsidP="00FC1FDB">
            <w:pPr>
              <w:spacing w:before="60" w:after="60" w:line="240" w:lineRule="auto"/>
              <w:jc w:val="left"/>
              <w:rPr>
                <w:rFonts w:cs="Arial"/>
                <w:bCs/>
                <w:sz w:val="18"/>
                <w:szCs w:val="18"/>
                <w:lang w:val="en-GB"/>
              </w:rPr>
            </w:pPr>
            <w:r w:rsidRPr="00FC1FDB">
              <w:rPr>
                <w:rFonts w:cs="Arial"/>
                <w:sz w:val="18"/>
                <w:szCs w:val="18"/>
                <w:lang w:val="en-GB"/>
              </w:rPr>
              <w:t>DateTime</w:t>
            </w:r>
            <w:r w:rsidR="00AB25F7" w:rsidRPr="00FC1FDB">
              <w:rPr>
                <w:rFonts w:cs="Arial"/>
                <w:sz w:val="18"/>
                <w:szCs w:val="18"/>
                <w:lang w:val="en-GB"/>
              </w:rPr>
              <w:t>, UTC format</w:t>
            </w:r>
            <w:r w:rsidR="00E726F9" w:rsidRPr="00FC1FDB">
              <w:rPr>
                <w:rFonts w:cs="Arial"/>
                <w:sz w:val="18"/>
                <w:szCs w:val="18"/>
                <w:lang w:val="en-GB"/>
              </w:rPr>
              <w:t>. First record in the Instance</w:t>
            </w:r>
          </w:p>
        </w:tc>
      </w:tr>
      <w:tr w:rsidR="006174FC" w:rsidRPr="00FC1FDB" w14:paraId="25313EE4" w14:textId="77777777" w:rsidTr="006174FC">
        <w:trPr>
          <w:cantSplit/>
        </w:trPr>
        <w:tc>
          <w:tcPr>
            <w:tcW w:w="240" w:type="pct"/>
            <w:vAlign w:val="center"/>
          </w:tcPr>
          <w:p w14:paraId="75BD6764" w14:textId="30F892F3"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8</w:t>
            </w:r>
          </w:p>
        </w:tc>
        <w:tc>
          <w:tcPr>
            <w:tcW w:w="872" w:type="pct"/>
            <w:tcMar>
              <w:left w:w="29" w:type="dxa"/>
            </w:tcMar>
            <w:vAlign w:val="center"/>
          </w:tcPr>
          <w:p w14:paraId="7E345671" w14:textId="4517D8AF" w:rsidR="00757DCC" w:rsidRPr="00FC1FDB" w:rsidRDefault="00757DCC" w:rsidP="00FC1FDB">
            <w:pPr>
              <w:spacing w:before="60" w:after="60" w:line="240" w:lineRule="auto"/>
              <w:jc w:val="left"/>
              <w:rPr>
                <w:rFonts w:cs="Arial"/>
                <w:bCs/>
                <w:sz w:val="18"/>
                <w:szCs w:val="18"/>
                <w:lang w:val="en-GB"/>
              </w:rPr>
            </w:pPr>
            <w:r w:rsidRPr="00FC1FDB">
              <w:rPr>
                <w:rFonts w:cs="Arial"/>
                <w:bCs/>
                <w:sz w:val="18"/>
                <w:szCs w:val="18"/>
                <w:lang w:val="en-GB" w:eastAsia="en-GB"/>
              </w:rPr>
              <w:t>Valid time of latest value</w:t>
            </w:r>
          </w:p>
        </w:tc>
        <w:tc>
          <w:tcPr>
            <w:tcW w:w="1258" w:type="pct"/>
            <w:shd w:val="clear" w:color="auto" w:fill="auto"/>
            <w:tcMar>
              <w:left w:w="29" w:type="dxa"/>
            </w:tcMar>
            <w:vAlign w:val="center"/>
          </w:tcPr>
          <w:p w14:paraId="38E53BA4" w14:textId="3EE083D9"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dateTimeOfLastRecord</w:t>
            </w:r>
          </w:p>
        </w:tc>
        <w:tc>
          <w:tcPr>
            <w:tcW w:w="315" w:type="pct"/>
            <w:shd w:val="clear" w:color="auto" w:fill="auto"/>
            <w:vAlign w:val="center"/>
          </w:tcPr>
          <w:p w14:paraId="4D2DCF87" w14:textId="0EE9107D" w:rsidR="00757DCC" w:rsidRPr="00FC1FDB" w:rsidRDefault="00A01281" w:rsidP="00FC1FDB">
            <w:pPr>
              <w:spacing w:before="60" w:after="60" w:line="240" w:lineRule="auto"/>
              <w:jc w:val="center"/>
              <w:rPr>
                <w:rFonts w:cs="Arial"/>
                <w:bCs/>
                <w:sz w:val="18"/>
                <w:szCs w:val="18"/>
                <w:lang w:val="en-GB"/>
              </w:rPr>
            </w:pPr>
            <w:r w:rsidRPr="00FC1FDB">
              <w:rPr>
                <w:rFonts w:cs="Arial"/>
                <w:sz w:val="18"/>
                <w:szCs w:val="18"/>
                <w:lang w:val="en-GB"/>
              </w:rPr>
              <w:t>0..</w:t>
            </w:r>
            <w:r w:rsidR="00757DCC"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717F5CC9" w14:textId="0222890D" w:rsidR="00757DCC" w:rsidRPr="00FC1FDB" w:rsidRDefault="00655131" w:rsidP="00FC1FDB">
            <w:pPr>
              <w:spacing w:before="60" w:after="60" w:line="240" w:lineRule="auto"/>
              <w:jc w:val="left"/>
              <w:rPr>
                <w:rFonts w:cs="Arial"/>
                <w:bCs/>
                <w:sz w:val="18"/>
                <w:szCs w:val="18"/>
                <w:lang w:val="en-GB"/>
              </w:rPr>
            </w:pPr>
            <w:r w:rsidRPr="00FC1FDB">
              <w:rPr>
                <w:rFonts w:cs="Arial"/>
                <w:sz w:val="18"/>
                <w:szCs w:val="18"/>
                <w:lang w:val="en-GB"/>
              </w:rPr>
              <w:t>String</w:t>
            </w:r>
          </w:p>
        </w:tc>
        <w:tc>
          <w:tcPr>
            <w:tcW w:w="1606" w:type="pct"/>
            <w:shd w:val="clear" w:color="auto" w:fill="auto"/>
            <w:tcMar>
              <w:top w:w="0" w:type="dxa"/>
              <w:left w:w="29" w:type="dxa"/>
              <w:bottom w:w="0" w:type="dxa"/>
              <w:right w:w="108" w:type="dxa"/>
            </w:tcMar>
            <w:vAlign w:val="center"/>
          </w:tcPr>
          <w:p w14:paraId="3E1776B1" w14:textId="54F58D0F" w:rsidR="00757DCC" w:rsidRPr="00FC1FDB" w:rsidRDefault="00757DCC" w:rsidP="00FC1FDB">
            <w:pPr>
              <w:spacing w:before="60" w:after="60" w:line="240" w:lineRule="auto"/>
              <w:jc w:val="left"/>
              <w:rPr>
                <w:rFonts w:cs="Arial"/>
                <w:bCs/>
                <w:sz w:val="18"/>
                <w:szCs w:val="18"/>
                <w:lang w:val="en-GB"/>
              </w:rPr>
            </w:pPr>
            <w:r w:rsidRPr="00FC1FDB">
              <w:rPr>
                <w:rFonts w:cs="Arial"/>
                <w:sz w:val="18"/>
                <w:szCs w:val="18"/>
                <w:lang w:val="en-GB"/>
              </w:rPr>
              <w:t>DateTime</w:t>
            </w:r>
            <w:r w:rsidR="00AB25F7" w:rsidRPr="00FC1FDB">
              <w:rPr>
                <w:rFonts w:cs="Arial"/>
                <w:sz w:val="18"/>
                <w:szCs w:val="18"/>
                <w:lang w:val="en-GB"/>
              </w:rPr>
              <w:t>, UTC format</w:t>
            </w:r>
          </w:p>
        </w:tc>
      </w:tr>
      <w:tr w:rsidR="006174FC" w:rsidRPr="00FC1FDB" w14:paraId="117C4719" w14:textId="77777777" w:rsidTr="006174FC">
        <w:trPr>
          <w:cantSplit/>
        </w:trPr>
        <w:tc>
          <w:tcPr>
            <w:tcW w:w="240" w:type="pct"/>
            <w:vAlign w:val="center"/>
          </w:tcPr>
          <w:p w14:paraId="0FE28069" w14:textId="3BFD553C" w:rsidR="00A01281"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9</w:t>
            </w:r>
          </w:p>
        </w:tc>
        <w:tc>
          <w:tcPr>
            <w:tcW w:w="872" w:type="pct"/>
            <w:tcMar>
              <w:left w:w="29" w:type="dxa"/>
            </w:tcMar>
            <w:vAlign w:val="center"/>
          </w:tcPr>
          <w:p w14:paraId="7F64E99F" w14:textId="785B4786" w:rsidR="00A01281" w:rsidRPr="00FC1FDB" w:rsidRDefault="00A01281" w:rsidP="00FC1FDB">
            <w:pPr>
              <w:spacing w:before="60" w:after="60" w:line="240" w:lineRule="auto"/>
              <w:jc w:val="left"/>
              <w:rPr>
                <w:rFonts w:cs="Arial"/>
                <w:bCs/>
                <w:sz w:val="18"/>
                <w:szCs w:val="18"/>
                <w:lang w:val="en-GB" w:eastAsia="en-GB"/>
              </w:rPr>
            </w:pPr>
            <w:r w:rsidRPr="00FC1FDB">
              <w:rPr>
                <w:rFonts w:cs="Arial"/>
                <w:bCs/>
                <w:sz w:val="18"/>
                <w:szCs w:val="18"/>
                <w:lang w:val="en-GB"/>
              </w:rPr>
              <w:t>Number of value groups</w:t>
            </w:r>
          </w:p>
        </w:tc>
        <w:tc>
          <w:tcPr>
            <w:tcW w:w="1258" w:type="pct"/>
            <w:shd w:val="clear" w:color="auto" w:fill="auto"/>
            <w:tcMar>
              <w:left w:w="29" w:type="dxa"/>
            </w:tcMar>
            <w:vAlign w:val="center"/>
          </w:tcPr>
          <w:p w14:paraId="5D6382C7" w14:textId="60D3D3AB" w:rsidR="00A01281" w:rsidRPr="00FC1FDB" w:rsidRDefault="00A01281" w:rsidP="00FC1FDB">
            <w:pPr>
              <w:spacing w:before="60" w:after="60" w:line="240" w:lineRule="auto"/>
              <w:jc w:val="left"/>
              <w:rPr>
                <w:rFonts w:cs="Arial"/>
                <w:sz w:val="18"/>
                <w:szCs w:val="18"/>
                <w:lang w:val="en-GB"/>
              </w:rPr>
            </w:pPr>
            <w:r w:rsidRPr="00FC1FDB">
              <w:rPr>
                <w:rFonts w:cs="Arial"/>
                <w:sz w:val="18"/>
                <w:szCs w:val="18"/>
                <w:lang w:val="en-GB"/>
              </w:rPr>
              <w:t>numGRP</w:t>
            </w:r>
          </w:p>
        </w:tc>
        <w:tc>
          <w:tcPr>
            <w:tcW w:w="315" w:type="pct"/>
            <w:shd w:val="clear" w:color="auto" w:fill="auto"/>
          </w:tcPr>
          <w:p w14:paraId="4D9CFC9C" w14:textId="396C27DB" w:rsidR="00A01281" w:rsidRPr="00FC1FDB" w:rsidRDefault="00A01281" w:rsidP="00FC1FDB">
            <w:pPr>
              <w:spacing w:before="60" w:after="60" w:line="240" w:lineRule="auto"/>
              <w:jc w:val="center"/>
              <w:rPr>
                <w:rFonts w:cs="Arial"/>
                <w:sz w:val="18"/>
                <w:szCs w:val="18"/>
                <w:lang w:val="en-GB"/>
              </w:rPr>
            </w:pPr>
            <w:r w:rsidRPr="00FC1FDB">
              <w:rPr>
                <w:rFonts w:cs="Arial"/>
                <w:bCs/>
                <w:sz w:val="18"/>
                <w:szCs w:val="18"/>
                <w:lang w:val="en-GB"/>
              </w:rPr>
              <w:t>1</w:t>
            </w:r>
          </w:p>
        </w:tc>
        <w:tc>
          <w:tcPr>
            <w:tcW w:w="709" w:type="pct"/>
            <w:shd w:val="clear" w:color="auto" w:fill="auto"/>
            <w:tcMar>
              <w:top w:w="0" w:type="dxa"/>
              <w:left w:w="29" w:type="dxa"/>
              <w:bottom w:w="0" w:type="dxa"/>
              <w:right w:w="108" w:type="dxa"/>
            </w:tcMar>
            <w:vAlign w:val="center"/>
          </w:tcPr>
          <w:p w14:paraId="1A93D13A" w14:textId="0541C325" w:rsidR="00A01281" w:rsidRPr="00FC1FDB" w:rsidRDefault="00A01281" w:rsidP="00FC1FDB">
            <w:pPr>
              <w:spacing w:before="60" w:after="60" w:line="240" w:lineRule="auto"/>
              <w:jc w:val="left"/>
              <w:rPr>
                <w:rFonts w:cs="Arial"/>
                <w:sz w:val="18"/>
                <w:szCs w:val="18"/>
                <w:lang w:val="en-GB"/>
              </w:rPr>
            </w:pPr>
            <w:r w:rsidRPr="00FC1FDB">
              <w:rPr>
                <w:rFonts w:cs="Arial"/>
                <w:bCs/>
                <w:sz w:val="18"/>
                <w:szCs w:val="18"/>
                <w:lang w:val="en-GB"/>
              </w:rPr>
              <w:t>Integer 32-bit unsigned</w:t>
            </w:r>
          </w:p>
        </w:tc>
        <w:tc>
          <w:tcPr>
            <w:tcW w:w="1606" w:type="pct"/>
            <w:shd w:val="clear" w:color="auto" w:fill="auto"/>
            <w:tcMar>
              <w:top w:w="0" w:type="dxa"/>
              <w:left w:w="29" w:type="dxa"/>
              <w:bottom w:w="0" w:type="dxa"/>
              <w:right w:w="108" w:type="dxa"/>
            </w:tcMar>
            <w:vAlign w:val="center"/>
          </w:tcPr>
          <w:p w14:paraId="02F99155" w14:textId="77777777" w:rsidR="00A01281" w:rsidRPr="00FC1FDB" w:rsidRDefault="00A01281" w:rsidP="00FC1FDB">
            <w:pPr>
              <w:spacing w:before="60" w:after="60" w:line="240" w:lineRule="auto"/>
              <w:jc w:val="left"/>
              <w:rPr>
                <w:rFonts w:cs="Arial"/>
                <w:bCs/>
                <w:sz w:val="18"/>
                <w:szCs w:val="18"/>
                <w:lang w:val="en-GB"/>
              </w:rPr>
            </w:pPr>
            <w:r w:rsidRPr="00FC1FDB">
              <w:rPr>
                <w:rFonts w:cs="Arial"/>
                <w:bCs/>
                <w:sz w:val="18"/>
                <w:szCs w:val="18"/>
                <w:lang w:val="en-GB"/>
              </w:rPr>
              <w:t>Number of Group_nnn</w:t>
            </w:r>
          </w:p>
          <w:p w14:paraId="33CE6EC5" w14:textId="6802A21B" w:rsidR="008B3050" w:rsidRPr="00FC1FDB" w:rsidRDefault="008B3050" w:rsidP="00FC1FDB">
            <w:pPr>
              <w:spacing w:before="60" w:after="60" w:line="240" w:lineRule="auto"/>
              <w:jc w:val="left"/>
              <w:rPr>
                <w:rFonts w:cs="Arial"/>
                <w:sz w:val="18"/>
                <w:szCs w:val="18"/>
                <w:lang w:val="en-GB"/>
              </w:rPr>
            </w:pPr>
            <w:r w:rsidRPr="00FC1FDB">
              <w:rPr>
                <w:rFonts w:cs="Arial"/>
                <w:sz w:val="18"/>
                <w:szCs w:val="18"/>
                <w:lang w:val="en-GB"/>
              </w:rPr>
              <w:t xml:space="preserve">dataCodingFormat = 1, 2, and 3, equals the number of time points. For dataCodingFormat = 4, </w:t>
            </w:r>
            <w:r w:rsidR="0016091F" w:rsidRPr="00FC1FDB">
              <w:rPr>
                <w:rFonts w:cs="Arial"/>
                <w:sz w:val="18"/>
                <w:szCs w:val="18"/>
                <w:lang w:val="en-GB"/>
              </w:rPr>
              <w:t>fixed at</w:t>
            </w:r>
            <w:r w:rsidRPr="00FC1FDB">
              <w:rPr>
                <w:rFonts w:cs="Arial"/>
                <w:sz w:val="18"/>
                <w:szCs w:val="18"/>
                <w:lang w:val="en-GB"/>
              </w:rPr>
              <w:t xml:space="preserve"> 1. For dataCodingFormat = 8, equals the number of stations</w:t>
            </w:r>
          </w:p>
        </w:tc>
      </w:tr>
      <w:tr w:rsidR="00C537EE" w:rsidRPr="00FC1FDB" w14:paraId="35DD1A8F" w14:textId="77777777" w:rsidTr="00FC1FDB">
        <w:trPr>
          <w:cantSplit/>
        </w:trPr>
        <w:tc>
          <w:tcPr>
            <w:tcW w:w="5000" w:type="pct"/>
            <w:gridSpan w:val="6"/>
            <w:vAlign w:val="center"/>
          </w:tcPr>
          <w:p w14:paraId="372F8A65" w14:textId="1F5A5885" w:rsidR="00C537EE" w:rsidRPr="006174FC" w:rsidRDefault="006174FC" w:rsidP="00FC1FDB">
            <w:pPr>
              <w:spacing w:before="60" w:after="60" w:line="240" w:lineRule="auto"/>
              <w:jc w:val="left"/>
              <w:rPr>
                <w:rFonts w:cs="Arial"/>
                <w:bCs/>
                <w:i/>
                <w:sz w:val="18"/>
                <w:szCs w:val="18"/>
                <w:lang w:val="en-GB"/>
              </w:rPr>
            </w:pPr>
            <w:r>
              <w:rPr>
                <w:rFonts w:cs="Arial"/>
                <w:bCs/>
                <w:i/>
                <w:sz w:val="18"/>
                <w:szCs w:val="18"/>
                <w:lang w:val="en-GB"/>
              </w:rPr>
              <w:t xml:space="preserve">     </w:t>
            </w:r>
            <w:r w:rsidR="00C537EE" w:rsidRPr="006174FC">
              <w:rPr>
                <w:rFonts w:cs="Arial"/>
                <w:bCs/>
                <w:i/>
                <w:sz w:val="18"/>
                <w:szCs w:val="18"/>
                <w:lang w:val="en-GB"/>
              </w:rPr>
              <w:t>Additional metadata for S-111</w:t>
            </w:r>
          </w:p>
        </w:tc>
      </w:tr>
      <w:tr w:rsidR="006174FC" w:rsidRPr="00FC1FDB" w14:paraId="6AFE6B4B" w14:textId="77777777" w:rsidTr="006174FC">
        <w:trPr>
          <w:cantSplit/>
        </w:trPr>
        <w:tc>
          <w:tcPr>
            <w:tcW w:w="240" w:type="pct"/>
            <w:vAlign w:val="center"/>
          </w:tcPr>
          <w:p w14:paraId="6FA79BAD" w14:textId="2E436642" w:rsidR="00E44AA1" w:rsidRPr="00FC1FDB" w:rsidRDefault="00A01281" w:rsidP="00FC1FDB">
            <w:pPr>
              <w:spacing w:before="60" w:after="60" w:line="240" w:lineRule="auto"/>
              <w:jc w:val="center"/>
              <w:rPr>
                <w:rFonts w:cs="Arial"/>
                <w:sz w:val="18"/>
                <w:szCs w:val="18"/>
                <w:lang w:val="en-GB"/>
              </w:rPr>
            </w:pPr>
            <w:r w:rsidRPr="00FC1FDB">
              <w:rPr>
                <w:rFonts w:eastAsia="Calibri" w:cs="Arial"/>
                <w:color w:val="000000" w:themeColor="text1"/>
                <w:sz w:val="18"/>
                <w:szCs w:val="18"/>
                <w:lang w:val="en-GB"/>
              </w:rPr>
              <w:t>10</w:t>
            </w:r>
          </w:p>
        </w:tc>
        <w:tc>
          <w:tcPr>
            <w:tcW w:w="872" w:type="pct"/>
            <w:tcMar>
              <w:left w:w="29" w:type="dxa"/>
            </w:tcMar>
            <w:vAlign w:val="center"/>
          </w:tcPr>
          <w:p w14:paraId="0C0C281F" w14:textId="577D4757" w:rsidR="00E44AA1" w:rsidRPr="00FC1FDB" w:rsidRDefault="00E44AA1" w:rsidP="00FC1FDB">
            <w:pPr>
              <w:spacing w:before="60" w:after="60" w:line="240" w:lineRule="auto"/>
              <w:jc w:val="left"/>
              <w:rPr>
                <w:rFonts w:cs="Arial"/>
                <w:bCs/>
                <w:sz w:val="18"/>
                <w:szCs w:val="18"/>
                <w:lang w:val="en-GB"/>
              </w:rPr>
            </w:pPr>
            <w:r w:rsidRPr="00FC1FDB">
              <w:rPr>
                <w:rFonts w:eastAsia="Calibri" w:cs="Arial"/>
                <w:color w:val="000000" w:themeColor="text1"/>
                <w:sz w:val="18"/>
                <w:szCs w:val="18"/>
                <w:lang w:val="en-GB"/>
              </w:rPr>
              <w:t>Data dynamicity</w:t>
            </w:r>
          </w:p>
        </w:tc>
        <w:tc>
          <w:tcPr>
            <w:tcW w:w="1258" w:type="pct"/>
            <w:shd w:val="clear" w:color="auto" w:fill="auto"/>
            <w:tcMar>
              <w:left w:w="29" w:type="dxa"/>
            </w:tcMar>
            <w:vAlign w:val="center"/>
          </w:tcPr>
          <w:p w14:paraId="496BF2DF" w14:textId="74358F1E" w:rsidR="00E44AA1" w:rsidRPr="00FC1FDB" w:rsidRDefault="00E44AA1" w:rsidP="00FC1FDB">
            <w:pPr>
              <w:spacing w:before="60" w:after="60" w:line="240" w:lineRule="auto"/>
              <w:jc w:val="left"/>
              <w:rPr>
                <w:rFonts w:cs="Arial"/>
                <w:sz w:val="18"/>
                <w:szCs w:val="18"/>
                <w:lang w:val="en-GB"/>
              </w:rPr>
            </w:pPr>
            <w:r w:rsidRPr="00FC1FDB">
              <w:rPr>
                <w:rFonts w:eastAsia="Calibri" w:cs="Arial"/>
                <w:color w:val="000000" w:themeColor="text1"/>
                <w:sz w:val="18"/>
                <w:szCs w:val="18"/>
                <w:lang w:val="en-GB"/>
              </w:rPr>
              <w:t>dataDynamicity</w:t>
            </w:r>
          </w:p>
        </w:tc>
        <w:tc>
          <w:tcPr>
            <w:tcW w:w="315" w:type="pct"/>
            <w:vAlign w:val="center"/>
          </w:tcPr>
          <w:p w14:paraId="4D512509" w14:textId="7F65498A" w:rsidR="00E44AA1" w:rsidRPr="00FC1FDB" w:rsidRDefault="00E44AA1" w:rsidP="00FC1FDB">
            <w:pPr>
              <w:spacing w:before="60" w:after="60" w:line="240" w:lineRule="auto"/>
              <w:jc w:val="center"/>
              <w:rPr>
                <w:rFonts w:cs="Arial"/>
                <w:bCs/>
                <w:sz w:val="18"/>
                <w:szCs w:val="18"/>
                <w:lang w:val="en-GB"/>
              </w:rPr>
            </w:pPr>
            <w:r w:rsidRPr="00FC1FDB">
              <w:rPr>
                <w:rFonts w:eastAsia="Calibri" w:cs="Arial"/>
                <w:color w:val="000000" w:themeColor="text1"/>
                <w:sz w:val="18"/>
                <w:szCs w:val="18"/>
                <w:lang w:val="en-GB"/>
              </w:rPr>
              <w:t>1</w:t>
            </w:r>
          </w:p>
        </w:tc>
        <w:tc>
          <w:tcPr>
            <w:tcW w:w="709" w:type="pct"/>
            <w:shd w:val="clear" w:color="auto" w:fill="auto"/>
            <w:tcMar>
              <w:top w:w="0" w:type="dxa"/>
              <w:left w:w="29" w:type="dxa"/>
              <w:bottom w:w="0" w:type="dxa"/>
              <w:right w:w="108" w:type="dxa"/>
            </w:tcMar>
            <w:vAlign w:val="center"/>
          </w:tcPr>
          <w:p w14:paraId="3D06A3CF" w14:textId="38C670E3" w:rsidR="00E44AA1" w:rsidRPr="00FC1FDB" w:rsidRDefault="00E44AA1" w:rsidP="00FC1FDB">
            <w:pPr>
              <w:spacing w:before="60" w:after="60" w:line="240" w:lineRule="auto"/>
              <w:jc w:val="left"/>
              <w:rPr>
                <w:rFonts w:cs="Arial"/>
                <w:bCs/>
                <w:sz w:val="18"/>
                <w:szCs w:val="18"/>
                <w:lang w:val="en-GB"/>
              </w:rPr>
            </w:pPr>
            <w:r w:rsidRPr="00FC1FDB">
              <w:rPr>
                <w:rFonts w:eastAsia="Calibri" w:cs="Arial"/>
                <w:color w:val="000000" w:themeColor="text1"/>
                <w:sz w:val="18"/>
                <w:szCs w:val="18"/>
                <w:lang w:val="en-GB"/>
              </w:rPr>
              <w:t>Enumeration</w:t>
            </w:r>
          </w:p>
        </w:tc>
        <w:tc>
          <w:tcPr>
            <w:tcW w:w="1606" w:type="pct"/>
            <w:shd w:val="clear" w:color="auto" w:fill="auto"/>
            <w:tcMar>
              <w:top w:w="0" w:type="dxa"/>
              <w:left w:w="29" w:type="dxa"/>
              <w:bottom w:w="0" w:type="dxa"/>
              <w:right w:w="108" w:type="dxa"/>
            </w:tcMar>
            <w:vAlign w:val="center"/>
          </w:tcPr>
          <w:p w14:paraId="128BAF4A" w14:textId="7DB97081" w:rsidR="00E44AA1" w:rsidRPr="00FC1FDB" w:rsidRDefault="00E44AA1" w:rsidP="00540A1C">
            <w:pPr>
              <w:spacing w:before="60" w:after="0" w:line="240" w:lineRule="auto"/>
              <w:jc w:val="left"/>
              <w:rPr>
                <w:rFonts w:eastAsia="Calibri" w:cs="Arial"/>
                <w:sz w:val="18"/>
                <w:szCs w:val="18"/>
                <w:lang w:val="en-GB"/>
              </w:rPr>
            </w:pPr>
            <w:r w:rsidRPr="00FC1FDB">
              <w:rPr>
                <w:rFonts w:eastAsia="Calibri" w:cs="Arial"/>
                <w:sz w:val="18"/>
                <w:szCs w:val="18"/>
                <w:lang w:val="en-GB"/>
              </w:rPr>
              <w:t xml:space="preserve">See </w:t>
            </w:r>
            <w:r w:rsidRPr="00FC1FDB">
              <w:rPr>
                <w:rFonts w:eastAsia="Calibri" w:cs="Arial"/>
                <w:sz w:val="18"/>
                <w:szCs w:val="18"/>
                <w:lang w:val="en-GB"/>
              </w:rPr>
              <w:fldChar w:fldCharType="begin"/>
            </w:r>
            <w:r w:rsidRPr="00FC1FDB">
              <w:rPr>
                <w:rFonts w:eastAsia="Calibri" w:cs="Arial"/>
                <w:sz w:val="18"/>
                <w:szCs w:val="18"/>
                <w:lang w:val="en-GB"/>
              </w:rPr>
              <w:instrText xml:space="preserve"> REF _Ref112342058 \h  \* MERGEFORMAT </w:instrText>
            </w:r>
            <w:r w:rsidRPr="00FC1FDB">
              <w:rPr>
                <w:rFonts w:eastAsia="Calibri" w:cs="Arial"/>
                <w:sz w:val="18"/>
                <w:szCs w:val="18"/>
                <w:lang w:val="en-GB"/>
              </w:rPr>
            </w:r>
            <w:r w:rsidRPr="00FC1FDB">
              <w:rPr>
                <w:rFonts w:eastAsia="Calibri"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12-10</w:t>
            </w:r>
            <w:r w:rsidRPr="00FC1FDB">
              <w:rPr>
                <w:rFonts w:eastAsia="Calibri" w:cs="Arial"/>
                <w:sz w:val="18"/>
                <w:szCs w:val="18"/>
                <w:lang w:val="en-GB"/>
              </w:rPr>
              <w:fldChar w:fldCharType="end"/>
            </w:r>
            <w:r w:rsidRPr="00FC1FDB">
              <w:rPr>
                <w:rFonts w:eastAsia="Calibri" w:cs="Arial"/>
                <w:sz w:val="18"/>
                <w:szCs w:val="18"/>
                <w:lang w:val="en-GB"/>
              </w:rPr>
              <w:t>. The allowed values are:</w:t>
            </w:r>
          </w:p>
          <w:p w14:paraId="13D069CD" w14:textId="77777777" w:rsidR="00E44AA1" w:rsidRPr="00FC1FDB" w:rsidRDefault="00E44AA1" w:rsidP="00540A1C">
            <w:pPr>
              <w:spacing w:after="0" w:line="240" w:lineRule="auto"/>
              <w:jc w:val="left"/>
              <w:rPr>
                <w:rFonts w:eastAsia="Calibri" w:cs="Arial"/>
                <w:sz w:val="18"/>
                <w:szCs w:val="18"/>
                <w:lang w:val="en-GB"/>
              </w:rPr>
            </w:pPr>
            <w:r w:rsidRPr="00FC1FDB">
              <w:rPr>
                <w:rFonts w:eastAsia="Calibri" w:cs="Arial"/>
                <w:sz w:val="18"/>
                <w:szCs w:val="18"/>
                <w:lang w:val="en-GB"/>
              </w:rPr>
              <w:t>1: Observation</w:t>
            </w:r>
          </w:p>
          <w:p w14:paraId="3D778EA0" w14:textId="77777777" w:rsidR="00E44AA1" w:rsidRPr="00FC1FDB" w:rsidRDefault="00E44AA1" w:rsidP="006174FC">
            <w:pPr>
              <w:spacing w:after="0" w:line="240" w:lineRule="auto"/>
              <w:jc w:val="left"/>
              <w:rPr>
                <w:rFonts w:eastAsia="Calibri" w:cs="Arial"/>
                <w:sz w:val="18"/>
                <w:szCs w:val="18"/>
                <w:lang w:val="en-GB"/>
              </w:rPr>
            </w:pPr>
            <w:r w:rsidRPr="00FC1FDB">
              <w:rPr>
                <w:rFonts w:eastAsia="Calibri" w:cs="Arial"/>
                <w:sz w:val="18"/>
                <w:szCs w:val="18"/>
                <w:lang w:val="en-GB"/>
              </w:rPr>
              <w:t>2: Astronomical prediction</w:t>
            </w:r>
          </w:p>
          <w:p w14:paraId="2EA76FF6" w14:textId="77777777" w:rsidR="00E44AA1" w:rsidRPr="00FC1FDB" w:rsidRDefault="00E44AA1" w:rsidP="006174FC">
            <w:pPr>
              <w:spacing w:after="0" w:line="240" w:lineRule="auto"/>
              <w:jc w:val="left"/>
              <w:rPr>
                <w:rFonts w:eastAsia="Calibri" w:cs="Arial"/>
                <w:sz w:val="18"/>
                <w:szCs w:val="18"/>
                <w:lang w:val="en-GB"/>
              </w:rPr>
            </w:pPr>
            <w:r w:rsidRPr="00FC1FDB">
              <w:rPr>
                <w:rFonts w:eastAsia="Calibri" w:cs="Arial"/>
                <w:sz w:val="18"/>
                <w:szCs w:val="18"/>
                <w:lang w:val="en-GB"/>
              </w:rPr>
              <w:t>3: Analysis or hybrid method</w:t>
            </w:r>
          </w:p>
          <w:p w14:paraId="687EF00E" w14:textId="77777777" w:rsidR="00E44AA1" w:rsidRPr="00FC1FDB" w:rsidRDefault="00E44AA1" w:rsidP="006174FC">
            <w:pPr>
              <w:spacing w:after="0" w:line="240" w:lineRule="auto"/>
              <w:jc w:val="left"/>
              <w:rPr>
                <w:rFonts w:eastAsia="Calibri" w:cs="Arial"/>
                <w:sz w:val="18"/>
                <w:szCs w:val="18"/>
                <w:lang w:val="en-GB"/>
              </w:rPr>
            </w:pPr>
            <w:r w:rsidRPr="00FC1FDB">
              <w:rPr>
                <w:rFonts w:eastAsia="Calibri" w:cs="Arial"/>
                <w:sz w:val="18"/>
                <w:szCs w:val="18"/>
                <w:lang w:val="en-GB"/>
              </w:rPr>
              <w:t>4: Hydrodynamic model hindcast</w:t>
            </w:r>
          </w:p>
          <w:p w14:paraId="0D3F4E60" w14:textId="77777777" w:rsidR="00E44AA1" w:rsidRDefault="00E44AA1" w:rsidP="00551589">
            <w:pPr>
              <w:spacing w:after="0" w:line="240" w:lineRule="auto"/>
              <w:jc w:val="left"/>
              <w:rPr>
                <w:rFonts w:eastAsia="Calibri" w:cs="Arial"/>
                <w:sz w:val="18"/>
                <w:szCs w:val="18"/>
                <w:lang w:val="en-GB"/>
              </w:rPr>
            </w:pPr>
            <w:r w:rsidRPr="00FC1FDB">
              <w:rPr>
                <w:rFonts w:eastAsia="Calibri" w:cs="Arial"/>
                <w:sz w:val="18"/>
                <w:szCs w:val="18"/>
                <w:lang w:val="en-GB"/>
              </w:rPr>
              <w:t>5: Hydrodynamic model forecast</w:t>
            </w:r>
          </w:p>
          <w:p w14:paraId="55E55DC7" w14:textId="77777777" w:rsidR="00D627E4" w:rsidRPr="00D627E4" w:rsidRDefault="00D627E4" w:rsidP="00551589">
            <w:pPr>
              <w:spacing w:after="0" w:line="240" w:lineRule="auto"/>
              <w:jc w:val="left"/>
              <w:rPr>
                <w:rFonts w:cs="Arial"/>
                <w:bCs/>
                <w:sz w:val="18"/>
                <w:szCs w:val="18"/>
                <w:lang w:val="en-GB"/>
              </w:rPr>
            </w:pPr>
            <w:r w:rsidRPr="00D627E4">
              <w:rPr>
                <w:rFonts w:cs="Arial"/>
                <w:bCs/>
                <w:sz w:val="18"/>
                <w:szCs w:val="18"/>
                <w:lang w:val="en-GB"/>
              </w:rPr>
              <w:t xml:space="preserve">6: Observed minus predicted </w:t>
            </w:r>
          </w:p>
          <w:p w14:paraId="5B4B7761" w14:textId="77777777" w:rsidR="00D627E4" w:rsidRPr="00D627E4" w:rsidRDefault="00D627E4" w:rsidP="00551589">
            <w:pPr>
              <w:spacing w:after="0" w:line="240" w:lineRule="auto"/>
              <w:jc w:val="left"/>
              <w:rPr>
                <w:rFonts w:cs="Arial"/>
                <w:bCs/>
                <w:sz w:val="18"/>
                <w:szCs w:val="18"/>
                <w:lang w:val="en-GB"/>
              </w:rPr>
            </w:pPr>
            <w:r w:rsidRPr="00D627E4">
              <w:rPr>
                <w:rFonts w:cs="Arial"/>
                <w:bCs/>
                <w:sz w:val="18"/>
                <w:szCs w:val="18"/>
                <w:lang w:val="en-GB"/>
              </w:rPr>
              <w:t xml:space="preserve">7: Observed minus analysis </w:t>
            </w:r>
          </w:p>
          <w:p w14:paraId="792FA724" w14:textId="77777777" w:rsidR="00D627E4" w:rsidRPr="00D627E4" w:rsidRDefault="00D627E4" w:rsidP="00551589">
            <w:pPr>
              <w:spacing w:after="0" w:line="240" w:lineRule="auto"/>
              <w:jc w:val="left"/>
              <w:rPr>
                <w:rFonts w:cs="Arial"/>
                <w:bCs/>
                <w:sz w:val="18"/>
                <w:szCs w:val="18"/>
                <w:lang w:val="en-GB"/>
              </w:rPr>
            </w:pPr>
            <w:r w:rsidRPr="00D627E4">
              <w:rPr>
                <w:rFonts w:cs="Arial"/>
                <w:bCs/>
                <w:sz w:val="18"/>
                <w:szCs w:val="18"/>
                <w:lang w:val="en-GB"/>
              </w:rPr>
              <w:t xml:space="preserve">8: Observed minus hindcast </w:t>
            </w:r>
          </w:p>
          <w:p w14:paraId="342C074A" w14:textId="77777777" w:rsidR="00D627E4" w:rsidRPr="00D627E4" w:rsidRDefault="00D627E4" w:rsidP="00551589">
            <w:pPr>
              <w:spacing w:after="0" w:line="240" w:lineRule="auto"/>
              <w:jc w:val="left"/>
              <w:rPr>
                <w:rFonts w:cs="Arial"/>
                <w:bCs/>
                <w:sz w:val="18"/>
                <w:szCs w:val="18"/>
                <w:lang w:val="en-GB"/>
              </w:rPr>
            </w:pPr>
            <w:r w:rsidRPr="00D627E4">
              <w:rPr>
                <w:rFonts w:cs="Arial"/>
                <w:bCs/>
                <w:sz w:val="18"/>
                <w:szCs w:val="18"/>
                <w:lang w:val="en-GB"/>
              </w:rPr>
              <w:t xml:space="preserve">9: Observed minus forecast </w:t>
            </w:r>
          </w:p>
          <w:p w14:paraId="18207B6D" w14:textId="77777777" w:rsidR="00D627E4" w:rsidRPr="00D627E4" w:rsidRDefault="00D627E4" w:rsidP="00D627E4">
            <w:pPr>
              <w:spacing w:after="60" w:line="240" w:lineRule="auto"/>
              <w:jc w:val="left"/>
              <w:rPr>
                <w:rFonts w:cs="Arial"/>
                <w:bCs/>
                <w:sz w:val="18"/>
                <w:szCs w:val="18"/>
                <w:lang w:val="en-GB"/>
              </w:rPr>
            </w:pPr>
            <w:r w:rsidRPr="00D627E4">
              <w:rPr>
                <w:rFonts w:cs="Arial"/>
                <w:bCs/>
                <w:sz w:val="18"/>
                <w:szCs w:val="18"/>
                <w:lang w:val="en-GB"/>
              </w:rPr>
              <w:t>10: Forecast minus predicted</w:t>
            </w:r>
          </w:p>
          <w:p w14:paraId="42C7185C" w14:textId="312BBA66" w:rsidR="00D627E4" w:rsidRPr="00FC1FDB" w:rsidRDefault="00D627E4" w:rsidP="00D627E4">
            <w:pPr>
              <w:spacing w:after="60" w:line="240" w:lineRule="auto"/>
              <w:jc w:val="left"/>
              <w:rPr>
                <w:rFonts w:cs="Arial"/>
                <w:bCs/>
                <w:sz w:val="18"/>
                <w:szCs w:val="18"/>
                <w:lang w:val="en-GB"/>
              </w:rPr>
            </w:pPr>
            <w:r w:rsidRPr="00D627E4">
              <w:rPr>
                <w:rFonts w:cs="Arial"/>
                <w:bCs/>
                <w:sz w:val="18"/>
                <w:szCs w:val="18"/>
                <w:lang w:val="en-GB"/>
              </w:rPr>
              <w:t>Note: if a difference is provided (6-10), suggested to also provide the other two series.</w:t>
            </w:r>
          </w:p>
        </w:tc>
      </w:tr>
      <w:tr w:rsidR="00757DCC" w:rsidRPr="00FC1FDB" w14:paraId="68E35776" w14:textId="77777777" w:rsidTr="00FC1FDB">
        <w:trPr>
          <w:cantSplit/>
        </w:trPr>
        <w:tc>
          <w:tcPr>
            <w:tcW w:w="5000" w:type="pct"/>
            <w:gridSpan w:val="6"/>
            <w:vAlign w:val="center"/>
          </w:tcPr>
          <w:p w14:paraId="7DBD794C" w14:textId="4811E410" w:rsidR="00757DCC" w:rsidRPr="00FC1FDB" w:rsidRDefault="00757DCC" w:rsidP="006174FC">
            <w:pPr>
              <w:spacing w:before="60" w:after="60" w:line="240" w:lineRule="auto"/>
              <w:jc w:val="center"/>
              <w:rPr>
                <w:rFonts w:cs="Arial"/>
                <w:sz w:val="18"/>
                <w:szCs w:val="18"/>
                <w:lang w:val="en-GB"/>
              </w:rPr>
            </w:pPr>
            <w:r w:rsidRPr="00FC1FDB">
              <w:rPr>
                <w:rFonts w:cs="Arial"/>
                <w:b/>
                <w:sz w:val="18"/>
                <w:szCs w:val="18"/>
                <w:lang w:val="en-GB"/>
              </w:rPr>
              <w:t>dataCodingFormat = 1</w:t>
            </w:r>
            <w:r w:rsidR="00B948ED" w:rsidRPr="00FC1FDB">
              <w:rPr>
                <w:rFonts w:cs="Arial"/>
                <w:b/>
                <w:sz w:val="18"/>
                <w:szCs w:val="18"/>
                <w:lang w:val="en-GB"/>
              </w:rPr>
              <w:t xml:space="preserve"> (fixed stations)</w:t>
            </w:r>
          </w:p>
        </w:tc>
      </w:tr>
      <w:tr w:rsidR="006174FC" w:rsidRPr="00FC1FDB" w14:paraId="08F93E03" w14:textId="77777777" w:rsidTr="006174FC">
        <w:trPr>
          <w:cantSplit/>
        </w:trPr>
        <w:tc>
          <w:tcPr>
            <w:tcW w:w="240" w:type="pct"/>
            <w:vAlign w:val="center"/>
          </w:tcPr>
          <w:p w14:paraId="749F37A2" w14:textId="716A46D9"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11</w:t>
            </w:r>
          </w:p>
        </w:tc>
        <w:tc>
          <w:tcPr>
            <w:tcW w:w="872" w:type="pct"/>
            <w:tcMar>
              <w:left w:w="29" w:type="dxa"/>
            </w:tcMar>
            <w:vAlign w:val="center"/>
          </w:tcPr>
          <w:p w14:paraId="1B264607"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 of fixed stations</w:t>
            </w:r>
          </w:p>
        </w:tc>
        <w:tc>
          <w:tcPr>
            <w:tcW w:w="1258" w:type="pct"/>
            <w:shd w:val="clear" w:color="auto" w:fill="auto"/>
            <w:tcMar>
              <w:left w:w="29" w:type="dxa"/>
            </w:tcMar>
            <w:vAlign w:val="center"/>
          </w:tcPr>
          <w:p w14:paraId="26593DE8"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numberOfStations</w:t>
            </w:r>
          </w:p>
        </w:tc>
        <w:tc>
          <w:tcPr>
            <w:tcW w:w="315" w:type="pct"/>
          </w:tcPr>
          <w:p w14:paraId="48A8AC12" w14:textId="23AC5A93"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09DE10A0" w14:textId="21901948"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273074B0" w14:textId="354AA9C5" w:rsidR="00757DCC" w:rsidRPr="00FC1FDB" w:rsidRDefault="008B3050" w:rsidP="00FC1FDB">
            <w:pPr>
              <w:spacing w:before="60" w:after="60" w:line="240" w:lineRule="auto"/>
              <w:jc w:val="left"/>
              <w:rPr>
                <w:rFonts w:cs="Arial"/>
                <w:sz w:val="18"/>
                <w:szCs w:val="18"/>
                <w:lang w:val="en-GB"/>
              </w:rPr>
            </w:pPr>
            <w:r w:rsidRPr="00FC1FDB">
              <w:rPr>
                <w:rFonts w:cs="Arial"/>
                <w:sz w:val="18"/>
                <w:szCs w:val="18"/>
                <w:lang w:val="en-GB"/>
              </w:rPr>
              <w:t>Number of individual fixed stations in this instance</w:t>
            </w:r>
          </w:p>
        </w:tc>
      </w:tr>
      <w:tr w:rsidR="00757DCC" w:rsidRPr="00FC1FDB" w14:paraId="6DF274A3" w14:textId="77777777" w:rsidTr="00FC1FDB">
        <w:trPr>
          <w:cantSplit/>
        </w:trPr>
        <w:tc>
          <w:tcPr>
            <w:tcW w:w="5000" w:type="pct"/>
            <w:gridSpan w:val="6"/>
            <w:vAlign w:val="center"/>
          </w:tcPr>
          <w:p w14:paraId="569D5C80" w14:textId="7167161F" w:rsidR="00757DCC" w:rsidRPr="00FC1FDB" w:rsidRDefault="00757DCC" w:rsidP="006174FC">
            <w:pPr>
              <w:spacing w:before="60" w:after="60" w:line="240" w:lineRule="auto"/>
              <w:jc w:val="center"/>
              <w:rPr>
                <w:rFonts w:cs="Arial"/>
                <w:sz w:val="18"/>
                <w:szCs w:val="18"/>
                <w:lang w:val="en-GB"/>
              </w:rPr>
            </w:pPr>
            <w:r w:rsidRPr="00FC1FDB">
              <w:rPr>
                <w:rFonts w:cs="Arial"/>
                <w:b/>
                <w:sz w:val="18"/>
                <w:szCs w:val="18"/>
                <w:lang w:val="en-GB"/>
              </w:rPr>
              <w:t>dataCodingFormat = 2</w:t>
            </w:r>
            <w:r w:rsidR="00B948ED" w:rsidRPr="00FC1FDB">
              <w:rPr>
                <w:rFonts w:cs="Arial"/>
                <w:b/>
                <w:sz w:val="18"/>
                <w:szCs w:val="18"/>
                <w:lang w:val="en-GB"/>
              </w:rPr>
              <w:t xml:space="preserve"> (regular grid)</w:t>
            </w:r>
          </w:p>
        </w:tc>
      </w:tr>
      <w:tr w:rsidR="006174FC" w:rsidRPr="00FC1FDB" w14:paraId="768C34EF" w14:textId="77777777" w:rsidTr="006174FC">
        <w:trPr>
          <w:cantSplit/>
        </w:trPr>
        <w:tc>
          <w:tcPr>
            <w:tcW w:w="240" w:type="pct"/>
            <w:vAlign w:val="center"/>
          </w:tcPr>
          <w:p w14:paraId="09717EC4" w14:textId="76102DA2"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lastRenderedPageBreak/>
              <w:t>11</w:t>
            </w:r>
          </w:p>
        </w:tc>
        <w:tc>
          <w:tcPr>
            <w:tcW w:w="872" w:type="pct"/>
            <w:tcMar>
              <w:left w:w="29" w:type="dxa"/>
            </w:tcMar>
            <w:vAlign w:val="center"/>
          </w:tcPr>
          <w:p w14:paraId="6218C7E5"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Longitude of grid origin</w:t>
            </w:r>
          </w:p>
        </w:tc>
        <w:tc>
          <w:tcPr>
            <w:tcW w:w="1258" w:type="pct"/>
            <w:shd w:val="clear" w:color="auto" w:fill="auto"/>
            <w:tcMar>
              <w:left w:w="29" w:type="dxa"/>
            </w:tcMar>
            <w:vAlign w:val="center"/>
          </w:tcPr>
          <w:p w14:paraId="6BB979D9"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gridOriginLongitude</w:t>
            </w:r>
          </w:p>
        </w:tc>
        <w:tc>
          <w:tcPr>
            <w:tcW w:w="315" w:type="pct"/>
          </w:tcPr>
          <w:p w14:paraId="45847BFC" w14:textId="2FC92AED"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069539A8" w14:textId="21A29320"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Float-Double</w:t>
            </w:r>
            <w:r w:rsidR="00BC5D36" w:rsidRPr="00FC1FDB">
              <w:rPr>
                <w:rFonts w:cs="Arial"/>
                <w:sz w:val="18"/>
                <w:szCs w:val="18"/>
                <w:lang w:val="en-GB"/>
              </w:rPr>
              <w:t xml:space="preserve"> (64-bit)</w:t>
            </w:r>
          </w:p>
        </w:tc>
        <w:tc>
          <w:tcPr>
            <w:tcW w:w="1606" w:type="pct"/>
            <w:shd w:val="clear" w:color="auto" w:fill="auto"/>
            <w:tcMar>
              <w:top w:w="0" w:type="dxa"/>
              <w:left w:w="29" w:type="dxa"/>
              <w:bottom w:w="0" w:type="dxa"/>
              <w:right w:w="108" w:type="dxa"/>
            </w:tcMar>
            <w:vAlign w:val="center"/>
          </w:tcPr>
          <w:p w14:paraId="25D1A3F8" w14:textId="10433500" w:rsidR="00757DCC" w:rsidRPr="00FC1FDB" w:rsidRDefault="0080144D" w:rsidP="00FC1FDB">
            <w:pPr>
              <w:spacing w:before="60" w:after="60" w:line="240" w:lineRule="auto"/>
              <w:jc w:val="left"/>
              <w:rPr>
                <w:rFonts w:cs="Arial"/>
                <w:sz w:val="18"/>
                <w:szCs w:val="18"/>
                <w:lang w:val="en-GB"/>
              </w:rPr>
            </w:pPr>
            <w:r>
              <w:rPr>
                <w:rFonts w:cs="Arial"/>
                <w:sz w:val="18"/>
                <w:szCs w:val="18"/>
                <w:lang w:val="en-GB"/>
              </w:rPr>
              <w:t>Units must be consistent with the horizontal CRS. For example, degrees for EPSG 4326, metres for UTM</w:t>
            </w:r>
            <w:r w:rsidR="00164564">
              <w:rPr>
                <w:rFonts w:cs="Arial"/>
                <w:sz w:val="18"/>
                <w:szCs w:val="18"/>
                <w:lang w:val="en-GB"/>
              </w:rPr>
              <w:t xml:space="preserve"> zones</w:t>
            </w:r>
          </w:p>
        </w:tc>
      </w:tr>
      <w:tr w:rsidR="006174FC" w:rsidRPr="00FC1FDB" w14:paraId="1734EB21" w14:textId="77777777" w:rsidTr="006174FC">
        <w:trPr>
          <w:cantSplit/>
        </w:trPr>
        <w:tc>
          <w:tcPr>
            <w:tcW w:w="240" w:type="pct"/>
            <w:vAlign w:val="center"/>
          </w:tcPr>
          <w:p w14:paraId="7BD7BED7" w14:textId="38661B85"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12</w:t>
            </w:r>
          </w:p>
        </w:tc>
        <w:tc>
          <w:tcPr>
            <w:tcW w:w="872" w:type="pct"/>
            <w:tcMar>
              <w:left w:w="29" w:type="dxa"/>
            </w:tcMar>
            <w:vAlign w:val="center"/>
          </w:tcPr>
          <w:p w14:paraId="1EC12E6D"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Latitude of grid origin</w:t>
            </w:r>
          </w:p>
        </w:tc>
        <w:tc>
          <w:tcPr>
            <w:tcW w:w="1258" w:type="pct"/>
            <w:shd w:val="clear" w:color="auto" w:fill="auto"/>
            <w:tcMar>
              <w:left w:w="29" w:type="dxa"/>
            </w:tcMar>
            <w:vAlign w:val="center"/>
          </w:tcPr>
          <w:p w14:paraId="741EC9DC"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gridOriginLatitude</w:t>
            </w:r>
          </w:p>
        </w:tc>
        <w:tc>
          <w:tcPr>
            <w:tcW w:w="315" w:type="pct"/>
          </w:tcPr>
          <w:p w14:paraId="5C32FAF3" w14:textId="2E8F9FB5"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2AD22A33" w14:textId="171DED2E"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Float-Double</w:t>
            </w:r>
            <w:r w:rsidR="00BC5D36" w:rsidRPr="00FC1FDB">
              <w:rPr>
                <w:rFonts w:cs="Arial"/>
                <w:sz w:val="18"/>
                <w:szCs w:val="18"/>
                <w:lang w:val="en-GB"/>
              </w:rPr>
              <w:t xml:space="preserve"> (64-bit)</w:t>
            </w:r>
          </w:p>
        </w:tc>
        <w:tc>
          <w:tcPr>
            <w:tcW w:w="1606" w:type="pct"/>
            <w:shd w:val="clear" w:color="auto" w:fill="auto"/>
            <w:tcMar>
              <w:top w:w="0" w:type="dxa"/>
              <w:left w:w="29" w:type="dxa"/>
              <w:bottom w:w="0" w:type="dxa"/>
              <w:right w:w="108" w:type="dxa"/>
            </w:tcMar>
            <w:vAlign w:val="center"/>
          </w:tcPr>
          <w:p w14:paraId="5BA9ABE9" w14:textId="7D54F5AC" w:rsidR="00757DCC" w:rsidRPr="00FC1FDB" w:rsidRDefault="0080144D" w:rsidP="00FC1FDB">
            <w:pPr>
              <w:spacing w:before="60" w:after="60" w:line="240" w:lineRule="auto"/>
              <w:jc w:val="left"/>
              <w:rPr>
                <w:rFonts w:cs="Arial"/>
                <w:sz w:val="18"/>
                <w:szCs w:val="18"/>
                <w:lang w:val="en-GB"/>
              </w:rPr>
            </w:pPr>
            <w:r>
              <w:rPr>
                <w:rFonts w:cs="Arial"/>
                <w:sz w:val="18"/>
                <w:szCs w:val="18"/>
                <w:lang w:val="en-GB"/>
              </w:rPr>
              <w:t>Units must be consistent with the horizontal CRS</w:t>
            </w:r>
          </w:p>
        </w:tc>
      </w:tr>
      <w:tr w:rsidR="006174FC" w:rsidRPr="00FC1FDB" w14:paraId="752DBC21" w14:textId="77777777" w:rsidTr="006174FC">
        <w:trPr>
          <w:cantSplit/>
        </w:trPr>
        <w:tc>
          <w:tcPr>
            <w:tcW w:w="240" w:type="pct"/>
            <w:vAlign w:val="center"/>
          </w:tcPr>
          <w:p w14:paraId="63BA7A45" w14:textId="204A67C9" w:rsidR="00757DCC" w:rsidRPr="00FC1FDB" w:rsidRDefault="00A01281" w:rsidP="00FC1FDB">
            <w:pPr>
              <w:spacing w:before="60" w:after="60" w:line="240" w:lineRule="auto"/>
              <w:jc w:val="center"/>
              <w:rPr>
                <w:rFonts w:cs="Arial"/>
                <w:strike/>
                <w:sz w:val="18"/>
                <w:szCs w:val="18"/>
                <w:lang w:val="en-GB"/>
              </w:rPr>
            </w:pPr>
            <w:r w:rsidRPr="00FC1FDB">
              <w:rPr>
                <w:rFonts w:cs="Arial"/>
                <w:sz w:val="18"/>
                <w:szCs w:val="18"/>
                <w:lang w:val="en-GB"/>
              </w:rPr>
              <w:t>13</w:t>
            </w:r>
          </w:p>
        </w:tc>
        <w:tc>
          <w:tcPr>
            <w:tcW w:w="872" w:type="pct"/>
            <w:tcMar>
              <w:left w:w="29" w:type="dxa"/>
            </w:tcMar>
            <w:vAlign w:val="center"/>
          </w:tcPr>
          <w:p w14:paraId="03F19D0F" w14:textId="36B8362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 spacing, long.</w:t>
            </w:r>
          </w:p>
        </w:tc>
        <w:tc>
          <w:tcPr>
            <w:tcW w:w="1258" w:type="pct"/>
            <w:shd w:val="clear" w:color="auto" w:fill="auto"/>
            <w:tcMar>
              <w:left w:w="29" w:type="dxa"/>
            </w:tcMar>
            <w:vAlign w:val="center"/>
          </w:tcPr>
          <w:p w14:paraId="672302D1" w14:textId="54023688"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gridSpacingLongitudinal</w:t>
            </w:r>
          </w:p>
        </w:tc>
        <w:tc>
          <w:tcPr>
            <w:tcW w:w="315" w:type="pct"/>
          </w:tcPr>
          <w:p w14:paraId="452FF8DF" w14:textId="73F2DA5E"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5C6B60E5" w14:textId="099CE38A"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Float-Double</w:t>
            </w:r>
            <w:r w:rsidR="00BC5D36" w:rsidRPr="00FC1FDB">
              <w:rPr>
                <w:rFonts w:cs="Arial"/>
                <w:sz w:val="18"/>
                <w:szCs w:val="18"/>
                <w:lang w:val="en-GB"/>
              </w:rPr>
              <w:t xml:space="preserve"> (64-bit)</w:t>
            </w:r>
          </w:p>
        </w:tc>
        <w:tc>
          <w:tcPr>
            <w:tcW w:w="1606" w:type="pct"/>
            <w:shd w:val="clear" w:color="auto" w:fill="auto"/>
            <w:tcMar>
              <w:top w:w="0" w:type="dxa"/>
              <w:left w:w="29" w:type="dxa"/>
              <w:bottom w:w="0" w:type="dxa"/>
              <w:right w:w="108" w:type="dxa"/>
            </w:tcMar>
            <w:vAlign w:val="center"/>
          </w:tcPr>
          <w:p w14:paraId="1E7121E3" w14:textId="3F61BBEC" w:rsidR="00757DCC" w:rsidRPr="00FC1FDB" w:rsidRDefault="0080144D" w:rsidP="00FC1FDB">
            <w:pPr>
              <w:spacing w:before="60" w:after="60" w:line="240" w:lineRule="auto"/>
              <w:jc w:val="left"/>
              <w:rPr>
                <w:rFonts w:cs="Arial"/>
                <w:sz w:val="18"/>
                <w:szCs w:val="18"/>
                <w:lang w:val="en-GB"/>
              </w:rPr>
            </w:pPr>
            <w:r>
              <w:rPr>
                <w:rFonts w:cs="Arial"/>
                <w:sz w:val="18"/>
                <w:szCs w:val="18"/>
                <w:lang w:val="en-GB"/>
              </w:rPr>
              <w:t>Units must be consistent with the horizontal CRS</w:t>
            </w:r>
          </w:p>
        </w:tc>
      </w:tr>
      <w:tr w:rsidR="006174FC" w:rsidRPr="00FC1FDB" w14:paraId="15B900BD" w14:textId="77777777" w:rsidTr="006174FC">
        <w:trPr>
          <w:cantSplit/>
        </w:trPr>
        <w:tc>
          <w:tcPr>
            <w:tcW w:w="240" w:type="pct"/>
            <w:vAlign w:val="center"/>
          </w:tcPr>
          <w:p w14:paraId="642D1087" w14:textId="7A803291"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14</w:t>
            </w:r>
          </w:p>
        </w:tc>
        <w:tc>
          <w:tcPr>
            <w:tcW w:w="872" w:type="pct"/>
            <w:tcMar>
              <w:left w:w="29" w:type="dxa"/>
            </w:tcMar>
            <w:vAlign w:val="center"/>
          </w:tcPr>
          <w:p w14:paraId="2FDFE615" w14:textId="75D59420"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 spacing, lat.</w:t>
            </w:r>
          </w:p>
        </w:tc>
        <w:tc>
          <w:tcPr>
            <w:tcW w:w="1258" w:type="pct"/>
            <w:shd w:val="clear" w:color="auto" w:fill="auto"/>
            <w:tcMar>
              <w:left w:w="29" w:type="dxa"/>
            </w:tcMar>
            <w:vAlign w:val="center"/>
          </w:tcPr>
          <w:p w14:paraId="3B8A81B4" w14:textId="1DA08916"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gridSpacingLatitudinal</w:t>
            </w:r>
          </w:p>
        </w:tc>
        <w:tc>
          <w:tcPr>
            <w:tcW w:w="315" w:type="pct"/>
          </w:tcPr>
          <w:p w14:paraId="4B9EBA92" w14:textId="32B7E30A"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23684743" w14:textId="28DBFECB"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Float-Double</w:t>
            </w:r>
            <w:r w:rsidR="00BC5D36" w:rsidRPr="00FC1FDB">
              <w:rPr>
                <w:rFonts w:cs="Arial"/>
                <w:sz w:val="18"/>
                <w:szCs w:val="18"/>
                <w:lang w:val="en-GB"/>
              </w:rPr>
              <w:t xml:space="preserve"> (64-bit)</w:t>
            </w:r>
          </w:p>
        </w:tc>
        <w:tc>
          <w:tcPr>
            <w:tcW w:w="1606" w:type="pct"/>
            <w:shd w:val="clear" w:color="auto" w:fill="auto"/>
            <w:tcMar>
              <w:top w:w="0" w:type="dxa"/>
              <w:left w:w="29" w:type="dxa"/>
              <w:bottom w:w="0" w:type="dxa"/>
              <w:right w:w="108" w:type="dxa"/>
            </w:tcMar>
            <w:vAlign w:val="center"/>
          </w:tcPr>
          <w:p w14:paraId="72828F1B" w14:textId="23733111" w:rsidR="00757DCC" w:rsidRPr="00FC1FDB" w:rsidRDefault="0080144D" w:rsidP="00FC1FDB">
            <w:pPr>
              <w:spacing w:before="60" w:after="60" w:line="240" w:lineRule="auto"/>
              <w:jc w:val="left"/>
              <w:rPr>
                <w:rFonts w:cs="Arial"/>
                <w:sz w:val="18"/>
                <w:szCs w:val="18"/>
                <w:lang w:val="en-GB"/>
              </w:rPr>
            </w:pPr>
            <w:r>
              <w:rPr>
                <w:rFonts w:cs="Arial"/>
                <w:sz w:val="18"/>
                <w:szCs w:val="18"/>
                <w:lang w:val="en-GB"/>
              </w:rPr>
              <w:t>Units must be consistent with the horizontal CRS</w:t>
            </w:r>
          </w:p>
        </w:tc>
      </w:tr>
      <w:tr w:rsidR="006174FC" w:rsidRPr="00FC1FDB" w14:paraId="7722BDED" w14:textId="77777777" w:rsidTr="006174FC">
        <w:trPr>
          <w:cantSplit/>
        </w:trPr>
        <w:tc>
          <w:tcPr>
            <w:tcW w:w="240" w:type="pct"/>
            <w:vAlign w:val="center"/>
          </w:tcPr>
          <w:p w14:paraId="755E04EF" w14:textId="3F8382DD"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15</w:t>
            </w:r>
          </w:p>
        </w:tc>
        <w:tc>
          <w:tcPr>
            <w:tcW w:w="872" w:type="pct"/>
            <w:tcMar>
              <w:left w:w="29" w:type="dxa"/>
            </w:tcMar>
            <w:vAlign w:val="center"/>
          </w:tcPr>
          <w:p w14:paraId="32F04075" w14:textId="13BF3B39"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 of points, long.</w:t>
            </w:r>
          </w:p>
        </w:tc>
        <w:tc>
          <w:tcPr>
            <w:tcW w:w="1258" w:type="pct"/>
            <w:shd w:val="clear" w:color="auto" w:fill="auto"/>
            <w:tcMar>
              <w:left w:w="29" w:type="dxa"/>
            </w:tcMar>
            <w:vAlign w:val="center"/>
          </w:tcPr>
          <w:p w14:paraId="45E59741" w14:textId="2A4FB0EE"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numPointsLongitudinal</w:t>
            </w:r>
          </w:p>
        </w:tc>
        <w:tc>
          <w:tcPr>
            <w:tcW w:w="315" w:type="pct"/>
          </w:tcPr>
          <w:p w14:paraId="13E86EC9" w14:textId="4E436F47"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56EEC426" w14:textId="157A2E10"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20E7C950" w14:textId="13E8AE96"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numCOL</w:t>
            </w:r>
            <w:r w:rsidR="008B1932" w:rsidRPr="00FC1FDB">
              <w:rPr>
                <w:rFonts w:cs="Arial"/>
                <w:sz w:val="18"/>
                <w:szCs w:val="18"/>
                <w:lang w:val="en-GB"/>
              </w:rPr>
              <w:t>S</w:t>
            </w:r>
          </w:p>
        </w:tc>
      </w:tr>
      <w:tr w:rsidR="006174FC" w:rsidRPr="00FC1FDB" w14:paraId="35D56B85" w14:textId="77777777" w:rsidTr="006174FC">
        <w:trPr>
          <w:cantSplit/>
        </w:trPr>
        <w:tc>
          <w:tcPr>
            <w:tcW w:w="240" w:type="pct"/>
            <w:vAlign w:val="center"/>
          </w:tcPr>
          <w:p w14:paraId="37CB335D" w14:textId="3F687777"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16</w:t>
            </w:r>
          </w:p>
        </w:tc>
        <w:tc>
          <w:tcPr>
            <w:tcW w:w="872" w:type="pct"/>
            <w:tcMar>
              <w:left w:w="29" w:type="dxa"/>
            </w:tcMar>
            <w:vAlign w:val="center"/>
          </w:tcPr>
          <w:p w14:paraId="097E385A" w14:textId="5538DEEA"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 of points, lat.</w:t>
            </w:r>
          </w:p>
        </w:tc>
        <w:tc>
          <w:tcPr>
            <w:tcW w:w="1258" w:type="pct"/>
            <w:shd w:val="clear" w:color="auto" w:fill="auto"/>
            <w:tcMar>
              <w:left w:w="29" w:type="dxa"/>
            </w:tcMar>
            <w:vAlign w:val="center"/>
          </w:tcPr>
          <w:p w14:paraId="4A4485B3" w14:textId="01CC896F"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numPointsLatitudinal</w:t>
            </w:r>
          </w:p>
        </w:tc>
        <w:tc>
          <w:tcPr>
            <w:tcW w:w="315" w:type="pct"/>
          </w:tcPr>
          <w:p w14:paraId="41C9F5ED" w14:textId="1EC1134F"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7BEC4D07" w14:textId="5572DD5D"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3353EDC5" w14:textId="0E34FCFD"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numROW</w:t>
            </w:r>
            <w:r w:rsidR="008B1932" w:rsidRPr="00FC1FDB">
              <w:rPr>
                <w:rFonts w:cs="Arial"/>
                <w:sz w:val="18"/>
                <w:szCs w:val="18"/>
                <w:lang w:val="en-GB"/>
              </w:rPr>
              <w:t>S</w:t>
            </w:r>
          </w:p>
        </w:tc>
      </w:tr>
      <w:tr w:rsidR="006174FC" w:rsidRPr="00FC1FDB" w14:paraId="1C76D4EE" w14:textId="77777777" w:rsidTr="006174FC">
        <w:trPr>
          <w:cantSplit/>
        </w:trPr>
        <w:tc>
          <w:tcPr>
            <w:tcW w:w="240" w:type="pct"/>
            <w:vAlign w:val="center"/>
          </w:tcPr>
          <w:p w14:paraId="0ADD3253" w14:textId="31B40CE1"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17</w:t>
            </w:r>
          </w:p>
        </w:tc>
        <w:tc>
          <w:tcPr>
            <w:tcW w:w="872" w:type="pct"/>
            <w:tcMar>
              <w:left w:w="29" w:type="dxa"/>
            </w:tcMar>
            <w:vAlign w:val="center"/>
          </w:tcPr>
          <w:p w14:paraId="62E04C21" w14:textId="0D8086AC"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Start sequence</w:t>
            </w:r>
          </w:p>
        </w:tc>
        <w:tc>
          <w:tcPr>
            <w:tcW w:w="1258" w:type="pct"/>
            <w:shd w:val="clear" w:color="auto" w:fill="auto"/>
            <w:tcMar>
              <w:left w:w="29" w:type="dxa"/>
            </w:tcMar>
            <w:vAlign w:val="center"/>
          </w:tcPr>
          <w:p w14:paraId="51D56DBF" w14:textId="16BB3C45"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startSequence</w:t>
            </w:r>
          </w:p>
        </w:tc>
        <w:tc>
          <w:tcPr>
            <w:tcW w:w="315" w:type="pct"/>
            <w:vAlign w:val="center"/>
          </w:tcPr>
          <w:p w14:paraId="03E0177A" w14:textId="2803D6FE"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46F143B0" w14:textId="0A0F7EDA" w:rsidR="00757DCC" w:rsidRPr="00FC1FDB" w:rsidRDefault="00655131" w:rsidP="00FC1FDB">
            <w:pPr>
              <w:spacing w:before="60" w:after="60" w:line="240" w:lineRule="auto"/>
              <w:jc w:val="left"/>
              <w:rPr>
                <w:rFonts w:cs="Arial"/>
                <w:sz w:val="18"/>
                <w:szCs w:val="18"/>
                <w:lang w:val="en-GB"/>
              </w:rPr>
            </w:pPr>
            <w:r w:rsidRPr="00FC1FDB">
              <w:rPr>
                <w:rFonts w:cs="Arial"/>
                <w:sz w:val="18"/>
                <w:szCs w:val="18"/>
                <w:lang w:val="en-GB"/>
              </w:rPr>
              <w:t>String</w:t>
            </w:r>
          </w:p>
        </w:tc>
        <w:tc>
          <w:tcPr>
            <w:tcW w:w="1606" w:type="pct"/>
            <w:shd w:val="clear" w:color="auto" w:fill="auto"/>
            <w:tcMar>
              <w:top w:w="0" w:type="dxa"/>
              <w:left w:w="29" w:type="dxa"/>
              <w:bottom w:w="0" w:type="dxa"/>
              <w:right w:w="108" w:type="dxa"/>
            </w:tcMar>
            <w:vAlign w:val="center"/>
          </w:tcPr>
          <w:p w14:paraId="30BEA2C3" w14:textId="4B551CC3" w:rsidR="00757DCC" w:rsidRPr="00FC1FDB" w:rsidRDefault="00540A1C" w:rsidP="00540A1C">
            <w:pPr>
              <w:spacing w:before="60" w:after="60" w:line="240" w:lineRule="auto"/>
              <w:jc w:val="left"/>
              <w:rPr>
                <w:rFonts w:cs="Arial"/>
                <w:sz w:val="18"/>
                <w:szCs w:val="18"/>
                <w:lang w:val="en-GB"/>
              </w:rPr>
            </w:pPr>
            <w:r>
              <w:rPr>
                <w:rFonts w:cs="Arial"/>
                <w:sz w:val="18"/>
                <w:szCs w:val="18"/>
                <w:lang w:val="en-GB"/>
              </w:rPr>
              <w:t>For example</w:t>
            </w:r>
            <w:r w:rsidR="00757DCC" w:rsidRPr="00FC1FDB">
              <w:rPr>
                <w:rFonts w:cs="Arial"/>
                <w:sz w:val="18"/>
                <w:szCs w:val="18"/>
                <w:lang w:val="en-GB"/>
              </w:rPr>
              <w:t>, “0,0” (without quotes) for lower left. For upper left, “0,n”, where n is the value of numROW</w:t>
            </w:r>
            <w:r w:rsidR="008B1932" w:rsidRPr="00FC1FDB">
              <w:rPr>
                <w:rFonts w:cs="Arial"/>
                <w:sz w:val="18"/>
                <w:szCs w:val="18"/>
                <w:lang w:val="en-GB"/>
              </w:rPr>
              <w:t>S</w:t>
            </w:r>
            <w:r>
              <w:rPr>
                <w:rFonts w:cs="Arial"/>
                <w:sz w:val="18"/>
                <w:szCs w:val="18"/>
                <w:lang w:val="en-GB"/>
              </w:rPr>
              <w:t xml:space="preserve">-1. </w:t>
            </w:r>
            <w:r w:rsidR="00757DCC" w:rsidRPr="00FC1FDB">
              <w:rPr>
                <w:rFonts w:cs="Arial"/>
                <w:sz w:val="18"/>
                <w:szCs w:val="18"/>
                <w:lang w:val="en-GB"/>
              </w:rPr>
              <w:t>First character represents first axis in sequencingRule.scanDirection.(Table 12</w:t>
            </w:r>
            <w:r>
              <w:rPr>
                <w:rFonts w:cs="Arial"/>
                <w:sz w:val="18"/>
                <w:szCs w:val="18"/>
                <w:lang w:val="en-GB"/>
              </w:rPr>
              <w:t>-</w:t>
            </w:r>
            <w:r w:rsidR="00757DCC" w:rsidRPr="00FC1FDB">
              <w:rPr>
                <w:rFonts w:cs="Arial"/>
                <w:sz w:val="18"/>
                <w:szCs w:val="18"/>
                <w:lang w:val="en-GB"/>
              </w:rPr>
              <w:t>2)</w:t>
            </w:r>
            <w:r w:rsidR="00DF672C" w:rsidRPr="00FC1FDB">
              <w:rPr>
                <w:rFonts w:cs="Arial"/>
                <w:sz w:val="18"/>
                <w:szCs w:val="18"/>
                <w:lang w:val="en-GB"/>
              </w:rPr>
              <w:t>,</w:t>
            </w:r>
            <w:r w:rsidR="00757DCC" w:rsidRPr="00FC1FDB">
              <w:rPr>
                <w:rFonts w:cs="Arial"/>
                <w:sz w:val="18"/>
                <w:szCs w:val="18"/>
                <w:lang w:val="en-GB"/>
              </w:rPr>
              <w:t xml:space="preserve"> which </w:t>
            </w:r>
            <w:r w:rsidR="00DF672C" w:rsidRPr="00FC1FDB">
              <w:rPr>
                <w:rFonts w:cs="Arial"/>
                <w:sz w:val="18"/>
                <w:szCs w:val="18"/>
                <w:lang w:val="en-GB"/>
              </w:rPr>
              <w:t xml:space="preserve">here </w:t>
            </w:r>
            <w:r w:rsidR="00757DCC" w:rsidRPr="00FC1FDB">
              <w:rPr>
                <w:rFonts w:cs="Arial"/>
                <w:sz w:val="18"/>
                <w:szCs w:val="18"/>
                <w:lang w:val="en-GB"/>
              </w:rPr>
              <w:t>is longitude</w:t>
            </w:r>
          </w:p>
        </w:tc>
      </w:tr>
      <w:tr w:rsidR="00757DCC" w:rsidRPr="00FC1FDB" w14:paraId="38C114C9" w14:textId="77777777" w:rsidTr="00FC1FDB">
        <w:trPr>
          <w:cantSplit/>
        </w:trPr>
        <w:tc>
          <w:tcPr>
            <w:tcW w:w="5000" w:type="pct"/>
            <w:gridSpan w:val="6"/>
            <w:vAlign w:val="center"/>
          </w:tcPr>
          <w:p w14:paraId="4BF608EC" w14:textId="1B3D40B4" w:rsidR="00757DCC" w:rsidRPr="00FC1FDB" w:rsidRDefault="00757DCC" w:rsidP="00540A1C">
            <w:pPr>
              <w:spacing w:before="60" w:after="60" w:line="240" w:lineRule="auto"/>
              <w:jc w:val="center"/>
              <w:rPr>
                <w:rFonts w:cs="Arial"/>
                <w:sz w:val="18"/>
                <w:szCs w:val="18"/>
                <w:lang w:val="en-GB"/>
              </w:rPr>
            </w:pPr>
            <w:r w:rsidRPr="00FC1FDB">
              <w:rPr>
                <w:rFonts w:cs="Arial"/>
                <w:b/>
                <w:sz w:val="18"/>
                <w:szCs w:val="18"/>
                <w:lang w:val="en-GB"/>
              </w:rPr>
              <w:t>dataCodingFormat = 3</w:t>
            </w:r>
            <w:r w:rsidR="00B948ED" w:rsidRPr="00FC1FDB">
              <w:rPr>
                <w:rFonts w:cs="Arial"/>
                <w:b/>
                <w:sz w:val="18"/>
                <w:szCs w:val="18"/>
                <w:lang w:val="en-GB"/>
              </w:rPr>
              <w:t xml:space="preserve"> (ungeorectified grid)</w:t>
            </w:r>
          </w:p>
        </w:tc>
      </w:tr>
      <w:tr w:rsidR="006174FC" w:rsidRPr="00FC1FDB" w14:paraId="363A9C48" w14:textId="77777777" w:rsidTr="006174FC">
        <w:trPr>
          <w:cantSplit/>
        </w:trPr>
        <w:tc>
          <w:tcPr>
            <w:tcW w:w="240" w:type="pct"/>
            <w:vAlign w:val="center"/>
          </w:tcPr>
          <w:p w14:paraId="62472EB2" w14:textId="4C6B3153"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11</w:t>
            </w:r>
          </w:p>
        </w:tc>
        <w:tc>
          <w:tcPr>
            <w:tcW w:w="872" w:type="pct"/>
            <w:tcMar>
              <w:left w:w="29" w:type="dxa"/>
            </w:tcMar>
            <w:vAlign w:val="center"/>
          </w:tcPr>
          <w:p w14:paraId="5FD74E09"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 xml:space="preserve">Number of nodes </w:t>
            </w:r>
          </w:p>
        </w:tc>
        <w:tc>
          <w:tcPr>
            <w:tcW w:w="1258" w:type="pct"/>
            <w:shd w:val="clear" w:color="auto" w:fill="auto"/>
            <w:tcMar>
              <w:left w:w="29" w:type="dxa"/>
            </w:tcMar>
            <w:vAlign w:val="center"/>
          </w:tcPr>
          <w:p w14:paraId="61D99445"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numberOfNodes</w:t>
            </w:r>
          </w:p>
        </w:tc>
        <w:tc>
          <w:tcPr>
            <w:tcW w:w="315" w:type="pct"/>
          </w:tcPr>
          <w:p w14:paraId="731A1592" w14:textId="0BC1D133"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4ABA8191" w14:textId="2345BEB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70097782" w14:textId="3B2083B4"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 xml:space="preserve"> </w:t>
            </w:r>
            <w:r w:rsidR="008B3050" w:rsidRPr="00FC1FDB">
              <w:rPr>
                <w:rFonts w:cs="Arial"/>
                <w:sz w:val="18"/>
                <w:szCs w:val="18"/>
                <w:lang w:val="en-GB"/>
              </w:rPr>
              <w:t>The total number of grid points</w:t>
            </w:r>
          </w:p>
        </w:tc>
      </w:tr>
      <w:tr w:rsidR="00757DCC" w:rsidRPr="00FC1FDB" w14:paraId="2562E82D" w14:textId="77777777" w:rsidTr="00FC1FDB">
        <w:trPr>
          <w:cantSplit/>
        </w:trPr>
        <w:tc>
          <w:tcPr>
            <w:tcW w:w="5000" w:type="pct"/>
            <w:gridSpan w:val="6"/>
            <w:vAlign w:val="center"/>
          </w:tcPr>
          <w:p w14:paraId="6130BA2B" w14:textId="17E80765" w:rsidR="00757DCC" w:rsidRPr="00FC1FDB" w:rsidRDefault="00757DCC" w:rsidP="00540A1C">
            <w:pPr>
              <w:spacing w:before="60" w:after="60" w:line="240" w:lineRule="auto"/>
              <w:jc w:val="center"/>
              <w:rPr>
                <w:rFonts w:cs="Arial"/>
                <w:sz w:val="18"/>
                <w:szCs w:val="18"/>
                <w:lang w:val="en-GB"/>
              </w:rPr>
            </w:pPr>
            <w:r w:rsidRPr="00FC1FDB">
              <w:rPr>
                <w:rFonts w:cs="Arial"/>
                <w:b/>
                <w:sz w:val="18"/>
                <w:szCs w:val="18"/>
                <w:lang w:val="en-GB"/>
              </w:rPr>
              <w:t>dataCodingFormat = 4</w:t>
            </w:r>
            <w:r w:rsidR="00B948ED" w:rsidRPr="00FC1FDB">
              <w:rPr>
                <w:rFonts w:cs="Arial"/>
                <w:b/>
                <w:sz w:val="18"/>
                <w:szCs w:val="18"/>
                <w:lang w:val="en-GB"/>
              </w:rPr>
              <w:t xml:space="preserve"> (moving platforms)</w:t>
            </w:r>
          </w:p>
        </w:tc>
      </w:tr>
      <w:tr w:rsidR="006174FC" w:rsidRPr="00FC1FDB" w14:paraId="7C255A17" w14:textId="77777777" w:rsidTr="006174FC">
        <w:trPr>
          <w:cantSplit/>
        </w:trPr>
        <w:tc>
          <w:tcPr>
            <w:tcW w:w="240" w:type="pct"/>
            <w:vAlign w:val="center"/>
          </w:tcPr>
          <w:p w14:paraId="5E71D70B" w14:textId="6704BAA4"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11</w:t>
            </w:r>
          </w:p>
        </w:tc>
        <w:tc>
          <w:tcPr>
            <w:tcW w:w="872" w:type="pct"/>
            <w:tcMar>
              <w:left w:w="29" w:type="dxa"/>
            </w:tcMar>
            <w:vAlign w:val="center"/>
          </w:tcPr>
          <w:p w14:paraId="5053B2E3" w14:textId="46033E8D"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 of stations</w:t>
            </w:r>
          </w:p>
        </w:tc>
        <w:tc>
          <w:tcPr>
            <w:tcW w:w="1258" w:type="pct"/>
            <w:shd w:val="clear" w:color="auto" w:fill="auto"/>
            <w:tcMar>
              <w:left w:w="29" w:type="dxa"/>
            </w:tcMar>
            <w:vAlign w:val="center"/>
          </w:tcPr>
          <w:p w14:paraId="36028BE7"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numberOfStations</w:t>
            </w:r>
          </w:p>
        </w:tc>
        <w:tc>
          <w:tcPr>
            <w:tcW w:w="315" w:type="pct"/>
          </w:tcPr>
          <w:p w14:paraId="1ABDE3CE" w14:textId="36125F05"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01D902DF" w14:textId="057E8F0E"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7D4FDEDA" w14:textId="159592F2"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 xml:space="preserve"> </w:t>
            </w:r>
            <w:r w:rsidR="00AB25F7" w:rsidRPr="00FC1FDB">
              <w:rPr>
                <w:rFonts w:cs="Arial"/>
                <w:sz w:val="18"/>
                <w:szCs w:val="18"/>
                <w:lang w:val="en-GB"/>
              </w:rPr>
              <w:t>Value is a</w:t>
            </w:r>
            <w:r w:rsidRPr="00FC1FDB">
              <w:rPr>
                <w:rFonts w:cs="Arial"/>
                <w:sz w:val="18"/>
                <w:szCs w:val="18"/>
                <w:lang w:val="en-GB"/>
              </w:rPr>
              <w:t>lways 1</w:t>
            </w:r>
          </w:p>
        </w:tc>
      </w:tr>
      <w:tr w:rsidR="000F02B5" w:rsidRPr="00FC1FDB" w14:paraId="094D35E6" w14:textId="77777777" w:rsidTr="00FC1FDB">
        <w:trPr>
          <w:cantSplit/>
        </w:trPr>
        <w:tc>
          <w:tcPr>
            <w:tcW w:w="5000" w:type="pct"/>
            <w:gridSpan w:val="6"/>
            <w:vAlign w:val="center"/>
          </w:tcPr>
          <w:p w14:paraId="55D28BE2" w14:textId="3B70648A" w:rsidR="000F02B5" w:rsidRPr="00FC1FDB" w:rsidRDefault="000F02B5" w:rsidP="00540A1C">
            <w:pPr>
              <w:spacing w:before="60" w:after="60" w:line="240" w:lineRule="auto"/>
              <w:jc w:val="center"/>
              <w:rPr>
                <w:rFonts w:cs="Arial"/>
                <w:sz w:val="18"/>
                <w:szCs w:val="18"/>
                <w:lang w:val="en-GB"/>
              </w:rPr>
            </w:pPr>
            <w:r w:rsidRPr="00FC1FDB">
              <w:rPr>
                <w:rFonts w:cs="Arial"/>
                <w:b/>
                <w:sz w:val="18"/>
                <w:szCs w:val="18"/>
                <w:lang w:val="en-GB"/>
              </w:rPr>
              <w:t>dataCodingFormat = 8</w:t>
            </w:r>
            <w:r w:rsidR="00B948ED" w:rsidRPr="00FC1FDB">
              <w:rPr>
                <w:rFonts w:cs="Arial"/>
                <w:b/>
                <w:sz w:val="18"/>
                <w:szCs w:val="18"/>
                <w:lang w:val="en-GB"/>
              </w:rPr>
              <w:t xml:space="preserve"> (fixed stations, stationwise)</w:t>
            </w:r>
          </w:p>
        </w:tc>
      </w:tr>
      <w:tr w:rsidR="006174FC" w:rsidRPr="00FC1FDB" w14:paraId="312CE829" w14:textId="77777777" w:rsidTr="006174FC">
        <w:trPr>
          <w:cantSplit/>
        </w:trPr>
        <w:tc>
          <w:tcPr>
            <w:tcW w:w="240" w:type="pct"/>
            <w:vAlign w:val="center"/>
          </w:tcPr>
          <w:p w14:paraId="63A2FBCF" w14:textId="2F46F6E0" w:rsidR="000F02B5"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11</w:t>
            </w:r>
          </w:p>
        </w:tc>
        <w:tc>
          <w:tcPr>
            <w:tcW w:w="872" w:type="pct"/>
            <w:tcMar>
              <w:left w:w="29" w:type="dxa"/>
            </w:tcMar>
            <w:vAlign w:val="center"/>
          </w:tcPr>
          <w:p w14:paraId="7EA32FC1" w14:textId="34CA169F" w:rsidR="000F02B5" w:rsidRPr="00FC1FDB" w:rsidRDefault="000F02B5" w:rsidP="00FC1FDB">
            <w:pPr>
              <w:spacing w:before="60" w:after="60" w:line="240" w:lineRule="auto"/>
              <w:jc w:val="left"/>
              <w:rPr>
                <w:rFonts w:cs="Arial"/>
                <w:sz w:val="18"/>
                <w:szCs w:val="18"/>
                <w:lang w:val="en-GB"/>
              </w:rPr>
            </w:pPr>
            <w:r w:rsidRPr="00FC1FDB">
              <w:rPr>
                <w:rFonts w:cs="Arial"/>
                <w:sz w:val="18"/>
                <w:szCs w:val="18"/>
                <w:lang w:val="en-GB"/>
              </w:rPr>
              <w:t>Number of fixed stations</w:t>
            </w:r>
          </w:p>
        </w:tc>
        <w:tc>
          <w:tcPr>
            <w:tcW w:w="1258" w:type="pct"/>
            <w:shd w:val="clear" w:color="auto" w:fill="auto"/>
            <w:tcMar>
              <w:left w:w="29" w:type="dxa"/>
            </w:tcMar>
            <w:vAlign w:val="center"/>
          </w:tcPr>
          <w:p w14:paraId="556BED1B" w14:textId="47D2A65B" w:rsidR="000F02B5" w:rsidRPr="00FC1FDB" w:rsidRDefault="000F02B5" w:rsidP="00FC1FDB">
            <w:pPr>
              <w:spacing w:before="60" w:after="60" w:line="240" w:lineRule="auto"/>
              <w:jc w:val="left"/>
              <w:rPr>
                <w:rFonts w:cs="Arial"/>
                <w:sz w:val="18"/>
                <w:szCs w:val="18"/>
                <w:lang w:val="en-GB"/>
              </w:rPr>
            </w:pPr>
            <w:r w:rsidRPr="00FC1FDB">
              <w:rPr>
                <w:rFonts w:cs="Arial"/>
                <w:sz w:val="18"/>
                <w:szCs w:val="18"/>
                <w:lang w:val="en-GB"/>
              </w:rPr>
              <w:t>numberOfStations</w:t>
            </w:r>
          </w:p>
        </w:tc>
        <w:tc>
          <w:tcPr>
            <w:tcW w:w="315" w:type="pct"/>
          </w:tcPr>
          <w:p w14:paraId="28741787" w14:textId="7744CDAB" w:rsidR="000F02B5" w:rsidRPr="00FC1FDB" w:rsidRDefault="000F02B5"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08B74D0B" w14:textId="23A132CD" w:rsidR="000F02B5" w:rsidRPr="00FC1FDB" w:rsidRDefault="000F02B5"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7B135EE8" w14:textId="61CDDA79" w:rsidR="000F02B5" w:rsidRPr="00FC1FDB" w:rsidRDefault="008B3050" w:rsidP="00FC1FDB">
            <w:pPr>
              <w:spacing w:before="60" w:after="60" w:line="240" w:lineRule="auto"/>
              <w:jc w:val="left"/>
              <w:rPr>
                <w:rFonts w:cs="Arial"/>
                <w:sz w:val="18"/>
                <w:szCs w:val="18"/>
                <w:lang w:val="en-GB"/>
              </w:rPr>
            </w:pPr>
            <w:r w:rsidRPr="00FC1FDB">
              <w:rPr>
                <w:rFonts w:cs="Arial"/>
                <w:sz w:val="18"/>
                <w:szCs w:val="18"/>
                <w:lang w:val="en-GB"/>
              </w:rPr>
              <w:t>Number of individual fixed stations in this instance</w:t>
            </w:r>
          </w:p>
        </w:tc>
      </w:tr>
    </w:tbl>
    <w:p w14:paraId="5D867679" w14:textId="462130A2" w:rsidR="00BD77C0" w:rsidRPr="00CF30EA" w:rsidRDefault="00BD77C0" w:rsidP="00540A1C">
      <w:pPr>
        <w:spacing w:after="0" w:line="240" w:lineRule="auto"/>
        <w:rPr>
          <w:lang w:val="en-GB"/>
        </w:rPr>
      </w:pPr>
    </w:p>
    <w:p w14:paraId="02538634" w14:textId="63EDACAA" w:rsidR="0028557B" w:rsidRPr="00CF30EA" w:rsidRDefault="0028557B" w:rsidP="00540A1C">
      <w:pPr>
        <w:pStyle w:val="Heading3"/>
        <w:tabs>
          <w:tab w:val="clear" w:pos="660"/>
          <w:tab w:val="clear" w:pos="880"/>
          <w:tab w:val="left" w:pos="851"/>
        </w:tabs>
        <w:spacing w:before="120" w:after="120" w:line="240" w:lineRule="auto"/>
        <w:ind w:left="851" w:hanging="851"/>
      </w:pPr>
      <w:bookmarkStart w:id="1213" w:name="_Toc172126855"/>
      <w:r w:rsidRPr="00CF30EA">
        <w:t xml:space="preserve">Values </w:t>
      </w:r>
      <w:r w:rsidR="007174BE">
        <w:t>G</w:t>
      </w:r>
      <w:r w:rsidRPr="00CF30EA">
        <w:t>roup attributes</w:t>
      </w:r>
      <w:r w:rsidR="00F632FA" w:rsidRPr="00CF30EA">
        <w:t xml:space="preserve"> - details</w:t>
      </w:r>
      <w:bookmarkEnd w:id="1213"/>
    </w:p>
    <w:p w14:paraId="68E75963" w14:textId="085B952A" w:rsidR="002B6DCA" w:rsidRPr="00CF30EA" w:rsidRDefault="002B6DCA" w:rsidP="00540A1C">
      <w:pPr>
        <w:spacing w:after="120" w:line="240" w:lineRule="auto"/>
        <w:rPr>
          <w:lang w:val="en-GB"/>
        </w:rPr>
      </w:pPr>
      <w:r w:rsidRPr="00CF30EA">
        <w:rPr>
          <w:rFonts w:eastAsiaTheme="minorHAnsi" w:cs="Arial"/>
          <w:lang w:val="en-GB"/>
        </w:rPr>
        <w:t>An expanded new metadata block is required for the Values Groups</w:t>
      </w:r>
      <w:r w:rsidR="00540A1C">
        <w:rPr>
          <w:rFonts w:eastAsiaTheme="minorHAnsi" w:cs="Arial"/>
          <w:lang w:val="en-GB"/>
        </w:rPr>
        <w:t xml:space="preserve"> (Table 12-4)</w:t>
      </w:r>
      <w:r w:rsidRPr="00CF30EA">
        <w:rPr>
          <w:rFonts w:eastAsiaTheme="minorHAnsi" w:cs="Arial"/>
          <w:lang w:val="en-GB"/>
        </w:rPr>
        <w:t xml:space="preserve">. </w:t>
      </w:r>
      <w:r w:rsidRPr="00CF30EA">
        <w:rPr>
          <w:lang w:val="en-GB"/>
        </w:rPr>
        <w:t xml:space="preserve">The variables </w:t>
      </w:r>
      <w:r w:rsidRPr="00CF30EA">
        <w:rPr>
          <w:i/>
          <w:lang w:val="en-GB"/>
        </w:rPr>
        <w:t>stationName</w:t>
      </w:r>
      <w:r w:rsidRPr="00CF30EA">
        <w:rPr>
          <w:lang w:val="en-GB"/>
        </w:rPr>
        <w:t xml:space="preserve"> and </w:t>
      </w:r>
      <w:r w:rsidRPr="00CF30EA">
        <w:rPr>
          <w:i/>
          <w:lang w:val="en-GB"/>
        </w:rPr>
        <w:t>station</w:t>
      </w:r>
      <w:r w:rsidR="005A190F" w:rsidRPr="00CF30EA">
        <w:rPr>
          <w:i/>
          <w:lang w:val="en-GB"/>
        </w:rPr>
        <w:t>Identification</w:t>
      </w:r>
      <w:r w:rsidRPr="00CF30EA">
        <w:rPr>
          <w:lang w:val="en-GB"/>
        </w:rPr>
        <w:t xml:space="preserve"> have been added for both identification and possibly for inclusion in the text of the graph. The series start and end times, number of records, and time interval index are included since they may differ for each series.</w:t>
      </w:r>
    </w:p>
    <w:p w14:paraId="4C705AAE" w14:textId="328D3E35" w:rsidR="00354C21" w:rsidRPr="007174BE" w:rsidRDefault="00354C21" w:rsidP="00EC5466">
      <w:pPr>
        <w:pStyle w:val="Caption"/>
      </w:pPr>
      <w:bookmarkStart w:id="1214" w:name="_Ref126156371"/>
      <w:r w:rsidRPr="007174BE">
        <w:t xml:space="preserve">Table </w:t>
      </w:r>
      <w:r>
        <w:fldChar w:fldCharType="begin"/>
      </w:r>
      <w:r>
        <w:instrText xml:space="preserve"> STYLEREF 1 \s </w:instrText>
      </w:r>
      <w:r>
        <w:fldChar w:fldCharType="separate"/>
      </w:r>
      <w:r w:rsidR="00D33763">
        <w:rPr>
          <w:noProof/>
        </w:rPr>
        <w:t>12</w:t>
      </w:r>
      <w:r>
        <w:rPr>
          <w:noProof/>
        </w:rPr>
        <w:fldChar w:fldCharType="end"/>
      </w:r>
      <w:r w:rsidR="007174BE">
        <w:t>-</w:t>
      </w:r>
      <w:r>
        <w:fldChar w:fldCharType="begin"/>
      </w:r>
      <w:r>
        <w:instrText xml:space="preserve"> SEQ Table \* ARABIC \s 1 </w:instrText>
      </w:r>
      <w:r>
        <w:fldChar w:fldCharType="separate"/>
      </w:r>
      <w:r w:rsidR="00D33763">
        <w:rPr>
          <w:noProof/>
        </w:rPr>
        <w:t>4</w:t>
      </w:r>
      <w:r>
        <w:rPr>
          <w:noProof/>
        </w:rPr>
        <w:fldChar w:fldCharType="end"/>
      </w:r>
      <w:bookmarkEnd w:id="1214"/>
      <w:r w:rsidRPr="007174BE">
        <w:t xml:space="preserve"> </w:t>
      </w:r>
      <w:r w:rsidR="007174BE">
        <w:t>–</w:t>
      </w:r>
      <w:r w:rsidRPr="007174BE">
        <w:t xml:space="preserve"> Values Group </w:t>
      </w:r>
      <w:r w:rsidR="007174BE">
        <w:t>a</w:t>
      </w:r>
      <w:r w:rsidRPr="007174BE">
        <w:t>ttributes (see S-100</w:t>
      </w:r>
      <w:r w:rsidR="007174BE">
        <w:t xml:space="preserve"> Part 10c,</w:t>
      </w:r>
      <w:r w:rsidRPr="007174BE">
        <w:t xml:space="preserve"> Table 10c-19). This table also shows text and an entry of non-uni</w:t>
      </w:r>
      <w:r w:rsidR="007174BE">
        <w:t>form time intervals are allowed</w:t>
      </w:r>
    </w:p>
    <w:tbl>
      <w:tblPr>
        <w:tblStyle w:val="TableGrid14"/>
        <w:tblW w:w="0" w:type="auto"/>
        <w:tblCellMar>
          <w:left w:w="57" w:type="dxa"/>
          <w:right w:w="57" w:type="dxa"/>
        </w:tblCellMar>
        <w:tblLook w:val="04A0" w:firstRow="1" w:lastRow="0" w:firstColumn="1" w:lastColumn="0" w:noHBand="0" w:noVBand="1"/>
      </w:tblPr>
      <w:tblGrid>
        <w:gridCol w:w="431"/>
        <w:gridCol w:w="1549"/>
        <w:gridCol w:w="2126"/>
        <w:gridCol w:w="567"/>
        <w:gridCol w:w="1134"/>
        <w:gridCol w:w="3209"/>
      </w:tblGrid>
      <w:tr w:rsidR="00254B35" w:rsidRPr="007174BE" w14:paraId="52FC8E4F" w14:textId="77777777" w:rsidTr="00ED76DA">
        <w:trPr>
          <w:cantSplit/>
        </w:trPr>
        <w:tc>
          <w:tcPr>
            <w:tcW w:w="431" w:type="dxa"/>
            <w:shd w:val="clear" w:color="auto" w:fill="D9D9D9" w:themeFill="background1" w:themeFillShade="D9"/>
          </w:tcPr>
          <w:p w14:paraId="5311C140" w14:textId="5E3DFE91" w:rsidR="00254B35" w:rsidRPr="007174BE" w:rsidRDefault="00254B35" w:rsidP="007174BE">
            <w:pPr>
              <w:keepNext/>
              <w:keepLines/>
              <w:spacing w:before="60" w:after="60" w:line="240" w:lineRule="auto"/>
              <w:jc w:val="left"/>
              <w:rPr>
                <w:rFonts w:cs="Arial"/>
                <w:b/>
                <w:sz w:val="18"/>
                <w:szCs w:val="18"/>
                <w:lang w:val="en-GB"/>
              </w:rPr>
            </w:pPr>
            <w:r w:rsidRPr="007174BE">
              <w:rPr>
                <w:rFonts w:cs="Arial"/>
                <w:b/>
                <w:sz w:val="18"/>
                <w:szCs w:val="18"/>
                <w:lang w:val="en-GB"/>
              </w:rPr>
              <w:t>N</w:t>
            </w:r>
            <w:r w:rsidR="007174BE">
              <w:rPr>
                <w:rFonts w:cs="Arial"/>
                <w:b/>
                <w:sz w:val="18"/>
                <w:szCs w:val="18"/>
                <w:lang w:val="en-GB"/>
              </w:rPr>
              <w:t>o</w:t>
            </w:r>
          </w:p>
        </w:tc>
        <w:tc>
          <w:tcPr>
            <w:tcW w:w="1549" w:type="dxa"/>
            <w:shd w:val="clear" w:color="auto" w:fill="D9D9D9" w:themeFill="background1" w:themeFillShade="D9"/>
          </w:tcPr>
          <w:p w14:paraId="6B2F98A7" w14:textId="77777777" w:rsidR="00254B35" w:rsidRPr="007174BE" w:rsidRDefault="00254B35" w:rsidP="007174BE">
            <w:pPr>
              <w:keepNext/>
              <w:keepLines/>
              <w:spacing w:before="60" w:after="60" w:line="240" w:lineRule="auto"/>
              <w:jc w:val="left"/>
              <w:rPr>
                <w:rFonts w:cs="Arial"/>
                <w:b/>
                <w:bCs/>
                <w:sz w:val="18"/>
                <w:szCs w:val="18"/>
                <w:lang w:val="en-GB"/>
              </w:rPr>
            </w:pPr>
            <w:r w:rsidRPr="007174BE">
              <w:rPr>
                <w:rFonts w:cs="Arial"/>
                <w:b/>
                <w:bCs/>
                <w:sz w:val="18"/>
                <w:szCs w:val="18"/>
                <w:lang w:val="en-GB"/>
              </w:rPr>
              <w:t>Name</w:t>
            </w:r>
          </w:p>
        </w:tc>
        <w:tc>
          <w:tcPr>
            <w:tcW w:w="2126" w:type="dxa"/>
            <w:shd w:val="clear" w:color="auto" w:fill="D9D9D9" w:themeFill="background1" w:themeFillShade="D9"/>
          </w:tcPr>
          <w:p w14:paraId="1C0027CB" w14:textId="77777777" w:rsidR="00254B35" w:rsidRPr="007174BE" w:rsidRDefault="00254B35" w:rsidP="007174BE">
            <w:pPr>
              <w:keepNext/>
              <w:keepLines/>
              <w:spacing w:before="60" w:after="60" w:line="240" w:lineRule="auto"/>
              <w:jc w:val="left"/>
              <w:rPr>
                <w:rFonts w:cs="Arial"/>
                <w:b/>
                <w:sz w:val="18"/>
                <w:szCs w:val="18"/>
                <w:lang w:val="en-GB"/>
              </w:rPr>
            </w:pPr>
            <w:r w:rsidRPr="007174BE">
              <w:rPr>
                <w:rFonts w:cs="Arial"/>
                <w:b/>
                <w:bCs/>
                <w:sz w:val="18"/>
                <w:szCs w:val="18"/>
                <w:lang w:val="en-GB"/>
              </w:rPr>
              <w:t>Camel Case</w:t>
            </w:r>
          </w:p>
        </w:tc>
        <w:tc>
          <w:tcPr>
            <w:tcW w:w="567" w:type="dxa"/>
            <w:shd w:val="clear" w:color="auto" w:fill="D9D9D9" w:themeFill="background1" w:themeFillShade="D9"/>
          </w:tcPr>
          <w:p w14:paraId="4D036A97" w14:textId="0B5BDD5E" w:rsidR="00254B35" w:rsidRPr="007174BE" w:rsidRDefault="00254B35" w:rsidP="007174BE">
            <w:pPr>
              <w:keepNext/>
              <w:keepLines/>
              <w:spacing w:before="60" w:after="60" w:line="240" w:lineRule="auto"/>
              <w:jc w:val="left"/>
              <w:rPr>
                <w:rFonts w:cs="Arial"/>
                <w:b/>
                <w:bCs/>
                <w:sz w:val="18"/>
                <w:szCs w:val="18"/>
                <w:lang w:val="en-GB"/>
              </w:rPr>
            </w:pPr>
            <w:r w:rsidRPr="007174BE">
              <w:rPr>
                <w:rFonts w:cs="Arial"/>
                <w:b/>
                <w:bCs/>
                <w:sz w:val="18"/>
                <w:szCs w:val="18"/>
                <w:lang w:val="en-GB"/>
              </w:rPr>
              <w:t>Mult</w:t>
            </w:r>
          </w:p>
        </w:tc>
        <w:tc>
          <w:tcPr>
            <w:tcW w:w="1134" w:type="dxa"/>
            <w:shd w:val="clear" w:color="auto" w:fill="D9D9D9" w:themeFill="background1" w:themeFillShade="D9"/>
          </w:tcPr>
          <w:p w14:paraId="171D0683" w14:textId="77777777" w:rsidR="00254B35" w:rsidRPr="007174BE" w:rsidRDefault="00254B35" w:rsidP="007174BE">
            <w:pPr>
              <w:keepNext/>
              <w:keepLines/>
              <w:spacing w:before="60" w:after="60" w:line="240" w:lineRule="auto"/>
              <w:jc w:val="left"/>
              <w:rPr>
                <w:rFonts w:cs="Arial"/>
                <w:b/>
                <w:sz w:val="18"/>
                <w:szCs w:val="18"/>
                <w:lang w:val="en-GB"/>
              </w:rPr>
            </w:pPr>
            <w:r w:rsidRPr="007174BE">
              <w:rPr>
                <w:rFonts w:cs="Arial"/>
                <w:b/>
                <w:bCs/>
                <w:sz w:val="18"/>
                <w:szCs w:val="18"/>
                <w:lang w:val="en-GB"/>
              </w:rPr>
              <w:t>Data Type</w:t>
            </w:r>
          </w:p>
        </w:tc>
        <w:tc>
          <w:tcPr>
            <w:tcW w:w="3209" w:type="dxa"/>
            <w:shd w:val="clear" w:color="auto" w:fill="D9D9D9" w:themeFill="background1" w:themeFillShade="D9"/>
          </w:tcPr>
          <w:p w14:paraId="4F8F9965" w14:textId="77777777" w:rsidR="00254B35" w:rsidRPr="007174BE" w:rsidRDefault="00254B35" w:rsidP="007174BE">
            <w:pPr>
              <w:keepNext/>
              <w:keepLines/>
              <w:spacing w:before="60" w:after="60" w:line="240" w:lineRule="auto"/>
              <w:jc w:val="left"/>
              <w:rPr>
                <w:rFonts w:cs="Arial"/>
                <w:b/>
                <w:sz w:val="18"/>
                <w:szCs w:val="18"/>
                <w:lang w:val="en-GB"/>
              </w:rPr>
            </w:pPr>
            <w:r w:rsidRPr="007174BE">
              <w:rPr>
                <w:rFonts w:cs="Arial"/>
                <w:b/>
                <w:bCs/>
                <w:sz w:val="18"/>
                <w:szCs w:val="18"/>
                <w:lang w:val="en-GB"/>
              </w:rPr>
              <w:t>Remarks and/or Units</w:t>
            </w:r>
          </w:p>
        </w:tc>
      </w:tr>
      <w:tr w:rsidR="00087D96" w:rsidRPr="007174BE" w14:paraId="124E1117" w14:textId="77777777" w:rsidTr="007174BE">
        <w:trPr>
          <w:cantSplit/>
        </w:trPr>
        <w:tc>
          <w:tcPr>
            <w:tcW w:w="9016" w:type="dxa"/>
            <w:gridSpan w:val="6"/>
            <w:vAlign w:val="center"/>
          </w:tcPr>
          <w:p w14:paraId="664F7BD2" w14:textId="7EE7F01D" w:rsidR="00087D96" w:rsidRPr="007174BE" w:rsidRDefault="00087D96" w:rsidP="007174BE">
            <w:pPr>
              <w:keepNext/>
              <w:keepLines/>
              <w:spacing w:before="60" w:after="60" w:line="240" w:lineRule="auto"/>
              <w:jc w:val="center"/>
              <w:rPr>
                <w:rFonts w:cs="Arial"/>
                <w:bCs/>
                <w:sz w:val="18"/>
                <w:szCs w:val="18"/>
                <w:lang w:val="en-GB"/>
              </w:rPr>
            </w:pPr>
            <w:r w:rsidRPr="007174BE">
              <w:rPr>
                <w:rFonts w:cs="Arial"/>
                <w:b/>
                <w:bCs/>
                <w:sz w:val="18"/>
                <w:szCs w:val="18"/>
                <w:lang w:val="en-GB"/>
              </w:rPr>
              <w:t>dataCodingFormat = 1</w:t>
            </w:r>
            <w:r w:rsidR="005D0D38" w:rsidRPr="007174BE">
              <w:rPr>
                <w:rFonts w:cs="Arial"/>
                <w:b/>
                <w:bCs/>
                <w:sz w:val="18"/>
                <w:szCs w:val="18"/>
                <w:lang w:val="en-GB"/>
              </w:rPr>
              <w:t xml:space="preserve"> (fixed stations)</w:t>
            </w:r>
            <w:r w:rsidRPr="007174BE">
              <w:rPr>
                <w:rFonts w:cs="Arial"/>
                <w:b/>
                <w:bCs/>
                <w:sz w:val="18"/>
                <w:szCs w:val="18"/>
                <w:lang w:val="en-GB"/>
              </w:rPr>
              <w:t>, 2</w:t>
            </w:r>
            <w:r w:rsidR="005D0D38" w:rsidRPr="007174BE">
              <w:rPr>
                <w:rFonts w:cs="Arial"/>
                <w:b/>
                <w:bCs/>
                <w:sz w:val="18"/>
                <w:szCs w:val="18"/>
                <w:lang w:val="en-GB"/>
              </w:rPr>
              <w:t xml:space="preserve"> (regular grid)</w:t>
            </w:r>
            <w:r w:rsidRPr="007174BE">
              <w:rPr>
                <w:rFonts w:cs="Arial"/>
                <w:b/>
                <w:bCs/>
                <w:sz w:val="18"/>
                <w:szCs w:val="18"/>
                <w:lang w:val="en-GB"/>
              </w:rPr>
              <w:t>, 3</w:t>
            </w:r>
            <w:r w:rsidR="005D0D38" w:rsidRPr="007174BE">
              <w:rPr>
                <w:rFonts w:cs="Arial"/>
                <w:b/>
                <w:bCs/>
                <w:sz w:val="18"/>
                <w:szCs w:val="18"/>
                <w:lang w:val="en-GB"/>
              </w:rPr>
              <w:t xml:space="preserve"> (ungeorectified grid)</w:t>
            </w:r>
            <w:r w:rsidRPr="007174BE">
              <w:rPr>
                <w:rFonts w:cs="Arial"/>
                <w:b/>
                <w:bCs/>
                <w:sz w:val="18"/>
                <w:szCs w:val="18"/>
                <w:lang w:val="en-GB"/>
              </w:rPr>
              <w:t>, 4</w:t>
            </w:r>
            <w:r w:rsidR="005D0D38" w:rsidRPr="007174BE">
              <w:rPr>
                <w:rFonts w:cs="Arial"/>
                <w:b/>
                <w:bCs/>
                <w:sz w:val="18"/>
                <w:szCs w:val="18"/>
                <w:lang w:val="en-GB"/>
              </w:rPr>
              <w:t xml:space="preserve"> (moving platform)</w:t>
            </w:r>
          </w:p>
        </w:tc>
      </w:tr>
      <w:tr w:rsidR="00087D96" w:rsidRPr="007174BE" w14:paraId="7046D92F" w14:textId="77777777" w:rsidTr="00ED76DA">
        <w:trPr>
          <w:cantSplit/>
        </w:trPr>
        <w:tc>
          <w:tcPr>
            <w:tcW w:w="431" w:type="dxa"/>
            <w:vAlign w:val="center"/>
          </w:tcPr>
          <w:p w14:paraId="3A3A54E2" w14:textId="1399B9D1" w:rsidR="00087D96" w:rsidRPr="007174BE" w:rsidRDefault="00087D96" w:rsidP="007174BE">
            <w:pPr>
              <w:keepNext/>
              <w:keepLines/>
              <w:spacing w:before="60" w:after="60" w:line="240" w:lineRule="auto"/>
              <w:jc w:val="center"/>
              <w:rPr>
                <w:rFonts w:cs="Arial"/>
                <w:bCs/>
                <w:sz w:val="18"/>
                <w:szCs w:val="18"/>
                <w:lang w:val="en-GB"/>
              </w:rPr>
            </w:pPr>
            <w:r w:rsidRPr="007174BE">
              <w:rPr>
                <w:rFonts w:cs="Arial"/>
                <w:sz w:val="18"/>
                <w:szCs w:val="18"/>
                <w:lang w:val="en-GB"/>
              </w:rPr>
              <w:t>1</w:t>
            </w:r>
          </w:p>
        </w:tc>
        <w:tc>
          <w:tcPr>
            <w:tcW w:w="1549" w:type="dxa"/>
            <w:vAlign w:val="center"/>
          </w:tcPr>
          <w:p w14:paraId="6AD744DB" w14:textId="0B7A31B7" w:rsidR="00087D96" w:rsidRPr="007174BE" w:rsidRDefault="00087D96" w:rsidP="007174BE">
            <w:pPr>
              <w:keepNext/>
              <w:keepLines/>
              <w:spacing w:before="60" w:after="60" w:line="240" w:lineRule="auto"/>
              <w:jc w:val="left"/>
              <w:rPr>
                <w:rFonts w:cs="Arial"/>
                <w:bCs/>
                <w:sz w:val="18"/>
                <w:szCs w:val="18"/>
                <w:lang w:val="en-GB"/>
              </w:rPr>
            </w:pPr>
            <w:r w:rsidRPr="007174BE">
              <w:rPr>
                <w:rFonts w:cs="Arial"/>
                <w:sz w:val="18"/>
                <w:szCs w:val="18"/>
                <w:lang w:val="en-GB"/>
              </w:rPr>
              <w:t>Time stamp</w:t>
            </w:r>
          </w:p>
        </w:tc>
        <w:tc>
          <w:tcPr>
            <w:tcW w:w="2126" w:type="dxa"/>
            <w:shd w:val="clear" w:color="auto" w:fill="auto"/>
            <w:vAlign w:val="center"/>
          </w:tcPr>
          <w:p w14:paraId="5F796ED5" w14:textId="69D1E217" w:rsidR="00087D96" w:rsidRPr="007174BE" w:rsidRDefault="00087D96" w:rsidP="007174BE">
            <w:pPr>
              <w:keepNext/>
              <w:keepLines/>
              <w:spacing w:before="60" w:after="60" w:line="240" w:lineRule="auto"/>
              <w:jc w:val="left"/>
              <w:rPr>
                <w:rFonts w:cs="Arial"/>
                <w:bCs/>
                <w:sz w:val="18"/>
                <w:szCs w:val="18"/>
                <w:lang w:val="en-GB"/>
              </w:rPr>
            </w:pPr>
            <w:r w:rsidRPr="007174BE">
              <w:rPr>
                <w:rFonts w:cs="Arial"/>
                <w:sz w:val="18"/>
                <w:szCs w:val="18"/>
                <w:lang w:val="en-GB"/>
              </w:rPr>
              <w:t>timePoint</w:t>
            </w:r>
          </w:p>
        </w:tc>
        <w:tc>
          <w:tcPr>
            <w:tcW w:w="567" w:type="dxa"/>
            <w:vAlign w:val="center"/>
          </w:tcPr>
          <w:p w14:paraId="509DC329" w14:textId="33DB776E" w:rsidR="00087D96" w:rsidRPr="007174BE" w:rsidRDefault="00087D96" w:rsidP="007174BE">
            <w:pPr>
              <w:keepNext/>
              <w:keepLines/>
              <w:spacing w:before="60" w:after="60" w:line="240" w:lineRule="auto"/>
              <w:jc w:val="center"/>
              <w:rPr>
                <w:rFonts w:cs="Arial"/>
                <w:bCs/>
                <w:sz w:val="18"/>
                <w:szCs w:val="18"/>
                <w:lang w:val="en-GB"/>
              </w:rPr>
            </w:pPr>
            <w:r w:rsidRPr="007174BE">
              <w:rPr>
                <w:rFonts w:cs="Arial"/>
                <w:sz w:val="18"/>
                <w:szCs w:val="18"/>
                <w:lang w:val="en-GB"/>
              </w:rPr>
              <w:t>1</w:t>
            </w:r>
          </w:p>
        </w:tc>
        <w:tc>
          <w:tcPr>
            <w:tcW w:w="1134" w:type="dxa"/>
            <w:shd w:val="clear" w:color="auto" w:fill="auto"/>
            <w:vAlign w:val="center"/>
          </w:tcPr>
          <w:p w14:paraId="4F54D74E" w14:textId="05818018" w:rsidR="00087D96" w:rsidRPr="007174BE" w:rsidRDefault="00087D96" w:rsidP="007174BE">
            <w:pPr>
              <w:keepNext/>
              <w:keepLines/>
              <w:spacing w:before="60" w:after="60" w:line="240" w:lineRule="auto"/>
              <w:jc w:val="left"/>
              <w:rPr>
                <w:rFonts w:cs="Arial"/>
                <w:bCs/>
                <w:sz w:val="18"/>
                <w:szCs w:val="18"/>
                <w:lang w:val="en-GB"/>
              </w:rPr>
            </w:pPr>
            <w:r w:rsidRPr="007174BE">
              <w:rPr>
                <w:rFonts w:cs="Arial"/>
                <w:sz w:val="18"/>
                <w:szCs w:val="18"/>
                <w:lang w:val="en-GB"/>
              </w:rPr>
              <w:t>String</w:t>
            </w:r>
          </w:p>
        </w:tc>
        <w:tc>
          <w:tcPr>
            <w:tcW w:w="3209" w:type="dxa"/>
            <w:shd w:val="clear" w:color="auto" w:fill="auto"/>
            <w:vAlign w:val="center"/>
          </w:tcPr>
          <w:p w14:paraId="04D4BC42" w14:textId="2EBFF842" w:rsidR="00AD1507" w:rsidRPr="007174BE" w:rsidRDefault="00087D96" w:rsidP="00ED76DA">
            <w:pPr>
              <w:keepNext/>
              <w:keepLines/>
              <w:spacing w:before="60" w:after="60" w:line="240" w:lineRule="auto"/>
              <w:jc w:val="left"/>
              <w:rPr>
                <w:rFonts w:cs="Arial"/>
                <w:sz w:val="18"/>
                <w:szCs w:val="18"/>
                <w:lang w:val="en-GB"/>
              </w:rPr>
            </w:pPr>
            <w:r w:rsidRPr="007174BE">
              <w:rPr>
                <w:rFonts w:cs="Arial"/>
                <w:sz w:val="18"/>
                <w:szCs w:val="18"/>
                <w:lang w:val="en-GB"/>
              </w:rPr>
              <w:t>DateTime</w:t>
            </w:r>
            <w:r w:rsidR="00AD1507" w:rsidRPr="007174BE">
              <w:rPr>
                <w:rFonts w:cs="Arial"/>
                <w:sz w:val="18"/>
                <w:szCs w:val="18"/>
                <w:lang w:val="en-GB"/>
              </w:rPr>
              <w:t xml:space="preserve">. All times are in UTC. See </w:t>
            </w:r>
            <w:r w:rsidR="00ED76DA">
              <w:rPr>
                <w:rFonts w:cs="Arial"/>
                <w:sz w:val="18"/>
                <w:szCs w:val="18"/>
                <w:lang w:val="en-GB"/>
              </w:rPr>
              <w:t>c</w:t>
            </w:r>
            <w:r w:rsidR="00AD1507" w:rsidRPr="007174BE">
              <w:rPr>
                <w:rFonts w:cs="Arial"/>
                <w:sz w:val="18"/>
                <w:szCs w:val="18"/>
                <w:lang w:val="en-GB"/>
              </w:rPr>
              <w:t xml:space="preserve">lause </w:t>
            </w:r>
            <w:r w:rsidR="00AD1507" w:rsidRPr="007174BE">
              <w:rPr>
                <w:rFonts w:cs="Arial"/>
                <w:sz w:val="18"/>
                <w:szCs w:val="18"/>
                <w:lang w:val="en-GB"/>
              </w:rPr>
              <w:fldChar w:fldCharType="begin"/>
            </w:r>
            <w:r w:rsidR="00AD1507" w:rsidRPr="007174BE">
              <w:rPr>
                <w:rFonts w:cs="Arial"/>
                <w:sz w:val="18"/>
                <w:szCs w:val="18"/>
                <w:lang w:val="en-GB"/>
              </w:rPr>
              <w:instrText xml:space="preserve"> REF _Ref127291125 \r \h </w:instrText>
            </w:r>
            <w:r w:rsidR="007174BE" w:rsidRPr="007174BE">
              <w:rPr>
                <w:rFonts w:cs="Arial"/>
                <w:sz w:val="18"/>
                <w:szCs w:val="18"/>
                <w:lang w:val="en-GB"/>
              </w:rPr>
              <w:instrText xml:space="preserve"> \* MERGEFORMAT </w:instrText>
            </w:r>
            <w:r w:rsidR="00AD1507" w:rsidRPr="007174BE">
              <w:rPr>
                <w:rFonts w:cs="Arial"/>
                <w:sz w:val="18"/>
                <w:szCs w:val="18"/>
                <w:lang w:val="en-GB"/>
              </w:rPr>
            </w:r>
            <w:r w:rsidR="00AD1507" w:rsidRPr="007174BE">
              <w:rPr>
                <w:rFonts w:cs="Arial"/>
                <w:sz w:val="18"/>
                <w:szCs w:val="18"/>
                <w:lang w:val="en-GB"/>
              </w:rPr>
              <w:fldChar w:fldCharType="separate"/>
            </w:r>
            <w:r w:rsidR="00D33763">
              <w:rPr>
                <w:rFonts w:cs="Arial"/>
                <w:sz w:val="18"/>
                <w:szCs w:val="18"/>
                <w:lang w:val="en-GB"/>
              </w:rPr>
              <w:t>10.2.2.5</w:t>
            </w:r>
            <w:r w:rsidR="00AD1507" w:rsidRPr="007174BE">
              <w:rPr>
                <w:rFonts w:cs="Arial"/>
                <w:sz w:val="18"/>
                <w:szCs w:val="18"/>
                <w:lang w:val="en-GB"/>
              </w:rPr>
              <w:fldChar w:fldCharType="end"/>
            </w:r>
          </w:p>
        </w:tc>
      </w:tr>
      <w:tr w:rsidR="00254B35" w:rsidRPr="007174BE" w14:paraId="2C386F5C" w14:textId="77777777" w:rsidTr="007174BE">
        <w:trPr>
          <w:cantSplit/>
        </w:trPr>
        <w:tc>
          <w:tcPr>
            <w:tcW w:w="9016" w:type="dxa"/>
            <w:gridSpan w:val="6"/>
            <w:vAlign w:val="center"/>
          </w:tcPr>
          <w:p w14:paraId="3DEC45A4" w14:textId="01217E4F" w:rsidR="00254B35" w:rsidRPr="007174BE" w:rsidRDefault="00254B35" w:rsidP="007174BE">
            <w:pPr>
              <w:spacing w:before="60" w:after="60" w:line="240" w:lineRule="auto"/>
              <w:jc w:val="center"/>
              <w:rPr>
                <w:rFonts w:cs="Arial"/>
                <w:sz w:val="18"/>
                <w:szCs w:val="18"/>
                <w:lang w:val="en-GB"/>
              </w:rPr>
            </w:pPr>
            <w:r w:rsidRPr="007174BE">
              <w:rPr>
                <w:rFonts w:cs="Arial"/>
                <w:b/>
                <w:sz w:val="18"/>
                <w:szCs w:val="18"/>
                <w:lang w:val="en-GB"/>
              </w:rPr>
              <w:t>dataCodingFormat = 8</w:t>
            </w:r>
            <w:r w:rsidR="005D0D38" w:rsidRPr="007174BE">
              <w:rPr>
                <w:rFonts w:cs="Arial"/>
                <w:b/>
                <w:sz w:val="18"/>
                <w:szCs w:val="18"/>
                <w:lang w:val="en-GB"/>
              </w:rPr>
              <w:t xml:space="preserve"> (fixed stations, stationwise)</w:t>
            </w:r>
            <w:r w:rsidR="00AD1E60">
              <w:rPr>
                <w:rFonts w:cs="Arial"/>
                <w:b/>
                <w:sz w:val="18"/>
                <w:szCs w:val="18"/>
                <w:lang w:val="en-GB"/>
              </w:rPr>
              <w:t xml:space="preserve"> and 4 (moving platform)</w:t>
            </w:r>
            <w:r w:rsidR="00080B66">
              <w:rPr>
                <w:rStyle w:val="FootnoteReference"/>
                <w:rFonts w:cs="Arial"/>
                <w:b/>
                <w:sz w:val="18"/>
                <w:szCs w:val="18"/>
                <w:lang w:val="en-GB"/>
              </w:rPr>
              <w:footnoteReference w:id="14"/>
            </w:r>
          </w:p>
        </w:tc>
      </w:tr>
      <w:tr w:rsidR="0049303E" w:rsidRPr="007174BE" w14:paraId="04B9EBBD" w14:textId="77777777" w:rsidTr="00ED76DA">
        <w:trPr>
          <w:cantSplit/>
        </w:trPr>
        <w:tc>
          <w:tcPr>
            <w:tcW w:w="431" w:type="dxa"/>
            <w:vAlign w:val="center"/>
          </w:tcPr>
          <w:p w14:paraId="62D74AAD" w14:textId="569C637A" w:rsidR="0049303E" w:rsidRPr="007174BE" w:rsidRDefault="00AF5D43" w:rsidP="007174BE">
            <w:pPr>
              <w:spacing w:before="60" w:after="60" w:line="240" w:lineRule="auto"/>
              <w:jc w:val="center"/>
              <w:rPr>
                <w:rFonts w:cs="Arial"/>
                <w:sz w:val="18"/>
                <w:szCs w:val="18"/>
                <w:lang w:val="en-GB"/>
              </w:rPr>
            </w:pPr>
            <w:r w:rsidRPr="007174BE">
              <w:rPr>
                <w:rFonts w:cs="Arial"/>
                <w:color w:val="000000" w:themeColor="text1"/>
                <w:sz w:val="18"/>
                <w:szCs w:val="18"/>
                <w:lang w:val="en-GB"/>
              </w:rPr>
              <w:lastRenderedPageBreak/>
              <w:t>2</w:t>
            </w:r>
          </w:p>
        </w:tc>
        <w:tc>
          <w:tcPr>
            <w:tcW w:w="1549" w:type="dxa"/>
            <w:vAlign w:val="center"/>
          </w:tcPr>
          <w:p w14:paraId="7858CCA6" w14:textId="1F993EB5" w:rsidR="0049303E" w:rsidRPr="007174BE" w:rsidRDefault="0049303E" w:rsidP="007174BE">
            <w:pPr>
              <w:spacing w:before="60" w:after="60" w:line="240" w:lineRule="auto"/>
              <w:jc w:val="left"/>
              <w:rPr>
                <w:rFonts w:cs="Arial"/>
                <w:sz w:val="18"/>
                <w:szCs w:val="18"/>
                <w:lang w:val="en-GB"/>
              </w:rPr>
            </w:pPr>
            <w:r w:rsidRPr="007174BE">
              <w:rPr>
                <w:rFonts w:cs="Arial"/>
                <w:bCs/>
                <w:color w:val="000000" w:themeColor="text1"/>
                <w:sz w:val="18"/>
                <w:szCs w:val="18"/>
                <w:lang w:val="en-GB"/>
              </w:rPr>
              <w:t>Index for time interval</w:t>
            </w:r>
          </w:p>
        </w:tc>
        <w:tc>
          <w:tcPr>
            <w:tcW w:w="2126" w:type="dxa"/>
            <w:shd w:val="clear" w:color="auto" w:fill="auto"/>
            <w:vAlign w:val="center"/>
          </w:tcPr>
          <w:p w14:paraId="01AFFB89" w14:textId="55076631" w:rsidR="0049303E" w:rsidRPr="007174BE" w:rsidRDefault="0049303E" w:rsidP="007174BE">
            <w:pPr>
              <w:spacing w:before="60" w:after="60" w:line="240" w:lineRule="auto"/>
              <w:jc w:val="left"/>
              <w:rPr>
                <w:rFonts w:cs="Arial"/>
                <w:sz w:val="18"/>
                <w:szCs w:val="18"/>
                <w:lang w:val="en-GB"/>
              </w:rPr>
            </w:pPr>
            <w:r w:rsidRPr="007174BE">
              <w:rPr>
                <w:rFonts w:cs="Arial"/>
                <w:color w:val="000000" w:themeColor="text1"/>
                <w:sz w:val="18"/>
                <w:szCs w:val="18"/>
                <w:lang w:val="en-GB"/>
              </w:rPr>
              <w:t>timeIntervalIndex</w:t>
            </w:r>
          </w:p>
        </w:tc>
        <w:tc>
          <w:tcPr>
            <w:tcW w:w="567" w:type="dxa"/>
            <w:vAlign w:val="center"/>
          </w:tcPr>
          <w:p w14:paraId="57517ABA" w14:textId="0AB65169" w:rsidR="0049303E" w:rsidRPr="007174BE" w:rsidRDefault="0049303E" w:rsidP="007174BE">
            <w:pPr>
              <w:spacing w:before="60" w:after="60" w:line="240" w:lineRule="auto"/>
              <w:jc w:val="center"/>
              <w:rPr>
                <w:rFonts w:cs="Arial"/>
                <w:sz w:val="18"/>
                <w:szCs w:val="18"/>
                <w:lang w:val="en-GB"/>
              </w:rPr>
            </w:pPr>
            <w:r w:rsidRPr="007174BE">
              <w:rPr>
                <w:rFonts w:cs="Arial"/>
                <w:color w:val="000000" w:themeColor="text1"/>
                <w:sz w:val="18"/>
                <w:szCs w:val="18"/>
                <w:lang w:val="en-GB"/>
              </w:rPr>
              <w:t>1</w:t>
            </w:r>
          </w:p>
        </w:tc>
        <w:tc>
          <w:tcPr>
            <w:tcW w:w="1134" w:type="dxa"/>
            <w:shd w:val="clear" w:color="auto" w:fill="auto"/>
            <w:vAlign w:val="center"/>
          </w:tcPr>
          <w:p w14:paraId="6BDE281B" w14:textId="4514BA48" w:rsidR="0049303E" w:rsidRPr="007174BE" w:rsidRDefault="0049303E" w:rsidP="007174BE">
            <w:pPr>
              <w:spacing w:before="60" w:after="60" w:line="240" w:lineRule="auto"/>
              <w:jc w:val="left"/>
              <w:rPr>
                <w:rFonts w:cs="Arial"/>
                <w:sz w:val="18"/>
                <w:szCs w:val="18"/>
                <w:lang w:val="en-GB"/>
              </w:rPr>
            </w:pPr>
            <w:r w:rsidRPr="007174BE">
              <w:rPr>
                <w:rFonts w:cs="Arial"/>
                <w:bCs/>
                <w:color w:val="000000" w:themeColor="text1"/>
                <w:sz w:val="18"/>
                <w:szCs w:val="18"/>
                <w:lang w:val="en-GB"/>
              </w:rPr>
              <w:t>(Integer) 8-bit unsigned</w:t>
            </w:r>
          </w:p>
        </w:tc>
        <w:tc>
          <w:tcPr>
            <w:tcW w:w="3209" w:type="dxa"/>
            <w:shd w:val="clear" w:color="auto" w:fill="auto"/>
            <w:vAlign w:val="center"/>
          </w:tcPr>
          <w:p w14:paraId="473B44D5" w14:textId="45D08CD1" w:rsidR="0049303E" w:rsidRPr="007174BE" w:rsidRDefault="0049303E" w:rsidP="007174BE">
            <w:pPr>
              <w:spacing w:before="60" w:after="60" w:line="240" w:lineRule="auto"/>
              <w:jc w:val="left"/>
              <w:rPr>
                <w:rFonts w:cs="Arial"/>
                <w:bCs/>
                <w:color w:val="000000" w:themeColor="text1"/>
                <w:sz w:val="18"/>
                <w:szCs w:val="18"/>
                <w:lang w:val="en-GB"/>
              </w:rPr>
            </w:pPr>
            <w:r w:rsidRPr="007174BE">
              <w:rPr>
                <w:rFonts w:cs="Arial"/>
                <w:bCs/>
                <w:color w:val="000000" w:themeColor="text1"/>
                <w:sz w:val="18"/>
                <w:szCs w:val="18"/>
                <w:lang w:val="en-GB"/>
              </w:rPr>
              <w:t xml:space="preserve">1 (TRUE) denotes uniform time interval; interval provided by </w:t>
            </w:r>
            <w:r w:rsidRPr="007174BE">
              <w:rPr>
                <w:rFonts w:cs="Arial"/>
                <w:bCs/>
                <w:i/>
                <w:color w:val="000000" w:themeColor="text1"/>
                <w:sz w:val="18"/>
                <w:szCs w:val="18"/>
                <w:lang w:val="en-GB"/>
              </w:rPr>
              <w:t>timeRecordInterval</w:t>
            </w:r>
            <w:r w:rsidRPr="007174BE">
              <w:rPr>
                <w:rFonts w:cs="Arial"/>
                <w:bCs/>
                <w:color w:val="000000" w:themeColor="text1"/>
                <w:sz w:val="18"/>
                <w:szCs w:val="18"/>
                <w:lang w:val="en-GB"/>
              </w:rPr>
              <w:t>.</w:t>
            </w:r>
            <w:r w:rsidRPr="007174BE">
              <w:rPr>
                <w:rFonts w:cs="Arial"/>
                <w:bCs/>
                <w:i/>
                <w:color w:val="000000" w:themeColor="text1"/>
                <w:sz w:val="18"/>
                <w:szCs w:val="18"/>
                <w:lang w:val="en-GB"/>
              </w:rPr>
              <w:t xml:space="preserve"> </w:t>
            </w:r>
            <w:r w:rsidRPr="007174BE">
              <w:rPr>
                <w:rFonts w:cs="Arial"/>
                <w:bCs/>
                <w:i/>
                <w:color w:val="000000" w:themeColor="text1"/>
                <w:sz w:val="18"/>
                <w:szCs w:val="18"/>
                <w:lang w:val="en-GB"/>
              </w:rPr>
              <w:br/>
            </w:r>
            <w:r w:rsidRPr="007174BE">
              <w:rPr>
                <w:rFonts w:cs="Arial"/>
                <w:bCs/>
                <w:color w:val="000000" w:themeColor="text1"/>
                <w:sz w:val="18"/>
                <w:szCs w:val="18"/>
                <w:lang w:val="en-GB"/>
              </w:rPr>
              <w:t>0 (FALSE) de</w:t>
            </w:r>
            <w:r w:rsidR="00ED76DA">
              <w:rPr>
                <w:rFonts w:cs="Arial"/>
                <w:bCs/>
                <w:color w:val="000000" w:themeColor="text1"/>
                <w:sz w:val="18"/>
                <w:szCs w:val="18"/>
                <w:lang w:val="en-GB"/>
              </w:rPr>
              <w:t>notes non-uniform time interval</w:t>
            </w:r>
          </w:p>
          <w:p w14:paraId="44B5924A" w14:textId="46F9419F" w:rsidR="0049303E" w:rsidRPr="007174BE" w:rsidRDefault="0049303E" w:rsidP="007174BE">
            <w:pPr>
              <w:spacing w:before="60" w:after="60" w:line="240" w:lineRule="auto"/>
              <w:jc w:val="left"/>
              <w:rPr>
                <w:rFonts w:cs="Arial"/>
                <w:sz w:val="18"/>
                <w:szCs w:val="18"/>
                <w:lang w:val="en-GB"/>
              </w:rPr>
            </w:pPr>
            <w:r w:rsidRPr="007174BE">
              <w:rPr>
                <w:rFonts w:cs="Arial"/>
                <w:bCs/>
                <w:color w:val="000000" w:themeColor="text1"/>
                <w:sz w:val="18"/>
                <w:szCs w:val="18"/>
                <w:lang w:val="en-GB"/>
              </w:rPr>
              <w:t xml:space="preserve">This is a boolean implemented as described in S-100 </w:t>
            </w:r>
            <w:r w:rsidR="00ED76DA">
              <w:rPr>
                <w:rFonts w:cs="Arial"/>
                <w:bCs/>
                <w:color w:val="000000" w:themeColor="text1"/>
                <w:sz w:val="18"/>
                <w:szCs w:val="18"/>
                <w:lang w:val="en-GB"/>
              </w:rPr>
              <w:t xml:space="preserve">Part 10c, </w:t>
            </w:r>
            <w:r w:rsidRPr="007174BE">
              <w:rPr>
                <w:rFonts w:cs="Arial"/>
                <w:bCs/>
                <w:color w:val="000000" w:themeColor="text1"/>
                <w:sz w:val="18"/>
                <w:szCs w:val="18"/>
                <w:lang w:val="en-GB"/>
              </w:rPr>
              <w:t>Table 10c-1</w:t>
            </w:r>
          </w:p>
        </w:tc>
      </w:tr>
      <w:tr w:rsidR="00AF5D43" w:rsidRPr="007174BE" w14:paraId="5EAA21B9" w14:textId="77777777" w:rsidTr="00ED76DA">
        <w:trPr>
          <w:cantSplit/>
        </w:trPr>
        <w:tc>
          <w:tcPr>
            <w:tcW w:w="431" w:type="dxa"/>
            <w:vAlign w:val="center"/>
          </w:tcPr>
          <w:p w14:paraId="55B736C2" w14:textId="271C3D12" w:rsidR="00AF5D43" w:rsidRPr="007174BE" w:rsidRDefault="00AF5D43" w:rsidP="007174BE">
            <w:pPr>
              <w:spacing w:before="60" w:after="60" w:line="240" w:lineRule="auto"/>
              <w:jc w:val="center"/>
              <w:rPr>
                <w:rFonts w:cs="Arial"/>
                <w:color w:val="000000" w:themeColor="text1"/>
                <w:sz w:val="18"/>
                <w:szCs w:val="18"/>
                <w:lang w:val="en-GB"/>
              </w:rPr>
            </w:pPr>
            <w:r w:rsidRPr="007174BE">
              <w:rPr>
                <w:rFonts w:cs="Arial"/>
                <w:sz w:val="18"/>
                <w:szCs w:val="18"/>
                <w:lang w:val="en-GB"/>
              </w:rPr>
              <w:t>3</w:t>
            </w:r>
          </w:p>
        </w:tc>
        <w:tc>
          <w:tcPr>
            <w:tcW w:w="1549" w:type="dxa"/>
            <w:vAlign w:val="center"/>
          </w:tcPr>
          <w:p w14:paraId="70BCA1EA" w14:textId="52550D80" w:rsidR="00AF5D43" w:rsidRPr="007174BE" w:rsidRDefault="00AF5D43" w:rsidP="007174BE">
            <w:pPr>
              <w:spacing w:before="60" w:after="60" w:line="240" w:lineRule="auto"/>
              <w:jc w:val="left"/>
              <w:rPr>
                <w:rFonts w:cs="Arial"/>
                <w:bCs/>
                <w:color w:val="000000" w:themeColor="text1"/>
                <w:sz w:val="18"/>
                <w:szCs w:val="18"/>
                <w:lang w:val="en-GB"/>
              </w:rPr>
            </w:pPr>
            <w:r w:rsidRPr="007174BE">
              <w:rPr>
                <w:rFonts w:cs="Arial"/>
                <w:sz w:val="18"/>
                <w:szCs w:val="18"/>
                <w:lang w:val="en-GB"/>
              </w:rPr>
              <w:t>Time interval</w:t>
            </w:r>
          </w:p>
        </w:tc>
        <w:tc>
          <w:tcPr>
            <w:tcW w:w="2126" w:type="dxa"/>
            <w:shd w:val="clear" w:color="auto" w:fill="auto"/>
            <w:vAlign w:val="center"/>
          </w:tcPr>
          <w:p w14:paraId="0F9C8E5D" w14:textId="23F3CFA7" w:rsidR="00AF5D43" w:rsidRPr="007174BE" w:rsidRDefault="00AF5D43" w:rsidP="007174BE">
            <w:pPr>
              <w:spacing w:before="60" w:after="60" w:line="240" w:lineRule="auto"/>
              <w:jc w:val="left"/>
              <w:rPr>
                <w:rFonts w:cs="Arial"/>
                <w:color w:val="000000" w:themeColor="text1"/>
                <w:sz w:val="18"/>
                <w:szCs w:val="18"/>
                <w:lang w:val="en-GB"/>
              </w:rPr>
            </w:pPr>
            <w:r w:rsidRPr="007174BE">
              <w:rPr>
                <w:rFonts w:cs="Arial"/>
                <w:sz w:val="18"/>
                <w:szCs w:val="18"/>
                <w:lang w:val="en-GB"/>
              </w:rPr>
              <w:t>timeRecordInterval</w:t>
            </w:r>
          </w:p>
        </w:tc>
        <w:tc>
          <w:tcPr>
            <w:tcW w:w="567" w:type="dxa"/>
            <w:vAlign w:val="center"/>
          </w:tcPr>
          <w:p w14:paraId="040E3F1C" w14:textId="5B71FF93" w:rsidR="00AF5D43" w:rsidRPr="007174BE" w:rsidRDefault="00AF5D43" w:rsidP="007174BE">
            <w:pPr>
              <w:spacing w:before="60" w:after="60" w:line="240" w:lineRule="auto"/>
              <w:jc w:val="center"/>
              <w:rPr>
                <w:rFonts w:cs="Arial"/>
                <w:color w:val="000000" w:themeColor="text1"/>
                <w:sz w:val="18"/>
                <w:szCs w:val="18"/>
                <w:lang w:val="en-GB"/>
              </w:rPr>
            </w:pPr>
            <w:r w:rsidRPr="007174BE">
              <w:rPr>
                <w:rFonts w:cs="Arial"/>
                <w:sz w:val="18"/>
                <w:szCs w:val="18"/>
                <w:lang w:val="en-GB"/>
              </w:rPr>
              <w:t>0..1</w:t>
            </w:r>
          </w:p>
        </w:tc>
        <w:tc>
          <w:tcPr>
            <w:tcW w:w="1134" w:type="dxa"/>
            <w:shd w:val="clear" w:color="auto" w:fill="auto"/>
            <w:vAlign w:val="center"/>
          </w:tcPr>
          <w:p w14:paraId="3197C6ED" w14:textId="3F66964D" w:rsidR="00AF5D43" w:rsidRPr="007174BE" w:rsidRDefault="00AF5D43" w:rsidP="007174BE">
            <w:pPr>
              <w:spacing w:before="60" w:after="60" w:line="240" w:lineRule="auto"/>
              <w:jc w:val="left"/>
              <w:rPr>
                <w:rFonts w:cs="Arial"/>
                <w:bCs/>
                <w:color w:val="000000" w:themeColor="text1"/>
                <w:sz w:val="18"/>
                <w:szCs w:val="18"/>
                <w:lang w:val="en-GB"/>
              </w:rPr>
            </w:pPr>
            <w:r w:rsidRPr="007174BE">
              <w:rPr>
                <w:rFonts w:cs="Arial"/>
                <w:sz w:val="18"/>
                <w:szCs w:val="18"/>
                <w:lang w:val="en-GB"/>
              </w:rPr>
              <w:t>Integer 16-bit unsigned</w:t>
            </w:r>
          </w:p>
        </w:tc>
        <w:tc>
          <w:tcPr>
            <w:tcW w:w="3209" w:type="dxa"/>
            <w:shd w:val="clear" w:color="auto" w:fill="auto"/>
            <w:vAlign w:val="center"/>
          </w:tcPr>
          <w:p w14:paraId="2EFE4FF7" w14:textId="27B3494D" w:rsidR="008E38A9" w:rsidRPr="007174BE" w:rsidRDefault="008E38A9" w:rsidP="007174BE">
            <w:pPr>
              <w:spacing w:before="60" w:after="60" w:line="240" w:lineRule="auto"/>
              <w:jc w:val="left"/>
              <w:rPr>
                <w:rFonts w:cs="Arial"/>
                <w:color w:val="000000" w:themeColor="text1"/>
                <w:sz w:val="18"/>
                <w:szCs w:val="18"/>
                <w:lang w:val="en-GB"/>
              </w:rPr>
            </w:pPr>
            <w:r w:rsidRPr="007174BE">
              <w:rPr>
                <w:rFonts w:cs="Arial"/>
                <w:color w:val="000000" w:themeColor="text1"/>
                <w:sz w:val="18"/>
                <w:szCs w:val="18"/>
                <w:lang w:val="en-GB"/>
              </w:rPr>
              <w:t xml:space="preserve">Only if </w:t>
            </w:r>
            <w:r w:rsidRPr="007174BE">
              <w:rPr>
                <w:rFonts w:cs="Arial"/>
                <w:i/>
                <w:color w:val="000000" w:themeColor="text1"/>
                <w:sz w:val="18"/>
                <w:szCs w:val="18"/>
                <w:lang w:val="en-GB"/>
              </w:rPr>
              <w:t>timeIntervalIndex</w:t>
            </w:r>
            <w:r w:rsidR="00ED76DA">
              <w:rPr>
                <w:rFonts w:cs="Arial"/>
                <w:color w:val="000000" w:themeColor="text1"/>
                <w:sz w:val="18"/>
                <w:szCs w:val="18"/>
                <w:lang w:val="en-GB"/>
              </w:rPr>
              <w:t xml:space="preserve"> = 1</w:t>
            </w:r>
            <w:r w:rsidR="00145D23">
              <w:rPr>
                <w:rFonts w:cs="Arial"/>
                <w:color w:val="000000" w:themeColor="text1"/>
                <w:sz w:val="18"/>
                <w:szCs w:val="18"/>
                <w:lang w:val="en-GB"/>
              </w:rPr>
              <w:t xml:space="preserve"> and numberOfTimes &gt; 1</w:t>
            </w:r>
          </w:p>
          <w:p w14:paraId="26B73CF4" w14:textId="29046C56" w:rsidR="00145D23" w:rsidRPr="007174BE" w:rsidRDefault="008E38A9" w:rsidP="007174BE">
            <w:pPr>
              <w:spacing w:before="60" w:after="60" w:line="240" w:lineRule="auto"/>
              <w:jc w:val="left"/>
              <w:rPr>
                <w:rFonts w:cs="Arial"/>
                <w:bCs/>
                <w:color w:val="000000" w:themeColor="text1"/>
                <w:sz w:val="18"/>
                <w:szCs w:val="18"/>
                <w:lang w:val="en-GB"/>
              </w:rPr>
            </w:pPr>
            <w:r w:rsidRPr="007174BE">
              <w:rPr>
                <w:rFonts w:cs="Arial"/>
                <w:sz w:val="18"/>
                <w:szCs w:val="18"/>
                <w:lang w:val="en-GB"/>
              </w:rPr>
              <w:t>The uniform interval between time records. Units: Seconds. Value here o</w:t>
            </w:r>
            <w:r w:rsidRPr="007174BE">
              <w:rPr>
                <w:rFonts w:eastAsia="Calibri" w:cs="Arial"/>
                <w:bCs/>
                <w:color w:val="000000" w:themeColor="text1"/>
                <w:sz w:val="18"/>
                <w:szCs w:val="18"/>
                <w:lang w:val="en-GB"/>
              </w:rPr>
              <w:t>verrides corresponding value at Instance level</w:t>
            </w:r>
          </w:p>
        </w:tc>
      </w:tr>
      <w:tr w:rsidR="00254B35" w:rsidRPr="007174BE" w14:paraId="2F539F6C" w14:textId="77777777" w:rsidTr="00ED76DA">
        <w:trPr>
          <w:cantSplit/>
        </w:trPr>
        <w:tc>
          <w:tcPr>
            <w:tcW w:w="431" w:type="dxa"/>
            <w:vAlign w:val="center"/>
          </w:tcPr>
          <w:p w14:paraId="0C14DA8A" w14:textId="5079C431" w:rsidR="00254B35" w:rsidRPr="007174BE" w:rsidRDefault="00AF5D43" w:rsidP="007174BE">
            <w:pPr>
              <w:spacing w:before="60" w:after="60" w:line="240" w:lineRule="auto"/>
              <w:jc w:val="center"/>
              <w:rPr>
                <w:rFonts w:cs="Arial"/>
                <w:sz w:val="18"/>
                <w:szCs w:val="18"/>
                <w:lang w:val="en-GB"/>
              </w:rPr>
            </w:pPr>
            <w:r w:rsidRPr="007174BE">
              <w:rPr>
                <w:rFonts w:cs="Arial"/>
                <w:sz w:val="18"/>
                <w:szCs w:val="18"/>
                <w:lang w:val="en-GB"/>
              </w:rPr>
              <w:t>4</w:t>
            </w:r>
          </w:p>
        </w:tc>
        <w:tc>
          <w:tcPr>
            <w:tcW w:w="1549" w:type="dxa"/>
            <w:vAlign w:val="center"/>
          </w:tcPr>
          <w:p w14:paraId="1710A9DD"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Name of the station</w:t>
            </w:r>
          </w:p>
        </w:tc>
        <w:tc>
          <w:tcPr>
            <w:tcW w:w="2126" w:type="dxa"/>
            <w:shd w:val="clear" w:color="auto" w:fill="auto"/>
            <w:vAlign w:val="center"/>
          </w:tcPr>
          <w:p w14:paraId="755152EE"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stationName</w:t>
            </w:r>
          </w:p>
        </w:tc>
        <w:tc>
          <w:tcPr>
            <w:tcW w:w="567" w:type="dxa"/>
            <w:vAlign w:val="center"/>
          </w:tcPr>
          <w:p w14:paraId="4BE777E3" w14:textId="77777777" w:rsidR="00254B35" w:rsidRPr="007174BE" w:rsidRDefault="00254B35" w:rsidP="007174BE">
            <w:pPr>
              <w:spacing w:before="60" w:after="60" w:line="240" w:lineRule="auto"/>
              <w:jc w:val="center"/>
              <w:rPr>
                <w:rFonts w:cs="Arial"/>
                <w:sz w:val="18"/>
                <w:szCs w:val="18"/>
                <w:lang w:val="en-GB"/>
              </w:rPr>
            </w:pPr>
            <w:r w:rsidRPr="007174BE">
              <w:rPr>
                <w:rFonts w:cs="Arial"/>
                <w:sz w:val="18"/>
                <w:szCs w:val="18"/>
                <w:lang w:val="en-GB"/>
              </w:rPr>
              <w:t>0..1</w:t>
            </w:r>
          </w:p>
        </w:tc>
        <w:tc>
          <w:tcPr>
            <w:tcW w:w="1134" w:type="dxa"/>
            <w:shd w:val="clear" w:color="auto" w:fill="auto"/>
            <w:vAlign w:val="center"/>
          </w:tcPr>
          <w:p w14:paraId="09EF0A06" w14:textId="5030D42C" w:rsidR="00254B35" w:rsidRPr="007174BE" w:rsidRDefault="00655131" w:rsidP="007174BE">
            <w:pPr>
              <w:spacing w:before="60" w:after="60" w:line="240" w:lineRule="auto"/>
              <w:jc w:val="left"/>
              <w:rPr>
                <w:rFonts w:cs="Arial"/>
                <w:sz w:val="18"/>
                <w:szCs w:val="18"/>
                <w:lang w:val="en-GB"/>
              </w:rPr>
            </w:pPr>
            <w:r w:rsidRPr="007174BE">
              <w:rPr>
                <w:rFonts w:cs="Arial"/>
                <w:sz w:val="18"/>
                <w:szCs w:val="18"/>
                <w:lang w:val="en-GB"/>
              </w:rPr>
              <w:t>String</w:t>
            </w:r>
          </w:p>
        </w:tc>
        <w:tc>
          <w:tcPr>
            <w:tcW w:w="3209" w:type="dxa"/>
            <w:shd w:val="clear" w:color="auto" w:fill="auto"/>
            <w:vAlign w:val="center"/>
          </w:tcPr>
          <w:p w14:paraId="32603164" w14:textId="53443D05"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Descriptive text</w:t>
            </w:r>
            <w:r w:rsidR="00C56931" w:rsidRPr="007174BE">
              <w:rPr>
                <w:rFonts w:cs="Arial"/>
                <w:sz w:val="18"/>
                <w:szCs w:val="18"/>
                <w:lang w:val="en-GB"/>
              </w:rPr>
              <w:t>, or ‘Not Available’</w:t>
            </w:r>
          </w:p>
        </w:tc>
      </w:tr>
      <w:tr w:rsidR="00254B35" w:rsidRPr="007174BE" w14:paraId="48DD78AB" w14:textId="77777777" w:rsidTr="00ED76DA">
        <w:trPr>
          <w:cantSplit/>
        </w:trPr>
        <w:tc>
          <w:tcPr>
            <w:tcW w:w="431" w:type="dxa"/>
            <w:vAlign w:val="center"/>
          </w:tcPr>
          <w:p w14:paraId="3617C0C3" w14:textId="6A687D51" w:rsidR="00254B35" w:rsidRPr="007174BE" w:rsidRDefault="00AF5D43" w:rsidP="007174BE">
            <w:pPr>
              <w:spacing w:before="60" w:after="60" w:line="240" w:lineRule="auto"/>
              <w:jc w:val="center"/>
              <w:rPr>
                <w:rFonts w:cs="Arial"/>
                <w:sz w:val="18"/>
                <w:szCs w:val="18"/>
                <w:lang w:val="en-GB"/>
              </w:rPr>
            </w:pPr>
            <w:r w:rsidRPr="007174BE">
              <w:rPr>
                <w:rFonts w:cs="Arial"/>
                <w:sz w:val="18"/>
                <w:szCs w:val="18"/>
                <w:lang w:val="en-GB"/>
              </w:rPr>
              <w:t>5</w:t>
            </w:r>
          </w:p>
        </w:tc>
        <w:tc>
          <w:tcPr>
            <w:tcW w:w="1549" w:type="dxa"/>
          </w:tcPr>
          <w:p w14:paraId="484ABA1A"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Station identification number</w:t>
            </w:r>
          </w:p>
        </w:tc>
        <w:tc>
          <w:tcPr>
            <w:tcW w:w="2126" w:type="dxa"/>
            <w:shd w:val="clear" w:color="auto" w:fill="auto"/>
            <w:vAlign w:val="center"/>
          </w:tcPr>
          <w:p w14:paraId="75D2594C"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stationIdentification</w:t>
            </w:r>
          </w:p>
        </w:tc>
        <w:tc>
          <w:tcPr>
            <w:tcW w:w="567" w:type="dxa"/>
            <w:vAlign w:val="center"/>
          </w:tcPr>
          <w:p w14:paraId="21B8C15B" w14:textId="77777777" w:rsidR="00254B35" w:rsidRPr="007174BE" w:rsidRDefault="00254B35" w:rsidP="007174BE">
            <w:pPr>
              <w:spacing w:before="60" w:after="60" w:line="240" w:lineRule="auto"/>
              <w:jc w:val="center"/>
              <w:rPr>
                <w:rFonts w:cs="Arial"/>
                <w:sz w:val="18"/>
                <w:szCs w:val="18"/>
                <w:lang w:val="en-GB"/>
              </w:rPr>
            </w:pPr>
            <w:r w:rsidRPr="007174BE">
              <w:rPr>
                <w:rFonts w:cs="Arial"/>
                <w:sz w:val="18"/>
                <w:szCs w:val="18"/>
                <w:lang w:val="en-GB"/>
              </w:rPr>
              <w:t>0..1</w:t>
            </w:r>
          </w:p>
        </w:tc>
        <w:tc>
          <w:tcPr>
            <w:tcW w:w="1134" w:type="dxa"/>
            <w:shd w:val="clear" w:color="auto" w:fill="auto"/>
            <w:vAlign w:val="center"/>
          </w:tcPr>
          <w:p w14:paraId="47DE8691" w14:textId="3CC481AE" w:rsidR="00254B35" w:rsidRPr="007174BE" w:rsidRDefault="00655131" w:rsidP="007174BE">
            <w:pPr>
              <w:spacing w:before="60" w:after="60" w:line="240" w:lineRule="auto"/>
              <w:jc w:val="left"/>
              <w:rPr>
                <w:rFonts w:cs="Arial"/>
                <w:sz w:val="18"/>
                <w:szCs w:val="18"/>
                <w:lang w:val="en-GB"/>
              </w:rPr>
            </w:pPr>
            <w:r w:rsidRPr="007174BE">
              <w:rPr>
                <w:rFonts w:cs="Arial"/>
                <w:sz w:val="18"/>
                <w:szCs w:val="18"/>
                <w:lang w:val="en-GB"/>
              </w:rPr>
              <w:t>String</w:t>
            </w:r>
          </w:p>
        </w:tc>
        <w:tc>
          <w:tcPr>
            <w:tcW w:w="3209" w:type="dxa"/>
            <w:shd w:val="clear" w:color="auto" w:fill="auto"/>
            <w:vAlign w:val="center"/>
          </w:tcPr>
          <w:p w14:paraId="3EDD3F98" w14:textId="50D19305"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Letter-number combination</w:t>
            </w:r>
            <w:r w:rsidR="00C56931" w:rsidRPr="007174BE">
              <w:rPr>
                <w:rFonts w:cs="Arial"/>
                <w:sz w:val="18"/>
                <w:szCs w:val="18"/>
                <w:lang w:val="en-GB"/>
              </w:rPr>
              <w:t>, or ‘Not Available’</w:t>
            </w:r>
          </w:p>
        </w:tc>
      </w:tr>
      <w:tr w:rsidR="00254B35" w:rsidRPr="007174BE" w14:paraId="16FB1EE7" w14:textId="77777777" w:rsidTr="00ED76DA">
        <w:trPr>
          <w:cantSplit/>
        </w:trPr>
        <w:tc>
          <w:tcPr>
            <w:tcW w:w="431" w:type="dxa"/>
            <w:vAlign w:val="center"/>
          </w:tcPr>
          <w:p w14:paraId="736B18C7" w14:textId="459C6D62" w:rsidR="00254B35" w:rsidRPr="007174BE" w:rsidRDefault="00AF5D43" w:rsidP="007174BE">
            <w:pPr>
              <w:spacing w:before="60" w:after="60" w:line="240" w:lineRule="auto"/>
              <w:jc w:val="center"/>
              <w:rPr>
                <w:rFonts w:cs="Arial"/>
                <w:sz w:val="18"/>
                <w:szCs w:val="18"/>
                <w:lang w:val="en-GB"/>
              </w:rPr>
            </w:pPr>
            <w:r w:rsidRPr="007174BE">
              <w:rPr>
                <w:rFonts w:cs="Arial"/>
                <w:sz w:val="18"/>
                <w:szCs w:val="18"/>
                <w:lang w:val="en-GB"/>
              </w:rPr>
              <w:t>6</w:t>
            </w:r>
          </w:p>
        </w:tc>
        <w:tc>
          <w:tcPr>
            <w:tcW w:w="1549" w:type="dxa"/>
            <w:vAlign w:val="center"/>
          </w:tcPr>
          <w:p w14:paraId="6EA27045" w14:textId="77777777" w:rsidR="00254B35" w:rsidRPr="007174BE" w:rsidRDefault="00254B35" w:rsidP="007174BE">
            <w:pPr>
              <w:spacing w:before="60" w:after="60" w:line="240" w:lineRule="auto"/>
              <w:jc w:val="left"/>
              <w:rPr>
                <w:rFonts w:cs="Arial"/>
                <w:bCs/>
                <w:sz w:val="18"/>
                <w:szCs w:val="18"/>
                <w:lang w:val="en-GB"/>
              </w:rPr>
            </w:pPr>
            <w:r w:rsidRPr="007174BE">
              <w:rPr>
                <w:rFonts w:cs="Arial"/>
                <w:bCs/>
                <w:sz w:val="18"/>
                <w:szCs w:val="18"/>
                <w:lang w:val="en-GB"/>
              </w:rPr>
              <w:t>Number of time records</w:t>
            </w:r>
          </w:p>
        </w:tc>
        <w:tc>
          <w:tcPr>
            <w:tcW w:w="2126" w:type="dxa"/>
            <w:shd w:val="clear" w:color="auto" w:fill="auto"/>
            <w:vAlign w:val="center"/>
          </w:tcPr>
          <w:p w14:paraId="68B9E925" w14:textId="77777777" w:rsidR="00254B35" w:rsidRPr="007174BE" w:rsidRDefault="00254B35" w:rsidP="007174BE">
            <w:pPr>
              <w:spacing w:before="60" w:after="60" w:line="240" w:lineRule="auto"/>
              <w:jc w:val="left"/>
              <w:rPr>
                <w:rFonts w:cs="Arial"/>
                <w:bCs/>
                <w:sz w:val="18"/>
                <w:szCs w:val="18"/>
                <w:lang w:val="en-GB"/>
              </w:rPr>
            </w:pPr>
            <w:r w:rsidRPr="007174BE">
              <w:rPr>
                <w:rFonts w:cs="Arial"/>
                <w:sz w:val="18"/>
                <w:szCs w:val="18"/>
                <w:lang w:val="en-GB"/>
              </w:rPr>
              <w:t>numberOfTimes</w:t>
            </w:r>
          </w:p>
        </w:tc>
        <w:tc>
          <w:tcPr>
            <w:tcW w:w="567" w:type="dxa"/>
            <w:vAlign w:val="center"/>
          </w:tcPr>
          <w:p w14:paraId="3F3227CD" w14:textId="1D1D2417" w:rsidR="00254B35" w:rsidRPr="007174BE" w:rsidRDefault="00254B35" w:rsidP="007174BE">
            <w:pPr>
              <w:spacing w:before="60" w:after="60" w:line="240" w:lineRule="auto"/>
              <w:jc w:val="center"/>
              <w:rPr>
                <w:rFonts w:cs="Arial"/>
                <w:bCs/>
                <w:sz w:val="18"/>
                <w:szCs w:val="18"/>
                <w:lang w:val="en-GB"/>
              </w:rPr>
            </w:pPr>
            <w:r w:rsidRPr="007174BE">
              <w:rPr>
                <w:rFonts w:cs="Arial"/>
                <w:bCs/>
                <w:sz w:val="18"/>
                <w:szCs w:val="18"/>
                <w:lang w:val="en-GB"/>
              </w:rPr>
              <w:t>1</w:t>
            </w:r>
          </w:p>
        </w:tc>
        <w:tc>
          <w:tcPr>
            <w:tcW w:w="1134" w:type="dxa"/>
            <w:shd w:val="clear" w:color="auto" w:fill="auto"/>
            <w:vAlign w:val="center"/>
          </w:tcPr>
          <w:p w14:paraId="022DCAE1" w14:textId="32AC67F2" w:rsidR="00254B35" w:rsidRPr="007174BE" w:rsidRDefault="00254B35" w:rsidP="007174BE">
            <w:pPr>
              <w:spacing w:before="60" w:after="60" w:line="240" w:lineRule="auto"/>
              <w:jc w:val="left"/>
              <w:rPr>
                <w:rFonts w:cs="Arial"/>
                <w:bCs/>
                <w:sz w:val="18"/>
                <w:szCs w:val="18"/>
                <w:lang w:val="en-GB"/>
              </w:rPr>
            </w:pPr>
            <w:r w:rsidRPr="007174BE">
              <w:rPr>
                <w:rFonts w:cs="Arial"/>
                <w:bCs/>
                <w:sz w:val="18"/>
                <w:szCs w:val="18"/>
                <w:lang w:val="en-GB"/>
              </w:rPr>
              <w:t>Integer</w:t>
            </w:r>
            <w:r w:rsidR="00100B61" w:rsidRPr="007174BE">
              <w:rPr>
                <w:rFonts w:cs="Arial"/>
                <w:bCs/>
                <w:sz w:val="18"/>
                <w:szCs w:val="18"/>
                <w:lang w:val="en-GB"/>
              </w:rPr>
              <w:t xml:space="preserve"> 32-bit unsigned</w:t>
            </w:r>
          </w:p>
        </w:tc>
        <w:tc>
          <w:tcPr>
            <w:tcW w:w="3209" w:type="dxa"/>
            <w:shd w:val="clear" w:color="auto" w:fill="auto"/>
            <w:vAlign w:val="center"/>
          </w:tcPr>
          <w:p w14:paraId="53B5B68C" w14:textId="641D73AB" w:rsidR="00254B35" w:rsidRPr="007174BE" w:rsidRDefault="00254B35" w:rsidP="007174BE">
            <w:pPr>
              <w:spacing w:before="60" w:after="60" w:line="240" w:lineRule="auto"/>
              <w:jc w:val="left"/>
              <w:rPr>
                <w:rFonts w:cs="Arial"/>
                <w:bCs/>
                <w:sz w:val="18"/>
                <w:szCs w:val="18"/>
                <w:lang w:val="en-GB"/>
              </w:rPr>
            </w:pPr>
            <w:r w:rsidRPr="007174BE">
              <w:rPr>
                <w:rFonts w:cs="Arial"/>
                <w:bCs/>
                <w:sz w:val="18"/>
                <w:szCs w:val="18"/>
                <w:lang w:val="en-GB"/>
              </w:rPr>
              <w:t xml:space="preserve">Use at Values Group level only for dataCodingFormat = </w:t>
            </w:r>
            <w:r w:rsidR="00BD0DF0" w:rsidRPr="007174BE">
              <w:rPr>
                <w:rFonts w:cs="Arial"/>
                <w:bCs/>
                <w:sz w:val="18"/>
                <w:szCs w:val="18"/>
                <w:lang w:val="en-GB"/>
              </w:rPr>
              <w:t>8</w:t>
            </w:r>
          </w:p>
          <w:p w14:paraId="31CCC054" w14:textId="58EB4142" w:rsidR="0029329C" w:rsidRPr="007174BE" w:rsidRDefault="0029329C" w:rsidP="007174BE">
            <w:pPr>
              <w:spacing w:before="60" w:after="60" w:line="240" w:lineRule="auto"/>
              <w:jc w:val="left"/>
              <w:rPr>
                <w:rFonts w:cs="Arial"/>
                <w:bCs/>
                <w:sz w:val="18"/>
                <w:szCs w:val="18"/>
                <w:lang w:val="en-GB"/>
              </w:rPr>
            </w:pPr>
            <w:r w:rsidRPr="007174BE">
              <w:rPr>
                <w:rFonts w:cs="Arial"/>
                <w:color w:val="000000" w:themeColor="text1"/>
                <w:sz w:val="18"/>
                <w:szCs w:val="18"/>
                <w:lang w:val="en-GB"/>
              </w:rPr>
              <w:t>(</w:t>
            </w:r>
            <w:r w:rsidR="00F95111" w:rsidRPr="007174BE">
              <w:rPr>
                <w:rFonts w:cs="Arial"/>
                <w:color w:val="000000" w:themeColor="text1"/>
                <w:sz w:val="18"/>
                <w:szCs w:val="18"/>
                <w:lang w:val="en-GB"/>
              </w:rPr>
              <w:t>Only mandatory</w:t>
            </w:r>
            <w:r w:rsidRPr="007174BE">
              <w:rPr>
                <w:rFonts w:cs="Arial"/>
                <w:color w:val="000000" w:themeColor="text1"/>
                <w:sz w:val="18"/>
                <w:szCs w:val="18"/>
                <w:lang w:val="en-GB"/>
              </w:rPr>
              <w:t xml:space="preserve"> if </w:t>
            </w:r>
            <w:r w:rsidRPr="007174BE">
              <w:rPr>
                <w:rFonts w:cs="Arial"/>
                <w:i/>
                <w:color w:val="000000" w:themeColor="text1"/>
                <w:sz w:val="18"/>
                <w:szCs w:val="18"/>
                <w:lang w:val="en-GB"/>
              </w:rPr>
              <w:t>timeIntervalIndex</w:t>
            </w:r>
            <w:r w:rsidRPr="007174BE">
              <w:rPr>
                <w:rFonts w:cs="Arial"/>
                <w:color w:val="000000" w:themeColor="text1"/>
                <w:sz w:val="18"/>
                <w:szCs w:val="18"/>
                <w:lang w:val="en-GB"/>
              </w:rPr>
              <w:t>=</w:t>
            </w:r>
            <w:r w:rsidR="00F95111" w:rsidRPr="007174BE">
              <w:rPr>
                <w:rFonts w:cs="Arial"/>
                <w:color w:val="000000" w:themeColor="text1"/>
                <w:sz w:val="18"/>
                <w:szCs w:val="18"/>
                <w:lang w:val="en-GB"/>
              </w:rPr>
              <w:t>1</w:t>
            </w:r>
            <w:r w:rsidRPr="007174BE">
              <w:rPr>
                <w:rFonts w:cs="Arial"/>
                <w:color w:val="000000" w:themeColor="text1"/>
                <w:sz w:val="18"/>
                <w:szCs w:val="18"/>
                <w:lang w:val="en-GB"/>
              </w:rPr>
              <w:t>.)</w:t>
            </w:r>
            <w:r w:rsidR="00627586" w:rsidRPr="007174BE">
              <w:rPr>
                <w:rFonts w:cs="Arial"/>
                <w:color w:val="000000" w:themeColor="text1"/>
                <w:sz w:val="18"/>
                <w:szCs w:val="18"/>
                <w:lang w:val="en-GB"/>
              </w:rPr>
              <w:t xml:space="preserve"> Value here overrides corresponding value at Instance level</w:t>
            </w:r>
          </w:p>
        </w:tc>
      </w:tr>
      <w:tr w:rsidR="00254B35" w:rsidRPr="007174BE" w14:paraId="6A514F82" w14:textId="77777777" w:rsidTr="00ED76DA">
        <w:trPr>
          <w:cantSplit/>
        </w:trPr>
        <w:tc>
          <w:tcPr>
            <w:tcW w:w="431" w:type="dxa"/>
            <w:vAlign w:val="center"/>
          </w:tcPr>
          <w:p w14:paraId="6C5234AC" w14:textId="157E1E32" w:rsidR="00254B35" w:rsidRPr="007174BE" w:rsidRDefault="00AF5D43" w:rsidP="007174BE">
            <w:pPr>
              <w:spacing w:before="60" w:after="60" w:line="240" w:lineRule="auto"/>
              <w:jc w:val="center"/>
              <w:rPr>
                <w:rFonts w:cs="Arial"/>
                <w:sz w:val="18"/>
                <w:szCs w:val="18"/>
                <w:lang w:val="en-GB"/>
              </w:rPr>
            </w:pPr>
            <w:r w:rsidRPr="007174BE">
              <w:rPr>
                <w:rFonts w:cs="Arial"/>
                <w:sz w:val="18"/>
                <w:szCs w:val="18"/>
                <w:lang w:val="en-GB"/>
              </w:rPr>
              <w:t>7</w:t>
            </w:r>
          </w:p>
        </w:tc>
        <w:tc>
          <w:tcPr>
            <w:tcW w:w="1549" w:type="dxa"/>
            <w:vAlign w:val="center"/>
          </w:tcPr>
          <w:p w14:paraId="28BB8899" w14:textId="77777777" w:rsidR="00254B35" w:rsidRPr="007174BE" w:rsidRDefault="00254B35" w:rsidP="007174BE">
            <w:pPr>
              <w:spacing w:before="60" w:after="60" w:line="240" w:lineRule="auto"/>
              <w:jc w:val="left"/>
              <w:rPr>
                <w:rFonts w:cs="Arial"/>
                <w:sz w:val="18"/>
                <w:szCs w:val="18"/>
                <w:lang w:val="en-GB"/>
              </w:rPr>
            </w:pPr>
            <w:r w:rsidRPr="007174BE">
              <w:rPr>
                <w:rFonts w:cs="Arial"/>
                <w:bCs/>
                <w:sz w:val="18"/>
                <w:szCs w:val="18"/>
                <w:lang w:val="en-GB" w:eastAsia="en-GB"/>
              </w:rPr>
              <w:t>Valid time of earliest value</w:t>
            </w:r>
          </w:p>
        </w:tc>
        <w:tc>
          <w:tcPr>
            <w:tcW w:w="2126" w:type="dxa"/>
            <w:shd w:val="clear" w:color="auto" w:fill="auto"/>
            <w:vAlign w:val="center"/>
          </w:tcPr>
          <w:p w14:paraId="3D740E74"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startDateTime</w:t>
            </w:r>
          </w:p>
        </w:tc>
        <w:tc>
          <w:tcPr>
            <w:tcW w:w="567" w:type="dxa"/>
            <w:shd w:val="clear" w:color="auto" w:fill="auto"/>
            <w:vAlign w:val="center"/>
          </w:tcPr>
          <w:p w14:paraId="285B4CD0" w14:textId="22591446" w:rsidR="00254B35" w:rsidRPr="007174BE" w:rsidRDefault="00254B35" w:rsidP="007174BE">
            <w:pPr>
              <w:spacing w:before="60" w:after="60" w:line="240" w:lineRule="auto"/>
              <w:jc w:val="center"/>
              <w:rPr>
                <w:rFonts w:cs="Arial"/>
                <w:sz w:val="18"/>
                <w:szCs w:val="18"/>
                <w:lang w:val="en-GB"/>
              </w:rPr>
            </w:pPr>
            <w:r w:rsidRPr="007174BE">
              <w:rPr>
                <w:rFonts w:cs="Arial"/>
                <w:sz w:val="18"/>
                <w:szCs w:val="18"/>
                <w:lang w:val="en-GB"/>
              </w:rPr>
              <w:t>1</w:t>
            </w:r>
          </w:p>
        </w:tc>
        <w:tc>
          <w:tcPr>
            <w:tcW w:w="1134" w:type="dxa"/>
            <w:shd w:val="clear" w:color="auto" w:fill="auto"/>
            <w:vAlign w:val="center"/>
          </w:tcPr>
          <w:p w14:paraId="519E84C7" w14:textId="06E9ADF9" w:rsidR="00254B35" w:rsidRPr="007174BE" w:rsidRDefault="00655131" w:rsidP="007174BE">
            <w:pPr>
              <w:spacing w:before="60" w:after="60" w:line="240" w:lineRule="auto"/>
              <w:jc w:val="left"/>
              <w:rPr>
                <w:rFonts w:cs="Arial"/>
                <w:sz w:val="18"/>
                <w:szCs w:val="18"/>
                <w:lang w:val="en-GB"/>
              </w:rPr>
            </w:pPr>
            <w:r w:rsidRPr="007174BE">
              <w:rPr>
                <w:rFonts w:cs="Arial"/>
                <w:sz w:val="18"/>
                <w:szCs w:val="18"/>
                <w:lang w:val="en-GB"/>
              </w:rPr>
              <w:t>String</w:t>
            </w:r>
          </w:p>
        </w:tc>
        <w:tc>
          <w:tcPr>
            <w:tcW w:w="3209" w:type="dxa"/>
            <w:shd w:val="clear" w:color="auto" w:fill="auto"/>
            <w:vAlign w:val="center"/>
          </w:tcPr>
          <w:p w14:paraId="4958AF7E" w14:textId="7295B51C" w:rsidR="00254B35" w:rsidRPr="007174BE" w:rsidRDefault="002E47FD" w:rsidP="007174BE">
            <w:pPr>
              <w:spacing w:before="60" w:after="60" w:line="240" w:lineRule="auto"/>
              <w:jc w:val="left"/>
              <w:rPr>
                <w:rFonts w:cs="Arial"/>
                <w:sz w:val="18"/>
                <w:szCs w:val="18"/>
                <w:lang w:val="en-GB"/>
              </w:rPr>
            </w:pPr>
            <w:r w:rsidRPr="007174BE">
              <w:rPr>
                <w:rFonts w:cs="Arial"/>
                <w:bCs/>
                <w:sz w:val="18"/>
                <w:szCs w:val="18"/>
                <w:lang w:val="en-GB"/>
              </w:rPr>
              <w:t>Mandatory for S-111</w:t>
            </w:r>
            <w:r w:rsidR="00254B35" w:rsidRPr="007174BE">
              <w:rPr>
                <w:rFonts w:cs="Arial"/>
                <w:bCs/>
                <w:sz w:val="18"/>
                <w:szCs w:val="18"/>
                <w:lang w:val="en-GB"/>
              </w:rPr>
              <w:t xml:space="preserve">. </w:t>
            </w:r>
            <w:r w:rsidR="00254B35" w:rsidRPr="007174BE">
              <w:rPr>
                <w:rFonts w:cs="Arial"/>
                <w:sz w:val="18"/>
                <w:szCs w:val="18"/>
                <w:lang w:val="en-GB"/>
              </w:rPr>
              <w:t>DateTime format</w:t>
            </w:r>
          </w:p>
        </w:tc>
      </w:tr>
      <w:tr w:rsidR="00254B35" w:rsidRPr="007174BE" w14:paraId="221A2E5D" w14:textId="77777777" w:rsidTr="00ED76DA">
        <w:trPr>
          <w:cantSplit/>
        </w:trPr>
        <w:tc>
          <w:tcPr>
            <w:tcW w:w="431" w:type="dxa"/>
            <w:vAlign w:val="center"/>
          </w:tcPr>
          <w:p w14:paraId="4C642D28" w14:textId="7451EA3B" w:rsidR="00254B35" w:rsidRPr="007174BE" w:rsidRDefault="00AF5D43" w:rsidP="007174BE">
            <w:pPr>
              <w:spacing w:before="60" w:after="60" w:line="240" w:lineRule="auto"/>
              <w:jc w:val="center"/>
              <w:rPr>
                <w:rFonts w:cs="Arial"/>
                <w:sz w:val="18"/>
                <w:szCs w:val="18"/>
                <w:lang w:val="en-GB"/>
              </w:rPr>
            </w:pPr>
            <w:r w:rsidRPr="007174BE">
              <w:rPr>
                <w:rFonts w:cs="Arial"/>
                <w:sz w:val="18"/>
                <w:szCs w:val="18"/>
                <w:lang w:val="en-GB"/>
              </w:rPr>
              <w:t>8</w:t>
            </w:r>
          </w:p>
        </w:tc>
        <w:tc>
          <w:tcPr>
            <w:tcW w:w="1549" w:type="dxa"/>
            <w:vAlign w:val="center"/>
          </w:tcPr>
          <w:p w14:paraId="3A2525D5" w14:textId="77777777" w:rsidR="00254B35" w:rsidRPr="007174BE" w:rsidRDefault="00254B35" w:rsidP="007174BE">
            <w:pPr>
              <w:spacing w:before="60" w:after="60" w:line="240" w:lineRule="auto"/>
              <w:jc w:val="left"/>
              <w:rPr>
                <w:rFonts w:cs="Arial"/>
                <w:bCs/>
                <w:sz w:val="18"/>
                <w:szCs w:val="18"/>
                <w:lang w:val="en-GB" w:eastAsia="en-GB"/>
              </w:rPr>
            </w:pPr>
            <w:r w:rsidRPr="007174BE">
              <w:rPr>
                <w:rFonts w:cs="Arial"/>
                <w:bCs/>
                <w:sz w:val="18"/>
                <w:szCs w:val="18"/>
                <w:lang w:val="en-GB" w:eastAsia="en-GB"/>
              </w:rPr>
              <w:t>Valid time of latest value</w:t>
            </w:r>
          </w:p>
        </w:tc>
        <w:tc>
          <w:tcPr>
            <w:tcW w:w="2126" w:type="dxa"/>
            <w:shd w:val="clear" w:color="auto" w:fill="auto"/>
            <w:vAlign w:val="center"/>
          </w:tcPr>
          <w:p w14:paraId="3E292F1A"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endDateTime</w:t>
            </w:r>
          </w:p>
        </w:tc>
        <w:tc>
          <w:tcPr>
            <w:tcW w:w="567" w:type="dxa"/>
            <w:shd w:val="clear" w:color="auto" w:fill="auto"/>
            <w:vAlign w:val="center"/>
          </w:tcPr>
          <w:p w14:paraId="4D00C04D" w14:textId="0593CB67" w:rsidR="00254B35" w:rsidRPr="007174BE" w:rsidRDefault="00254B35" w:rsidP="007174BE">
            <w:pPr>
              <w:spacing w:before="60" w:after="60" w:line="240" w:lineRule="auto"/>
              <w:jc w:val="center"/>
              <w:rPr>
                <w:rFonts w:cs="Arial"/>
                <w:sz w:val="18"/>
                <w:szCs w:val="18"/>
                <w:lang w:val="en-GB"/>
              </w:rPr>
            </w:pPr>
            <w:r w:rsidRPr="007174BE">
              <w:rPr>
                <w:rFonts w:cs="Arial"/>
                <w:sz w:val="18"/>
                <w:szCs w:val="18"/>
                <w:lang w:val="en-GB"/>
              </w:rPr>
              <w:t>1</w:t>
            </w:r>
          </w:p>
        </w:tc>
        <w:tc>
          <w:tcPr>
            <w:tcW w:w="1134" w:type="dxa"/>
            <w:shd w:val="clear" w:color="auto" w:fill="auto"/>
            <w:vAlign w:val="center"/>
          </w:tcPr>
          <w:p w14:paraId="30DE2B3B" w14:textId="2977EBA8" w:rsidR="00254B35" w:rsidRPr="007174BE" w:rsidRDefault="00655131" w:rsidP="007174BE">
            <w:pPr>
              <w:spacing w:before="60" w:after="60" w:line="240" w:lineRule="auto"/>
              <w:jc w:val="left"/>
              <w:rPr>
                <w:rFonts w:cs="Arial"/>
                <w:sz w:val="18"/>
                <w:szCs w:val="18"/>
                <w:lang w:val="en-GB"/>
              </w:rPr>
            </w:pPr>
            <w:r w:rsidRPr="007174BE">
              <w:rPr>
                <w:rFonts w:cs="Arial"/>
                <w:sz w:val="18"/>
                <w:szCs w:val="18"/>
                <w:lang w:val="en-GB"/>
              </w:rPr>
              <w:t>String</w:t>
            </w:r>
          </w:p>
        </w:tc>
        <w:tc>
          <w:tcPr>
            <w:tcW w:w="3209" w:type="dxa"/>
            <w:shd w:val="clear" w:color="auto" w:fill="auto"/>
            <w:vAlign w:val="center"/>
          </w:tcPr>
          <w:p w14:paraId="562D476E" w14:textId="7513B725" w:rsidR="00254B35" w:rsidRPr="007174BE" w:rsidRDefault="002E47FD" w:rsidP="007174BE">
            <w:pPr>
              <w:spacing w:before="60" w:after="60" w:line="240" w:lineRule="auto"/>
              <w:jc w:val="left"/>
              <w:rPr>
                <w:rFonts w:cs="Arial"/>
                <w:sz w:val="18"/>
                <w:szCs w:val="18"/>
                <w:lang w:val="en-GB"/>
              </w:rPr>
            </w:pPr>
            <w:r w:rsidRPr="007174BE">
              <w:rPr>
                <w:rFonts w:cs="Arial"/>
                <w:bCs/>
                <w:sz w:val="18"/>
                <w:szCs w:val="18"/>
                <w:lang w:val="en-GB"/>
              </w:rPr>
              <w:t xml:space="preserve">Mandatory for S-111. </w:t>
            </w:r>
            <w:r w:rsidR="00254B35" w:rsidRPr="007174BE">
              <w:rPr>
                <w:rFonts w:cs="Arial"/>
                <w:sz w:val="18"/>
                <w:szCs w:val="18"/>
                <w:lang w:val="en-GB"/>
              </w:rPr>
              <w:t>DateTime format</w:t>
            </w:r>
          </w:p>
        </w:tc>
      </w:tr>
      <w:tr w:rsidR="00653C8C" w:rsidRPr="007174BE" w14:paraId="70B79014" w14:textId="77777777" w:rsidTr="00167B57">
        <w:trPr>
          <w:cantSplit/>
        </w:trPr>
        <w:tc>
          <w:tcPr>
            <w:tcW w:w="9016" w:type="dxa"/>
            <w:gridSpan w:val="6"/>
            <w:vAlign w:val="center"/>
          </w:tcPr>
          <w:p w14:paraId="7EA73C0C" w14:textId="1741AC10" w:rsidR="00653C8C" w:rsidRPr="007174BE" w:rsidRDefault="00653C8C" w:rsidP="00653C8C">
            <w:pPr>
              <w:spacing w:before="60" w:after="60" w:line="240" w:lineRule="auto"/>
              <w:jc w:val="center"/>
              <w:rPr>
                <w:rFonts w:cs="Arial"/>
                <w:bCs/>
                <w:sz w:val="18"/>
                <w:szCs w:val="18"/>
                <w:lang w:val="en-GB"/>
              </w:rPr>
            </w:pPr>
            <w:r w:rsidRPr="007174BE">
              <w:rPr>
                <w:rFonts w:cs="Arial"/>
                <w:b/>
                <w:sz w:val="18"/>
                <w:szCs w:val="18"/>
                <w:lang w:val="en-GB"/>
              </w:rPr>
              <w:t>dataCodingFormat = 8 (fixed stations, stationwise)</w:t>
            </w:r>
          </w:p>
        </w:tc>
      </w:tr>
      <w:tr w:rsidR="00087D96" w:rsidRPr="007174BE" w14:paraId="75ACB18E" w14:textId="77777777" w:rsidTr="00ED76DA">
        <w:trPr>
          <w:cantSplit/>
        </w:trPr>
        <w:tc>
          <w:tcPr>
            <w:tcW w:w="431" w:type="dxa"/>
            <w:vAlign w:val="center"/>
          </w:tcPr>
          <w:p w14:paraId="25FCBBE0" w14:textId="17D3B856" w:rsidR="00087D96" w:rsidRPr="007174BE" w:rsidRDefault="00087D96" w:rsidP="007174BE">
            <w:pPr>
              <w:spacing w:before="60" w:after="60" w:line="240" w:lineRule="auto"/>
              <w:jc w:val="center"/>
              <w:rPr>
                <w:rFonts w:cs="Arial"/>
                <w:color w:val="000000" w:themeColor="text1"/>
                <w:sz w:val="18"/>
                <w:szCs w:val="18"/>
                <w:lang w:val="en-GB"/>
              </w:rPr>
            </w:pPr>
            <w:r w:rsidRPr="007174BE">
              <w:rPr>
                <w:rFonts w:cs="Arial"/>
                <w:color w:val="000000" w:themeColor="text1"/>
                <w:sz w:val="18"/>
                <w:szCs w:val="18"/>
                <w:lang w:val="en-GB"/>
              </w:rPr>
              <w:t>9</w:t>
            </w:r>
          </w:p>
        </w:tc>
        <w:tc>
          <w:tcPr>
            <w:tcW w:w="1549" w:type="dxa"/>
            <w:vAlign w:val="center"/>
          </w:tcPr>
          <w:p w14:paraId="6BC04B73" w14:textId="30536D25" w:rsidR="00087D96" w:rsidRPr="007174BE" w:rsidRDefault="00087D96" w:rsidP="007174BE">
            <w:pPr>
              <w:spacing w:before="60" w:after="60" w:line="240" w:lineRule="auto"/>
              <w:jc w:val="left"/>
              <w:rPr>
                <w:rFonts w:cs="Arial"/>
                <w:bCs/>
                <w:color w:val="000000" w:themeColor="text1"/>
                <w:sz w:val="18"/>
                <w:szCs w:val="18"/>
                <w:lang w:val="en-GB"/>
              </w:rPr>
            </w:pPr>
            <w:r w:rsidRPr="007174BE">
              <w:rPr>
                <w:rFonts w:cs="Arial"/>
                <w:sz w:val="18"/>
                <w:szCs w:val="18"/>
                <w:lang w:val="en-GB"/>
              </w:rPr>
              <w:t>Location Maritime Resource Name</w:t>
            </w:r>
          </w:p>
        </w:tc>
        <w:tc>
          <w:tcPr>
            <w:tcW w:w="2126" w:type="dxa"/>
            <w:shd w:val="clear" w:color="auto" w:fill="auto"/>
            <w:vAlign w:val="center"/>
          </w:tcPr>
          <w:p w14:paraId="4B1B7B21" w14:textId="0B8EFD3C" w:rsidR="00087D96" w:rsidRPr="007174BE" w:rsidRDefault="00087D96" w:rsidP="007174BE">
            <w:pPr>
              <w:spacing w:before="60" w:after="60" w:line="240" w:lineRule="auto"/>
              <w:jc w:val="left"/>
              <w:rPr>
                <w:rFonts w:cs="Arial"/>
                <w:color w:val="000000" w:themeColor="text1"/>
                <w:sz w:val="18"/>
                <w:szCs w:val="18"/>
                <w:lang w:val="en-GB"/>
              </w:rPr>
            </w:pPr>
            <w:r w:rsidRPr="007174BE">
              <w:rPr>
                <w:rFonts w:eastAsia="Calibri" w:cs="Arial"/>
                <w:sz w:val="18"/>
                <w:szCs w:val="18"/>
                <w:lang w:val="en-GB"/>
              </w:rPr>
              <w:t>locationMRN</w:t>
            </w:r>
          </w:p>
        </w:tc>
        <w:tc>
          <w:tcPr>
            <w:tcW w:w="567" w:type="dxa"/>
            <w:shd w:val="clear" w:color="auto" w:fill="auto"/>
            <w:vAlign w:val="center"/>
          </w:tcPr>
          <w:p w14:paraId="784F80AB" w14:textId="0795A3A4" w:rsidR="00087D96" w:rsidRPr="007174BE" w:rsidRDefault="00087D96" w:rsidP="007174BE">
            <w:pPr>
              <w:spacing w:before="60" w:after="60" w:line="240" w:lineRule="auto"/>
              <w:jc w:val="center"/>
              <w:rPr>
                <w:rFonts w:cs="Arial"/>
                <w:color w:val="000000" w:themeColor="text1"/>
                <w:sz w:val="18"/>
                <w:szCs w:val="18"/>
                <w:lang w:val="en-GB"/>
              </w:rPr>
            </w:pPr>
            <w:r w:rsidRPr="007174BE">
              <w:rPr>
                <w:rFonts w:eastAsia="Calibri" w:cs="Arial"/>
                <w:sz w:val="18"/>
                <w:szCs w:val="18"/>
                <w:lang w:val="en-GB"/>
              </w:rPr>
              <w:t>0..1</w:t>
            </w:r>
          </w:p>
        </w:tc>
        <w:tc>
          <w:tcPr>
            <w:tcW w:w="1134" w:type="dxa"/>
            <w:shd w:val="clear" w:color="auto" w:fill="auto"/>
            <w:vAlign w:val="center"/>
          </w:tcPr>
          <w:p w14:paraId="1D081E9A" w14:textId="12B390F0" w:rsidR="00087D96" w:rsidRPr="007174BE" w:rsidRDefault="00087D96" w:rsidP="007174BE">
            <w:pPr>
              <w:spacing w:before="60" w:after="60" w:line="240" w:lineRule="auto"/>
              <w:jc w:val="left"/>
              <w:rPr>
                <w:rFonts w:cs="Arial"/>
                <w:bCs/>
                <w:color w:val="000000" w:themeColor="text1"/>
                <w:sz w:val="18"/>
                <w:szCs w:val="18"/>
                <w:lang w:val="en-GB"/>
              </w:rPr>
            </w:pPr>
            <w:r w:rsidRPr="007174BE">
              <w:rPr>
                <w:rFonts w:eastAsia="Calibri" w:cs="Arial"/>
                <w:color w:val="000000" w:themeColor="text1"/>
                <w:sz w:val="18"/>
                <w:szCs w:val="18"/>
                <w:lang w:val="en-GB"/>
              </w:rPr>
              <w:t>String</w:t>
            </w:r>
          </w:p>
        </w:tc>
        <w:tc>
          <w:tcPr>
            <w:tcW w:w="3209" w:type="dxa"/>
            <w:shd w:val="clear" w:color="auto" w:fill="auto"/>
            <w:vAlign w:val="center"/>
          </w:tcPr>
          <w:p w14:paraId="0DCC102C" w14:textId="5423D396" w:rsidR="00087D96" w:rsidRPr="007174BE" w:rsidRDefault="00087D96" w:rsidP="007174BE">
            <w:pPr>
              <w:spacing w:before="60" w:after="60" w:line="240" w:lineRule="auto"/>
              <w:jc w:val="left"/>
              <w:rPr>
                <w:rFonts w:eastAsia="Calibri" w:cs="Arial"/>
                <w:color w:val="000000" w:themeColor="text1"/>
                <w:sz w:val="18"/>
                <w:szCs w:val="18"/>
                <w:lang w:val="en-GB"/>
              </w:rPr>
            </w:pPr>
            <w:r w:rsidRPr="007174BE">
              <w:rPr>
                <w:rFonts w:eastAsia="Calibri" w:cs="Arial"/>
                <w:color w:val="000000" w:themeColor="text1"/>
                <w:sz w:val="18"/>
                <w:szCs w:val="18"/>
                <w:lang w:val="en-GB"/>
              </w:rPr>
              <w:t xml:space="preserve">The Maritime Resource Name </w:t>
            </w:r>
            <w:r w:rsidR="00ED76DA">
              <w:rPr>
                <w:rFonts w:eastAsia="Calibri" w:cs="Arial"/>
                <w:color w:val="000000" w:themeColor="text1"/>
                <w:sz w:val="18"/>
                <w:szCs w:val="18"/>
                <w:lang w:val="en-GB"/>
              </w:rPr>
              <w:t>assigned to the station, if any</w:t>
            </w:r>
          </w:p>
          <w:p w14:paraId="5B8AC4CC" w14:textId="7D78F136" w:rsidR="00087D96" w:rsidRPr="007174BE" w:rsidRDefault="00087D96" w:rsidP="007174BE">
            <w:pPr>
              <w:spacing w:before="60" w:after="60" w:line="240" w:lineRule="auto"/>
              <w:jc w:val="left"/>
              <w:rPr>
                <w:rFonts w:cs="Arial"/>
                <w:bCs/>
                <w:color w:val="000000" w:themeColor="text1"/>
                <w:sz w:val="18"/>
                <w:szCs w:val="18"/>
                <w:lang w:val="en-GB"/>
              </w:rPr>
            </w:pPr>
            <w:r w:rsidRPr="007174BE">
              <w:rPr>
                <w:rFonts w:eastAsia="Calibri" w:cs="Arial"/>
                <w:color w:val="000000" w:themeColor="text1"/>
                <w:sz w:val="18"/>
                <w:szCs w:val="18"/>
                <w:lang w:val="en-GB"/>
              </w:rPr>
              <w:t>Must be formatted as an MRN (cf. IALA G1143)</w:t>
            </w:r>
          </w:p>
        </w:tc>
      </w:tr>
      <w:tr w:rsidR="00087D96" w:rsidRPr="007174BE" w14:paraId="31626BC9" w14:textId="77777777" w:rsidTr="00ED76DA">
        <w:trPr>
          <w:cantSplit/>
        </w:trPr>
        <w:tc>
          <w:tcPr>
            <w:tcW w:w="431" w:type="dxa"/>
            <w:vAlign w:val="center"/>
          </w:tcPr>
          <w:p w14:paraId="64AC70BF" w14:textId="3AD294F9" w:rsidR="00087D96" w:rsidRPr="007174BE" w:rsidRDefault="00087D96" w:rsidP="007174BE">
            <w:pPr>
              <w:spacing w:before="60" w:after="60" w:line="240" w:lineRule="auto"/>
              <w:jc w:val="center"/>
              <w:rPr>
                <w:rFonts w:cs="Arial"/>
                <w:color w:val="000000" w:themeColor="text1"/>
                <w:sz w:val="18"/>
                <w:szCs w:val="18"/>
                <w:lang w:val="en-GB"/>
              </w:rPr>
            </w:pPr>
            <w:r w:rsidRPr="007174BE">
              <w:rPr>
                <w:rFonts w:cs="Arial"/>
                <w:color w:val="000000" w:themeColor="text1"/>
                <w:sz w:val="18"/>
                <w:szCs w:val="18"/>
                <w:lang w:val="en-GB"/>
              </w:rPr>
              <w:t>10</w:t>
            </w:r>
          </w:p>
        </w:tc>
        <w:tc>
          <w:tcPr>
            <w:tcW w:w="1549" w:type="dxa"/>
            <w:vAlign w:val="center"/>
          </w:tcPr>
          <w:p w14:paraId="466E312B" w14:textId="3BA9DB1D" w:rsidR="00087D96" w:rsidRPr="007174BE" w:rsidRDefault="00087D96" w:rsidP="007174BE">
            <w:pPr>
              <w:spacing w:before="60" w:after="60" w:line="240" w:lineRule="auto"/>
              <w:jc w:val="left"/>
              <w:rPr>
                <w:rFonts w:cs="Arial"/>
                <w:bCs/>
                <w:color w:val="000000" w:themeColor="text1"/>
                <w:sz w:val="18"/>
                <w:szCs w:val="18"/>
                <w:lang w:val="en-GB"/>
              </w:rPr>
            </w:pPr>
            <w:r w:rsidRPr="007174BE">
              <w:rPr>
                <w:rFonts w:cs="Arial"/>
                <w:sz w:val="18"/>
                <w:szCs w:val="18"/>
                <w:lang w:val="en-GB"/>
              </w:rPr>
              <w:t>URL to station or data portal.</w:t>
            </w:r>
          </w:p>
        </w:tc>
        <w:tc>
          <w:tcPr>
            <w:tcW w:w="2126" w:type="dxa"/>
            <w:shd w:val="clear" w:color="auto" w:fill="auto"/>
            <w:vAlign w:val="center"/>
          </w:tcPr>
          <w:p w14:paraId="0C611A09" w14:textId="7E47CC63" w:rsidR="00087D96" w:rsidRPr="007174BE" w:rsidRDefault="00087D96" w:rsidP="007174BE">
            <w:pPr>
              <w:spacing w:before="60" w:after="60" w:line="240" w:lineRule="auto"/>
              <w:jc w:val="left"/>
              <w:rPr>
                <w:rFonts w:cs="Arial"/>
                <w:color w:val="000000" w:themeColor="text1"/>
                <w:sz w:val="18"/>
                <w:szCs w:val="18"/>
                <w:lang w:val="en-GB"/>
              </w:rPr>
            </w:pPr>
            <w:r w:rsidRPr="007174BE">
              <w:rPr>
                <w:rFonts w:eastAsia="Calibri" w:cs="Arial"/>
                <w:sz w:val="18"/>
                <w:szCs w:val="18"/>
                <w:lang w:val="en-GB"/>
              </w:rPr>
              <w:t>stationURL</w:t>
            </w:r>
          </w:p>
        </w:tc>
        <w:tc>
          <w:tcPr>
            <w:tcW w:w="567" w:type="dxa"/>
            <w:shd w:val="clear" w:color="auto" w:fill="auto"/>
            <w:vAlign w:val="center"/>
          </w:tcPr>
          <w:p w14:paraId="043095D4" w14:textId="2378DE8A" w:rsidR="00087D96" w:rsidRPr="007174BE" w:rsidRDefault="00087D96" w:rsidP="007174BE">
            <w:pPr>
              <w:spacing w:before="60" w:after="60" w:line="240" w:lineRule="auto"/>
              <w:jc w:val="center"/>
              <w:rPr>
                <w:rFonts w:cs="Arial"/>
                <w:color w:val="000000" w:themeColor="text1"/>
                <w:sz w:val="18"/>
                <w:szCs w:val="18"/>
                <w:lang w:val="en-GB"/>
              </w:rPr>
            </w:pPr>
            <w:r w:rsidRPr="007174BE">
              <w:rPr>
                <w:rFonts w:eastAsia="Calibri" w:cs="Arial"/>
                <w:sz w:val="18"/>
                <w:szCs w:val="18"/>
                <w:lang w:val="en-GB"/>
              </w:rPr>
              <w:t>0..1</w:t>
            </w:r>
          </w:p>
        </w:tc>
        <w:tc>
          <w:tcPr>
            <w:tcW w:w="1134" w:type="dxa"/>
            <w:shd w:val="clear" w:color="auto" w:fill="auto"/>
            <w:vAlign w:val="center"/>
          </w:tcPr>
          <w:p w14:paraId="56F08F3A" w14:textId="6EFE0F40" w:rsidR="00087D96" w:rsidRPr="007174BE" w:rsidRDefault="00087D96" w:rsidP="007174BE">
            <w:pPr>
              <w:spacing w:before="60" w:after="60" w:line="240" w:lineRule="auto"/>
              <w:jc w:val="left"/>
              <w:rPr>
                <w:rFonts w:cs="Arial"/>
                <w:bCs/>
                <w:color w:val="000000" w:themeColor="text1"/>
                <w:sz w:val="18"/>
                <w:szCs w:val="18"/>
                <w:lang w:val="en-GB"/>
              </w:rPr>
            </w:pPr>
            <w:r w:rsidRPr="007174BE">
              <w:rPr>
                <w:rFonts w:eastAsia="Calibri" w:cs="Arial"/>
                <w:color w:val="000000" w:themeColor="text1"/>
                <w:sz w:val="18"/>
                <w:szCs w:val="18"/>
                <w:lang w:val="en-GB"/>
              </w:rPr>
              <w:t>String</w:t>
            </w:r>
          </w:p>
        </w:tc>
        <w:tc>
          <w:tcPr>
            <w:tcW w:w="3209" w:type="dxa"/>
            <w:shd w:val="clear" w:color="auto" w:fill="auto"/>
            <w:vAlign w:val="center"/>
          </w:tcPr>
          <w:p w14:paraId="239BF028" w14:textId="31A8CC73" w:rsidR="00087D96" w:rsidRPr="007174BE" w:rsidRDefault="00ED76DA" w:rsidP="007174BE">
            <w:pPr>
              <w:spacing w:before="60" w:after="60" w:line="240" w:lineRule="auto"/>
              <w:jc w:val="left"/>
              <w:rPr>
                <w:rFonts w:eastAsia="Calibri" w:cs="Arial"/>
                <w:color w:val="000000" w:themeColor="text1"/>
                <w:sz w:val="18"/>
                <w:szCs w:val="18"/>
                <w:lang w:val="en-GB"/>
              </w:rPr>
            </w:pPr>
            <w:r>
              <w:rPr>
                <w:rFonts w:eastAsia="Calibri" w:cs="Arial"/>
                <w:color w:val="000000" w:themeColor="text1"/>
                <w:sz w:val="18"/>
                <w:szCs w:val="18"/>
                <w:lang w:val="en-GB"/>
              </w:rPr>
              <w:t>URL to station or data portal</w:t>
            </w:r>
          </w:p>
          <w:p w14:paraId="65B37A29" w14:textId="1D141688" w:rsidR="00087D96" w:rsidRPr="007174BE" w:rsidRDefault="00087D96" w:rsidP="00ED76DA">
            <w:pPr>
              <w:spacing w:before="60" w:after="60" w:line="240" w:lineRule="auto"/>
              <w:jc w:val="left"/>
              <w:rPr>
                <w:rFonts w:cs="Arial"/>
                <w:bCs/>
                <w:color w:val="000000" w:themeColor="text1"/>
                <w:sz w:val="18"/>
                <w:szCs w:val="18"/>
                <w:lang w:val="en-GB"/>
              </w:rPr>
            </w:pPr>
            <w:r w:rsidRPr="007174BE">
              <w:rPr>
                <w:rFonts w:eastAsia="Calibri" w:cs="Arial"/>
                <w:color w:val="000000" w:themeColor="text1"/>
                <w:sz w:val="18"/>
                <w:szCs w:val="18"/>
                <w:lang w:val="en-GB"/>
              </w:rPr>
              <w:t xml:space="preserve">Must be an </w:t>
            </w:r>
            <w:r w:rsidRPr="007174BE">
              <w:rPr>
                <w:rFonts w:eastAsia="Calibri" w:cs="Arial"/>
                <w:i/>
                <w:iCs/>
                <w:color w:val="000000" w:themeColor="text1"/>
                <w:sz w:val="18"/>
                <w:szCs w:val="18"/>
                <w:lang w:val="en-GB"/>
              </w:rPr>
              <w:t>http</w:t>
            </w:r>
            <w:r w:rsidRPr="007174BE">
              <w:rPr>
                <w:rFonts w:eastAsia="Calibri" w:cs="Arial"/>
                <w:color w:val="000000" w:themeColor="text1"/>
                <w:sz w:val="18"/>
                <w:szCs w:val="18"/>
                <w:lang w:val="en-GB"/>
              </w:rPr>
              <w:t xml:space="preserve"> or </w:t>
            </w:r>
            <w:r w:rsidRPr="007174BE">
              <w:rPr>
                <w:rFonts w:eastAsia="Calibri" w:cs="Arial"/>
                <w:i/>
                <w:iCs/>
                <w:color w:val="000000" w:themeColor="text1"/>
                <w:sz w:val="18"/>
                <w:szCs w:val="18"/>
                <w:lang w:val="en-GB"/>
              </w:rPr>
              <w:t>https</w:t>
            </w:r>
            <w:r w:rsidRPr="007174BE">
              <w:rPr>
                <w:rFonts w:eastAsia="Calibri" w:cs="Arial"/>
                <w:color w:val="000000" w:themeColor="text1"/>
                <w:sz w:val="18"/>
                <w:szCs w:val="18"/>
                <w:lang w:val="en-GB"/>
              </w:rPr>
              <w:t xml:space="preserve"> URL (S-100 </w:t>
            </w:r>
            <w:r w:rsidR="00ED76DA">
              <w:rPr>
                <w:rFonts w:eastAsia="Calibri" w:cs="Arial"/>
                <w:color w:val="000000" w:themeColor="text1"/>
                <w:sz w:val="18"/>
                <w:szCs w:val="18"/>
                <w:lang w:val="en-GB"/>
              </w:rPr>
              <w:t>Part 1, c</w:t>
            </w:r>
            <w:r w:rsidRPr="007174BE">
              <w:rPr>
                <w:rFonts w:eastAsia="Calibri" w:cs="Arial"/>
                <w:color w:val="000000" w:themeColor="text1"/>
                <w:sz w:val="18"/>
                <w:szCs w:val="18"/>
                <w:lang w:val="en-GB"/>
              </w:rPr>
              <w:t>lause 1-4.6; RFC 3986)</w:t>
            </w:r>
          </w:p>
        </w:tc>
      </w:tr>
    </w:tbl>
    <w:p w14:paraId="27E1177A" w14:textId="68C52663" w:rsidR="00254B35" w:rsidRPr="00CF30EA" w:rsidRDefault="00254B35" w:rsidP="00ED76DA">
      <w:pPr>
        <w:spacing w:after="0" w:line="240" w:lineRule="auto"/>
        <w:rPr>
          <w:b/>
          <w:bCs/>
          <w:sz w:val="22"/>
          <w:lang w:val="en-GB"/>
        </w:rPr>
      </w:pPr>
    </w:p>
    <w:p w14:paraId="6F61AC14" w14:textId="77777777" w:rsidR="003B01FD" w:rsidRPr="00CF30EA" w:rsidRDefault="003B01FD" w:rsidP="00ED76DA">
      <w:pPr>
        <w:pStyle w:val="Heading3"/>
        <w:tabs>
          <w:tab w:val="clear" w:pos="660"/>
          <w:tab w:val="clear" w:pos="880"/>
          <w:tab w:val="left" w:pos="851"/>
        </w:tabs>
        <w:spacing w:before="120" w:after="120" w:line="240" w:lineRule="auto"/>
        <w:ind w:left="851" w:hanging="851"/>
      </w:pPr>
      <w:bookmarkStart w:id="1215" w:name="_Toc112167369"/>
      <w:bookmarkStart w:id="1216" w:name="_Toc172126856"/>
      <w:r w:rsidRPr="00CF30EA">
        <w:t>Additional enumerations used in carrier metadata</w:t>
      </w:r>
      <w:bookmarkEnd w:id="1215"/>
      <w:bookmarkEnd w:id="1216"/>
    </w:p>
    <w:p w14:paraId="11135B8D" w14:textId="46FB8D9F" w:rsidR="003B01FD" w:rsidRPr="00CA15F8" w:rsidRDefault="003B01FD" w:rsidP="005102EF">
      <w:pPr>
        <w:pStyle w:val="Caption"/>
        <w:keepNext/>
      </w:pPr>
      <w:bookmarkStart w:id="1217" w:name="_Ref109248372"/>
      <w:r w:rsidRPr="00CA15F8">
        <w:t xml:space="preserve">Table </w:t>
      </w:r>
      <w:r>
        <w:fldChar w:fldCharType="begin"/>
      </w:r>
      <w:r>
        <w:instrText xml:space="preserve"> STYLEREF 1 \s </w:instrText>
      </w:r>
      <w:r>
        <w:fldChar w:fldCharType="separate"/>
      </w:r>
      <w:r w:rsidR="00D33763">
        <w:rPr>
          <w:noProof/>
        </w:rPr>
        <w:t>12</w:t>
      </w:r>
      <w:r>
        <w:rPr>
          <w:noProof/>
        </w:rPr>
        <w:fldChar w:fldCharType="end"/>
      </w:r>
      <w:r w:rsidR="00CA15F8">
        <w:t>-</w:t>
      </w:r>
      <w:r>
        <w:fldChar w:fldCharType="begin"/>
      </w:r>
      <w:r>
        <w:instrText xml:space="preserve"> SEQ Table \* ARABIC \s 1 </w:instrText>
      </w:r>
      <w:r>
        <w:fldChar w:fldCharType="separate"/>
      </w:r>
      <w:r w:rsidR="00D33763">
        <w:rPr>
          <w:noProof/>
        </w:rPr>
        <w:t>5</w:t>
      </w:r>
      <w:r>
        <w:rPr>
          <w:noProof/>
        </w:rPr>
        <w:fldChar w:fldCharType="end"/>
      </w:r>
      <w:bookmarkEnd w:id="1217"/>
      <w:r w:rsidRPr="00CA15F8">
        <w:t xml:space="preserve"> </w:t>
      </w:r>
      <w:r w:rsidR="00CA15F8">
        <w:t>–</w:t>
      </w:r>
      <w:r w:rsidRPr="00CA15F8">
        <w:t xml:space="preserve"> Type of the horizontal CRS</w:t>
      </w:r>
    </w:p>
    <w:tbl>
      <w:tblPr>
        <w:tblStyle w:val="TableGrid"/>
        <w:tblW w:w="0" w:type="auto"/>
        <w:tblCellMar>
          <w:left w:w="58" w:type="dxa"/>
          <w:right w:w="58" w:type="dxa"/>
        </w:tblCellMar>
        <w:tblLook w:val="04A0" w:firstRow="1" w:lastRow="0" w:firstColumn="1" w:lastColumn="0" w:noHBand="0" w:noVBand="1"/>
      </w:tblPr>
      <w:tblGrid>
        <w:gridCol w:w="1137"/>
        <w:gridCol w:w="1837"/>
        <w:gridCol w:w="4599"/>
        <w:gridCol w:w="566"/>
        <w:gridCol w:w="877"/>
      </w:tblGrid>
      <w:tr w:rsidR="003B01FD" w:rsidRPr="00CF30EA" w14:paraId="68421812" w14:textId="77777777" w:rsidTr="00CA15F8">
        <w:trPr>
          <w:cantSplit/>
        </w:trPr>
        <w:tc>
          <w:tcPr>
            <w:tcW w:w="0" w:type="auto"/>
            <w:shd w:val="clear" w:color="auto" w:fill="D9D9D9" w:themeFill="background1" w:themeFillShade="D9"/>
          </w:tcPr>
          <w:p w14:paraId="2EABF36F"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Item</w:t>
            </w:r>
          </w:p>
        </w:tc>
        <w:tc>
          <w:tcPr>
            <w:tcW w:w="0" w:type="auto"/>
            <w:shd w:val="clear" w:color="auto" w:fill="D9D9D9" w:themeFill="background1" w:themeFillShade="D9"/>
          </w:tcPr>
          <w:p w14:paraId="15A6C08B"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Name</w:t>
            </w:r>
          </w:p>
        </w:tc>
        <w:tc>
          <w:tcPr>
            <w:tcW w:w="0" w:type="auto"/>
            <w:shd w:val="clear" w:color="auto" w:fill="D9D9D9" w:themeFill="background1" w:themeFillShade="D9"/>
          </w:tcPr>
          <w:p w14:paraId="39355875"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Description</w:t>
            </w:r>
          </w:p>
        </w:tc>
        <w:tc>
          <w:tcPr>
            <w:tcW w:w="0" w:type="auto"/>
            <w:shd w:val="clear" w:color="auto" w:fill="D9D9D9" w:themeFill="background1" w:themeFillShade="D9"/>
          </w:tcPr>
          <w:p w14:paraId="4E8F50AD" w14:textId="77777777" w:rsidR="003B01FD" w:rsidRPr="00CF30EA" w:rsidRDefault="003B01FD" w:rsidP="00CA15F8">
            <w:pPr>
              <w:spacing w:before="60" w:after="60" w:line="240" w:lineRule="auto"/>
              <w:jc w:val="center"/>
              <w:rPr>
                <w:b/>
                <w:bCs/>
                <w:sz w:val="18"/>
                <w:szCs w:val="18"/>
                <w:lang w:val="en-GB"/>
              </w:rPr>
            </w:pPr>
            <w:r w:rsidRPr="00CF30EA">
              <w:rPr>
                <w:b/>
                <w:bCs/>
                <w:sz w:val="18"/>
                <w:szCs w:val="18"/>
                <w:lang w:val="en-GB"/>
              </w:rPr>
              <w:t>Code</w:t>
            </w:r>
          </w:p>
        </w:tc>
        <w:tc>
          <w:tcPr>
            <w:tcW w:w="0" w:type="auto"/>
            <w:shd w:val="clear" w:color="auto" w:fill="D9D9D9" w:themeFill="background1" w:themeFillShade="D9"/>
          </w:tcPr>
          <w:p w14:paraId="6B16E452"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Remarks</w:t>
            </w:r>
          </w:p>
        </w:tc>
      </w:tr>
      <w:tr w:rsidR="003B01FD" w:rsidRPr="00CF30EA" w14:paraId="143509DA" w14:textId="77777777" w:rsidTr="00CA15F8">
        <w:trPr>
          <w:cantSplit/>
        </w:trPr>
        <w:tc>
          <w:tcPr>
            <w:tcW w:w="0" w:type="auto"/>
          </w:tcPr>
          <w:p w14:paraId="4AA25529" w14:textId="77777777" w:rsidR="003B01FD" w:rsidRPr="00CF30EA" w:rsidRDefault="003B01FD" w:rsidP="00CA15F8">
            <w:pPr>
              <w:spacing w:before="60" w:after="60" w:line="240" w:lineRule="auto"/>
              <w:rPr>
                <w:sz w:val="18"/>
                <w:szCs w:val="18"/>
                <w:lang w:val="en-GB"/>
              </w:rPr>
            </w:pPr>
            <w:r w:rsidRPr="00CF30EA">
              <w:rPr>
                <w:sz w:val="18"/>
                <w:szCs w:val="18"/>
                <w:lang w:val="en-GB"/>
              </w:rPr>
              <w:t>Enumeration</w:t>
            </w:r>
          </w:p>
        </w:tc>
        <w:tc>
          <w:tcPr>
            <w:tcW w:w="0" w:type="auto"/>
          </w:tcPr>
          <w:p w14:paraId="50A9F1F1" w14:textId="77777777" w:rsidR="003B01FD" w:rsidRPr="00CF30EA" w:rsidRDefault="003B01FD" w:rsidP="00CA15F8">
            <w:pPr>
              <w:spacing w:before="60" w:after="60" w:line="240" w:lineRule="auto"/>
              <w:rPr>
                <w:sz w:val="18"/>
                <w:szCs w:val="18"/>
                <w:lang w:val="en-GB"/>
              </w:rPr>
            </w:pPr>
            <w:r w:rsidRPr="00CF30EA">
              <w:rPr>
                <w:sz w:val="18"/>
                <w:szCs w:val="18"/>
                <w:lang w:val="en-GB"/>
              </w:rPr>
              <w:t>typeOfHorizontalCRS</w:t>
            </w:r>
          </w:p>
        </w:tc>
        <w:tc>
          <w:tcPr>
            <w:tcW w:w="0" w:type="auto"/>
          </w:tcPr>
          <w:p w14:paraId="22B3818B" w14:textId="77777777" w:rsidR="003B01FD" w:rsidRPr="00CF30EA" w:rsidRDefault="003B01FD" w:rsidP="00CA15F8">
            <w:pPr>
              <w:spacing w:before="60" w:after="60" w:line="240" w:lineRule="auto"/>
              <w:rPr>
                <w:sz w:val="18"/>
                <w:szCs w:val="18"/>
                <w:lang w:val="en-GB"/>
              </w:rPr>
            </w:pPr>
            <w:r w:rsidRPr="00CF30EA">
              <w:rPr>
                <w:sz w:val="18"/>
                <w:szCs w:val="18"/>
                <w:lang w:val="en-GB"/>
              </w:rPr>
              <w:t>Codes for describing the type of the two-dimensional horizontal CRS</w:t>
            </w:r>
          </w:p>
        </w:tc>
        <w:tc>
          <w:tcPr>
            <w:tcW w:w="0" w:type="auto"/>
          </w:tcPr>
          <w:p w14:paraId="5B7D86EA" w14:textId="432D1692" w:rsidR="003B01FD" w:rsidRPr="00CF30EA" w:rsidRDefault="00A07240" w:rsidP="00CA15F8">
            <w:pPr>
              <w:spacing w:before="60" w:after="60" w:line="240" w:lineRule="auto"/>
              <w:jc w:val="center"/>
              <w:rPr>
                <w:sz w:val="18"/>
                <w:szCs w:val="18"/>
                <w:lang w:val="en-GB"/>
              </w:rPr>
            </w:pPr>
            <w:r>
              <w:rPr>
                <w:sz w:val="18"/>
                <w:szCs w:val="18"/>
                <w:lang w:val="en-GB"/>
              </w:rPr>
              <w:t>-</w:t>
            </w:r>
          </w:p>
        </w:tc>
        <w:tc>
          <w:tcPr>
            <w:tcW w:w="0" w:type="auto"/>
          </w:tcPr>
          <w:p w14:paraId="79AD9B8B" w14:textId="77777777" w:rsidR="003B01FD" w:rsidRPr="00CF30EA" w:rsidRDefault="003B01FD" w:rsidP="00CA15F8">
            <w:pPr>
              <w:spacing w:before="60" w:after="60" w:line="240" w:lineRule="auto"/>
              <w:rPr>
                <w:sz w:val="18"/>
                <w:szCs w:val="18"/>
                <w:lang w:val="en-GB"/>
              </w:rPr>
            </w:pPr>
          </w:p>
        </w:tc>
      </w:tr>
      <w:tr w:rsidR="003B01FD" w:rsidRPr="00CF30EA" w14:paraId="2222CF04" w14:textId="77777777" w:rsidTr="00CA15F8">
        <w:trPr>
          <w:cantSplit/>
        </w:trPr>
        <w:tc>
          <w:tcPr>
            <w:tcW w:w="0" w:type="auto"/>
          </w:tcPr>
          <w:p w14:paraId="51C7A877" w14:textId="77777777" w:rsidR="003B01FD" w:rsidRPr="00CF30EA" w:rsidRDefault="003B01FD" w:rsidP="00CA15F8">
            <w:pPr>
              <w:spacing w:before="60" w:after="60" w:line="240" w:lineRule="auto"/>
              <w:rPr>
                <w:sz w:val="18"/>
                <w:szCs w:val="18"/>
                <w:lang w:val="en-GB"/>
              </w:rPr>
            </w:pPr>
            <w:r w:rsidRPr="00CF30EA">
              <w:rPr>
                <w:sz w:val="18"/>
                <w:szCs w:val="18"/>
                <w:lang w:val="en-GB"/>
              </w:rPr>
              <w:t>Literal</w:t>
            </w:r>
          </w:p>
        </w:tc>
        <w:tc>
          <w:tcPr>
            <w:tcW w:w="0" w:type="auto"/>
          </w:tcPr>
          <w:p w14:paraId="7396C6E0" w14:textId="77777777" w:rsidR="003B01FD" w:rsidRPr="00CF30EA" w:rsidRDefault="003B01FD" w:rsidP="00CA15F8">
            <w:pPr>
              <w:spacing w:before="60" w:after="60" w:line="240" w:lineRule="auto"/>
              <w:rPr>
                <w:sz w:val="18"/>
                <w:szCs w:val="18"/>
                <w:lang w:val="en-GB"/>
              </w:rPr>
            </w:pPr>
            <w:r w:rsidRPr="00CF30EA">
              <w:rPr>
                <w:sz w:val="18"/>
                <w:szCs w:val="18"/>
                <w:lang w:val="en-GB"/>
              </w:rPr>
              <w:t>geodeticCRS2D</w:t>
            </w:r>
          </w:p>
        </w:tc>
        <w:tc>
          <w:tcPr>
            <w:tcW w:w="0" w:type="auto"/>
          </w:tcPr>
          <w:p w14:paraId="7A5883EB" w14:textId="77777777" w:rsidR="003B01FD" w:rsidRPr="00CF30EA" w:rsidRDefault="003B01FD" w:rsidP="00CA15F8">
            <w:pPr>
              <w:spacing w:before="60" w:after="60" w:line="240" w:lineRule="auto"/>
              <w:rPr>
                <w:sz w:val="18"/>
                <w:szCs w:val="18"/>
                <w:lang w:val="en-GB"/>
              </w:rPr>
            </w:pPr>
            <w:r w:rsidRPr="00CF30EA">
              <w:rPr>
                <w:sz w:val="18"/>
                <w:szCs w:val="18"/>
                <w:lang w:val="en-GB"/>
              </w:rPr>
              <w:t>Two-dimensional geodetic CRS</w:t>
            </w:r>
          </w:p>
        </w:tc>
        <w:tc>
          <w:tcPr>
            <w:tcW w:w="0" w:type="auto"/>
          </w:tcPr>
          <w:p w14:paraId="30C9DB03" w14:textId="77777777" w:rsidR="003B01FD" w:rsidRPr="00CF30EA" w:rsidRDefault="003B01FD" w:rsidP="00CA15F8">
            <w:pPr>
              <w:spacing w:before="60" w:after="60" w:line="240" w:lineRule="auto"/>
              <w:jc w:val="center"/>
              <w:rPr>
                <w:sz w:val="18"/>
                <w:szCs w:val="18"/>
                <w:lang w:val="en-GB"/>
              </w:rPr>
            </w:pPr>
            <w:r w:rsidRPr="00CF30EA">
              <w:rPr>
                <w:sz w:val="18"/>
                <w:szCs w:val="18"/>
                <w:lang w:val="en-GB"/>
              </w:rPr>
              <w:t>1</w:t>
            </w:r>
          </w:p>
        </w:tc>
        <w:tc>
          <w:tcPr>
            <w:tcW w:w="0" w:type="auto"/>
          </w:tcPr>
          <w:p w14:paraId="4AE3D9AE" w14:textId="77777777" w:rsidR="003B01FD" w:rsidRPr="00CF30EA" w:rsidRDefault="003B01FD" w:rsidP="00CA15F8">
            <w:pPr>
              <w:spacing w:before="60" w:after="60" w:line="240" w:lineRule="auto"/>
              <w:rPr>
                <w:sz w:val="18"/>
                <w:szCs w:val="18"/>
                <w:lang w:val="en-GB"/>
              </w:rPr>
            </w:pPr>
          </w:p>
        </w:tc>
      </w:tr>
      <w:tr w:rsidR="003B01FD" w:rsidRPr="00CF30EA" w14:paraId="18A96650" w14:textId="77777777" w:rsidTr="00CA15F8">
        <w:trPr>
          <w:cantSplit/>
        </w:trPr>
        <w:tc>
          <w:tcPr>
            <w:tcW w:w="0" w:type="auto"/>
          </w:tcPr>
          <w:p w14:paraId="2C6C8806" w14:textId="77777777" w:rsidR="003B01FD" w:rsidRPr="00CF30EA" w:rsidRDefault="003B01FD" w:rsidP="00CA15F8">
            <w:pPr>
              <w:spacing w:before="60" w:after="60" w:line="240" w:lineRule="auto"/>
              <w:rPr>
                <w:sz w:val="18"/>
                <w:szCs w:val="18"/>
                <w:lang w:val="en-GB"/>
              </w:rPr>
            </w:pPr>
            <w:r w:rsidRPr="00CF30EA">
              <w:rPr>
                <w:sz w:val="18"/>
                <w:szCs w:val="18"/>
                <w:lang w:val="en-GB"/>
              </w:rPr>
              <w:t>Literal</w:t>
            </w:r>
          </w:p>
        </w:tc>
        <w:tc>
          <w:tcPr>
            <w:tcW w:w="0" w:type="auto"/>
          </w:tcPr>
          <w:p w14:paraId="5AAB112A" w14:textId="77777777" w:rsidR="003B01FD" w:rsidRPr="00CF30EA" w:rsidRDefault="003B01FD" w:rsidP="00CA15F8">
            <w:pPr>
              <w:spacing w:before="60" w:after="60" w:line="240" w:lineRule="auto"/>
              <w:rPr>
                <w:sz w:val="18"/>
                <w:szCs w:val="18"/>
                <w:lang w:val="en-GB"/>
              </w:rPr>
            </w:pPr>
            <w:r w:rsidRPr="00CF30EA">
              <w:rPr>
                <w:sz w:val="18"/>
                <w:szCs w:val="18"/>
                <w:lang w:val="en-GB"/>
              </w:rPr>
              <w:t>projectedCRS</w:t>
            </w:r>
          </w:p>
        </w:tc>
        <w:tc>
          <w:tcPr>
            <w:tcW w:w="0" w:type="auto"/>
          </w:tcPr>
          <w:p w14:paraId="6FBE60EE" w14:textId="77777777" w:rsidR="003B01FD" w:rsidRPr="00CF30EA" w:rsidRDefault="003B01FD" w:rsidP="00CA15F8">
            <w:pPr>
              <w:spacing w:before="60" w:after="60" w:line="240" w:lineRule="auto"/>
              <w:rPr>
                <w:sz w:val="18"/>
                <w:szCs w:val="18"/>
                <w:lang w:val="en-GB"/>
              </w:rPr>
            </w:pPr>
            <w:r w:rsidRPr="00CF30EA">
              <w:rPr>
                <w:sz w:val="18"/>
                <w:szCs w:val="18"/>
                <w:lang w:val="en-GB"/>
              </w:rPr>
              <w:t>Projected CRS</w:t>
            </w:r>
          </w:p>
        </w:tc>
        <w:tc>
          <w:tcPr>
            <w:tcW w:w="0" w:type="auto"/>
          </w:tcPr>
          <w:p w14:paraId="75998125" w14:textId="77777777" w:rsidR="003B01FD" w:rsidRPr="00CF30EA" w:rsidRDefault="003B01FD" w:rsidP="00CA15F8">
            <w:pPr>
              <w:spacing w:before="60" w:after="60" w:line="240" w:lineRule="auto"/>
              <w:jc w:val="center"/>
              <w:rPr>
                <w:sz w:val="18"/>
                <w:szCs w:val="18"/>
                <w:lang w:val="en-GB"/>
              </w:rPr>
            </w:pPr>
            <w:r w:rsidRPr="00CF30EA">
              <w:rPr>
                <w:sz w:val="18"/>
                <w:szCs w:val="18"/>
                <w:lang w:val="en-GB"/>
              </w:rPr>
              <w:t>2</w:t>
            </w:r>
          </w:p>
        </w:tc>
        <w:tc>
          <w:tcPr>
            <w:tcW w:w="0" w:type="auto"/>
          </w:tcPr>
          <w:p w14:paraId="1CFC5DDB" w14:textId="77777777" w:rsidR="003B01FD" w:rsidRPr="00CF30EA" w:rsidRDefault="003B01FD" w:rsidP="00CA15F8">
            <w:pPr>
              <w:spacing w:before="60" w:after="60" w:line="240" w:lineRule="auto"/>
              <w:rPr>
                <w:sz w:val="18"/>
                <w:szCs w:val="18"/>
                <w:lang w:val="en-GB"/>
              </w:rPr>
            </w:pPr>
          </w:p>
        </w:tc>
      </w:tr>
    </w:tbl>
    <w:p w14:paraId="35C6D70A" w14:textId="77777777" w:rsidR="003B01FD" w:rsidRPr="00CF30EA" w:rsidRDefault="003B01FD" w:rsidP="00CA15F8">
      <w:pPr>
        <w:spacing w:after="0" w:line="240" w:lineRule="auto"/>
        <w:rPr>
          <w:lang w:val="en-GB"/>
        </w:rPr>
      </w:pPr>
    </w:p>
    <w:p w14:paraId="28347B84" w14:textId="42DF9AC1" w:rsidR="003B01FD" w:rsidRPr="00CA15F8" w:rsidRDefault="003B01FD" w:rsidP="005102EF">
      <w:pPr>
        <w:pStyle w:val="Caption"/>
        <w:keepNext/>
      </w:pPr>
      <w:r w:rsidRPr="00CA15F8">
        <w:t xml:space="preserve">Table </w:t>
      </w:r>
      <w:r>
        <w:fldChar w:fldCharType="begin"/>
      </w:r>
      <w:r>
        <w:instrText xml:space="preserve"> STYLEREF 1 \s </w:instrText>
      </w:r>
      <w:r>
        <w:fldChar w:fldCharType="separate"/>
      </w:r>
      <w:r w:rsidR="00D33763">
        <w:rPr>
          <w:noProof/>
        </w:rPr>
        <w:t>12</w:t>
      </w:r>
      <w:r>
        <w:rPr>
          <w:noProof/>
        </w:rPr>
        <w:fldChar w:fldCharType="end"/>
      </w:r>
      <w:r w:rsidR="00CA15F8">
        <w:t>-</w:t>
      </w:r>
      <w:r>
        <w:fldChar w:fldCharType="begin"/>
      </w:r>
      <w:r>
        <w:instrText xml:space="preserve"> SEQ Table \* ARABIC \s 1 </w:instrText>
      </w:r>
      <w:r>
        <w:fldChar w:fldCharType="separate"/>
      </w:r>
      <w:r w:rsidR="00D33763">
        <w:rPr>
          <w:noProof/>
        </w:rPr>
        <w:t>6</w:t>
      </w:r>
      <w:r>
        <w:rPr>
          <w:noProof/>
        </w:rPr>
        <w:fldChar w:fldCharType="end"/>
      </w:r>
      <w:r w:rsidRPr="00CA15F8">
        <w:t xml:space="preserve"> </w:t>
      </w:r>
      <w:r w:rsidR="00CA15F8">
        <w:t>–</w:t>
      </w:r>
      <w:r w:rsidRPr="00CA15F8">
        <w:t xml:space="preserve"> Vertical datum reference</w:t>
      </w:r>
    </w:p>
    <w:tbl>
      <w:tblPr>
        <w:tblStyle w:val="TableGrid"/>
        <w:tblW w:w="0" w:type="auto"/>
        <w:tblCellMar>
          <w:left w:w="58" w:type="dxa"/>
          <w:right w:w="58" w:type="dxa"/>
        </w:tblCellMar>
        <w:tblLook w:val="04A0" w:firstRow="1" w:lastRow="0" w:firstColumn="1" w:lastColumn="0" w:noHBand="0" w:noVBand="1"/>
      </w:tblPr>
      <w:tblGrid>
        <w:gridCol w:w="1137"/>
        <w:gridCol w:w="2047"/>
        <w:gridCol w:w="4389"/>
        <w:gridCol w:w="566"/>
        <w:gridCol w:w="877"/>
      </w:tblGrid>
      <w:tr w:rsidR="003B01FD" w:rsidRPr="00CF30EA" w14:paraId="402B4F98" w14:textId="77777777" w:rsidTr="00CA15F8">
        <w:trPr>
          <w:cantSplit/>
        </w:trPr>
        <w:tc>
          <w:tcPr>
            <w:tcW w:w="0" w:type="auto"/>
            <w:shd w:val="clear" w:color="auto" w:fill="D9D9D9" w:themeFill="background1" w:themeFillShade="D9"/>
          </w:tcPr>
          <w:p w14:paraId="00734B7A"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Item</w:t>
            </w:r>
          </w:p>
        </w:tc>
        <w:tc>
          <w:tcPr>
            <w:tcW w:w="0" w:type="auto"/>
            <w:shd w:val="clear" w:color="auto" w:fill="D9D9D9" w:themeFill="background1" w:themeFillShade="D9"/>
          </w:tcPr>
          <w:p w14:paraId="62233699"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Name</w:t>
            </w:r>
          </w:p>
        </w:tc>
        <w:tc>
          <w:tcPr>
            <w:tcW w:w="0" w:type="auto"/>
            <w:shd w:val="clear" w:color="auto" w:fill="D9D9D9" w:themeFill="background1" w:themeFillShade="D9"/>
          </w:tcPr>
          <w:p w14:paraId="7BF27D05"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Description</w:t>
            </w:r>
          </w:p>
        </w:tc>
        <w:tc>
          <w:tcPr>
            <w:tcW w:w="0" w:type="auto"/>
            <w:shd w:val="clear" w:color="auto" w:fill="D9D9D9" w:themeFill="background1" w:themeFillShade="D9"/>
          </w:tcPr>
          <w:p w14:paraId="20B334A3" w14:textId="77777777" w:rsidR="003B01FD" w:rsidRPr="00CF30EA" w:rsidRDefault="003B01FD" w:rsidP="00CA15F8">
            <w:pPr>
              <w:spacing w:before="60" w:after="60" w:line="240" w:lineRule="auto"/>
              <w:jc w:val="center"/>
              <w:rPr>
                <w:b/>
                <w:bCs/>
                <w:sz w:val="18"/>
                <w:szCs w:val="18"/>
                <w:lang w:val="en-GB"/>
              </w:rPr>
            </w:pPr>
            <w:r w:rsidRPr="00CF30EA">
              <w:rPr>
                <w:b/>
                <w:bCs/>
                <w:sz w:val="18"/>
                <w:szCs w:val="18"/>
                <w:lang w:val="en-GB"/>
              </w:rPr>
              <w:t>Code</w:t>
            </w:r>
          </w:p>
        </w:tc>
        <w:tc>
          <w:tcPr>
            <w:tcW w:w="0" w:type="auto"/>
            <w:shd w:val="clear" w:color="auto" w:fill="D9D9D9" w:themeFill="background1" w:themeFillShade="D9"/>
          </w:tcPr>
          <w:p w14:paraId="15F70298"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Remarks</w:t>
            </w:r>
          </w:p>
        </w:tc>
      </w:tr>
      <w:tr w:rsidR="003B01FD" w:rsidRPr="00CF30EA" w14:paraId="5D6F4514" w14:textId="77777777" w:rsidTr="00CA15F8">
        <w:trPr>
          <w:cantSplit/>
        </w:trPr>
        <w:tc>
          <w:tcPr>
            <w:tcW w:w="0" w:type="auto"/>
          </w:tcPr>
          <w:p w14:paraId="589953E8" w14:textId="77777777" w:rsidR="003B01FD" w:rsidRPr="00CF30EA" w:rsidRDefault="003B01FD" w:rsidP="00CA15F8">
            <w:pPr>
              <w:spacing w:before="60" w:after="60" w:line="240" w:lineRule="auto"/>
              <w:rPr>
                <w:sz w:val="18"/>
                <w:szCs w:val="18"/>
                <w:lang w:val="en-GB"/>
              </w:rPr>
            </w:pPr>
            <w:r w:rsidRPr="00CF30EA">
              <w:rPr>
                <w:sz w:val="18"/>
                <w:szCs w:val="18"/>
                <w:lang w:val="en-GB"/>
              </w:rPr>
              <w:t>Enumeration</w:t>
            </w:r>
          </w:p>
        </w:tc>
        <w:tc>
          <w:tcPr>
            <w:tcW w:w="0" w:type="auto"/>
          </w:tcPr>
          <w:p w14:paraId="0D34D562" w14:textId="77777777" w:rsidR="003B01FD" w:rsidRPr="00CF30EA" w:rsidRDefault="003B01FD" w:rsidP="00CA15F8">
            <w:pPr>
              <w:spacing w:before="60" w:after="60" w:line="240" w:lineRule="auto"/>
              <w:rPr>
                <w:sz w:val="18"/>
                <w:szCs w:val="18"/>
                <w:lang w:val="en-GB"/>
              </w:rPr>
            </w:pPr>
            <w:r w:rsidRPr="00CF30EA">
              <w:rPr>
                <w:sz w:val="18"/>
                <w:szCs w:val="18"/>
                <w:lang w:val="en-GB"/>
              </w:rPr>
              <w:t>verticalDatumReference</w:t>
            </w:r>
          </w:p>
        </w:tc>
        <w:tc>
          <w:tcPr>
            <w:tcW w:w="0" w:type="auto"/>
          </w:tcPr>
          <w:p w14:paraId="3EEACBDF" w14:textId="77777777" w:rsidR="003B01FD" w:rsidRPr="00CF30EA" w:rsidRDefault="003B01FD" w:rsidP="00CA15F8">
            <w:pPr>
              <w:spacing w:before="60" w:after="60" w:line="240" w:lineRule="auto"/>
              <w:rPr>
                <w:sz w:val="18"/>
                <w:szCs w:val="18"/>
                <w:lang w:val="en-GB"/>
              </w:rPr>
            </w:pPr>
          </w:p>
        </w:tc>
        <w:tc>
          <w:tcPr>
            <w:tcW w:w="0" w:type="auto"/>
          </w:tcPr>
          <w:p w14:paraId="509BF77D" w14:textId="08A87F6C" w:rsidR="003B01FD" w:rsidRPr="00CF30EA" w:rsidRDefault="00A07240" w:rsidP="00CA15F8">
            <w:pPr>
              <w:spacing w:before="60" w:after="60" w:line="240" w:lineRule="auto"/>
              <w:jc w:val="center"/>
              <w:rPr>
                <w:sz w:val="18"/>
                <w:szCs w:val="18"/>
                <w:lang w:val="en-GB"/>
              </w:rPr>
            </w:pPr>
            <w:r>
              <w:rPr>
                <w:sz w:val="18"/>
                <w:szCs w:val="18"/>
                <w:lang w:val="en-GB"/>
              </w:rPr>
              <w:t>-</w:t>
            </w:r>
          </w:p>
        </w:tc>
        <w:tc>
          <w:tcPr>
            <w:tcW w:w="0" w:type="auto"/>
          </w:tcPr>
          <w:p w14:paraId="0A724936" w14:textId="77777777" w:rsidR="003B01FD" w:rsidRPr="00CF30EA" w:rsidRDefault="003B01FD" w:rsidP="00CA15F8">
            <w:pPr>
              <w:spacing w:before="60" w:after="60" w:line="240" w:lineRule="auto"/>
              <w:rPr>
                <w:sz w:val="18"/>
                <w:szCs w:val="18"/>
                <w:lang w:val="en-GB"/>
              </w:rPr>
            </w:pPr>
          </w:p>
        </w:tc>
      </w:tr>
      <w:tr w:rsidR="003B01FD" w:rsidRPr="00CF30EA" w14:paraId="4C5303E2" w14:textId="77777777" w:rsidTr="00CA15F8">
        <w:trPr>
          <w:cantSplit/>
        </w:trPr>
        <w:tc>
          <w:tcPr>
            <w:tcW w:w="0" w:type="auto"/>
          </w:tcPr>
          <w:p w14:paraId="10B9ED68" w14:textId="77777777" w:rsidR="003B01FD" w:rsidRPr="00CF30EA" w:rsidRDefault="003B01FD" w:rsidP="00CA15F8">
            <w:pPr>
              <w:spacing w:before="60" w:after="60" w:line="240" w:lineRule="auto"/>
              <w:rPr>
                <w:sz w:val="18"/>
                <w:szCs w:val="18"/>
                <w:lang w:val="en-GB"/>
              </w:rPr>
            </w:pPr>
            <w:r w:rsidRPr="00CF30EA">
              <w:rPr>
                <w:sz w:val="18"/>
                <w:szCs w:val="18"/>
                <w:lang w:val="en-GB"/>
              </w:rPr>
              <w:t>Literal</w:t>
            </w:r>
          </w:p>
        </w:tc>
        <w:tc>
          <w:tcPr>
            <w:tcW w:w="0" w:type="auto"/>
          </w:tcPr>
          <w:p w14:paraId="47D559CA" w14:textId="77777777" w:rsidR="003B01FD" w:rsidRPr="00CF30EA" w:rsidRDefault="003B01FD" w:rsidP="00CA15F8">
            <w:pPr>
              <w:spacing w:before="60" w:after="60" w:line="240" w:lineRule="auto"/>
              <w:rPr>
                <w:sz w:val="18"/>
                <w:szCs w:val="18"/>
                <w:lang w:val="en-GB"/>
              </w:rPr>
            </w:pPr>
            <w:r w:rsidRPr="00CF30EA">
              <w:rPr>
                <w:sz w:val="18"/>
                <w:szCs w:val="18"/>
                <w:lang w:val="en-GB"/>
              </w:rPr>
              <w:t>s100VerticalDatum</w:t>
            </w:r>
          </w:p>
        </w:tc>
        <w:tc>
          <w:tcPr>
            <w:tcW w:w="0" w:type="auto"/>
          </w:tcPr>
          <w:p w14:paraId="5EE27E43" w14:textId="77777777" w:rsidR="003B01FD" w:rsidRPr="00CF30EA" w:rsidRDefault="003B01FD" w:rsidP="00CA15F8">
            <w:pPr>
              <w:spacing w:before="60" w:after="60" w:line="240" w:lineRule="auto"/>
              <w:jc w:val="left"/>
              <w:rPr>
                <w:sz w:val="18"/>
                <w:szCs w:val="18"/>
                <w:lang w:val="en-GB"/>
              </w:rPr>
            </w:pPr>
            <w:r w:rsidRPr="00CF30EA">
              <w:rPr>
                <w:sz w:val="18"/>
                <w:szCs w:val="18"/>
                <w:lang w:val="en-GB"/>
              </w:rPr>
              <w:t>The vertical datum is one of those listed in S100_VerticalAndSoundingDatum</w:t>
            </w:r>
          </w:p>
        </w:tc>
        <w:tc>
          <w:tcPr>
            <w:tcW w:w="0" w:type="auto"/>
          </w:tcPr>
          <w:p w14:paraId="3212AF0D" w14:textId="77777777" w:rsidR="003B01FD" w:rsidRPr="00CF30EA" w:rsidRDefault="003B01FD" w:rsidP="00CA15F8">
            <w:pPr>
              <w:spacing w:before="60" w:after="60" w:line="240" w:lineRule="auto"/>
              <w:jc w:val="center"/>
              <w:rPr>
                <w:sz w:val="18"/>
                <w:szCs w:val="18"/>
                <w:lang w:val="en-GB"/>
              </w:rPr>
            </w:pPr>
            <w:r w:rsidRPr="00CF30EA">
              <w:rPr>
                <w:sz w:val="18"/>
                <w:szCs w:val="18"/>
                <w:lang w:val="en-GB"/>
              </w:rPr>
              <w:t>1</w:t>
            </w:r>
          </w:p>
        </w:tc>
        <w:tc>
          <w:tcPr>
            <w:tcW w:w="0" w:type="auto"/>
          </w:tcPr>
          <w:p w14:paraId="11D24FFB" w14:textId="77777777" w:rsidR="003B01FD" w:rsidRPr="00CF30EA" w:rsidRDefault="003B01FD" w:rsidP="00CA15F8">
            <w:pPr>
              <w:spacing w:before="60" w:after="60" w:line="240" w:lineRule="auto"/>
              <w:rPr>
                <w:sz w:val="18"/>
                <w:szCs w:val="18"/>
                <w:lang w:val="en-GB"/>
              </w:rPr>
            </w:pPr>
          </w:p>
        </w:tc>
      </w:tr>
      <w:tr w:rsidR="003B01FD" w:rsidRPr="00CF30EA" w14:paraId="16F2F437" w14:textId="77777777" w:rsidTr="00CA15F8">
        <w:trPr>
          <w:cantSplit/>
        </w:trPr>
        <w:tc>
          <w:tcPr>
            <w:tcW w:w="0" w:type="auto"/>
          </w:tcPr>
          <w:p w14:paraId="27C8DBAE" w14:textId="77777777" w:rsidR="003B01FD" w:rsidRPr="00CF30EA" w:rsidRDefault="003B01FD" w:rsidP="00CA15F8">
            <w:pPr>
              <w:spacing w:before="60" w:after="60" w:line="240" w:lineRule="auto"/>
              <w:rPr>
                <w:sz w:val="18"/>
                <w:szCs w:val="18"/>
                <w:lang w:val="en-GB"/>
              </w:rPr>
            </w:pPr>
            <w:r w:rsidRPr="00CF30EA">
              <w:rPr>
                <w:sz w:val="18"/>
                <w:szCs w:val="18"/>
                <w:lang w:val="en-GB"/>
              </w:rPr>
              <w:lastRenderedPageBreak/>
              <w:t>Literal</w:t>
            </w:r>
          </w:p>
        </w:tc>
        <w:tc>
          <w:tcPr>
            <w:tcW w:w="0" w:type="auto"/>
          </w:tcPr>
          <w:p w14:paraId="5FA06F3C" w14:textId="77777777" w:rsidR="003B01FD" w:rsidRPr="00CF30EA" w:rsidRDefault="003B01FD" w:rsidP="00CA15F8">
            <w:pPr>
              <w:spacing w:before="60" w:after="60" w:line="240" w:lineRule="auto"/>
              <w:rPr>
                <w:sz w:val="18"/>
                <w:szCs w:val="18"/>
                <w:lang w:val="en-GB"/>
              </w:rPr>
            </w:pPr>
            <w:r w:rsidRPr="00CF30EA">
              <w:rPr>
                <w:sz w:val="18"/>
                <w:szCs w:val="18"/>
                <w:lang w:val="en-GB"/>
              </w:rPr>
              <w:t>EPSG</w:t>
            </w:r>
          </w:p>
        </w:tc>
        <w:tc>
          <w:tcPr>
            <w:tcW w:w="0" w:type="auto"/>
          </w:tcPr>
          <w:p w14:paraId="28D84683" w14:textId="77777777" w:rsidR="003B01FD" w:rsidRPr="00CF30EA" w:rsidRDefault="003B01FD" w:rsidP="00CA15F8">
            <w:pPr>
              <w:spacing w:before="60" w:after="60" w:line="240" w:lineRule="auto"/>
              <w:jc w:val="left"/>
              <w:rPr>
                <w:sz w:val="18"/>
                <w:szCs w:val="18"/>
                <w:lang w:val="en-GB"/>
              </w:rPr>
            </w:pPr>
            <w:r w:rsidRPr="00CF30EA">
              <w:rPr>
                <w:sz w:val="18"/>
                <w:szCs w:val="18"/>
                <w:lang w:val="en-GB"/>
              </w:rPr>
              <w:t>The vertical datum is one of those listed in the EPSG Registry</w:t>
            </w:r>
          </w:p>
        </w:tc>
        <w:tc>
          <w:tcPr>
            <w:tcW w:w="0" w:type="auto"/>
          </w:tcPr>
          <w:p w14:paraId="0C15D0C8" w14:textId="77777777" w:rsidR="003B01FD" w:rsidRPr="00CF30EA" w:rsidRDefault="003B01FD" w:rsidP="00CA15F8">
            <w:pPr>
              <w:spacing w:before="60" w:after="60" w:line="240" w:lineRule="auto"/>
              <w:jc w:val="center"/>
              <w:rPr>
                <w:sz w:val="18"/>
                <w:szCs w:val="18"/>
                <w:lang w:val="en-GB"/>
              </w:rPr>
            </w:pPr>
            <w:r w:rsidRPr="00CF30EA">
              <w:rPr>
                <w:sz w:val="18"/>
                <w:szCs w:val="18"/>
                <w:lang w:val="en-GB"/>
              </w:rPr>
              <w:t>2</w:t>
            </w:r>
          </w:p>
        </w:tc>
        <w:tc>
          <w:tcPr>
            <w:tcW w:w="0" w:type="auto"/>
          </w:tcPr>
          <w:p w14:paraId="3BF73D2E" w14:textId="77777777" w:rsidR="003B01FD" w:rsidRPr="00CF30EA" w:rsidRDefault="003B01FD" w:rsidP="00CA15F8">
            <w:pPr>
              <w:spacing w:before="60" w:after="60" w:line="240" w:lineRule="auto"/>
              <w:rPr>
                <w:sz w:val="18"/>
                <w:szCs w:val="18"/>
                <w:lang w:val="en-GB"/>
              </w:rPr>
            </w:pPr>
          </w:p>
        </w:tc>
      </w:tr>
    </w:tbl>
    <w:p w14:paraId="018FA80B" w14:textId="77777777" w:rsidR="003B01FD" w:rsidRPr="00CF30EA" w:rsidRDefault="003B01FD" w:rsidP="00CA15F8">
      <w:pPr>
        <w:spacing w:after="0" w:line="240" w:lineRule="auto"/>
        <w:rPr>
          <w:lang w:val="en-GB"/>
        </w:rPr>
      </w:pPr>
    </w:p>
    <w:p w14:paraId="7F2E5B19" w14:textId="4E62006B" w:rsidR="003B01FD" w:rsidRPr="00CA15F8" w:rsidRDefault="003B01FD" w:rsidP="005102EF">
      <w:pPr>
        <w:pStyle w:val="Caption"/>
        <w:keepNext/>
      </w:pPr>
      <w:bookmarkStart w:id="1218" w:name="_Ref109248573"/>
      <w:r w:rsidRPr="00CA15F8">
        <w:t xml:space="preserve">Table </w:t>
      </w:r>
      <w:r>
        <w:fldChar w:fldCharType="begin"/>
      </w:r>
      <w:r>
        <w:instrText xml:space="preserve"> STYLEREF 1 \s </w:instrText>
      </w:r>
      <w:r>
        <w:fldChar w:fldCharType="separate"/>
      </w:r>
      <w:r w:rsidR="00D33763">
        <w:rPr>
          <w:noProof/>
        </w:rPr>
        <w:t>12</w:t>
      </w:r>
      <w:r>
        <w:rPr>
          <w:noProof/>
        </w:rPr>
        <w:fldChar w:fldCharType="end"/>
      </w:r>
      <w:r w:rsidR="00CA15F8">
        <w:t>-</w:t>
      </w:r>
      <w:r>
        <w:fldChar w:fldCharType="begin"/>
      </w:r>
      <w:r>
        <w:instrText xml:space="preserve"> SEQ Table \* ARABIC \s 1 </w:instrText>
      </w:r>
      <w:r>
        <w:fldChar w:fldCharType="separate"/>
      </w:r>
      <w:r w:rsidR="00D33763">
        <w:rPr>
          <w:noProof/>
        </w:rPr>
        <w:t>7</w:t>
      </w:r>
      <w:r>
        <w:rPr>
          <w:noProof/>
        </w:rPr>
        <w:fldChar w:fldCharType="end"/>
      </w:r>
      <w:bookmarkEnd w:id="1218"/>
      <w:r w:rsidRPr="00CA15F8">
        <w:t xml:space="preserve"> </w:t>
      </w:r>
      <w:r w:rsidR="00CA15F8">
        <w:t>–</w:t>
      </w:r>
      <w:r w:rsidRPr="00CA15F8">
        <w:t xml:space="preserve"> Projection methods and their parameters</w:t>
      </w:r>
    </w:p>
    <w:tbl>
      <w:tblPr>
        <w:tblStyle w:val="TableGrid"/>
        <w:tblW w:w="0" w:type="auto"/>
        <w:tblCellMar>
          <w:left w:w="58" w:type="dxa"/>
          <w:right w:w="58" w:type="dxa"/>
        </w:tblCellMar>
        <w:tblLook w:val="04A0" w:firstRow="1" w:lastRow="0" w:firstColumn="1" w:lastColumn="0" w:noHBand="0" w:noVBand="1"/>
      </w:tblPr>
      <w:tblGrid>
        <w:gridCol w:w="1495"/>
        <w:gridCol w:w="703"/>
        <w:gridCol w:w="1291"/>
        <w:gridCol w:w="1260"/>
        <w:gridCol w:w="1530"/>
        <w:gridCol w:w="1338"/>
        <w:gridCol w:w="1399"/>
      </w:tblGrid>
      <w:tr w:rsidR="003B01FD" w:rsidRPr="00CA15F8" w14:paraId="76CFEEBD" w14:textId="77777777" w:rsidTr="00CA15F8">
        <w:trPr>
          <w:cantSplit/>
        </w:trPr>
        <w:tc>
          <w:tcPr>
            <w:tcW w:w="0" w:type="auto"/>
            <w:shd w:val="clear" w:color="auto" w:fill="D9D9D9" w:themeFill="background1" w:themeFillShade="D9"/>
          </w:tcPr>
          <w:p w14:paraId="3069DBA0"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Name</w:t>
            </w:r>
          </w:p>
        </w:tc>
        <w:tc>
          <w:tcPr>
            <w:tcW w:w="0" w:type="auto"/>
            <w:shd w:val="clear" w:color="auto" w:fill="D9D9D9" w:themeFill="background1" w:themeFillShade="D9"/>
          </w:tcPr>
          <w:p w14:paraId="681B4CC8"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EPSG Code</w:t>
            </w:r>
          </w:p>
        </w:tc>
        <w:tc>
          <w:tcPr>
            <w:tcW w:w="1291" w:type="dxa"/>
            <w:shd w:val="clear" w:color="auto" w:fill="D9D9D9" w:themeFill="background1" w:themeFillShade="D9"/>
          </w:tcPr>
          <w:p w14:paraId="7A5D95AE"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Parameter 1</w:t>
            </w:r>
          </w:p>
        </w:tc>
        <w:tc>
          <w:tcPr>
            <w:tcW w:w="1260" w:type="dxa"/>
            <w:shd w:val="clear" w:color="auto" w:fill="D9D9D9" w:themeFill="background1" w:themeFillShade="D9"/>
          </w:tcPr>
          <w:p w14:paraId="73442C2B"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Parameter 2</w:t>
            </w:r>
          </w:p>
        </w:tc>
        <w:tc>
          <w:tcPr>
            <w:tcW w:w="1530" w:type="dxa"/>
            <w:shd w:val="clear" w:color="auto" w:fill="D9D9D9" w:themeFill="background1" w:themeFillShade="D9"/>
          </w:tcPr>
          <w:p w14:paraId="195F667C"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Parameter 3</w:t>
            </w:r>
          </w:p>
        </w:tc>
        <w:tc>
          <w:tcPr>
            <w:tcW w:w="0" w:type="auto"/>
            <w:shd w:val="clear" w:color="auto" w:fill="D9D9D9" w:themeFill="background1" w:themeFillShade="D9"/>
          </w:tcPr>
          <w:p w14:paraId="7BEB5612"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Parameter 4</w:t>
            </w:r>
          </w:p>
        </w:tc>
        <w:tc>
          <w:tcPr>
            <w:tcW w:w="0" w:type="auto"/>
            <w:shd w:val="clear" w:color="auto" w:fill="D9D9D9" w:themeFill="background1" w:themeFillShade="D9"/>
          </w:tcPr>
          <w:p w14:paraId="0E51E521"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Parameter 5</w:t>
            </w:r>
          </w:p>
        </w:tc>
      </w:tr>
      <w:tr w:rsidR="003B01FD" w:rsidRPr="00CA15F8" w14:paraId="551212CE" w14:textId="77777777" w:rsidTr="00CA15F8">
        <w:trPr>
          <w:cantSplit/>
        </w:trPr>
        <w:tc>
          <w:tcPr>
            <w:tcW w:w="0" w:type="auto"/>
          </w:tcPr>
          <w:p w14:paraId="2206BB0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Mercator</w:t>
            </w:r>
          </w:p>
        </w:tc>
        <w:tc>
          <w:tcPr>
            <w:tcW w:w="0" w:type="auto"/>
          </w:tcPr>
          <w:p w14:paraId="7740D007"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9805</w:t>
            </w:r>
          </w:p>
        </w:tc>
        <w:tc>
          <w:tcPr>
            <w:tcW w:w="1291" w:type="dxa"/>
          </w:tcPr>
          <w:p w14:paraId="0C79A55E"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1st standard parallel</w:t>
            </w:r>
          </w:p>
        </w:tc>
        <w:tc>
          <w:tcPr>
            <w:tcW w:w="1260" w:type="dxa"/>
          </w:tcPr>
          <w:p w14:paraId="31C9AE56"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2131F302"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14445E6F"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1DE77F7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6748A311" w14:textId="77777777" w:rsidTr="00CA15F8">
        <w:trPr>
          <w:cantSplit/>
        </w:trPr>
        <w:tc>
          <w:tcPr>
            <w:tcW w:w="0" w:type="auto"/>
          </w:tcPr>
          <w:p w14:paraId="31685E7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Transverse Mercator</w:t>
            </w:r>
          </w:p>
        </w:tc>
        <w:tc>
          <w:tcPr>
            <w:tcW w:w="0" w:type="auto"/>
          </w:tcPr>
          <w:p w14:paraId="0BFD288B"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9807</w:t>
            </w:r>
          </w:p>
        </w:tc>
        <w:tc>
          <w:tcPr>
            <w:tcW w:w="1291" w:type="dxa"/>
          </w:tcPr>
          <w:p w14:paraId="0A091525"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natural origin</w:t>
            </w:r>
          </w:p>
        </w:tc>
        <w:tc>
          <w:tcPr>
            <w:tcW w:w="1260" w:type="dxa"/>
          </w:tcPr>
          <w:p w14:paraId="197CEC35"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687E76D5"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at natural origin</w:t>
            </w:r>
          </w:p>
        </w:tc>
        <w:tc>
          <w:tcPr>
            <w:tcW w:w="0" w:type="auto"/>
          </w:tcPr>
          <w:p w14:paraId="56A1B174"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14219472"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5C3973F9" w14:textId="77777777" w:rsidTr="00CA15F8">
        <w:trPr>
          <w:cantSplit/>
        </w:trPr>
        <w:tc>
          <w:tcPr>
            <w:tcW w:w="0" w:type="auto"/>
          </w:tcPr>
          <w:p w14:paraId="68A4B238"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Oblique Mercator</w:t>
            </w:r>
          </w:p>
        </w:tc>
        <w:tc>
          <w:tcPr>
            <w:tcW w:w="0" w:type="auto"/>
          </w:tcPr>
          <w:p w14:paraId="1155EF87"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9815</w:t>
            </w:r>
          </w:p>
        </w:tc>
        <w:tc>
          <w:tcPr>
            <w:tcW w:w="1291" w:type="dxa"/>
          </w:tcPr>
          <w:p w14:paraId="28D2D813"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projection centre</w:t>
            </w:r>
          </w:p>
        </w:tc>
        <w:tc>
          <w:tcPr>
            <w:tcW w:w="1260" w:type="dxa"/>
          </w:tcPr>
          <w:p w14:paraId="3BB81610"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projection centre</w:t>
            </w:r>
          </w:p>
        </w:tc>
        <w:tc>
          <w:tcPr>
            <w:tcW w:w="1530" w:type="dxa"/>
          </w:tcPr>
          <w:p w14:paraId="20333064"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Azimuth of initial line</w:t>
            </w:r>
          </w:p>
        </w:tc>
        <w:tc>
          <w:tcPr>
            <w:tcW w:w="0" w:type="auto"/>
          </w:tcPr>
          <w:p w14:paraId="66D4383A"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Angle from Rectified to Skew Grid</w:t>
            </w:r>
          </w:p>
        </w:tc>
        <w:tc>
          <w:tcPr>
            <w:tcW w:w="0" w:type="auto"/>
          </w:tcPr>
          <w:p w14:paraId="767E0958"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on initial line</w:t>
            </w:r>
          </w:p>
        </w:tc>
      </w:tr>
      <w:tr w:rsidR="003B01FD" w:rsidRPr="00CA15F8" w14:paraId="2CDE4F25" w14:textId="77777777" w:rsidTr="00CA15F8">
        <w:trPr>
          <w:cantSplit/>
        </w:trPr>
        <w:tc>
          <w:tcPr>
            <w:tcW w:w="0" w:type="auto"/>
          </w:tcPr>
          <w:p w14:paraId="2322ECCD"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Hotline Oblique Mercator</w:t>
            </w:r>
          </w:p>
        </w:tc>
        <w:tc>
          <w:tcPr>
            <w:tcW w:w="0" w:type="auto"/>
          </w:tcPr>
          <w:p w14:paraId="0DE34A0B"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9812</w:t>
            </w:r>
          </w:p>
        </w:tc>
        <w:tc>
          <w:tcPr>
            <w:tcW w:w="1291" w:type="dxa"/>
          </w:tcPr>
          <w:p w14:paraId="639C4C1B"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projection centre</w:t>
            </w:r>
          </w:p>
        </w:tc>
        <w:tc>
          <w:tcPr>
            <w:tcW w:w="1260" w:type="dxa"/>
          </w:tcPr>
          <w:p w14:paraId="7E2085EA"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projection centre</w:t>
            </w:r>
          </w:p>
        </w:tc>
        <w:tc>
          <w:tcPr>
            <w:tcW w:w="1530" w:type="dxa"/>
          </w:tcPr>
          <w:p w14:paraId="40BE679B"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Azimuth of initial line</w:t>
            </w:r>
          </w:p>
        </w:tc>
        <w:tc>
          <w:tcPr>
            <w:tcW w:w="0" w:type="auto"/>
          </w:tcPr>
          <w:p w14:paraId="63997A0D"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Angle from Rectified to Skew Grid</w:t>
            </w:r>
          </w:p>
        </w:tc>
        <w:tc>
          <w:tcPr>
            <w:tcW w:w="0" w:type="auto"/>
          </w:tcPr>
          <w:p w14:paraId="11EC2F46"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on initial line</w:t>
            </w:r>
          </w:p>
        </w:tc>
      </w:tr>
      <w:tr w:rsidR="003B01FD" w:rsidRPr="00CA15F8" w14:paraId="36778DBE" w14:textId="77777777" w:rsidTr="00CA15F8">
        <w:trPr>
          <w:cantSplit/>
        </w:trPr>
        <w:tc>
          <w:tcPr>
            <w:tcW w:w="0" w:type="auto"/>
          </w:tcPr>
          <w:p w14:paraId="678F198D"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Lambert Conic Conformal (1SP)</w:t>
            </w:r>
          </w:p>
        </w:tc>
        <w:tc>
          <w:tcPr>
            <w:tcW w:w="0" w:type="auto"/>
          </w:tcPr>
          <w:p w14:paraId="77D431A0"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9801</w:t>
            </w:r>
          </w:p>
        </w:tc>
        <w:tc>
          <w:tcPr>
            <w:tcW w:w="1291" w:type="dxa"/>
          </w:tcPr>
          <w:p w14:paraId="2280CD8C"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natural origin</w:t>
            </w:r>
          </w:p>
        </w:tc>
        <w:tc>
          <w:tcPr>
            <w:tcW w:w="1260" w:type="dxa"/>
          </w:tcPr>
          <w:p w14:paraId="425A489A"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1CA0267F"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at natural origin</w:t>
            </w:r>
          </w:p>
        </w:tc>
        <w:tc>
          <w:tcPr>
            <w:tcW w:w="0" w:type="auto"/>
          </w:tcPr>
          <w:p w14:paraId="46F194DA"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3CE84A4F"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23A2EA28" w14:textId="77777777" w:rsidTr="00CA15F8">
        <w:trPr>
          <w:cantSplit/>
        </w:trPr>
        <w:tc>
          <w:tcPr>
            <w:tcW w:w="0" w:type="auto"/>
          </w:tcPr>
          <w:p w14:paraId="23859215"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Lambert Conic Conformal (2SP)</w:t>
            </w:r>
          </w:p>
        </w:tc>
        <w:tc>
          <w:tcPr>
            <w:tcW w:w="0" w:type="auto"/>
          </w:tcPr>
          <w:p w14:paraId="5642043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9802</w:t>
            </w:r>
          </w:p>
        </w:tc>
        <w:tc>
          <w:tcPr>
            <w:tcW w:w="1291" w:type="dxa"/>
          </w:tcPr>
          <w:p w14:paraId="3DA8DB52"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false origin</w:t>
            </w:r>
          </w:p>
        </w:tc>
        <w:tc>
          <w:tcPr>
            <w:tcW w:w="1260" w:type="dxa"/>
          </w:tcPr>
          <w:p w14:paraId="11F29FC0"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false origin</w:t>
            </w:r>
          </w:p>
        </w:tc>
        <w:tc>
          <w:tcPr>
            <w:tcW w:w="1530" w:type="dxa"/>
          </w:tcPr>
          <w:p w14:paraId="23E73CC1"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1st standard parallel</w:t>
            </w:r>
          </w:p>
        </w:tc>
        <w:tc>
          <w:tcPr>
            <w:tcW w:w="0" w:type="auto"/>
          </w:tcPr>
          <w:p w14:paraId="79126DD5"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 xml:space="preserve">Latitude of 2nd standard parallel </w:t>
            </w:r>
          </w:p>
        </w:tc>
        <w:tc>
          <w:tcPr>
            <w:tcW w:w="0" w:type="auto"/>
          </w:tcPr>
          <w:p w14:paraId="530C8DA6"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6F4A7F28" w14:textId="77777777" w:rsidTr="00CA15F8">
        <w:trPr>
          <w:cantSplit/>
        </w:trPr>
        <w:tc>
          <w:tcPr>
            <w:tcW w:w="0" w:type="auto"/>
          </w:tcPr>
          <w:p w14:paraId="3BFDB3A2"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Oblique Stereographic</w:t>
            </w:r>
          </w:p>
        </w:tc>
        <w:tc>
          <w:tcPr>
            <w:tcW w:w="0" w:type="auto"/>
          </w:tcPr>
          <w:p w14:paraId="0EE1230C"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9809</w:t>
            </w:r>
          </w:p>
        </w:tc>
        <w:tc>
          <w:tcPr>
            <w:tcW w:w="1291" w:type="dxa"/>
          </w:tcPr>
          <w:p w14:paraId="6E0A4AFD"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natural origin</w:t>
            </w:r>
          </w:p>
        </w:tc>
        <w:tc>
          <w:tcPr>
            <w:tcW w:w="1260" w:type="dxa"/>
          </w:tcPr>
          <w:p w14:paraId="1BEBBEA1"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3DFCDD90"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at natural origin</w:t>
            </w:r>
          </w:p>
        </w:tc>
        <w:tc>
          <w:tcPr>
            <w:tcW w:w="0" w:type="auto"/>
          </w:tcPr>
          <w:p w14:paraId="28CCA432"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4DC3E58F"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4B6454C1" w14:textId="77777777" w:rsidTr="00CA15F8">
        <w:trPr>
          <w:cantSplit/>
        </w:trPr>
        <w:tc>
          <w:tcPr>
            <w:tcW w:w="0" w:type="auto"/>
          </w:tcPr>
          <w:p w14:paraId="17FD041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Polar Stereographic</w:t>
            </w:r>
          </w:p>
        </w:tc>
        <w:tc>
          <w:tcPr>
            <w:tcW w:w="0" w:type="auto"/>
          </w:tcPr>
          <w:p w14:paraId="6091AE4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9810</w:t>
            </w:r>
          </w:p>
        </w:tc>
        <w:tc>
          <w:tcPr>
            <w:tcW w:w="1291" w:type="dxa"/>
          </w:tcPr>
          <w:p w14:paraId="4FD6E8A7"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 xml:space="preserve">Latitude of natural origin </w:t>
            </w:r>
          </w:p>
        </w:tc>
        <w:tc>
          <w:tcPr>
            <w:tcW w:w="1260" w:type="dxa"/>
          </w:tcPr>
          <w:p w14:paraId="02A81DDF"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068EA744"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at natural origin</w:t>
            </w:r>
          </w:p>
        </w:tc>
        <w:tc>
          <w:tcPr>
            <w:tcW w:w="0" w:type="auto"/>
          </w:tcPr>
          <w:p w14:paraId="29B3987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69ED3056"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784D838B" w14:textId="77777777" w:rsidTr="00CA15F8">
        <w:trPr>
          <w:cantSplit/>
        </w:trPr>
        <w:tc>
          <w:tcPr>
            <w:tcW w:w="0" w:type="auto"/>
          </w:tcPr>
          <w:p w14:paraId="63145BDC"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Krovak Oblique Conic Conformal</w:t>
            </w:r>
          </w:p>
        </w:tc>
        <w:tc>
          <w:tcPr>
            <w:tcW w:w="0" w:type="auto"/>
          </w:tcPr>
          <w:p w14:paraId="1F14E868"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9819</w:t>
            </w:r>
          </w:p>
        </w:tc>
        <w:tc>
          <w:tcPr>
            <w:tcW w:w="1291" w:type="dxa"/>
          </w:tcPr>
          <w:p w14:paraId="00249D53"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projection centre</w:t>
            </w:r>
          </w:p>
        </w:tc>
        <w:tc>
          <w:tcPr>
            <w:tcW w:w="1260" w:type="dxa"/>
          </w:tcPr>
          <w:p w14:paraId="17B42DD4"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projection centre</w:t>
            </w:r>
          </w:p>
        </w:tc>
        <w:tc>
          <w:tcPr>
            <w:tcW w:w="1530" w:type="dxa"/>
          </w:tcPr>
          <w:p w14:paraId="764EEC17"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Azimuth of initial line</w:t>
            </w:r>
          </w:p>
        </w:tc>
        <w:tc>
          <w:tcPr>
            <w:tcW w:w="0" w:type="auto"/>
          </w:tcPr>
          <w:p w14:paraId="4CC420E7" w14:textId="77777777" w:rsidR="003B01FD" w:rsidRPr="00CA15F8" w:rsidRDefault="003B01FD" w:rsidP="002C4FF9">
            <w:pPr>
              <w:spacing w:before="60" w:after="60" w:line="240" w:lineRule="auto"/>
              <w:jc w:val="left"/>
              <w:rPr>
                <w:rFonts w:cs="Arial"/>
                <w:sz w:val="18"/>
                <w:szCs w:val="18"/>
                <w:lang w:val="en-GB"/>
              </w:rPr>
            </w:pPr>
            <w:r w:rsidRPr="00CA15F8">
              <w:rPr>
                <w:rFonts w:cs="Arial"/>
                <w:sz w:val="18"/>
                <w:szCs w:val="18"/>
                <w:lang w:val="en-GB"/>
              </w:rPr>
              <w:t>Latitude of pseudo standard parallel</w:t>
            </w:r>
          </w:p>
        </w:tc>
        <w:tc>
          <w:tcPr>
            <w:tcW w:w="0" w:type="auto"/>
          </w:tcPr>
          <w:p w14:paraId="1B2F1536"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on pseudo standard parallel</w:t>
            </w:r>
          </w:p>
        </w:tc>
      </w:tr>
      <w:tr w:rsidR="003B01FD" w:rsidRPr="00CA15F8" w14:paraId="2E3E0699" w14:textId="77777777" w:rsidTr="00CA15F8">
        <w:trPr>
          <w:cantSplit/>
        </w:trPr>
        <w:tc>
          <w:tcPr>
            <w:tcW w:w="0" w:type="auto"/>
          </w:tcPr>
          <w:p w14:paraId="50BC5DE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American Polyconic</w:t>
            </w:r>
          </w:p>
        </w:tc>
        <w:tc>
          <w:tcPr>
            <w:tcW w:w="0" w:type="auto"/>
          </w:tcPr>
          <w:p w14:paraId="656B9B9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9818</w:t>
            </w:r>
          </w:p>
        </w:tc>
        <w:tc>
          <w:tcPr>
            <w:tcW w:w="1291" w:type="dxa"/>
          </w:tcPr>
          <w:p w14:paraId="6C3C0767"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natural origin</w:t>
            </w:r>
          </w:p>
        </w:tc>
        <w:tc>
          <w:tcPr>
            <w:tcW w:w="1260" w:type="dxa"/>
          </w:tcPr>
          <w:p w14:paraId="55F4F2AD"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310EC538"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1EB0BE2D"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7D7C8D1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38514F91" w14:textId="77777777" w:rsidTr="00CA15F8">
        <w:trPr>
          <w:cantSplit/>
        </w:trPr>
        <w:tc>
          <w:tcPr>
            <w:tcW w:w="0" w:type="auto"/>
          </w:tcPr>
          <w:p w14:paraId="1C8FE1A4"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Albers Equal Area</w:t>
            </w:r>
          </w:p>
        </w:tc>
        <w:tc>
          <w:tcPr>
            <w:tcW w:w="0" w:type="auto"/>
          </w:tcPr>
          <w:p w14:paraId="56D0240C"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9822</w:t>
            </w:r>
          </w:p>
        </w:tc>
        <w:tc>
          <w:tcPr>
            <w:tcW w:w="1291" w:type="dxa"/>
          </w:tcPr>
          <w:p w14:paraId="0A03C78A"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false origin</w:t>
            </w:r>
          </w:p>
        </w:tc>
        <w:tc>
          <w:tcPr>
            <w:tcW w:w="1260" w:type="dxa"/>
          </w:tcPr>
          <w:p w14:paraId="4E0AB12E"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false origin</w:t>
            </w:r>
          </w:p>
        </w:tc>
        <w:tc>
          <w:tcPr>
            <w:tcW w:w="1530" w:type="dxa"/>
          </w:tcPr>
          <w:p w14:paraId="0B3C0675"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1st standard parallel5</w:t>
            </w:r>
          </w:p>
        </w:tc>
        <w:tc>
          <w:tcPr>
            <w:tcW w:w="0" w:type="auto"/>
          </w:tcPr>
          <w:p w14:paraId="18D07AB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Latitude of 2nd standard parallel6</w:t>
            </w:r>
          </w:p>
        </w:tc>
        <w:tc>
          <w:tcPr>
            <w:tcW w:w="0" w:type="auto"/>
          </w:tcPr>
          <w:p w14:paraId="10FF9705"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5E7A8C27" w14:textId="77777777" w:rsidTr="00CA15F8">
        <w:trPr>
          <w:cantSplit/>
        </w:trPr>
        <w:tc>
          <w:tcPr>
            <w:tcW w:w="0" w:type="auto"/>
          </w:tcPr>
          <w:p w14:paraId="226642B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Lambert Azimuthal Equal Area</w:t>
            </w:r>
          </w:p>
        </w:tc>
        <w:tc>
          <w:tcPr>
            <w:tcW w:w="0" w:type="auto"/>
          </w:tcPr>
          <w:p w14:paraId="481A6CE7"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9820</w:t>
            </w:r>
          </w:p>
        </w:tc>
        <w:tc>
          <w:tcPr>
            <w:tcW w:w="1291" w:type="dxa"/>
          </w:tcPr>
          <w:p w14:paraId="38D0AE83"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natural origin</w:t>
            </w:r>
          </w:p>
        </w:tc>
        <w:tc>
          <w:tcPr>
            <w:tcW w:w="1260" w:type="dxa"/>
          </w:tcPr>
          <w:p w14:paraId="38C3B434"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46E4F5D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58B86032"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344F3A4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bl>
    <w:p w14:paraId="1E5FAB62" w14:textId="28868285" w:rsidR="003B01FD" w:rsidRPr="00CF30EA" w:rsidRDefault="003B01FD" w:rsidP="002C4FF9">
      <w:pPr>
        <w:spacing w:after="0"/>
        <w:rPr>
          <w:lang w:val="en-GB"/>
        </w:rPr>
      </w:pPr>
    </w:p>
    <w:p w14:paraId="25DD3C3D" w14:textId="59DCD4D0" w:rsidR="00EF6FD6" w:rsidRPr="002C4FF9" w:rsidRDefault="00EF6FD6" w:rsidP="005102EF">
      <w:pPr>
        <w:pStyle w:val="Caption"/>
        <w:keepNext/>
      </w:pPr>
      <w:r w:rsidRPr="002C4FF9">
        <w:t xml:space="preserve">Table </w:t>
      </w:r>
      <w:r>
        <w:fldChar w:fldCharType="begin"/>
      </w:r>
      <w:r>
        <w:instrText xml:space="preserve"> STYLEREF 1 \s </w:instrText>
      </w:r>
      <w:r>
        <w:fldChar w:fldCharType="separate"/>
      </w:r>
      <w:r w:rsidR="00D33763">
        <w:rPr>
          <w:noProof/>
        </w:rPr>
        <w:t>12</w:t>
      </w:r>
      <w:r>
        <w:rPr>
          <w:noProof/>
        </w:rPr>
        <w:fldChar w:fldCharType="end"/>
      </w:r>
      <w:r w:rsidR="002C4FF9">
        <w:t>-</w:t>
      </w:r>
      <w:r>
        <w:fldChar w:fldCharType="begin"/>
      </w:r>
      <w:r>
        <w:instrText xml:space="preserve"> SEQ Table \* ARABIC \s 1 </w:instrText>
      </w:r>
      <w:r>
        <w:fldChar w:fldCharType="separate"/>
      </w:r>
      <w:r w:rsidR="00D33763">
        <w:rPr>
          <w:noProof/>
        </w:rPr>
        <w:t>8</w:t>
      </w:r>
      <w:r>
        <w:rPr>
          <w:noProof/>
        </w:rPr>
        <w:fldChar w:fldCharType="end"/>
      </w:r>
      <w:r w:rsidRPr="002C4FF9">
        <w:t xml:space="preserve"> </w:t>
      </w:r>
      <w:r w:rsidR="002C4FF9">
        <w:t>–</w:t>
      </w:r>
      <w:r w:rsidRPr="002C4FF9">
        <w:t xml:space="preserve"> S100_VerticalAndSoundingDatum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926"/>
        <w:gridCol w:w="2543"/>
        <w:gridCol w:w="2256"/>
        <w:gridCol w:w="694"/>
        <w:gridCol w:w="2597"/>
      </w:tblGrid>
      <w:tr w:rsidR="00EF6FD6" w:rsidRPr="002C4FF9" w14:paraId="45F6A653" w14:textId="77777777" w:rsidTr="00017188">
        <w:trPr>
          <w:cantSplit/>
          <w:tblHeader/>
        </w:trPr>
        <w:tc>
          <w:tcPr>
            <w:tcW w:w="514" w:type="pct"/>
            <w:shd w:val="clear" w:color="auto" w:fill="D9D9D9" w:themeFill="background1" w:themeFillShade="D9"/>
          </w:tcPr>
          <w:p w14:paraId="335CB41F" w14:textId="77777777" w:rsidR="00EF6FD6" w:rsidRPr="002C4FF9" w:rsidRDefault="00EF6FD6" w:rsidP="002C4FF9">
            <w:pPr>
              <w:suppressAutoHyphens/>
              <w:snapToGrid w:val="0"/>
              <w:spacing w:before="60" w:after="60" w:line="240" w:lineRule="auto"/>
              <w:jc w:val="left"/>
              <w:rPr>
                <w:rFonts w:cs="Arial"/>
                <w:b/>
                <w:sz w:val="18"/>
                <w:szCs w:val="18"/>
                <w:lang w:val="en-GB" w:eastAsia="ar-SA"/>
              </w:rPr>
            </w:pPr>
            <w:r w:rsidRPr="002C4FF9">
              <w:rPr>
                <w:rFonts w:cs="Arial"/>
                <w:b/>
                <w:sz w:val="18"/>
                <w:szCs w:val="18"/>
                <w:lang w:val="en-GB" w:eastAsia="ar-SA"/>
              </w:rPr>
              <w:t>Item</w:t>
            </w:r>
          </w:p>
        </w:tc>
        <w:tc>
          <w:tcPr>
            <w:tcW w:w="1410" w:type="pct"/>
            <w:shd w:val="clear" w:color="auto" w:fill="D9D9D9" w:themeFill="background1" w:themeFillShade="D9"/>
          </w:tcPr>
          <w:p w14:paraId="0676D970" w14:textId="77777777" w:rsidR="00EF6FD6" w:rsidRPr="002C4FF9" w:rsidRDefault="00EF6FD6" w:rsidP="002C4FF9">
            <w:pPr>
              <w:suppressAutoHyphens/>
              <w:snapToGrid w:val="0"/>
              <w:spacing w:before="60" w:after="60" w:line="240" w:lineRule="auto"/>
              <w:jc w:val="left"/>
              <w:rPr>
                <w:rFonts w:cs="Arial"/>
                <w:b/>
                <w:sz w:val="18"/>
                <w:szCs w:val="18"/>
                <w:lang w:val="en-GB" w:eastAsia="ar-SA"/>
              </w:rPr>
            </w:pPr>
            <w:r w:rsidRPr="002C4FF9">
              <w:rPr>
                <w:rFonts w:cs="Arial"/>
                <w:b/>
                <w:sz w:val="18"/>
                <w:szCs w:val="18"/>
                <w:lang w:val="en-GB" w:eastAsia="ar-SA"/>
              </w:rPr>
              <w:t>Name</w:t>
            </w:r>
          </w:p>
        </w:tc>
        <w:tc>
          <w:tcPr>
            <w:tcW w:w="1251" w:type="pct"/>
            <w:shd w:val="clear" w:color="auto" w:fill="D9D9D9" w:themeFill="background1" w:themeFillShade="D9"/>
          </w:tcPr>
          <w:p w14:paraId="18805ECE" w14:textId="77777777" w:rsidR="00EF6FD6" w:rsidRPr="002C4FF9" w:rsidRDefault="00EF6FD6" w:rsidP="002C4FF9">
            <w:pPr>
              <w:suppressAutoHyphens/>
              <w:snapToGrid w:val="0"/>
              <w:spacing w:before="60" w:after="60" w:line="240" w:lineRule="auto"/>
              <w:jc w:val="left"/>
              <w:rPr>
                <w:rFonts w:cs="Arial"/>
                <w:b/>
                <w:sz w:val="18"/>
                <w:szCs w:val="18"/>
                <w:lang w:val="en-GB" w:eastAsia="ar-SA"/>
              </w:rPr>
            </w:pPr>
            <w:r w:rsidRPr="002C4FF9">
              <w:rPr>
                <w:rFonts w:cs="Arial"/>
                <w:b/>
                <w:sz w:val="18"/>
                <w:szCs w:val="18"/>
                <w:lang w:val="en-GB" w:eastAsia="ar-SA"/>
              </w:rPr>
              <w:t>Description</w:t>
            </w:r>
          </w:p>
        </w:tc>
        <w:tc>
          <w:tcPr>
            <w:tcW w:w="385" w:type="pct"/>
            <w:shd w:val="clear" w:color="auto" w:fill="D9D9D9" w:themeFill="background1" w:themeFillShade="D9"/>
          </w:tcPr>
          <w:p w14:paraId="0FC1B265" w14:textId="77777777" w:rsidR="00EF6FD6" w:rsidRPr="002C4FF9" w:rsidRDefault="00EF6FD6" w:rsidP="002C4FF9">
            <w:pPr>
              <w:suppressAutoHyphens/>
              <w:snapToGrid w:val="0"/>
              <w:spacing w:before="60" w:after="60" w:line="240" w:lineRule="auto"/>
              <w:jc w:val="center"/>
              <w:rPr>
                <w:rFonts w:cs="Arial"/>
                <w:b/>
                <w:sz w:val="18"/>
                <w:szCs w:val="18"/>
                <w:lang w:val="en-GB" w:eastAsia="ar-SA"/>
              </w:rPr>
            </w:pPr>
            <w:r w:rsidRPr="002C4FF9">
              <w:rPr>
                <w:rFonts w:cs="Arial"/>
                <w:b/>
                <w:sz w:val="18"/>
                <w:szCs w:val="18"/>
                <w:lang w:val="en-GB" w:eastAsia="ar-SA"/>
              </w:rPr>
              <w:t>Code</w:t>
            </w:r>
          </w:p>
        </w:tc>
        <w:tc>
          <w:tcPr>
            <w:tcW w:w="1441" w:type="pct"/>
            <w:shd w:val="clear" w:color="auto" w:fill="D9D9D9" w:themeFill="background1" w:themeFillShade="D9"/>
          </w:tcPr>
          <w:p w14:paraId="14E590F4" w14:textId="77777777" w:rsidR="00EF6FD6" w:rsidRPr="002C4FF9" w:rsidRDefault="00EF6FD6" w:rsidP="002C4FF9">
            <w:pPr>
              <w:suppressAutoHyphens/>
              <w:snapToGrid w:val="0"/>
              <w:spacing w:before="60" w:after="60" w:line="240" w:lineRule="auto"/>
              <w:jc w:val="left"/>
              <w:rPr>
                <w:rFonts w:cs="Arial"/>
                <w:b/>
                <w:sz w:val="18"/>
                <w:szCs w:val="18"/>
                <w:lang w:val="en-GB" w:eastAsia="ar-SA"/>
              </w:rPr>
            </w:pPr>
            <w:r w:rsidRPr="002C4FF9">
              <w:rPr>
                <w:rFonts w:cs="Arial"/>
                <w:b/>
                <w:sz w:val="18"/>
                <w:szCs w:val="18"/>
                <w:lang w:val="en-GB" w:eastAsia="ar-SA"/>
              </w:rPr>
              <w:t>Remarks</w:t>
            </w:r>
          </w:p>
        </w:tc>
      </w:tr>
      <w:tr w:rsidR="00EF6FD6" w:rsidRPr="002C4FF9" w14:paraId="098E0474" w14:textId="77777777" w:rsidTr="00017188">
        <w:trPr>
          <w:cantSplit/>
        </w:trPr>
        <w:tc>
          <w:tcPr>
            <w:tcW w:w="514" w:type="pct"/>
          </w:tcPr>
          <w:p w14:paraId="2257952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S100_Codelist</w:t>
            </w:r>
          </w:p>
        </w:tc>
        <w:tc>
          <w:tcPr>
            <w:tcW w:w="1410" w:type="pct"/>
          </w:tcPr>
          <w:p w14:paraId="150181DD"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S100_VerticalAndSoundingDatum</w:t>
            </w:r>
          </w:p>
        </w:tc>
        <w:tc>
          <w:tcPr>
            <w:tcW w:w="1251" w:type="pct"/>
          </w:tcPr>
          <w:p w14:paraId="75DFB17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Allowable vertical and sounding datums</w:t>
            </w:r>
          </w:p>
        </w:tc>
        <w:tc>
          <w:tcPr>
            <w:tcW w:w="385" w:type="pct"/>
          </w:tcPr>
          <w:p w14:paraId="21A7BBDC"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w:t>
            </w:r>
          </w:p>
        </w:tc>
        <w:tc>
          <w:tcPr>
            <w:tcW w:w="1441" w:type="pct"/>
          </w:tcPr>
          <w:p w14:paraId="3ADE9F32" w14:textId="7A53FCCE" w:rsidR="00EF6FD6" w:rsidRPr="002C4FF9" w:rsidRDefault="00D8092E"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S-111</w:t>
            </w:r>
            <w:r w:rsidR="00EF6FD6" w:rsidRPr="002C4FF9">
              <w:rPr>
                <w:rFonts w:cs="Arial"/>
                <w:sz w:val="18"/>
                <w:szCs w:val="18"/>
                <w:lang w:val="en-GB" w:eastAsia="ar-SA"/>
              </w:rPr>
              <w:t xml:space="preserve"> allows only the standard values of this codelist, which makes it effectively an enumeration for </w:t>
            </w:r>
            <w:r w:rsidRPr="002C4FF9">
              <w:rPr>
                <w:rFonts w:cs="Arial"/>
                <w:sz w:val="18"/>
                <w:szCs w:val="18"/>
                <w:lang w:val="en-GB" w:eastAsia="ar-SA"/>
              </w:rPr>
              <w:t>S-111</w:t>
            </w:r>
            <w:r w:rsidR="00EF6FD6" w:rsidRPr="002C4FF9">
              <w:rPr>
                <w:rFonts w:cs="Arial"/>
                <w:sz w:val="18"/>
                <w:szCs w:val="18"/>
                <w:lang w:val="en-GB" w:eastAsia="ar-SA"/>
              </w:rPr>
              <w:t xml:space="preserve"> purposes</w:t>
            </w:r>
          </w:p>
        </w:tc>
      </w:tr>
      <w:tr w:rsidR="00EF6FD6" w:rsidRPr="002C4FF9" w14:paraId="2CC94C98" w14:textId="77777777" w:rsidTr="00017188">
        <w:trPr>
          <w:cantSplit/>
        </w:trPr>
        <w:tc>
          <w:tcPr>
            <w:tcW w:w="514" w:type="pct"/>
          </w:tcPr>
          <w:p w14:paraId="284D8DF7"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24BFC9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meanLowWaterSprings</w:t>
            </w:r>
          </w:p>
        </w:tc>
        <w:tc>
          <w:tcPr>
            <w:tcW w:w="1251" w:type="pct"/>
          </w:tcPr>
          <w:p w14:paraId="78253D9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47B88772"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w:t>
            </w:r>
          </w:p>
        </w:tc>
        <w:tc>
          <w:tcPr>
            <w:tcW w:w="1441" w:type="pct"/>
          </w:tcPr>
          <w:p w14:paraId="0D31063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(MLWS)</w:t>
            </w:r>
          </w:p>
        </w:tc>
      </w:tr>
      <w:tr w:rsidR="00EF6FD6" w:rsidRPr="002C4FF9" w14:paraId="7F7AD76E" w14:textId="77777777" w:rsidTr="00017188">
        <w:trPr>
          <w:cantSplit/>
        </w:trPr>
        <w:tc>
          <w:tcPr>
            <w:tcW w:w="514" w:type="pct"/>
          </w:tcPr>
          <w:p w14:paraId="418C356A"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3AEA0750"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 xml:space="preserve">meanLowerLowWaterSprings </w:t>
            </w:r>
          </w:p>
        </w:tc>
        <w:tc>
          <w:tcPr>
            <w:tcW w:w="1251" w:type="pct"/>
          </w:tcPr>
          <w:p w14:paraId="3F275FC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64933036"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w:t>
            </w:r>
          </w:p>
        </w:tc>
        <w:tc>
          <w:tcPr>
            <w:tcW w:w="1441" w:type="pct"/>
          </w:tcPr>
          <w:p w14:paraId="7DAD614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123DC488" w14:textId="77777777" w:rsidTr="00017188">
        <w:trPr>
          <w:cantSplit/>
        </w:trPr>
        <w:tc>
          <w:tcPr>
            <w:tcW w:w="514" w:type="pct"/>
          </w:tcPr>
          <w:p w14:paraId="26A79EF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0789EA8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meanSeaLevel</w:t>
            </w:r>
            <w:r w:rsidRPr="002C4FF9" w:rsidDel="00384831">
              <w:rPr>
                <w:rFonts w:cs="Arial"/>
                <w:sz w:val="18"/>
                <w:szCs w:val="18"/>
                <w:lang w:val="en-GB"/>
              </w:rPr>
              <w:t xml:space="preserve"> </w:t>
            </w:r>
          </w:p>
        </w:tc>
        <w:tc>
          <w:tcPr>
            <w:tcW w:w="1251" w:type="pct"/>
          </w:tcPr>
          <w:p w14:paraId="50F8235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5A70FE66"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3</w:t>
            </w:r>
          </w:p>
        </w:tc>
        <w:tc>
          <w:tcPr>
            <w:tcW w:w="1441" w:type="pct"/>
          </w:tcPr>
          <w:p w14:paraId="3BDC6C9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(MSL)</w:t>
            </w:r>
          </w:p>
        </w:tc>
      </w:tr>
      <w:tr w:rsidR="00EF6FD6" w:rsidRPr="002C4FF9" w14:paraId="44E66C5E" w14:textId="77777777" w:rsidTr="00017188">
        <w:trPr>
          <w:cantSplit/>
        </w:trPr>
        <w:tc>
          <w:tcPr>
            <w:tcW w:w="514" w:type="pct"/>
          </w:tcPr>
          <w:p w14:paraId="66A93E5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05C88A0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lowestLowWater</w:t>
            </w:r>
          </w:p>
        </w:tc>
        <w:tc>
          <w:tcPr>
            <w:tcW w:w="1251" w:type="pct"/>
          </w:tcPr>
          <w:p w14:paraId="79634DB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1AA0B6C"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4</w:t>
            </w:r>
          </w:p>
        </w:tc>
        <w:tc>
          <w:tcPr>
            <w:tcW w:w="1441" w:type="pct"/>
          </w:tcPr>
          <w:p w14:paraId="23851E4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B0C6582" w14:textId="77777777" w:rsidTr="00017188">
        <w:trPr>
          <w:cantSplit/>
        </w:trPr>
        <w:tc>
          <w:tcPr>
            <w:tcW w:w="514" w:type="pct"/>
          </w:tcPr>
          <w:p w14:paraId="56D83A4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04161E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meanLowWater</w:t>
            </w:r>
          </w:p>
        </w:tc>
        <w:tc>
          <w:tcPr>
            <w:tcW w:w="1251" w:type="pct"/>
          </w:tcPr>
          <w:p w14:paraId="2754E0A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E3A9644"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5</w:t>
            </w:r>
          </w:p>
        </w:tc>
        <w:tc>
          <w:tcPr>
            <w:tcW w:w="1441" w:type="pct"/>
          </w:tcPr>
          <w:p w14:paraId="28A3B2BB"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(MLW)</w:t>
            </w:r>
          </w:p>
        </w:tc>
      </w:tr>
      <w:tr w:rsidR="00EF6FD6" w:rsidRPr="002C4FF9" w14:paraId="38A011FA" w14:textId="77777777" w:rsidTr="00017188">
        <w:trPr>
          <w:cantSplit/>
        </w:trPr>
        <w:tc>
          <w:tcPr>
            <w:tcW w:w="514" w:type="pct"/>
          </w:tcPr>
          <w:p w14:paraId="159F013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lastRenderedPageBreak/>
              <w:t>Value</w:t>
            </w:r>
          </w:p>
        </w:tc>
        <w:tc>
          <w:tcPr>
            <w:tcW w:w="1410" w:type="pct"/>
          </w:tcPr>
          <w:p w14:paraId="0FFDB44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lowestLowWaterSprings</w:t>
            </w:r>
          </w:p>
        </w:tc>
        <w:tc>
          <w:tcPr>
            <w:tcW w:w="1251" w:type="pct"/>
          </w:tcPr>
          <w:p w14:paraId="12F8FA5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4A844C0"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6</w:t>
            </w:r>
          </w:p>
        </w:tc>
        <w:tc>
          <w:tcPr>
            <w:tcW w:w="1441" w:type="pct"/>
          </w:tcPr>
          <w:p w14:paraId="76626A97"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B4164CF" w14:textId="77777777" w:rsidTr="00017188">
        <w:trPr>
          <w:cantSplit/>
        </w:trPr>
        <w:tc>
          <w:tcPr>
            <w:tcW w:w="514" w:type="pct"/>
          </w:tcPr>
          <w:p w14:paraId="6FDE65A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1EFB77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approximateMeanLowWaterSprings</w:t>
            </w:r>
          </w:p>
        </w:tc>
        <w:tc>
          <w:tcPr>
            <w:tcW w:w="1251" w:type="pct"/>
          </w:tcPr>
          <w:p w14:paraId="245D9EB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369E36C2"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7</w:t>
            </w:r>
          </w:p>
        </w:tc>
        <w:tc>
          <w:tcPr>
            <w:tcW w:w="1441" w:type="pct"/>
          </w:tcPr>
          <w:p w14:paraId="6EA7825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E5FEB47" w14:textId="77777777" w:rsidTr="00017188">
        <w:trPr>
          <w:cantSplit/>
        </w:trPr>
        <w:tc>
          <w:tcPr>
            <w:tcW w:w="514" w:type="pct"/>
          </w:tcPr>
          <w:p w14:paraId="06C51B1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52AC01B0"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indianSpringLowWater</w:t>
            </w:r>
          </w:p>
        </w:tc>
        <w:tc>
          <w:tcPr>
            <w:tcW w:w="1251" w:type="pct"/>
          </w:tcPr>
          <w:p w14:paraId="2BC9A4B7"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1C0C9E8"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8</w:t>
            </w:r>
          </w:p>
        </w:tc>
        <w:tc>
          <w:tcPr>
            <w:tcW w:w="1441" w:type="pct"/>
          </w:tcPr>
          <w:p w14:paraId="0C0EC9C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8A76C94" w14:textId="77777777" w:rsidTr="00017188">
        <w:trPr>
          <w:cantSplit/>
        </w:trPr>
        <w:tc>
          <w:tcPr>
            <w:tcW w:w="514" w:type="pct"/>
          </w:tcPr>
          <w:p w14:paraId="30D1D2AB"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7C8BB5B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lowWaterSprings</w:t>
            </w:r>
          </w:p>
        </w:tc>
        <w:tc>
          <w:tcPr>
            <w:tcW w:w="1251" w:type="pct"/>
          </w:tcPr>
          <w:p w14:paraId="16C75E9D"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9856FCB"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9</w:t>
            </w:r>
          </w:p>
        </w:tc>
        <w:tc>
          <w:tcPr>
            <w:tcW w:w="1441" w:type="pct"/>
          </w:tcPr>
          <w:p w14:paraId="0F1EB8E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F169DE1" w14:textId="77777777" w:rsidTr="00017188">
        <w:trPr>
          <w:cantSplit/>
        </w:trPr>
        <w:tc>
          <w:tcPr>
            <w:tcW w:w="514" w:type="pct"/>
          </w:tcPr>
          <w:p w14:paraId="39FD1F4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3EA541B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approximateLowestAstronomicalTide</w:t>
            </w:r>
          </w:p>
        </w:tc>
        <w:tc>
          <w:tcPr>
            <w:tcW w:w="1251" w:type="pct"/>
          </w:tcPr>
          <w:p w14:paraId="64D6739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121DB34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10</w:t>
            </w:r>
          </w:p>
        </w:tc>
        <w:tc>
          <w:tcPr>
            <w:tcW w:w="1441" w:type="pct"/>
          </w:tcPr>
          <w:p w14:paraId="1873D74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CE21AE1" w14:textId="77777777" w:rsidTr="00017188">
        <w:trPr>
          <w:cantSplit/>
        </w:trPr>
        <w:tc>
          <w:tcPr>
            <w:tcW w:w="514" w:type="pct"/>
          </w:tcPr>
          <w:p w14:paraId="11B3877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2F60F26B"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nearlyLowestLowWater</w:t>
            </w:r>
          </w:p>
        </w:tc>
        <w:tc>
          <w:tcPr>
            <w:tcW w:w="1251" w:type="pct"/>
          </w:tcPr>
          <w:p w14:paraId="3540B4F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0E6AFCC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11</w:t>
            </w:r>
          </w:p>
        </w:tc>
        <w:tc>
          <w:tcPr>
            <w:tcW w:w="1441" w:type="pct"/>
          </w:tcPr>
          <w:p w14:paraId="3970866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0D09C0CE" w14:textId="77777777" w:rsidTr="00017188">
        <w:trPr>
          <w:cantSplit/>
        </w:trPr>
        <w:tc>
          <w:tcPr>
            <w:tcW w:w="514" w:type="pct"/>
          </w:tcPr>
          <w:p w14:paraId="792DF94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73C24827"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meanLowerLowWater</w:t>
            </w:r>
          </w:p>
        </w:tc>
        <w:tc>
          <w:tcPr>
            <w:tcW w:w="1251" w:type="pct"/>
          </w:tcPr>
          <w:p w14:paraId="7F56F52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4606E1A8"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12</w:t>
            </w:r>
          </w:p>
        </w:tc>
        <w:tc>
          <w:tcPr>
            <w:tcW w:w="1441" w:type="pct"/>
          </w:tcPr>
          <w:p w14:paraId="110BCED0"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(MLLW)</w:t>
            </w:r>
          </w:p>
        </w:tc>
      </w:tr>
      <w:tr w:rsidR="00EF6FD6" w:rsidRPr="002C4FF9" w14:paraId="56C9AE79" w14:textId="77777777" w:rsidTr="00017188">
        <w:trPr>
          <w:cantSplit/>
        </w:trPr>
        <w:tc>
          <w:tcPr>
            <w:tcW w:w="514" w:type="pct"/>
          </w:tcPr>
          <w:p w14:paraId="4A365E00"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22C10490"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lowWater</w:t>
            </w:r>
          </w:p>
        </w:tc>
        <w:tc>
          <w:tcPr>
            <w:tcW w:w="1251" w:type="pct"/>
          </w:tcPr>
          <w:p w14:paraId="61D8C4A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53FC36CB"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13</w:t>
            </w:r>
          </w:p>
        </w:tc>
        <w:tc>
          <w:tcPr>
            <w:tcW w:w="1441" w:type="pct"/>
          </w:tcPr>
          <w:p w14:paraId="0DCEEF9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(LW)</w:t>
            </w:r>
          </w:p>
        </w:tc>
      </w:tr>
      <w:tr w:rsidR="00EF6FD6" w:rsidRPr="002C4FF9" w14:paraId="0EF03669" w14:textId="77777777" w:rsidTr="00017188">
        <w:trPr>
          <w:cantSplit/>
        </w:trPr>
        <w:tc>
          <w:tcPr>
            <w:tcW w:w="514" w:type="pct"/>
          </w:tcPr>
          <w:p w14:paraId="12372A2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6958FDF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approximateMeanLowWater</w:t>
            </w:r>
          </w:p>
        </w:tc>
        <w:tc>
          <w:tcPr>
            <w:tcW w:w="1251" w:type="pct"/>
          </w:tcPr>
          <w:p w14:paraId="1614113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1AE49FE8"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14</w:t>
            </w:r>
          </w:p>
        </w:tc>
        <w:tc>
          <w:tcPr>
            <w:tcW w:w="1441" w:type="pct"/>
          </w:tcPr>
          <w:p w14:paraId="4FD73A9B"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E9A838D" w14:textId="77777777" w:rsidTr="00017188">
        <w:trPr>
          <w:cantSplit/>
        </w:trPr>
        <w:tc>
          <w:tcPr>
            <w:tcW w:w="514" w:type="pct"/>
          </w:tcPr>
          <w:p w14:paraId="3064156A"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0A9650FD"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approximateMeanLowerLowWater</w:t>
            </w:r>
          </w:p>
        </w:tc>
        <w:tc>
          <w:tcPr>
            <w:tcW w:w="1251" w:type="pct"/>
          </w:tcPr>
          <w:p w14:paraId="43ADA65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7D34CC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15</w:t>
            </w:r>
          </w:p>
        </w:tc>
        <w:tc>
          <w:tcPr>
            <w:tcW w:w="1441" w:type="pct"/>
          </w:tcPr>
          <w:p w14:paraId="0035E4E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DAD4888" w14:textId="77777777" w:rsidTr="00017188">
        <w:trPr>
          <w:cantSplit/>
        </w:trPr>
        <w:tc>
          <w:tcPr>
            <w:tcW w:w="514" w:type="pct"/>
          </w:tcPr>
          <w:p w14:paraId="78B57CB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657E14BA"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meanHighWater</w:t>
            </w:r>
          </w:p>
        </w:tc>
        <w:tc>
          <w:tcPr>
            <w:tcW w:w="1251" w:type="pct"/>
          </w:tcPr>
          <w:p w14:paraId="30EE0FD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37E29701"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16</w:t>
            </w:r>
          </w:p>
        </w:tc>
        <w:tc>
          <w:tcPr>
            <w:tcW w:w="1441" w:type="pct"/>
          </w:tcPr>
          <w:p w14:paraId="0AC7CA6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(MHW)</w:t>
            </w:r>
          </w:p>
        </w:tc>
      </w:tr>
      <w:tr w:rsidR="00EF6FD6" w:rsidRPr="002C4FF9" w14:paraId="2942E5F9" w14:textId="77777777" w:rsidTr="00017188">
        <w:trPr>
          <w:cantSplit/>
        </w:trPr>
        <w:tc>
          <w:tcPr>
            <w:tcW w:w="514" w:type="pct"/>
          </w:tcPr>
          <w:p w14:paraId="6BC4653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686AF63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meanHighWaterSprings</w:t>
            </w:r>
          </w:p>
        </w:tc>
        <w:tc>
          <w:tcPr>
            <w:tcW w:w="1251" w:type="pct"/>
          </w:tcPr>
          <w:p w14:paraId="6A73BD7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539891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17</w:t>
            </w:r>
          </w:p>
        </w:tc>
        <w:tc>
          <w:tcPr>
            <w:tcW w:w="1441" w:type="pct"/>
          </w:tcPr>
          <w:p w14:paraId="3B4D8DBA"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(MHWS)</w:t>
            </w:r>
          </w:p>
        </w:tc>
      </w:tr>
      <w:tr w:rsidR="00EF6FD6" w:rsidRPr="002C4FF9" w14:paraId="656A6ADC" w14:textId="77777777" w:rsidTr="00017188">
        <w:trPr>
          <w:cantSplit/>
        </w:trPr>
        <w:tc>
          <w:tcPr>
            <w:tcW w:w="514" w:type="pct"/>
          </w:tcPr>
          <w:p w14:paraId="067D4D4A"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100ABC7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highWater</w:t>
            </w:r>
          </w:p>
        </w:tc>
        <w:tc>
          <w:tcPr>
            <w:tcW w:w="1251" w:type="pct"/>
          </w:tcPr>
          <w:p w14:paraId="06ECFDF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4CD8CE2B"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18</w:t>
            </w:r>
          </w:p>
        </w:tc>
        <w:tc>
          <w:tcPr>
            <w:tcW w:w="1441" w:type="pct"/>
          </w:tcPr>
          <w:p w14:paraId="346A19B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(HW)</w:t>
            </w:r>
          </w:p>
        </w:tc>
      </w:tr>
      <w:tr w:rsidR="00EF6FD6" w:rsidRPr="002C4FF9" w14:paraId="54ACA2E0" w14:textId="77777777" w:rsidTr="00017188">
        <w:trPr>
          <w:cantSplit/>
        </w:trPr>
        <w:tc>
          <w:tcPr>
            <w:tcW w:w="514" w:type="pct"/>
          </w:tcPr>
          <w:p w14:paraId="3E9255C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0EF1CE06"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approximateMeanSeaLevel</w:t>
            </w:r>
          </w:p>
        </w:tc>
        <w:tc>
          <w:tcPr>
            <w:tcW w:w="1251" w:type="pct"/>
          </w:tcPr>
          <w:p w14:paraId="6D797306"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673EABE2"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19</w:t>
            </w:r>
          </w:p>
        </w:tc>
        <w:tc>
          <w:tcPr>
            <w:tcW w:w="1441" w:type="pct"/>
          </w:tcPr>
          <w:p w14:paraId="6A54DCE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47A03806" w14:textId="77777777" w:rsidTr="00017188">
        <w:trPr>
          <w:cantSplit/>
        </w:trPr>
        <w:tc>
          <w:tcPr>
            <w:tcW w:w="514" w:type="pct"/>
          </w:tcPr>
          <w:p w14:paraId="7DF1545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2E3DC68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highWaterSprings</w:t>
            </w:r>
          </w:p>
        </w:tc>
        <w:tc>
          <w:tcPr>
            <w:tcW w:w="1251" w:type="pct"/>
          </w:tcPr>
          <w:p w14:paraId="12F60DF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0482D6A3"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20</w:t>
            </w:r>
          </w:p>
        </w:tc>
        <w:tc>
          <w:tcPr>
            <w:tcW w:w="1441" w:type="pct"/>
          </w:tcPr>
          <w:p w14:paraId="2A70E22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583C2363" w14:textId="77777777" w:rsidTr="00017188">
        <w:trPr>
          <w:cantSplit/>
        </w:trPr>
        <w:tc>
          <w:tcPr>
            <w:tcW w:w="514" w:type="pct"/>
          </w:tcPr>
          <w:p w14:paraId="689219D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7F5466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meanHigherHighWater</w:t>
            </w:r>
          </w:p>
        </w:tc>
        <w:tc>
          <w:tcPr>
            <w:tcW w:w="1251" w:type="pct"/>
          </w:tcPr>
          <w:p w14:paraId="279A072D"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5B122090"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21</w:t>
            </w:r>
          </w:p>
        </w:tc>
        <w:tc>
          <w:tcPr>
            <w:tcW w:w="1441" w:type="pct"/>
          </w:tcPr>
          <w:p w14:paraId="61781EA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(MHHW)</w:t>
            </w:r>
          </w:p>
        </w:tc>
      </w:tr>
      <w:tr w:rsidR="00EF6FD6" w:rsidRPr="002C4FF9" w14:paraId="391FFAB1" w14:textId="77777777" w:rsidTr="00017188">
        <w:trPr>
          <w:cantSplit/>
        </w:trPr>
        <w:tc>
          <w:tcPr>
            <w:tcW w:w="514" w:type="pct"/>
          </w:tcPr>
          <w:p w14:paraId="1626747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5C4DE6F8" w14:textId="77777777" w:rsidR="00EF6FD6" w:rsidRPr="002C4FF9" w:rsidRDefault="00EF6FD6" w:rsidP="002C4FF9">
            <w:pPr>
              <w:suppressAutoHyphens/>
              <w:autoSpaceDE w:val="0"/>
              <w:autoSpaceDN w:val="0"/>
              <w:adjustRightInd w:val="0"/>
              <w:spacing w:before="60" w:after="60" w:line="240" w:lineRule="auto"/>
              <w:jc w:val="left"/>
              <w:rPr>
                <w:rFonts w:cs="Arial"/>
                <w:sz w:val="18"/>
                <w:szCs w:val="18"/>
                <w:lang w:val="en-GB"/>
              </w:rPr>
            </w:pPr>
            <w:r w:rsidRPr="002C4FF9">
              <w:rPr>
                <w:rFonts w:cs="Arial"/>
                <w:sz w:val="18"/>
                <w:szCs w:val="18"/>
                <w:lang w:val="en-GB"/>
              </w:rPr>
              <w:t>equinoctialSpringLowWater</w:t>
            </w:r>
          </w:p>
        </w:tc>
        <w:tc>
          <w:tcPr>
            <w:tcW w:w="1251" w:type="pct"/>
          </w:tcPr>
          <w:p w14:paraId="33A2A2B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01493288"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22</w:t>
            </w:r>
          </w:p>
        </w:tc>
        <w:tc>
          <w:tcPr>
            <w:tcW w:w="1441" w:type="pct"/>
          </w:tcPr>
          <w:p w14:paraId="70243C0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4881A875" w14:textId="77777777" w:rsidTr="00017188">
        <w:trPr>
          <w:cantSplit/>
        </w:trPr>
        <w:tc>
          <w:tcPr>
            <w:tcW w:w="514" w:type="pct"/>
          </w:tcPr>
          <w:p w14:paraId="1AE11A0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8AFCA6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lowestAstronomicalTide</w:t>
            </w:r>
          </w:p>
        </w:tc>
        <w:tc>
          <w:tcPr>
            <w:tcW w:w="1251" w:type="pct"/>
          </w:tcPr>
          <w:p w14:paraId="1AF44E5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296E7504"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23</w:t>
            </w:r>
          </w:p>
        </w:tc>
        <w:tc>
          <w:tcPr>
            <w:tcW w:w="1441" w:type="pct"/>
          </w:tcPr>
          <w:p w14:paraId="0D8BD546"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(LAT)</w:t>
            </w:r>
          </w:p>
        </w:tc>
      </w:tr>
      <w:tr w:rsidR="00EF6FD6" w:rsidRPr="002C4FF9" w14:paraId="5A3E0027" w14:textId="77777777" w:rsidTr="00017188">
        <w:trPr>
          <w:cantSplit/>
        </w:trPr>
        <w:tc>
          <w:tcPr>
            <w:tcW w:w="514" w:type="pct"/>
          </w:tcPr>
          <w:p w14:paraId="31287C07"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792AE51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localDatum</w:t>
            </w:r>
          </w:p>
        </w:tc>
        <w:tc>
          <w:tcPr>
            <w:tcW w:w="1251" w:type="pct"/>
          </w:tcPr>
          <w:p w14:paraId="7DA4A22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2FEDFF3F"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24</w:t>
            </w:r>
          </w:p>
        </w:tc>
        <w:tc>
          <w:tcPr>
            <w:tcW w:w="1441" w:type="pct"/>
          </w:tcPr>
          <w:p w14:paraId="5865F39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146FC3BE" w14:textId="77777777" w:rsidTr="00017188">
        <w:trPr>
          <w:cantSplit/>
        </w:trPr>
        <w:tc>
          <w:tcPr>
            <w:tcW w:w="514" w:type="pct"/>
          </w:tcPr>
          <w:p w14:paraId="1798C96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5B72A00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internationalGreatLakesDatum1985</w:t>
            </w:r>
          </w:p>
        </w:tc>
        <w:tc>
          <w:tcPr>
            <w:tcW w:w="1251" w:type="pct"/>
          </w:tcPr>
          <w:p w14:paraId="5772D85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6BE204E6"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25</w:t>
            </w:r>
          </w:p>
        </w:tc>
        <w:tc>
          <w:tcPr>
            <w:tcW w:w="1441" w:type="pct"/>
          </w:tcPr>
          <w:p w14:paraId="58E2EB7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6D274EA6" w14:textId="77777777" w:rsidTr="00017188">
        <w:trPr>
          <w:cantSplit/>
        </w:trPr>
        <w:tc>
          <w:tcPr>
            <w:tcW w:w="514" w:type="pct"/>
          </w:tcPr>
          <w:p w14:paraId="1EB51A8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24C68F7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meanWaterLevel</w:t>
            </w:r>
          </w:p>
        </w:tc>
        <w:tc>
          <w:tcPr>
            <w:tcW w:w="1251" w:type="pct"/>
          </w:tcPr>
          <w:p w14:paraId="707AC8C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31767B5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26</w:t>
            </w:r>
          </w:p>
        </w:tc>
        <w:tc>
          <w:tcPr>
            <w:tcW w:w="1441" w:type="pct"/>
          </w:tcPr>
          <w:p w14:paraId="2966F08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308715D8" w14:textId="77777777" w:rsidTr="00017188">
        <w:trPr>
          <w:cantSplit/>
        </w:trPr>
        <w:tc>
          <w:tcPr>
            <w:tcW w:w="514" w:type="pct"/>
          </w:tcPr>
          <w:p w14:paraId="1801390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01F6A69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lowerLowWaterLargeTide</w:t>
            </w:r>
          </w:p>
        </w:tc>
        <w:tc>
          <w:tcPr>
            <w:tcW w:w="1251" w:type="pct"/>
          </w:tcPr>
          <w:p w14:paraId="6E61431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2457ECEE"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27</w:t>
            </w:r>
          </w:p>
        </w:tc>
        <w:tc>
          <w:tcPr>
            <w:tcW w:w="1441" w:type="pct"/>
          </w:tcPr>
          <w:p w14:paraId="5C291E9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E1C3F67" w14:textId="77777777" w:rsidTr="00017188">
        <w:trPr>
          <w:cantSplit/>
        </w:trPr>
        <w:tc>
          <w:tcPr>
            <w:tcW w:w="514" w:type="pct"/>
          </w:tcPr>
          <w:p w14:paraId="495DBF8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2C89A9DC"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rPr>
              <w:t>higherHighWaterLargeTide</w:t>
            </w:r>
          </w:p>
        </w:tc>
        <w:tc>
          <w:tcPr>
            <w:tcW w:w="1251" w:type="pct"/>
          </w:tcPr>
          <w:p w14:paraId="3846348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8596C63"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28</w:t>
            </w:r>
          </w:p>
        </w:tc>
        <w:tc>
          <w:tcPr>
            <w:tcW w:w="1441" w:type="pct"/>
          </w:tcPr>
          <w:p w14:paraId="19A01A4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77DEA3EE" w14:textId="77777777" w:rsidTr="00017188">
        <w:trPr>
          <w:cantSplit/>
        </w:trPr>
        <w:tc>
          <w:tcPr>
            <w:tcW w:w="514" w:type="pct"/>
          </w:tcPr>
          <w:p w14:paraId="0CB91BB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34686E3B"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rPr>
              <w:t>nearlyHighestHighWater</w:t>
            </w:r>
          </w:p>
        </w:tc>
        <w:tc>
          <w:tcPr>
            <w:tcW w:w="1251" w:type="pct"/>
          </w:tcPr>
          <w:p w14:paraId="25599CD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9E36C13"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29</w:t>
            </w:r>
          </w:p>
        </w:tc>
        <w:tc>
          <w:tcPr>
            <w:tcW w:w="1441" w:type="pct"/>
          </w:tcPr>
          <w:p w14:paraId="24B6120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6BCBBAD1" w14:textId="77777777" w:rsidTr="00017188">
        <w:trPr>
          <w:cantSplit/>
        </w:trPr>
        <w:tc>
          <w:tcPr>
            <w:tcW w:w="514" w:type="pct"/>
          </w:tcPr>
          <w:p w14:paraId="3343D84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CCDB8BF"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rPr>
              <w:t xml:space="preserve">highestAstronomicalTide </w:t>
            </w:r>
          </w:p>
        </w:tc>
        <w:tc>
          <w:tcPr>
            <w:tcW w:w="1251" w:type="pct"/>
          </w:tcPr>
          <w:p w14:paraId="0B3548C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16351E5C"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30</w:t>
            </w:r>
          </w:p>
        </w:tc>
        <w:tc>
          <w:tcPr>
            <w:tcW w:w="1441" w:type="pct"/>
          </w:tcPr>
          <w:p w14:paraId="0EDA67C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(HAT)</w:t>
            </w:r>
          </w:p>
        </w:tc>
      </w:tr>
      <w:tr w:rsidR="00EF6FD6" w:rsidRPr="002C4FF9" w14:paraId="1A0CD773" w14:textId="77777777" w:rsidTr="00017188">
        <w:trPr>
          <w:cantSplit/>
        </w:trPr>
        <w:tc>
          <w:tcPr>
            <w:tcW w:w="514" w:type="pct"/>
          </w:tcPr>
          <w:p w14:paraId="01CAE45B"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Value</w:t>
            </w:r>
          </w:p>
        </w:tc>
        <w:tc>
          <w:tcPr>
            <w:tcW w:w="1410" w:type="pct"/>
          </w:tcPr>
          <w:p w14:paraId="5FA7376C"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eastAsia="en-US"/>
              </w:rPr>
              <w:t>balticSeaChartDatum2000</w:t>
            </w:r>
          </w:p>
        </w:tc>
        <w:tc>
          <w:tcPr>
            <w:tcW w:w="1251" w:type="pct"/>
          </w:tcPr>
          <w:p w14:paraId="2D06053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Baltic Sea Chart Datum 2000</w:t>
            </w:r>
          </w:p>
        </w:tc>
        <w:tc>
          <w:tcPr>
            <w:tcW w:w="385" w:type="pct"/>
          </w:tcPr>
          <w:p w14:paraId="5B0253A3"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rPr>
              <w:t>44</w:t>
            </w:r>
          </w:p>
        </w:tc>
        <w:tc>
          <w:tcPr>
            <w:tcW w:w="1441" w:type="pct"/>
          </w:tcPr>
          <w:p w14:paraId="034F737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w:t>
            </w:r>
          </w:p>
        </w:tc>
      </w:tr>
      <w:tr w:rsidR="00EF6FD6" w:rsidRPr="002C4FF9" w14:paraId="7A01BF80" w14:textId="77777777" w:rsidTr="00017188">
        <w:trPr>
          <w:cantSplit/>
        </w:trPr>
        <w:tc>
          <w:tcPr>
            <w:tcW w:w="514" w:type="pct"/>
          </w:tcPr>
          <w:p w14:paraId="79B213F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Value</w:t>
            </w:r>
          </w:p>
        </w:tc>
        <w:tc>
          <w:tcPr>
            <w:tcW w:w="1410" w:type="pct"/>
          </w:tcPr>
          <w:p w14:paraId="3FB5F77A"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eastAsia="en-US"/>
              </w:rPr>
              <w:t>internationalGreatLakesDatum2020</w:t>
            </w:r>
          </w:p>
        </w:tc>
        <w:tc>
          <w:tcPr>
            <w:tcW w:w="1251" w:type="pct"/>
          </w:tcPr>
          <w:p w14:paraId="42E3D511" w14:textId="03166725"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The 2020 update to the International Great Lakes Datum, the official reference system used to measure water level heights in the Great Lakes, connecting channels, and the St Lawrence River system</w:t>
            </w:r>
          </w:p>
        </w:tc>
        <w:tc>
          <w:tcPr>
            <w:tcW w:w="385" w:type="pct"/>
          </w:tcPr>
          <w:p w14:paraId="3971CD89"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rPr>
              <w:t>46</w:t>
            </w:r>
          </w:p>
        </w:tc>
        <w:tc>
          <w:tcPr>
            <w:tcW w:w="1441" w:type="pct"/>
          </w:tcPr>
          <w:p w14:paraId="5DE6CAD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Unlike the previous two IGLDs, this datum update will use a geoid-based vertical datum that will be accessible using global navigation satellite systems (GNSS) such as the Global Positioning System (GPS)</w:t>
            </w:r>
          </w:p>
        </w:tc>
      </w:tr>
      <w:tr w:rsidR="00EF6FD6" w:rsidRPr="002C4FF9" w14:paraId="091E1D98" w14:textId="77777777" w:rsidTr="00017188">
        <w:trPr>
          <w:cantSplit/>
        </w:trPr>
        <w:tc>
          <w:tcPr>
            <w:tcW w:w="514" w:type="pct"/>
          </w:tcPr>
          <w:p w14:paraId="301C805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Value</w:t>
            </w:r>
          </w:p>
        </w:tc>
        <w:tc>
          <w:tcPr>
            <w:tcW w:w="1410" w:type="pct"/>
          </w:tcPr>
          <w:p w14:paraId="50739624"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eastAsia="en-US"/>
              </w:rPr>
              <w:t>seaFloor</w:t>
            </w:r>
          </w:p>
        </w:tc>
        <w:tc>
          <w:tcPr>
            <w:tcW w:w="1251" w:type="pct"/>
          </w:tcPr>
          <w:p w14:paraId="7D53C06F" w14:textId="2F05C12D"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The bottom of the ocean and seas where there is a generally smooth gentle gradient. Also referred to as s</w:t>
            </w:r>
            <w:r w:rsidR="002C4FF9">
              <w:rPr>
                <w:rFonts w:cs="Arial"/>
                <w:sz w:val="18"/>
                <w:szCs w:val="18"/>
                <w:lang w:val="en-GB"/>
              </w:rPr>
              <w:t>ea bed (sometimes seabed or sea</w:t>
            </w:r>
            <w:r w:rsidRPr="002C4FF9">
              <w:rPr>
                <w:rFonts w:cs="Arial"/>
                <w:sz w:val="18"/>
                <w:szCs w:val="18"/>
                <w:lang w:val="en-GB"/>
              </w:rPr>
              <w:t>bed), and sea bottom</w:t>
            </w:r>
          </w:p>
        </w:tc>
        <w:tc>
          <w:tcPr>
            <w:tcW w:w="385" w:type="pct"/>
          </w:tcPr>
          <w:p w14:paraId="110A6EF8"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rPr>
              <w:t>47</w:t>
            </w:r>
          </w:p>
        </w:tc>
        <w:tc>
          <w:tcPr>
            <w:tcW w:w="1441" w:type="pct"/>
          </w:tcPr>
          <w:p w14:paraId="584FD15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w:t>
            </w:r>
          </w:p>
        </w:tc>
      </w:tr>
      <w:tr w:rsidR="00EF6FD6" w:rsidRPr="002C4FF9" w14:paraId="19F052B1" w14:textId="77777777" w:rsidTr="00017188">
        <w:trPr>
          <w:cantSplit/>
        </w:trPr>
        <w:tc>
          <w:tcPr>
            <w:tcW w:w="514" w:type="pct"/>
          </w:tcPr>
          <w:p w14:paraId="63620BC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lastRenderedPageBreak/>
              <w:t>Value</w:t>
            </w:r>
          </w:p>
        </w:tc>
        <w:tc>
          <w:tcPr>
            <w:tcW w:w="1410" w:type="pct"/>
          </w:tcPr>
          <w:p w14:paraId="436B075E"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eastAsia="en-US"/>
              </w:rPr>
              <w:t>seaSurface</w:t>
            </w:r>
          </w:p>
        </w:tc>
        <w:tc>
          <w:tcPr>
            <w:tcW w:w="1251" w:type="pct"/>
          </w:tcPr>
          <w:p w14:paraId="7C0689D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 two-dimensional (in the horizontal plane) field representing the air-sea interface, with high-frequency fluctuations such as wind waves and swell, but not astronomical tides, filtered out</w:t>
            </w:r>
          </w:p>
        </w:tc>
        <w:tc>
          <w:tcPr>
            <w:tcW w:w="385" w:type="pct"/>
          </w:tcPr>
          <w:p w14:paraId="21E233F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rPr>
              <w:t>48</w:t>
            </w:r>
          </w:p>
        </w:tc>
        <w:tc>
          <w:tcPr>
            <w:tcW w:w="1441" w:type="pct"/>
          </w:tcPr>
          <w:p w14:paraId="7DF0CCD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w:t>
            </w:r>
          </w:p>
        </w:tc>
      </w:tr>
    </w:tbl>
    <w:p w14:paraId="4B49E7C8" w14:textId="77777777" w:rsidR="00EF6FD6" w:rsidRPr="00CF30EA" w:rsidRDefault="00EF6FD6" w:rsidP="002C4FF9">
      <w:pPr>
        <w:spacing w:after="0" w:line="240" w:lineRule="auto"/>
        <w:rPr>
          <w:lang w:val="en-GB"/>
        </w:rPr>
      </w:pPr>
    </w:p>
    <w:p w14:paraId="6CFD8C19" w14:textId="5F76EFCB" w:rsidR="003B01FD" w:rsidRPr="002C4FF9" w:rsidRDefault="003B01FD" w:rsidP="005102EF">
      <w:pPr>
        <w:pStyle w:val="Caption"/>
        <w:keepNext/>
      </w:pPr>
      <w:bookmarkStart w:id="1219" w:name="_Ref112892019"/>
      <w:r w:rsidRPr="002C4FF9">
        <w:t xml:space="preserve">Table </w:t>
      </w:r>
      <w:r>
        <w:fldChar w:fldCharType="begin"/>
      </w:r>
      <w:r>
        <w:instrText xml:space="preserve"> STYLEREF 1 \s </w:instrText>
      </w:r>
      <w:r>
        <w:fldChar w:fldCharType="separate"/>
      </w:r>
      <w:r w:rsidR="00D33763">
        <w:rPr>
          <w:noProof/>
        </w:rPr>
        <w:t>12</w:t>
      </w:r>
      <w:r>
        <w:rPr>
          <w:noProof/>
        </w:rPr>
        <w:fldChar w:fldCharType="end"/>
      </w:r>
      <w:r w:rsidR="002C4FF9">
        <w:t>-</w:t>
      </w:r>
      <w:r>
        <w:fldChar w:fldCharType="begin"/>
      </w:r>
      <w:r>
        <w:instrText xml:space="preserve"> SEQ Table \* ARABIC \s 1 </w:instrText>
      </w:r>
      <w:r>
        <w:fldChar w:fldCharType="separate"/>
      </w:r>
      <w:r w:rsidR="00D33763">
        <w:rPr>
          <w:noProof/>
        </w:rPr>
        <w:t>9</w:t>
      </w:r>
      <w:r>
        <w:rPr>
          <w:noProof/>
        </w:rPr>
        <w:fldChar w:fldCharType="end"/>
      </w:r>
      <w:bookmarkEnd w:id="1219"/>
      <w:r w:rsidRPr="002C4FF9">
        <w:t xml:space="preserve"> </w:t>
      </w:r>
      <w:r w:rsidR="002C4FF9">
        <w:t xml:space="preserve">– </w:t>
      </w:r>
      <w:r w:rsidRPr="002C4FF9">
        <w:t>S100_HDF_DataCodingFormat</w:t>
      </w:r>
    </w:p>
    <w:tbl>
      <w:tblPr>
        <w:tblStyle w:val="TableGrid"/>
        <w:tblW w:w="5000" w:type="pct"/>
        <w:tblCellMar>
          <w:left w:w="57" w:type="dxa"/>
          <w:right w:w="57" w:type="dxa"/>
        </w:tblCellMar>
        <w:tblLook w:val="04A0" w:firstRow="1" w:lastRow="0" w:firstColumn="1" w:lastColumn="0" w:noHBand="0" w:noVBand="1"/>
      </w:tblPr>
      <w:tblGrid>
        <w:gridCol w:w="1193"/>
        <w:gridCol w:w="1773"/>
        <w:gridCol w:w="3284"/>
        <w:gridCol w:w="642"/>
        <w:gridCol w:w="2124"/>
      </w:tblGrid>
      <w:tr w:rsidR="003B01FD" w:rsidRPr="00CF30EA" w14:paraId="45753D36" w14:textId="77777777" w:rsidTr="002C4FF9">
        <w:trPr>
          <w:cantSplit/>
        </w:trPr>
        <w:tc>
          <w:tcPr>
            <w:tcW w:w="661" w:type="pct"/>
            <w:shd w:val="clear" w:color="auto" w:fill="D9D9D9" w:themeFill="background1" w:themeFillShade="D9"/>
          </w:tcPr>
          <w:p w14:paraId="55F484A8" w14:textId="77777777" w:rsidR="003B01FD" w:rsidRPr="00CF30EA" w:rsidRDefault="003B01FD" w:rsidP="002C4FF9">
            <w:pPr>
              <w:spacing w:before="60" w:after="60" w:line="240" w:lineRule="auto"/>
              <w:jc w:val="left"/>
              <w:rPr>
                <w:b/>
                <w:sz w:val="18"/>
                <w:szCs w:val="18"/>
                <w:lang w:val="en-GB"/>
              </w:rPr>
            </w:pPr>
            <w:r w:rsidRPr="00CF30EA">
              <w:rPr>
                <w:b/>
                <w:sz w:val="18"/>
                <w:szCs w:val="18"/>
                <w:lang w:val="en-GB"/>
              </w:rPr>
              <w:t>Item</w:t>
            </w:r>
          </w:p>
        </w:tc>
        <w:tc>
          <w:tcPr>
            <w:tcW w:w="983" w:type="pct"/>
            <w:shd w:val="clear" w:color="auto" w:fill="D9D9D9" w:themeFill="background1" w:themeFillShade="D9"/>
          </w:tcPr>
          <w:p w14:paraId="2091F853" w14:textId="77777777" w:rsidR="003B01FD" w:rsidRPr="00CF30EA" w:rsidRDefault="003B01FD" w:rsidP="002C4FF9">
            <w:pPr>
              <w:spacing w:before="60" w:after="60" w:line="240" w:lineRule="auto"/>
              <w:jc w:val="left"/>
              <w:rPr>
                <w:b/>
                <w:sz w:val="18"/>
                <w:szCs w:val="18"/>
                <w:lang w:val="en-GB"/>
              </w:rPr>
            </w:pPr>
            <w:r w:rsidRPr="00CF30EA">
              <w:rPr>
                <w:b/>
                <w:sz w:val="18"/>
                <w:szCs w:val="18"/>
                <w:lang w:val="en-GB"/>
              </w:rPr>
              <w:t>Name</w:t>
            </w:r>
          </w:p>
        </w:tc>
        <w:tc>
          <w:tcPr>
            <w:tcW w:w="1821" w:type="pct"/>
            <w:shd w:val="clear" w:color="auto" w:fill="D9D9D9" w:themeFill="background1" w:themeFillShade="D9"/>
          </w:tcPr>
          <w:p w14:paraId="1AF05315" w14:textId="77777777" w:rsidR="003B01FD" w:rsidRPr="00CF30EA" w:rsidRDefault="003B01FD" w:rsidP="002C4FF9">
            <w:pPr>
              <w:spacing w:before="60" w:after="60" w:line="240" w:lineRule="auto"/>
              <w:jc w:val="left"/>
              <w:rPr>
                <w:b/>
                <w:sz w:val="18"/>
                <w:szCs w:val="18"/>
                <w:lang w:val="en-GB"/>
              </w:rPr>
            </w:pPr>
            <w:r w:rsidRPr="00CF30EA">
              <w:rPr>
                <w:b/>
                <w:sz w:val="18"/>
                <w:szCs w:val="18"/>
                <w:lang w:val="en-GB"/>
              </w:rPr>
              <w:t>Description</w:t>
            </w:r>
          </w:p>
        </w:tc>
        <w:tc>
          <w:tcPr>
            <w:tcW w:w="356" w:type="pct"/>
            <w:shd w:val="clear" w:color="auto" w:fill="D9D9D9" w:themeFill="background1" w:themeFillShade="D9"/>
          </w:tcPr>
          <w:p w14:paraId="10B018AF" w14:textId="77777777" w:rsidR="003B01FD" w:rsidRPr="00CF30EA" w:rsidRDefault="003B01FD" w:rsidP="002C4FF9">
            <w:pPr>
              <w:spacing w:before="60" w:after="60" w:line="240" w:lineRule="auto"/>
              <w:jc w:val="center"/>
              <w:rPr>
                <w:b/>
                <w:sz w:val="18"/>
                <w:szCs w:val="18"/>
                <w:lang w:val="en-GB"/>
              </w:rPr>
            </w:pPr>
            <w:r w:rsidRPr="00CF30EA">
              <w:rPr>
                <w:b/>
                <w:sz w:val="18"/>
                <w:szCs w:val="18"/>
                <w:lang w:val="en-GB"/>
              </w:rPr>
              <w:t>Code</w:t>
            </w:r>
          </w:p>
        </w:tc>
        <w:tc>
          <w:tcPr>
            <w:tcW w:w="1178" w:type="pct"/>
            <w:shd w:val="clear" w:color="auto" w:fill="D9D9D9" w:themeFill="background1" w:themeFillShade="D9"/>
          </w:tcPr>
          <w:p w14:paraId="4EAFB310" w14:textId="77777777" w:rsidR="003B01FD" w:rsidRPr="00CF30EA" w:rsidRDefault="003B01FD" w:rsidP="002C4FF9">
            <w:pPr>
              <w:spacing w:before="60" w:after="60" w:line="240" w:lineRule="auto"/>
              <w:jc w:val="left"/>
              <w:rPr>
                <w:b/>
                <w:sz w:val="18"/>
                <w:szCs w:val="18"/>
                <w:lang w:val="en-GB"/>
              </w:rPr>
            </w:pPr>
            <w:r w:rsidRPr="00CF30EA">
              <w:rPr>
                <w:b/>
                <w:sz w:val="18"/>
                <w:szCs w:val="18"/>
                <w:lang w:val="en-GB"/>
              </w:rPr>
              <w:t>Remarks</w:t>
            </w:r>
          </w:p>
        </w:tc>
      </w:tr>
      <w:tr w:rsidR="003B01FD" w:rsidRPr="00CF30EA" w14:paraId="723B0B17" w14:textId="77777777" w:rsidTr="002C4FF9">
        <w:trPr>
          <w:cantSplit/>
        </w:trPr>
        <w:tc>
          <w:tcPr>
            <w:tcW w:w="661" w:type="pct"/>
          </w:tcPr>
          <w:p w14:paraId="3DBA16A3"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Enumeration</w:t>
            </w:r>
          </w:p>
        </w:tc>
        <w:tc>
          <w:tcPr>
            <w:tcW w:w="983" w:type="pct"/>
          </w:tcPr>
          <w:p w14:paraId="270332C6"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S100_HDF_‌DataCodingFormat</w:t>
            </w:r>
          </w:p>
        </w:tc>
        <w:tc>
          <w:tcPr>
            <w:tcW w:w="1821" w:type="pct"/>
          </w:tcPr>
          <w:p w14:paraId="40BF9B50"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Data coding formats for S-100 HDF5 data</w:t>
            </w:r>
          </w:p>
        </w:tc>
        <w:tc>
          <w:tcPr>
            <w:tcW w:w="356" w:type="pct"/>
          </w:tcPr>
          <w:p w14:paraId="11B62D8C" w14:textId="27B2926F" w:rsidR="003B01FD" w:rsidRPr="00CF30EA" w:rsidRDefault="00A07240" w:rsidP="002C4FF9">
            <w:pPr>
              <w:spacing w:before="60" w:after="60" w:line="240" w:lineRule="auto"/>
              <w:jc w:val="center"/>
              <w:rPr>
                <w:sz w:val="18"/>
                <w:szCs w:val="18"/>
                <w:lang w:val="en-GB"/>
              </w:rPr>
            </w:pPr>
            <w:r>
              <w:rPr>
                <w:sz w:val="18"/>
                <w:szCs w:val="18"/>
                <w:lang w:val="en-GB"/>
              </w:rPr>
              <w:t>-</w:t>
            </w:r>
          </w:p>
        </w:tc>
        <w:tc>
          <w:tcPr>
            <w:tcW w:w="1178" w:type="pct"/>
          </w:tcPr>
          <w:p w14:paraId="14FE1367" w14:textId="1BBAC4DA" w:rsidR="003B01FD" w:rsidRPr="00CF30EA" w:rsidRDefault="003B01FD" w:rsidP="002C4FF9">
            <w:pPr>
              <w:spacing w:before="60" w:after="60" w:line="240" w:lineRule="auto"/>
              <w:jc w:val="left"/>
              <w:rPr>
                <w:sz w:val="18"/>
                <w:szCs w:val="18"/>
                <w:lang w:val="en-GB"/>
              </w:rPr>
            </w:pPr>
            <w:r w:rsidRPr="00CF30EA">
              <w:rPr>
                <w:sz w:val="18"/>
                <w:szCs w:val="18"/>
                <w:lang w:val="en-GB"/>
              </w:rPr>
              <w:t>S-</w:t>
            </w:r>
            <w:r w:rsidR="00D8092E" w:rsidRPr="00CF30EA">
              <w:rPr>
                <w:sz w:val="18"/>
                <w:szCs w:val="18"/>
                <w:lang w:val="en-GB"/>
              </w:rPr>
              <w:t>111</w:t>
            </w:r>
            <w:r w:rsidRPr="00CF30EA">
              <w:rPr>
                <w:sz w:val="18"/>
                <w:szCs w:val="18"/>
                <w:lang w:val="en-GB"/>
              </w:rPr>
              <w:t xml:space="preserve"> does not use </w:t>
            </w:r>
            <w:r w:rsidR="00D8092E" w:rsidRPr="00CF30EA">
              <w:rPr>
                <w:sz w:val="18"/>
                <w:szCs w:val="18"/>
                <w:lang w:val="en-GB"/>
              </w:rPr>
              <w:t>TIN</w:t>
            </w:r>
            <w:r w:rsidRPr="00CF30EA">
              <w:rPr>
                <w:sz w:val="18"/>
                <w:szCs w:val="18"/>
                <w:lang w:val="en-GB"/>
              </w:rPr>
              <w:t>, irregularGrid, or variableCellSize data coding formats</w:t>
            </w:r>
          </w:p>
        </w:tc>
      </w:tr>
      <w:tr w:rsidR="003B01FD" w:rsidRPr="00CF30EA" w14:paraId="2A27C0D2" w14:textId="77777777" w:rsidTr="002C4FF9">
        <w:trPr>
          <w:cantSplit/>
        </w:trPr>
        <w:tc>
          <w:tcPr>
            <w:tcW w:w="661" w:type="pct"/>
          </w:tcPr>
          <w:p w14:paraId="5E2565CB"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Value</w:t>
            </w:r>
          </w:p>
        </w:tc>
        <w:tc>
          <w:tcPr>
            <w:tcW w:w="983" w:type="pct"/>
          </w:tcPr>
          <w:p w14:paraId="5BBF0113"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fixedStations</w:t>
            </w:r>
          </w:p>
        </w:tc>
        <w:tc>
          <w:tcPr>
            <w:tcW w:w="1821" w:type="pct"/>
          </w:tcPr>
          <w:p w14:paraId="4999180F"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Data at multiple discrete fixed point locations</w:t>
            </w:r>
          </w:p>
        </w:tc>
        <w:tc>
          <w:tcPr>
            <w:tcW w:w="356" w:type="pct"/>
          </w:tcPr>
          <w:p w14:paraId="113CCF58" w14:textId="77777777" w:rsidR="003B01FD" w:rsidRPr="00CF30EA" w:rsidRDefault="003B01FD" w:rsidP="002C4FF9">
            <w:pPr>
              <w:spacing w:before="60" w:after="60" w:line="240" w:lineRule="auto"/>
              <w:jc w:val="center"/>
              <w:rPr>
                <w:sz w:val="18"/>
                <w:szCs w:val="18"/>
                <w:lang w:val="en-GB"/>
              </w:rPr>
            </w:pPr>
            <w:r w:rsidRPr="00CF30EA">
              <w:rPr>
                <w:sz w:val="18"/>
                <w:szCs w:val="18"/>
                <w:lang w:val="en-GB"/>
              </w:rPr>
              <w:t>1</w:t>
            </w:r>
          </w:p>
        </w:tc>
        <w:tc>
          <w:tcPr>
            <w:tcW w:w="1178" w:type="pct"/>
          </w:tcPr>
          <w:p w14:paraId="64EB18EA" w14:textId="77777777" w:rsidR="003B01FD" w:rsidRPr="00CF30EA" w:rsidRDefault="003B01FD" w:rsidP="002C4FF9">
            <w:pPr>
              <w:spacing w:before="60" w:after="60" w:line="240" w:lineRule="auto"/>
              <w:jc w:val="left"/>
              <w:rPr>
                <w:sz w:val="18"/>
                <w:szCs w:val="18"/>
                <w:lang w:val="en-GB"/>
              </w:rPr>
            </w:pPr>
          </w:p>
        </w:tc>
      </w:tr>
      <w:tr w:rsidR="003B01FD" w:rsidRPr="00CF30EA" w14:paraId="552B7D5E" w14:textId="77777777" w:rsidTr="002C4FF9">
        <w:trPr>
          <w:cantSplit/>
        </w:trPr>
        <w:tc>
          <w:tcPr>
            <w:tcW w:w="661" w:type="pct"/>
          </w:tcPr>
          <w:p w14:paraId="521CFCC6"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Value</w:t>
            </w:r>
          </w:p>
        </w:tc>
        <w:tc>
          <w:tcPr>
            <w:tcW w:w="983" w:type="pct"/>
          </w:tcPr>
          <w:p w14:paraId="3D1A1285"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regularGrid</w:t>
            </w:r>
          </w:p>
        </w:tc>
        <w:tc>
          <w:tcPr>
            <w:tcW w:w="1821" w:type="pct"/>
          </w:tcPr>
          <w:p w14:paraId="2C4542F2"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Data at grid points forming a regular grid with constant cell spacing</w:t>
            </w:r>
          </w:p>
        </w:tc>
        <w:tc>
          <w:tcPr>
            <w:tcW w:w="356" w:type="pct"/>
          </w:tcPr>
          <w:p w14:paraId="78261474" w14:textId="77777777" w:rsidR="003B01FD" w:rsidRPr="00CF30EA" w:rsidRDefault="003B01FD" w:rsidP="002C4FF9">
            <w:pPr>
              <w:spacing w:before="60" w:after="60" w:line="240" w:lineRule="auto"/>
              <w:jc w:val="center"/>
              <w:rPr>
                <w:sz w:val="18"/>
                <w:szCs w:val="18"/>
                <w:lang w:val="en-GB"/>
              </w:rPr>
            </w:pPr>
            <w:r w:rsidRPr="00CF30EA">
              <w:rPr>
                <w:sz w:val="18"/>
                <w:szCs w:val="18"/>
                <w:lang w:val="en-GB"/>
              </w:rPr>
              <w:t>2</w:t>
            </w:r>
          </w:p>
        </w:tc>
        <w:tc>
          <w:tcPr>
            <w:tcW w:w="1178" w:type="pct"/>
          </w:tcPr>
          <w:p w14:paraId="67EB9E79"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Regular grids are commonly composed of perpendicularly crossing lines of equal spacing on each dimension, creating square or rectangular cells</w:t>
            </w:r>
          </w:p>
        </w:tc>
      </w:tr>
      <w:tr w:rsidR="003B01FD" w:rsidRPr="00CF30EA" w14:paraId="288F7C29" w14:textId="77777777" w:rsidTr="002C4FF9">
        <w:trPr>
          <w:cantSplit/>
        </w:trPr>
        <w:tc>
          <w:tcPr>
            <w:tcW w:w="661" w:type="pct"/>
          </w:tcPr>
          <w:p w14:paraId="00757132"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Value</w:t>
            </w:r>
          </w:p>
        </w:tc>
        <w:tc>
          <w:tcPr>
            <w:tcW w:w="983" w:type="pct"/>
          </w:tcPr>
          <w:p w14:paraId="348429D0"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ungeorectifiedGrid</w:t>
            </w:r>
          </w:p>
        </w:tc>
        <w:tc>
          <w:tcPr>
            <w:tcW w:w="1821" w:type="pct"/>
          </w:tcPr>
          <w:p w14:paraId="4D44CF34"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Data that does not include any information that can be used to determine a cell’s geographic coordinate values, or in which cell spacing is variable, and there is no predefined association between one cell’s location and that of another</w:t>
            </w:r>
          </w:p>
        </w:tc>
        <w:tc>
          <w:tcPr>
            <w:tcW w:w="356" w:type="pct"/>
          </w:tcPr>
          <w:p w14:paraId="63CDDD89" w14:textId="77777777" w:rsidR="003B01FD" w:rsidRPr="00CF30EA" w:rsidRDefault="003B01FD" w:rsidP="002C4FF9">
            <w:pPr>
              <w:spacing w:before="60" w:after="60" w:line="240" w:lineRule="auto"/>
              <w:jc w:val="center"/>
              <w:rPr>
                <w:sz w:val="18"/>
                <w:szCs w:val="18"/>
                <w:lang w:val="en-GB"/>
              </w:rPr>
            </w:pPr>
            <w:r w:rsidRPr="00CF30EA">
              <w:rPr>
                <w:sz w:val="18"/>
                <w:szCs w:val="18"/>
                <w:lang w:val="en-GB"/>
              </w:rPr>
              <w:t>3</w:t>
            </w:r>
          </w:p>
        </w:tc>
        <w:tc>
          <w:tcPr>
            <w:tcW w:w="1178" w:type="pct"/>
          </w:tcPr>
          <w:p w14:paraId="6BB8B89E"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For example, a digital perspective aerial photograph without georectification information included</w:t>
            </w:r>
          </w:p>
        </w:tc>
      </w:tr>
      <w:tr w:rsidR="003B01FD" w:rsidRPr="00CF30EA" w14:paraId="1395E3BC" w14:textId="77777777" w:rsidTr="002C4FF9">
        <w:trPr>
          <w:cantSplit/>
        </w:trPr>
        <w:tc>
          <w:tcPr>
            <w:tcW w:w="661" w:type="pct"/>
          </w:tcPr>
          <w:p w14:paraId="239B06FD"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Value</w:t>
            </w:r>
          </w:p>
        </w:tc>
        <w:tc>
          <w:tcPr>
            <w:tcW w:w="983" w:type="pct"/>
          </w:tcPr>
          <w:p w14:paraId="0D67E670" w14:textId="77949047" w:rsidR="003B01FD" w:rsidRPr="00CF30EA" w:rsidRDefault="001C2FD1" w:rsidP="002C4FF9">
            <w:pPr>
              <w:spacing w:before="60" w:after="60" w:line="240" w:lineRule="auto"/>
              <w:jc w:val="left"/>
              <w:rPr>
                <w:sz w:val="18"/>
                <w:szCs w:val="18"/>
                <w:lang w:val="en-GB"/>
              </w:rPr>
            </w:pPr>
            <w:r w:rsidRPr="00CF30EA">
              <w:rPr>
                <w:sz w:val="18"/>
                <w:szCs w:val="18"/>
                <w:lang w:val="en-GB"/>
              </w:rPr>
              <w:t>movingPlatform</w:t>
            </w:r>
          </w:p>
        </w:tc>
        <w:tc>
          <w:tcPr>
            <w:tcW w:w="1821" w:type="pct"/>
          </w:tcPr>
          <w:p w14:paraId="76EA6B12" w14:textId="77777777" w:rsidR="001C2FD1" w:rsidRPr="00CF30EA" w:rsidRDefault="001C2FD1" w:rsidP="002C4FF9">
            <w:pPr>
              <w:spacing w:before="60" w:after="60" w:line="240" w:lineRule="auto"/>
              <w:jc w:val="left"/>
              <w:rPr>
                <w:sz w:val="18"/>
                <w:szCs w:val="18"/>
                <w:lang w:val="en-GB"/>
              </w:rPr>
            </w:pPr>
            <w:r w:rsidRPr="00CF30EA">
              <w:rPr>
                <w:sz w:val="18"/>
                <w:szCs w:val="18"/>
                <w:lang w:val="en-GB"/>
              </w:rPr>
              <w:t>Data at sequential discrete point</w:t>
            </w:r>
          </w:p>
          <w:p w14:paraId="1A1A938B" w14:textId="77777777" w:rsidR="001C2FD1" w:rsidRPr="00CF30EA" w:rsidRDefault="001C2FD1" w:rsidP="002C4FF9">
            <w:pPr>
              <w:spacing w:before="60" w:after="60" w:line="240" w:lineRule="auto"/>
              <w:jc w:val="left"/>
              <w:rPr>
                <w:sz w:val="18"/>
                <w:szCs w:val="18"/>
                <w:lang w:val="en-GB"/>
              </w:rPr>
            </w:pPr>
            <w:r w:rsidRPr="00CF30EA">
              <w:rPr>
                <w:sz w:val="18"/>
                <w:szCs w:val="18"/>
                <w:lang w:val="en-GB"/>
              </w:rPr>
              <w:t>locations of a moving sensor</w:t>
            </w:r>
          </w:p>
          <w:p w14:paraId="660017F3" w14:textId="089AF4AC" w:rsidR="003B01FD" w:rsidRPr="00CF30EA" w:rsidRDefault="001C2FD1" w:rsidP="002C4FF9">
            <w:pPr>
              <w:spacing w:before="60" w:after="60" w:line="240" w:lineRule="auto"/>
              <w:jc w:val="left"/>
              <w:rPr>
                <w:sz w:val="18"/>
                <w:szCs w:val="18"/>
                <w:lang w:val="en-GB"/>
              </w:rPr>
            </w:pPr>
            <w:r w:rsidRPr="00CF30EA">
              <w:rPr>
                <w:sz w:val="18"/>
                <w:szCs w:val="18"/>
                <w:lang w:val="en-GB"/>
              </w:rPr>
              <w:t>platform</w:t>
            </w:r>
          </w:p>
        </w:tc>
        <w:tc>
          <w:tcPr>
            <w:tcW w:w="356" w:type="pct"/>
          </w:tcPr>
          <w:p w14:paraId="2CA3A723" w14:textId="5F967311" w:rsidR="003B01FD" w:rsidRPr="00CF30EA" w:rsidRDefault="001C2FD1" w:rsidP="002C4FF9">
            <w:pPr>
              <w:spacing w:before="60" w:after="60" w:line="240" w:lineRule="auto"/>
              <w:jc w:val="center"/>
              <w:rPr>
                <w:sz w:val="18"/>
                <w:szCs w:val="18"/>
                <w:lang w:val="en-GB"/>
              </w:rPr>
            </w:pPr>
            <w:r w:rsidRPr="00CF30EA">
              <w:rPr>
                <w:sz w:val="18"/>
                <w:szCs w:val="18"/>
                <w:lang w:val="en-GB"/>
              </w:rPr>
              <w:t>4</w:t>
            </w:r>
          </w:p>
        </w:tc>
        <w:tc>
          <w:tcPr>
            <w:tcW w:w="1178" w:type="pct"/>
          </w:tcPr>
          <w:p w14:paraId="1D4FA5BC" w14:textId="29C93DE0" w:rsidR="003B01FD" w:rsidRPr="00CF30EA" w:rsidRDefault="003B01FD" w:rsidP="002C4FF9">
            <w:pPr>
              <w:spacing w:before="60" w:after="60" w:line="240" w:lineRule="auto"/>
              <w:jc w:val="left"/>
              <w:rPr>
                <w:sz w:val="18"/>
                <w:szCs w:val="18"/>
                <w:lang w:val="en-GB"/>
              </w:rPr>
            </w:pPr>
          </w:p>
        </w:tc>
      </w:tr>
      <w:tr w:rsidR="003B01FD" w:rsidRPr="00CF30EA" w14:paraId="26543D1B" w14:textId="77777777" w:rsidTr="002C4FF9">
        <w:trPr>
          <w:cantSplit/>
        </w:trPr>
        <w:tc>
          <w:tcPr>
            <w:tcW w:w="661" w:type="pct"/>
          </w:tcPr>
          <w:p w14:paraId="784E4CE1"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Value</w:t>
            </w:r>
          </w:p>
        </w:tc>
        <w:tc>
          <w:tcPr>
            <w:tcW w:w="983" w:type="pct"/>
          </w:tcPr>
          <w:p w14:paraId="6EE84CAC"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stationwiseFixed</w:t>
            </w:r>
          </w:p>
        </w:tc>
        <w:tc>
          <w:tcPr>
            <w:tcW w:w="1821" w:type="pct"/>
          </w:tcPr>
          <w:p w14:paraId="60D242EA"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Time series at fixed stations (stationwise)</w:t>
            </w:r>
          </w:p>
        </w:tc>
        <w:tc>
          <w:tcPr>
            <w:tcW w:w="356" w:type="pct"/>
          </w:tcPr>
          <w:p w14:paraId="7D5E0284" w14:textId="77777777" w:rsidR="003B01FD" w:rsidRPr="00CF30EA" w:rsidRDefault="003B01FD" w:rsidP="002C4FF9">
            <w:pPr>
              <w:spacing w:before="60" w:after="60" w:line="240" w:lineRule="auto"/>
              <w:jc w:val="center"/>
              <w:rPr>
                <w:sz w:val="18"/>
                <w:szCs w:val="18"/>
                <w:lang w:val="en-GB"/>
              </w:rPr>
            </w:pPr>
            <w:r w:rsidRPr="00CF30EA">
              <w:rPr>
                <w:sz w:val="18"/>
                <w:szCs w:val="18"/>
                <w:lang w:val="en-GB"/>
              </w:rPr>
              <w:t>8</w:t>
            </w:r>
          </w:p>
        </w:tc>
        <w:tc>
          <w:tcPr>
            <w:tcW w:w="1178" w:type="pct"/>
          </w:tcPr>
          <w:p w14:paraId="1A93774B" w14:textId="671E966A" w:rsidR="003B01FD" w:rsidRPr="00CF30EA" w:rsidRDefault="003B01FD" w:rsidP="002C4FF9">
            <w:pPr>
              <w:spacing w:before="60" w:after="60" w:line="240" w:lineRule="auto"/>
              <w:jc w:val="left"/>
              <w:rPr>
                <w:sz w:val="18"/>
                <w:szCs w:val="18"/>
                <w:lang w:val="en-GB"/>
              </w:rPr>
            </w:pPr>
            <w:r w:rsidRPr="00CF30EA">
              <w:rPr>
                <w:sz w:val="18"/>
                <w:szCs w:val="18"/>
                <w:lang w:val="en-GB"/>
              </w:rPr>
              <w:t>Data at multiple discrete fixed point locations organized by station</w:t>
            </w:r>
          </w:p>
        </w:tc>
      </w:tr>
    </w:tbl>
    <w:p w14:paraId="459B8964" w14:textId="16E56BB0" w:rsidR="00823B1E" w:rsidRPr="00CF30EA" w:rsidRDefault="00823B1E" w:rsidP="002C4FF9">
      <w:pPr>
        <w:spacing w:after="0" w:line="240" w:lineRule="auto"/>
        <w:rPr>
          <w:lang w:val="en-GB"/>
        </w:rPr>
      </w:pPr>
    </w:p>
    <w:p w14:paraId="3E096CC3" w14:textId="24CDE535" w:rsidR="003B01FD" w:rsidRPr="002C4FF9" w:rsidRDefault="003B01FD" w:rsidP="005102EF">
      <w:pPr>
        <w:pStyle w:val="Caption"/>
        <w:keepNext/>
      </w:pPr>
      <w:bookmarkStart w:id="1220" w:name="_Ref112342058"/>
      <w:r w:rsidRPr="002C4FF9">
        <w:t xml:space="preserve">Table </w:t>
      </w:r>
      <w:r>
        <w:fldChar w:fldCharType="begin"/>
      </w:r>
      <w:r>
        <w:instrText xml:space="preserve"> STYLEREF 1 \s </w:instrText>
      </w:r>
      <w:r>
        <w:fldChar w:fldCharType="separate"/>
      </w:r>
      <w:r w:rsidR="00D33763">
        <w:rPr>
          <w:noProof/>
        </w:rPr>
        <w:t>12</w:t>
      </w:r>
      <w:r>
        <w:rPr>
          <w:noProof/>
        </w:rPr>
        <w:fldChar w:fldCharType="end"/>
      </w:r>
      <w:r w:rsidR="002C4FF9">
        <w:t>-</w:t>
      </w:r>
      <w:r>
        <w:fldChar w:fldCharType="begin"/>
      </w:r>
      <w:r>
        <w:instrText xml:space="preserve"> SEQ Table \* ARABIC \s 1 </w:instrText>
      </w:r>
      <w:r>
        <w:fldChar w:fldCharType="separate"/>
      </w:r>
      <w:r w:rsidR="00D33763">
        <w:rPr>
          <w:noProof/>
        </w:rPr>
        <w:t>10</w:t>
      </w:r>
      <w:r>
        <w:rPr>
          <w:noProof/>
        </w:rPr>
        <w:fldChar w:fldCharType="end"/>
      </w:r>
      <w:bookmarkEnd w:id="1220"/>
      <w:r w:rsidRPr="002C4FF9">
        <w:t xml:space="preserve"> </w:t>
      </w:r>
      <w:r w:rsidR="002C4FF9">
        <w:t>–</w:t>
      </w:r>
      <w:r w:rsidRPr="002C4FF9">
        <w:t xml:space="preserve"> S104_DataDynamicity</w:t>
      </w:r>
    </w:p>
    <w:tbl>
      <w:tblPr>
        <w:tblStyle w:val="TableGrid"/>
        <w:tblW w:w="5000" w:type="pct"/>
        <w:tblCellMar>
          <w:left w:w="57" w:type="dxa"/>
          <w:right w:w="57" w:type="dxa"/>
        </w:tblCellMar>
        <w:tblLook w:val="04A0" w:firstRow="1" w:lastRow="0" w:firstColumn="1" w:lastColumn="0" w:noHBand="0" w:noVBand="1"/>
      </w:tblPr>
      <w:tblGrid>
        <w:gridCol w:w="1135"/>
        <w:gridCol w:w="3068"/>
        <w:gridCol w:w="2496"/>
        <w:gridCol w:w="564"/>
        <w:gridCol w:w="1753"/>
      </w:tblGrid>
      <w:tr w:rsidR="003B01FD" w:rsidRPr="00CF30EA" w14:paraId="18EF5099" w14:textId="77777777" w:rsidTr="00D627E4">
        <w:trPr>
          <w:cantSplit/>
        </w:trPr>
        <w:tc>
          <w:tcPr>
            <w:tcW w:w="629" w:type="pct"/>
            <w:shd w:val="clear" w:color="auto" w:fill="D9D9D9" w:themeFill="background1" w:themeFillShade="D9"/>
          </w:tcPr>
          <w:p w14:paraId="0A9E4D42" w14:textId="77777777" w:rsidR="003B01FD" w:rsidRPr="00CF30EA" w:rsidRDefault="003B01FD" w:rsidP="006934CB">
            <w:pPr>
              <w:keepNext/>
              <w:spacing w:before="60" w:after="60" w:line="240" w:lineRule="auto"/>
              <w:jc w:val="left"/>
              <w:rPr>
                <w:rFonts w:cs="Arial"/>
                <w:b/>
                <w:sz w:val="18"/>
                <w:szCs w:val="18"/>
                <w:lang w:val="en-GB"/>
              </w:rPr>
            </w:pPr>
            <w:bookmarkStart w:id="1221" w:name="_Hlk111825043"/>
            <w:r w:rsidRPr="00CF30EA">
              <w:rPr>
                <w:rFonts w:cs="Arial"/>
                <w:b/>
                <w:sz w:val="18"/>
                <w:szCs w:val="18"/>
                <w:lang w:val="en-GB"/>
              </w:rPr>
              <w:t>Item</w:t>
            </w:r>
          </w:p>
        </w:tc>
        <w:tc>
          <w:tcPr>
            <w:tcW w:w="1702" w:type="pct"/>
            <w:shd w:val="clear" w:color="auto" w:fill="D9D9D9" w:themeFill="background1" w:themeFillShade="D9"/>
          </w:tcPr>
          <w:p w14:paraId="76069D56" w14:textId="77777777" w:rsidR="003B01FD" w:rsidRPr="00CF30EA" w:rsidRDefault="003B01FD" w:rsidP="006934CB">
            <w:pPr>
              <w:keepNext/>
              <w:spacing w:before="60" w:after="60" w:line="240" w:lineRule="auto"/>
              <w:jc w:val="left"/>
              <w:rPr>
                <w:rFonts w:cs="Arial"/>
                <w:b/>
                <w:sz w:val="18"/>
                <w:szCs w:val="18"/>
                <w:lang w:val="en-GB"/>
              </w:rPr>
            </w:pPr>
            <w:r w:rsidRPr="00CF30EA">
              <w:rPr>
                <w:rFonts w:cs="Arial"/>
                <w:b/>
                <w:sz w:val="18"/>
                <w:szCs w:val="18"/>
                <w:lang w:val="en-GB"/>
              </w:rPr>
              <w:t>Name</w:t>
            </w:r>
          </w:p>
        </w:tc>
        <w:tc>
          <w:tcPr>
            <w:tcW w:w="1384" w:type="pct"/>
            <w:shd w:val="clear" w:color="auto" w:fill="D9D9D9" w:themeFill="background1" w:themeFillShade="D9"/>
          </w:tcPr>
          <w:p w14:paraId="76CEED91" w14:textId="77777777" w:rsidR="003B01FD" w:rsidRPr="00CF30EA" w:rsidRDefault="003B01FD" w:rsidP="006934CB">
            <w:pPr>
              <w:keepNext/>
              <w:spacing w:before="60" w:after="60" w:line="240" w:lineRule="auto"/>
              <w:jc w:val="left"/>
              <w:rPr>
                <w:rFonts w:cs="Arial"/>
                <w:b/>
                <w:sz w:val="18"/>
                <w:szCs w:val="18"/>
                <w:lang w:val="en-GB"/>
              </w:rPr>
            </w:pPr>
            <w:r w:rsidRPr="00CF30EA">
              <w:rPr>
                <w:rFonts w:cs="Arial"/>
                <w:b/>
                <w:sz w:val="18"/>
                <w:szCs w:val="18"/>
                <w:lang w:val="en-GB"/>
              </w:rPr>
              <w:t>Description</w:t>
            </w:r>
          </w:p>
        </w:tc>
        <w:tc>
          <w:tcPr>
            <w:tcW w:w="313" w:type="pct"/>
            <w:shd w:val="clear" w:color="auto" w:fill="D9D9D9" w:themeFill="background1" w:themeFillShade="D9"/>
          </w:tcPr>
          <w:p w14:paraId="7B7CC14B" w14:textId="77777777" w:rsidR="003B01FD" w:rsidRPr="00CF30EA" w:rsidRDefault="003B01FD" w:rsidP="006934CB">
            <w:pPr>
              <w:keepNext/>
              <w:spacing w:before="60" w:after="60" w:line="240" w:lineRule="auto"/>
              <w:jc w:val="center"/>
              <w:rPr>
                <w:rFonts w:cs="Arial"/>
                <w:b/>
                <w:sz w:val="18"/>
                <w:szCs w:val="18"/>
                <w:lang w:val="en-GB"/>
              </w:rPr>
            </w:pPr>
            <w:r w:rsidRPr="00CF30EA">
              <w:rPr>
                <w:rFonts w:cs="Arial"/>
                <w:b/>
                <w:sz w:val="18"/>
                <w:szCs w:val="18"/>
                <w:lang w:val="en-GB"/>
              </w:rPr>
              <w:t>Code</w:t>
            </w:r>
          </w:p>
        </w:tc>
        <w:tc>
          <w:tcPr>
            <w:tcW w:w="972" w:type="pct"/>
            <w:shd w:val="clear" w:color="auto" w:fill="D9D9D9" w:themeFill="background1" w:themeFillShade="D9"/>
          </w:tcPr>
          <w:p w14:paraId="7C10508E" w14:textId="77777777" w:rsidR="003B01FD" w:rsidRPr="00CF30EA" w:rsidRDefault="003B01FD" w:rsidP="006934CB">
            <w:pPr>
              <w:keepNext/>
              <w:spacing w:before="60" w:after="60" w:line="240" w:lineRule="auto"/>
              <w:jc w:val="left"/>
              <w:rPr>
                <w:rFonts w:cs="Arial"/>
                <w:b/>
                <w:sz w:val="18"/>
                <w:szCs w:val="18"/>
                <w:lang w:val="en-GB"/>
              </w:rPr>
            </w:pPr>
            <w:r w:rsidRPr="00CF30EA">
              <w:rPr>
                <w:rFonts w:cs="Arial"/>
                <w:b/>
                <w:sz w:val="18"/>
                <w:szCs w:val="18"/>
                <w:lang w:val="en-GB"/>
              </w:rPr>
              <w:t>Remarks</w:t>
            </w:r>
          </w:p>
        </w:tc>
      </w:tr>
      <w:tr w:rsidR="003B01FD" w:rsidRPr="00CF30EA" w14:paraId="4716EF0D" w14:textId="77777777" w:rsidTr="00D627E4">
        <w:trPr>
          <w:cantSplit/>
        </w:trPr>
        <w:tc>
          <w:tcPr>
            <w:tcW w:w="629" w:type="pct"/>
          </w:tcPr>
          <w:p w14:paraId="2FF3BE8C"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Enumeration</w:t>
            </w:r>
          </w:p>
        </w:tc>
        <w:tc>
          <w:tcPr>
            <w:tcW w:w="1702" w:type="pct"/>
          </w:tcPr>
          <w:p w14:paraId="34E1C6D8"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S104_DataDynamicity</w:t>
            </w:r>
          </w:p>
        </w:tc>
        <w:tc>
          <w:tcPr>
            <w:tcW w:w="1384" w:type="pct"/>
          </w:tcPr>
          <w:p w14:paraId="549618F8" w14:textId="2B7F333C"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Classification of data according to the relationship between the time of its collection, generation, or calculation of generation parameters, in relation to the tim</w:t>
            </w:r>
            <w:r w:rsidR="00A07240">
              <w:rPr>
                <w:rFonts w:cs="Arial"/>
                <w:sz w:val="18"/>
                <w:szCs w:val="18"/>
                <w:lang w:val="en-GB"/>
              </w:rPr>
              <w:t>e of publication of the dataset</w:t>
            </w:r>
          </w:p>
        </w:tc>
        <w:tc>
          <w:tcPr>
            <w:tcW w:w="313" w:type="pct"/>
          </w:tcPr>
          <w:p w14:paraId="1D48CD65" w14:textId="4CA9C334"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w:t>
            </w:r>
          </w:p>
        </w:tc>
        <w:tc>
          <w:tcPr>
            <w:tcW w:w="972" w:type="pct"/>
          </w:tcPr>
          <w:p w14:paraId="0CFC535E" w14:textId="23E745FD" w:rsidR="003937FE" w:rsidRPr="00CF30EA" w:rsidRDefault="001C2FD1" w:rsidP="00A07240">
            <w:pPr>
              <w:spacing w:before="60" w:after="60" w:line="240" w:lineRule="auto"/>
              <w:jc w:val="left"/>
              <w:rPr>
                <w:rFonts w:cs="Arial"/>
                <w:sz w:val="18"/>
                <w:szCs w:val="18"/>
                <w:lang w:val="en-GB"/>
              </w:rPr>
            </w:pPr>
            <w:r w:rsidRPr="00CF30EA">
              <w:rPr>
                <w:rFonts w:cs="Arial"/>
                <w:sz w:val="18"/>
                <w:szCs w:val="18"/>
                <w:lang w:val="en-GB"/>
              </w:rPr>
              <w:t>See Note</w:t>
            </w:r>
            <w:r w:rsidR="00A07240">
              <w:rPr>
                <w:rFonts w:cs="Arial"/>
                <w:sz w:val="18"/>
                <w:szCs w:val="18"/>
                <w:lang w:val="en-GB"/>
              </w:rPr>
              <w:t xml:space="preserve"> 3</w:t>
            </w:r>
            <w:r w:rsidRPr="00CF30EA">
              <w:rPr>
                <w:rFonts w:cs="Arial"/>
                <w:sz w:val="18"/>
                <w:szCs w:val="18"/>
                <w:lang w:val="en-GB"/>
              </w:rPr>
              <w:t xml:space="preserve"> below</w:t>
            </w:r>
          </w:p>
        </w:tc>
      </w:tr>
      <w:tr w:rsidR="003B01FD" w:rsidRPr="00CF30EA" w14:paraId="0ACA1B26" w14:textId="77777777" w:rsidTr="00D627E4">
        <w:trPr>
          <w:cantSplit/>
        </w:trPr>
        <w:tc>
          <w:tcPr>
            <w:tcW w:w="629" w:type="pct"/>
          </w:tcPr>
          <w:p w14:paraId="55DD9E83"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w:t>
            </w:r>
          </w:p>
        </w:tc>
        <w:tc>
          <w:tcPr>
            <w:tcW w:w="1702" w:type="pct"/>
          </w:tcPr>
          <w:p w14:paraId="3216EACC"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observation</w:t>
            </w:r>
          </w:p>
        </w:tc>
        <w:tc>
          <w:tcPr>
            <w:tcW w:w="1384" w:type="pct"/>
          </w:tcPr>
          <w:p w14:paraId="343A5A78"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Values from in-situ sensor(s); may be quality controlled and stored after collection</w:t>
            </w:r>
          </w:p>
        </w:tc>
        <w:tc>
          <w:tcPr>
            <w:tcW w:w="313" w:type="pct"/>
          </w:tcPr>
          <w:p w14:paraId="3DAD7693" w14:textId="77777777"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1</w:t>
            </w:r>
          </w:p>
        </w:tc>
        <w:tc>
          <w:tcPr>
            <w:tcW w:w="972" w:type="pct"/>
          </w:tcPr>
          <w:p w14:paraId="42AABC18"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Includes both historical and real-time observations.</w:t>
            </w:r>
          </w:p>
          <w:p w14:paraId="2AFEC4A1" w14:textId="33421E67" w:rsidR="003B01FD" w:rsidRPr="00CF30EA" w:rsidRDefault="00A07240" w:rsidP="00A07240">
            <w:pPr>
              <w:spacing w:before="60" w:after="60" w:line="240" w:lineRule="auto"/>
              <w:jc w:val="left"/>
              <w:rPr>
                <w:rFonts w:cs="Arial"/>
                <w:sz w:val="18"/>
                <w:szCs w:val="18"/>
                <w:lang w:val="en-GB"/>
              </w:rPr>
            </w:pPr>
            <w:r>
              <w:rPr>
                <w:rFonts w:cs="Arial"/>
                <w:sz w:val="18"/>
                <w:szCs w:val="18"/>
                <w:lang w:val="en-GB"/>
              </w:rPr>
              <w:t>See also Notes 1 and 2 below</w:t>
            </w:r>
          </w:p>
        </w:tc>
      </w:tr>
      <w:tr w:rsidR="003B01FD" w:rsidRPr="00CF30EA" w14:paraId="6DD17331" w14:textId="77777777" w:rsidTr="00D627E4">
        <w:trPr>
          <w:cantSplit/>
        </w:trPr>
        <w:tc>
          <w:tcPr>
            <w:tcW w:w="629" w:type="pct"/>
          </w:tcPr>
          <w:p w14:paraId="06803F4C"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lastRenderedPageBreak/>
              <w:t>Value</w:t>
            </w:r>
          </w:p>
        </w:tc>
        <w:tc>
          <w:tcPr>
            <w:tcW w:w="1702" w:type="pct"/>
          </w:tcPr>
          <w:p w14:paraId="01090CD2"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astronomicalPrediction</w:t>
            </w:r>
          </w:p>
        </w:tc>
        <w:tc>
          <w:tcPr>
            <w:tcW w:w="1384" w:type="pct"/>
          </w:tcPr>
          <w:p w14:paraId="533D8F55"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Values computed using harmonic analysis or other proven method of tidal analysis</w:t>
            </w:r>
          </w:p>
        </w:tc>
        <w:tc>
          <w:tcPr>
            <w:tcW w:w="313" w:type="pct"/>
          </w:tcPr>
          <w:p w14:paraId="7BB08ED0" w14:textId="77777777"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2</w:t>
            </w:r>
          </w:p>
        </w:tc>
        <w:tc>
          <w:tcPr>
            <w:tcW w:w="972" w:type="pct"/>
          </w:tcPr>
          <w:p w14:paraId="3F63AC30" w14:textId="05FA0C0C" w:rsidR="003B01FD" w:rsidRPr="00CF30EA" w:rsidRDefault="00FC0007" w:rsidP="00A07240">
            <w:pPr>
              <w:spacing w:before="60" w:after="60" w:line="240" w:lineRule="auto"/>
              <w:jc w:val="left"/>
              <w:rPr>
                <w:rFonts w:cs="Arial"/>
                <w:sz w:val="18"/>
                <w:szCs w:val="18"/>
                <w:lang w:val="en-GB"/>
              </w:rPr>
            </w:pPr>
            <w:r w:rsidRPr="00CF30EA">
              <w:rPr>
                <w:rFonts w:cs="Arial"/>
                <w:sz w:val="18"/>
                <w:szCs w:val="18"/>
                <w:lang w:val="en-GB"/>
              </w:rPr>
              <w:t>IHO Res. 3/1919, as amended</w:t>
            </w:r>
          </w:p>
        </w:tc>
      </w:tr>
      <w:tr w:rsidR="003B01FD" w:rsidRPr="00CF30EA" w14:paraId="329E7386" w14:textId="77777777" w:rsidTr="00D627E4">
        <w:trPr>
          <w:cantSplit/>
        </w:trPr>
        <w:tc>
          <w:tcPr>
            <w:tcW w:w="629" w:type="pct"/>
          </w:tcPr>
          <w:p w14:paraId="173D2321"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w:t>
            </w:r>
          </w:p>
        </w:tc>
        <w:tc>
          <w:tcPr>
            <w:tcW w:w="1702" w:type="pct"/>
          </w:tcPr>
          <w:p w14:paraId="1F795413"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analysisOrHybrid</w:t>
            </w:r>
          </w:p>
        </w:tc>
        <w:tc>
          <w:tcPr>
            <w:tcW w:w="1384" w:type="pct"/>
          </w:tcPr>
          <w:p w14:paraId="0C9B2164"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Values calculated by statistical or other indirect methods, or a combination of methods</w:t>
            </w:r>
          </w:p>
        </w:tc>
        <w:tc>
          <w:tcPr>
            <w:tcW w:w="313" w:type="pct"/>
          </w:tcPr>
          <w:p w14:paraId="365CAD8E" w14:textId="77777777"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3</w:t>
            </w:r>
          </w:p>
        </w:tc>
        <w:tc>
          <w:tcPr>
            <w:tcW w:w="972" w:type="pct"/>
          </w:tcPr>
          <w:p w14:paraId="1C7AEB38" w14:textId="371A6BB3"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A hybrid method combines two or more approaches</w:t>
            </w:r>
          </w:p>
        </w:tc>
      </w:tr>
      <w:tr w:rsidR="003B01FD" w:rsidRPr="00CF30EA" w14:paraId="49603BF5" w14:textId="77777777" w:rsidTr="00D627E4">
        <w:trPr>
          <w:cantSplit/>
        </w:trPr>
        <w:tc>
          <w:tcPr>
            <w:tcW w:w="629" w:type="pct"/>
          </w:tcPr>
          <w:p w14:paraId="03C2ADA8"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w:t>
            </w:r>
          </w:p>
        </w:tc>
        <w:tc>
          <w:tcPr>
            <w:tcW w:w="1702" w:type="pct"/>
          </w:tcPr>
          <w:p w14:paraId="5E8CAE91"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hydrodynamicHindcast</w:t>
            </w:r>
          </w:p>
        </w:tc>
        <w:tc>
          <w:tcPr>
            <w:tcW w:w="1384" w:type="pct"/>
          </w:tcPr>
          <w:p w14:paraId="5611D4C7"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Values calculated from a two- or three-dimensional dynamic simulation of past conditions using only observed data for boundary forcing, via statistical method or combination</w:t>
            </w:r>
          </w:p>
        </w:tc>
        <w:tc>
          <w:tcPr>
            <w:tcW w:w="313" w:type="pct"/>
          </w:tcPr>
          <w:p w14:paraId="051CC9E9" w14:textId="77777777"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4</w:t>
            </w:r>
          </w:p>
        </w:tc>
        <w:tc>
          <w:tcPr>
            <w:tcW w:w="972" w:type="pct"/>
          </w:tcPr>
          <w:p w14:paraId="3C7AAD89" w14:textId="44BA389B"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A hindcast is a model simulation that attempts to recreate present conditions by using the most recent observational data</w:t>
            </w:r>
          </w:p>
        </w:tc>
      </w:tr>
      <w:tr w:rsidR="003B01FD" w:rsidRPr="00CF30EA" w14:paraId="70590442" w14:textId="77777777" w:rsidTr="00D627E4">
        <w:trPr>
          <w:cantSplit/>
        </w:trPr>
        <w:tc>
          <w:tcPr>
            <w:tcW w:w="629" w:type="pct"/>
          </w:tcPr>
          <w:p w14:paraId="0BE90205"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w:t>
            </w:r>
          </w:p>
        </w:tc>
        <w:tc>
          <w:tcPr>
            <w:tcW w:w="1702" w:type="pct"/>
          </w:tcPr>
          <w:p w14:paraId="04FF2F65"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hydrodynamicForecast</w:t>
            </w:r>
          </w:p>
        </w:tc>
        <w:tc>
          <w:tcPr>
            <w:tcW w:w="1384" w:type="pct"/>
          </w:tcPr>
          <w:p w14:paraId="4CC9E44C"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Values calculated from a two- or three-dimensional dynamic simulation of future conditions using predicted data for boundary forcing, via statistical method or combination</w:t>
            </w:r>
          </w:p>
        </w:tc>
        <w:tc>
          <w:tcPr>
            <w:tcW w:w="313" w:type="pct"/>
          </w:tcPr>
          <w:p w14:paraId="784810B2" w14:textId="77777777"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5</w:t>
            </w:r>
          </w:p>
        </w:tc>
        <w:tc>
          <w:tcPr>
            <w:tcW w:w="972" w:type="pct"/>
          </w:tcPr>
          <w:p w14:paraId="7FB57BBD" w14:textId="09DED5BC"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A forecast is a simulation made for many hours into the future using predicted winds, water levels, etc</w:t>
            </w:r>
          </w:p>
        </w:tc>
      </w:tr>
      <w:tr w:rsidR="0024145F" w:rsidRPr="00CF30EA" w14:paraId="42B4E415" w14:textId="77777777" w:rsidTr="00D627E4">
        <w:trPr>
          <w:cantSplit/>
        </w:trPr>
        <w:tc>
          <w:tcPr>
            <w:tcW w:w="629" w:type="pct"/>
          </w:tcPr>
          <w:p w14:paraId="4DA7A50D" w14:textId="305D4662"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w:t>
            </w:r>
          </w:p>
        </w:tc>
        <w:tc>
          <w:tcPr>
            <w:tcW w:w="1702" w:type="pct"/>
          </w:tcPr>
          <w:p w14:paraId="3373BA57" w14:textId="0561EE4E"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observedMinusPredicted</w:t>
            </w:r>
          </w:p>
        </w:tc>
        <w:tc>
          <w:tcPr>
            <w:tcW w:w="1384" w:type="pct"/>
          </w:tcPr>
          <w:p w14:paraId="79C0748B" w14:textId="18FFE282"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Values computed as observed minus predicted values</w:t>
            </w:r>
          </w:p>
        </w:tc>
        <w:tc>
          <w:tcPr>
            <w:tcW w:w="313" w:type="pct"/>
          </w:tcPr>
          <w:p w14:paraId="6743E9A3" w14:textId="2BA1433C" w:rsidR="00D627E4" w:rsidRPr="00CF30EA" w:rsidRDefault="00D627E4" w:rsidP="00D627E4">
            <w:pPr>
              <w:spacing w:before="60" w:after="60" w:line="240" w:lineRule="auto"/>
              <w:jc w:val="center"/>
              <w:rPr>
                <w:rFonts w:cs="Arial"/>
                <w:sz w:val="18"/>
                <w:szCs w:val="18"/>
                <w:lang w:val="en-GB"/>
              </w:rPr>
            </w:pPr>
            <w:r w:rsidRPr="0061185A">
              <w:rPr>
                <w:rFonts w:cs="Arial"/>
                <w:sz w:val="18"/>
                <w:szCs w:val="18"/>
                <w:lang w:val="en-GB"/>
              </w:rPr>
              <w:t>6</w:t>
            </w:r>
          </w:p>
        </w:tc>
        <w:tc>
          <w:tcPr>
            <w:tcW w:w="972" w:type="pct"/>
          </w:tcPr>
          <w:p w14:paraId="3366F6D8" w14:textId="649D1C80"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Observation minus astronomical prediction</w:t>
            </w:r>
          </w:p>
        </w:tc>
      </w:tr>
      <w:tr w:rsidR="0024145F" w:rsidRPr="00CF30EA" w14:paraId="7A73F259" w14:textId="77777777" w:rsidTr="00D627E4">
        <w:trPr>
          <w:cantSplit/>
        </w:trPr>
        <w:tc>
          <w:tcPr>
            <w:tcW w:w="629" w:type="pct"/>
          </w:tcPr>
          <w:p w14:paraId="266DF5C1" w14:textId="7A5B542E"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w:t>
            </w:r>
          </w:p>
        </w:tc>
        <w:tc>
          <w:tcPr>
            <w:tcW w:w="1702" w:type="pct"/>
          </w:tcPr>
          <w:p w14:paraId="6379C6BA" w14:textId="1CB96851"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observedMinusAnalysis</w:t>
            </w:r>
          </w:p>
        </w:tc>
        <w:tc>
          <w:tcPr>
            <w:tcW w:w="1384" w:type="pct"/>
          </w:tcPr>
          <w:p w14:paraId="51C9B0B3" w14:textId="0FE3ABCB"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Values computed as observed minus analysis values</w:t>
            </w:r>
          </w:p>
        </w:tc>
        <w:tc>
          <w:tcPr>
            <w:tcW w:w="313" w:type="pct"/>
          </w:tcPr>
          <w:p w14:paraId="418CA8C8" w14:textId="2C423F59" w:rsidR="00D627E4" w:rsidRPr="00CF30EA" w:rsidRDefault="00D627E4" w:rsidP="00D627E4">
            <w:pPr>
              <w:spacing w:before="60" w:after="60" w:line="240" w:lineRule="auto"/>
              <w:jc w:val="center"/>
              <w:rPr>
                <w:rFonts w:cs="Arial"/>
                <w:sz w:val="18"/>
                <w:szCs w:val="18"/>
                <w:lang w:val="en-GB"/>
              </w:rPr>
            </w:pPr>
            <w:r w:rsidRPr="0061185A">
              <w:rPr>
                <w:rFonts w:cs="Arial"/>
                <w:sz w:val="18"/>
                <w:szCs w:val="18"/>
                <w:lang w:val="en-GB"/>
              </w:rPr>
              <w:t>7</w:t>
            </w:r>
          </w:p>
        </w:tc>
        <w:tc>
          <w:tcPr>
            <w:tcW w:w="972" w:type="pct"/>
          </w:tcPr>
          <w:p w14:paraId="4C33CDC2" w14:textId="04850071"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Observation minus analysis or hybrid</w:t>
            </w:r>
          </w:p>
        </w:tc>
      </w:tr>
      <w:tr w:rsidR="0024145F" w:rsidRPr="00CF30EA" w14:paraId="29E72D9A" w14:textId="77777777" w:rsidTr="00D627E4">
        <w:trPr>
          <w:cantSplit/>
        </w:trPr>
        <w:tc>
          <w:tcPr>
            <w:tcW w:w="629" w:type="pct"/>
          </w:tcPr>
          <w:p w14:paraId="13F501E0" w14:textId="7D6EB0FC"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w:t>
            </w:r>
          </w:p>
        </w:tc>
        <w:tc>
          <w:tcPr>
            <w:tcW w:w="1702" w:type="pct"/>
          </w:tcPr>
          <w:p w14:paraId="3955B1A9" w14:textId="1A88ADC2"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observedMinusHindcast</w:t>
            </w:r>
          </w:p>
        </w:tc>
        <w:tc>
          <w:tcPr>
            <w:tcW w:w="1384" w:type="pct"/>
          </w:tcPr>
          <w:p w14:paraId="278D7E95" w14:textId="087EA8D9"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Values computed as observed minus hindcast values</w:t>
            </w:r>
          </w:p>
        </w:tc>
        <w:tc>
          <w:tcPr>
            <w:tcW w:w="313" w:type="pct"/>
          </w:tcPr>
          <w:p w14:paraId="7A3DD9F7" w14:textId="7E20373D" w:rsidR="00D627E4" w:rsidRPr="00CF30EA" w:rsidRDefault="00D627E4" w:rsidP="00D627E4">
            <w:pPr>
              <w:spacing w:before="60" w:after="60" w:line="240" w:lineRule="auto"/>
              <w:jc w:val="center"/>
              <w:rPr>
                <w:rFonts w:cs="Arial"/>
                <w:sz w:val="18"/>
                <w:szCs w:val="18"/>
                <w:lang w:val="en-GB"/>
              </w:rPr>
            </w:pPr>
            <w:r w:rsidRPr="0061185A">
              <w:rPr>
                <w:rFonts w:cs="Arial"/>
                <w:sz w:val="18"/>
                <w:szCs w:val="18"/>
                <w:lang w:val="en-GB"/>
              </w:rPr>
              <w:t>8</w:t>
            </w:r>
          </w:p>
        </w:tc>
        <w:tc>
          <w:tcPr>
            <w:tcW w:w="972" w:type="pct"/>
          </w:tcPr>
          <w:p w14:paraId="31DFCFA5" w14:textId="34F41805"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Observation minus hydrodynamic hindcast</w:t>
            </w:r>
          </w:p>
        </w:tc>
      </w:tr>
      <w:tr w:rsidR="0024145F" w:rsidRPr="00CF30EA" w14:paraId="79F60FA4" w14:textId="77777777" w:rsidTr="00D627E4">
        <w:trPr>
          <w:cantSplit/>
        </w:trPr>
        <w:tc>
          <w:tcPr>
            <w:tcW w:w="629" w:type="pct"/>
          </w:tcPr>
          <w:p w14:paraId="6C52D308" w14:textId="134A5135"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w:t>
            </w:r>
          </w:p>
        </w:tc>
        <w:tc>
          <w:tcPr>
            <w:tcW w:w="1702" w:type="pct"/>
          </w:tcPr>
          <w:p w14:paraId="4076C74D" w14:textId="251A2C7B"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observedMinusForecast</w:t>
            </w:r>
          </w:p>
        </w:tc>
        <w:tc>
          <w:tcPr>
            <w:tcW w:w="1384" w:type="pct"/>
          </w:tcPr>
          <w:p w14:paraId="27C8B64E" w14:textId="7829366F"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Values computed as observed minus forecast values</w:t>
            </w:r>
          </w:p>
        </w:tc>
        <w:tc>
          <w:tcPr>
            <w:tcW w:w="313" w:type="pct"/>
          </w:tcPr>
          <w:p w14:paraId="5A06A64D" w14:textId="601A32AA" w:rsidR="00D627E4" w:rsidRPr="00CF30EA" w:rsidRDefault="00D627E4" w:rsidP="00D627E4">
            <w:pPr>
              <w:spacing w:before="60" w:after="60" w:line="240" w:lineRule="auto"/>
              <w:jc w:val="center"/>
              <w:rPr>
                <w:rFonts w:cs="Arial"/>
                <w:sz w:val="18"/>
                <w:szCs w:val="18"/>
                <w:lang w:val="en-GB"/>
              </w:rPr>
            </w:pPr>
            <w:r w:rsidRPr="0061185A">
              <w:rPr>
                <w:rFonts w:cs="Arial"/>
                <w:sz w:val="18"/>
                <w:szCs w:val="18"/>
                <w:lang w:val="en-GB"/>
              </w:rPr>
              <w:t>9</w:t>
            </w:r>
          </w:p>
        </w:tc>
        <w:tc>
          <w:tcPr>
            <w:tcW w:w="972" w:type="pct"/>
          </w:tcPr>
          <w:p w14:paraId="4C26BB41" w14:textId="681684CA"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Observation minus hydrodynamic forecast</w:t>
            </w:r>
          </w:p>
        </w:tc>
      </w:tr>
      <w:tr w:rsidR="0024145F" w:rsidRPr="00CF30EA" w14:paraId="69509ACF" w14:textId="77777777" w:rsidTr="00D627E4">
        <w:trPr>
          <w:cantSplit/>
        </w:trPr>
        <w:tc>
          <w:tcPr>
            <w:tcW w:w="629" w:type="pct"/>
          </w:tcPr>
          <w:p w14:paraId="2E064D89" w14:textId="42F11BD7"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w:t>
            </w:r>
          </w:p>
        </w:tc>
        <w:tc>
          <w:tcPr>
            <w:tcW w:w="1702" w:type="pct"/>
          </w:tcPr>
          <w:p w14:paraId="42D94F12" w14:textId="36C5D482"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forecastMinusPredicted</w:t>
            </w:r>
          </w:p>
        </w:tc>
        <w:tc>
          <w:tcPr>
            <w:tcW w:w="1384" w:type="pct"/>
          </w:tcPr>
          <w:p w14:paraId="25BB3843" w14:textId="5E764B0D"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Values computed as forecast minus predicted values</w:t>
            </w:r>
          </w:p>
        </w:tc>
        <w:tc>
          <w:tcPr>
            <w:tcW w:w="313" w:type="pct"/>
          </w:tcPr>
          <w:p w14:paraId="1A6A2A33" w14:textId="7B2A2B07" w:rsidR="00D627E4" w:rsidRPr="00CF30EA" w:rsidRDefault="00D627E4" w:rsidP="00D627E4">
            <w:pPr>
              <w:spacing w:before="60" w:after="60" w:line="240" w:lineRule="auto"/>
              <w:jc w:val="center"/>
              <w:rPr>
                <w:rFonts w:cs="Arial"/>
                <w:sz w:val="18"/>
                <w:szCs w:val="18"/>
                <w:lang w:val="en-GB"/>
              </w:rPr>
            </w:pPr>
            <w:r w:rsidRPr="0061185A">
              <w:rPr>
                <w:rFonts w:cs="Arial"/>
                <w:sz w:val="18"/>
                <w:szCs w:val="18"/>
                <w:lang w:val="en-GB"/>
              </w:rPr>
              <w:t>10</w:t>
            </w:r>
          </w:p>
        </w:tc>
        <w:tc>
          <w:tcPr>
            <w:tcW w:w="972" w:type="pct"/>
          </w:tcPr>
          <w:p w14:paraId="75E1A16B" w14:textId="1BC1AEAC"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Hydrodynamic forecast minus astronomical prediction</w:t>
            </w:r>
          </w:p>
        </w:tc>
      </w:tr>
      <w:bookmarkEnd w:id="1221"/>
    </w:tbl>
    <w:p w14:paraId="3E2178F1" w14:textId="77777777" w:rsidR="003B01FD" w:rsidRPr="00CF30EA" w:rsidRDefault="003B01FD" w:rsidP="00A07240">
      <w:pPr>
        <w:spacing w:after="0" w:line="240" w:lineRule="auto"/>
        <w:rPr>
          <w:lang w:val="en-GB"/>
        </w:rPr>
      </w:pPr>
    </w:p>
    <w:p w14:paraId="43A02155" w14:textId="5DFE0BE4" w:rsidR="003B01FD" w:rsidRDefault="003B01FD" w:rsidP="004B5337">
      <w:pPr>
        <w:spacing w:after="120" w:line="240" w:lineRule="auto"/>
        <w:rPr>
          <w:lang w:val="en-GB"/>
        </w:rPr>
      </w:pPr>
      <w:r w:rsidRPr="00CF30EA">
        <w:rPr>
          <w:lang w:val="en-GB"/>
        </w:rPr>
        <w:t>NOTE</w:t>
      </w:r>
      <w:r w:rsidR="00A07240">
        <w:rPr>
          <w:lang w:val="en-GB"/>
        </w:rPr>
        <w:t xml:space="preserve"> 1</w:t>
      </w:r>
      <w:r w:rsidRPr="00CF30EA">
        <w:rPr>
          <w:lang w:val="en-GB"/>
        </w:rPr>
        <w:t>:</w:t>
      </w:r>
      <w:r w:rsidR="00A07240">
        <w:rPr>
          <w:lang w:val="en-GB"/>
        </w:rPr>
        <w:t xml:space="preserve"> </w:t>
      </w:r>
      <w:r w:rsidRPr="00CF30EA">
        <w:rPr>
          <w:lang w:val="en-GB"/>
        </w:rPr>
        <w:t xml:space="preserve">The time period covered by the observations should be encoded in the metadata attribute </w:t>
      </w:r>
      <w:r w:rsidRPr="00A07240">
        <w:rPr>
          <w:i/>
          <w:lang w:val="en-GB"/>
        </w:rPr>
        <w:t>temporalExtent</w:t>
      </w:r>
      <w:r w:rsidRPr="00CF30EA">
        <w:rPr>
          <w:lang w:val="en-GB"/>
        </w:rPr>
        <w:t>.</w:t>
      </w:r>
    </w:p>
    <w:p w14:paraId="712B8DB9" w14:textId="0C6CF82B" w:rsidR="003B01FD" w:rsidRDefault="004B5337" w:rsidP="004B5337">
      <w:pPr>
        <w:spacing w:after="120" w:line="240" w:lineRule="auto"/>
        <w:rPr>
          <w:lang w:val="en-GB"/>
        </w:rPr>
      </w:pPr>
      <w:r>
        <w:rPr>
          <w:lang w:val="en-GB"/>
        </w:rPr>
        <w:t xml:space="preserve">NOTE 2: </w:t>
      </w:r>
      <w:r w:rsidR="003B01FD" w:rsidRPr="00CF30EA">
        <w:rPr>
          <w:lang w:val="en-GB"/>
        </w:rPr>
        <w:t>Sensors (</w:t>
      </w:r>
      <w:r>
        <w:rPr>
          <w:lang w:val="en-GB"/>
        </w:rPr>
        <w:t>for example</w:t>
      </w:r>
      <w:r w:rsidR="003B01FD" w:rsidRPr="00CF30EA">
        <w:rPr>
          <w:lang w:val="en-GB"/>
        </w:rPr>
        <w:t xml:space="preserve"> tide gauges deployed along a channel) are monitored by the data collecting </w:t>
      </w:r>
      <w:r>
        <w:rPr>
          <w:lang w:val="en-GB"/>
        </w:rPr>
        <w:t>A</w:t>
      </w:r>
      <w:r w:rsidR="003B01FD" w:rsidRPr="00CF30EA">
        <w:rPr>
          <w:lang w:val="en-GB"/>
        </w:rPr>
        <w:t xml:space="preserve">uthority. After data acquisition, the data are quality controlled and stored by the </w:t>
      </w:r>
      <w:r>
        <w:rPr>
          <w:lang w:val="en-GB"/>
        </w:rPr>
        <w:t>P</w:t>
      </w:r>
      <w:r w:rsidR="003B01FD" w:rsidRPr="00CF30EA">
        <w:rPr>
          <w:lang w:val="en-GB"/>
        </w:rPr>
        <w:t xml:space="preserve">roducing </w:t>
      </w:r>
      <w:r>
        <w:rPr>
          <w:lang w:val="en-GB"/>
        </w:rPr>
        <w:t>A</w:t>
      </w:r>
      <w:r w:rsidR="003B01FD" w:rsidRPr="00CF30EA">
        <w:rPr>
          <w:lang w:val="en-GB"/>
        </w:rPr>
        <w:t>uthority.</w:t>
      </w:r>
    </w:p>
    <w:p w14:paraId="40E3EA6A" w14:textId="6E370AC5" w:rsidR="001C2FD1" w:rsidRDefault="004B5337" w:rsidP="004B5337">
      <w:pPr>
        <w:spacing w:after="120" w:line="240" w:lineRule="auto"/>
        <w:rPr>
          <w:lang w:val="en-GB"/>
        </w:rPr>
      </w:pPr>
      <w:r>
        <w:rPr>
          <w:lang w:val="en-GB"/>
        </w:rPr>
        <w:t xml:space="preserve">NOTE 3: </w:t>
      </w:r>
      <w:r w:rsidR="001C2FD1" w:rsidRPr="00CF30EA">
        <w:rPr>
          <w:lang w:val="en-GB"/>
        </w:rPr>
        <w:t>Data dynamicity being the same in S-104 and S-111, the original “S104” prefix is retained. The relevant values are defined so as to be applicable to both products.</w:t>
      </w:r>
    </w:p>
    <w:p w14:paraId="2EDA5790" w14:textId="33A1F2B3" w:rsidR="001A4A29" w:rsidRPr="00CF30EA" w:rsidDel="0028511A" w:rsidRDefault="003B01FD" w:rsidP="004B5337">
      <w:pPr>
        <w:spacing w:after="120" w:line="240" w:lineRule="auto"/>
        <w:rPr>
          <w:lang w:val="en-GB"/>
        </w:rPr>
      </w:pPr>
      <w:r w:rsidRPr="00CF30EA">
        <w:rPr>
          <w:lang w:val="en-GB"/>
        </w:rPr>
        <w:t xml:space="preserve">See </w:t>
      </w:r>
      <w:r w:rsidR="004B5337">
        <w:rPr>
          <w:lang w:val="en-GB"/>
        </w:rPr>
        <w:t>c</w:t>
      </w:r>
      <w:r w:rsidRPr="00CF30EA">
        <w:rPr>
          <w:lang w:val="en-GB"/>
        </w:rPr>
        <w:t xml:space="preserve">lause </w:t>
      </w:r>
      <w:r w:rsidR="00CF41DC" w:rsidRPr="00CF30EA">
        <w:rPr>
          <w:lang w:val="en-GB"/>
        </w:rPr>
        <w:fldChar w:fldCharType="begin"/>
      </w:r>
      <w:r w:rsidR="00CF41DC" w:rsidRPr="00CF30EA">
        <w:rPr>
          <w:lang w:val="en-GB"/>
        </w:rPr>
        <w:instrText xml:space="preserve"> REF _Ref112893613 \r \h </w:instrText>
      </w:r>
      <w:r w:rsidR="00CF41DC" w:rsidRPr="00CF30EA">
        <w:rPr>
          <w:lang w:val="en-GB"/>
        </w:rPr>
      </w:r>
      <w:r w:rsidR="00CF41DC" w:rsidRPr="00CF30EA">
        <w:rPr>
          <w:lang w:val="en-GB"/>
        </w:rPr>
        <w:fldChar w:fldCharType="separate"/>
      </w:r>
      <w:r w:rsidR="00D33763">
        <w:rPr>
          <w:lang w:val="en-GB"/>
        </w:rPr>
        <w:t>7.1</w:t>
      </w:r>
      <w:r w:rsidR="00CF41DC" w:rsidRPr="00CF30EA">
        <w:rPr>
          <w:lang w:val="en-GB"/>
        </w:rPr>
        <w:fldChar w:fldCharType="end"/>
      </w:r>
      <w:r w:rsidRPr="00CF30EA">
        <w:rPr>
          <w:lang w:val="en-GB"/>
        </w:rPr>
        <w:t xml:space="preserve"> for detailed descriptions of the types of data based on the time-dependence of the source.</w:t>
      </w:r>
    </w:p>
    <w:p w14:paraId="2B00E37C" w14:textId="0F966C71" w:rsidR="001A4A29" w:rsidRPr="004B5337" w:rsidRDefault="001A4A29" w:rsidP="004F6C94">
      <w:pPr>
        <w:pStyle w:val="Caption"/>
        <w:keepNext/>
      </w:pPr>
      <w:bookmarkStart w:id="1222" w:name="_Ref112283814"/>
      <w:r w:rsidRPr="004B5337">
        <w:t xml:space="preserve">Table </w:t>
      </w:r>
      <w:r>
        <w:fldChar w:fldCharType="begin"/>
      </w:r>
      <w:r>
        <w:instrText xml:space="preserve"> STYLEREF 1 \s </w:instrText>
      </w:r>
      <w:r>
        <w:fldChar w:fldCharType="separate"/>
      </w:r>
      <w:r w:rsidR="00D33763">
        <w:rPr>
          <w:noProof/>
        </w:rPr>
        <w:t>12</w:t>
      </w:r>
      <w:r>
        <w:rPr>
          <w:noProof/>
        </w:rPr>
        <w:fldChar w:fldCharType="end"/>
      </w:r>
      <w:r w:rsidR="004B5337">
        <w:t>-</w:t>
      </w:r>
      <w:r>
        <w:fldChar w:fldCharType="begin"/>
      </w:r>
      <w:r>
        <w:instrText xml:space="preserve"> SEQ Table \* ARABIC \s 1 </w:instrText>
      </w:r>
      <w:r>
        <w:fldChar w:fldCharType="separate"/>
      </w:r>
      <w:r w:rsidR="00D33763">
        <w:rPr>
          <w:noProof/>
        </w:rPr>
        <w:t>11</w:t>
      </w:r>
      <w:r>
        <w:rPr>
          <w:noProof/>
        </w:rPr>
        <w:fldChar w:fldCharType="end"/>
      </w:r>
      <w:r w:rsidRPr="004B5337">
        <w:t xml:space="preserve"> </w:t>
      </w:r>
      <w:r w:rsidR="004B5337">
        <w:t>–</w:t>
      </w:r>
      <w:r w:rsidRPr="004B5337">
        <w:t xml:space="preserve"> S111_DepthTypeIndex</w:t>
      </w:r>
      <w:bookmarkEnd w:id="1222"/>
    </w:p>
    <w:tbl>
      <w:tblPr>
        <w:tblStyle w:val="TableGrid"/>
        <w:tblW w:w="5000" w:type="pct"/>
        <w:tblCellMar>
          <w:left w:w="57" w:type="dxa"/>
          <w:right w:w="57" w:type="dxa"/>
        </w:tblCellMar>
        <w:tblLook w:val="04A0" w:firstRow="1" w:lastRow="0" w:firstColumn="1" w:lastColumn="0" w:noHBand="0" w:noVBand="1"/>
      </w:tblPr>
      <w:tblGrid>
        <w:gridCol w:w="1194"/>
        <w:gridCol w:w="1985"/>
        <w:gridCol w:w="3116"/>
        <w:gridCol w:w="642"/>
        <w:gridCol w:w="2079"/>
      </w:tblGrid>
      <w:tr w:rsidR="001A4A29" w:rsidRPr="00CF30EA" w14:paraId="1A074A56" w14:textId="77777777" w:rsidTr="004B5337">
        <w:tc>
          <w:tcPr>
            <w:tcW w:w="662" w:type="pct"/>
            <w:shd w:val="clear" w:color="auto" w:fill="D9D9D9" w:themeFill="background1" w:themeFillShade="D9"/>
          </w:tcPr>
          <w:p w14:paraId="5E2BA4A1" w14:textId="77777777" w:rsidR="001A4A29" w:rsidRPr="00CF30EA" w:rsidRDefault="001A4A29" w:rsidP="004B5337">
            <w:pPr>
              <w:spacing w:before="60" w:after="60" w:line="240" w:lineRule="auto"/>
              <w:jc w:val="left"/>
              <w:rPr>
                <w:rFonts w:cs="Arial"/>
                <w:b/>
                <w:sz w:val="18"/>
                <w:szCs w:val="18"/>
                <w:lang w:val="en-GB"/>
              </w:rPr>
            </w:pPr>
            <w:r w:rsidRPr="00CF30EA">
              <w:rPr>
                <w:rFonts w:cs="Arial"/>
                <w:b/>
                <w:sz w:val="18"/>
                <w:szCs w:val="18"/>
                <w:lang w:val="en-GB"/>
              </w:rPr>
              <w:t>Item</w:t>
            </w:r>
          </w:p>
        </w:tc>
        <w:tc>
          <w:tcPr>
            <w:tcW w:w="1101" w:type="pct"/>
            <w:shd w:val="clear" w:color="auto" w:fill="D9D9D9" w:themeFill="background1" w:themeFillShade="D9"/>
          </w:tcPr>
          <w:p w14:paraId="4B57954C" w14:textId="77777777" w:rsidR="001A4A29" w:rsidRPr="00CF30EA" w:rsidRDefault="001A4A29" w:rsidP="004B5337">
            <w:pPr>
              <w:spacing w:before="60" w:after="60" w:line="240" w:lineRule="auto"/>
              <w:jc w:val="left"/>
              <w:rPr>
                <w:rFonts w:cs="Arial"/>
                <w:b/>
                <w:sz w:val="18"/>
                <w:szCs w:val="18"/>
                <w:lang w:val="en-GB"/>
              </w:rPr>
            </w:pPr>
            <w:r w:rsidRPr="00CF30EA">
              <w:rPr>
                <w:rFonts w:cs="Arial"/>
                <w:b/>
                <w:sz w:val="18"/>
                <w:szCs w:val="18"/>
                <w:lang w:val="en-GB"/>
              </w:rPr>
              <w:t>Name</w:t>
            </w:r>
          </w:p>
        </w:tc>
        <w:tc>
          <w:tcPr>
            <w:tcW w:w="1728" w:type="pct"/>
            <w:shd w:val="clear" w:color="auto" w:fill="D9D9D9" w:themeFill="background1" w:themeFillShade="D9"/>
          </w:tcPr>
          <w:p w14:paraId="7A075228" w14:textId="77777777" w:rsidR="001A4A29" w:rsidRPr="00CF30EA" w:rsidRDefault="001A4A29" w:rsidP="004B5337">
            <w:pPr>
              <w:spacing w:before="60" w:after="60" w:line="240" w:lineRule="auto"/>
              <w:jc w:val="left"/>
              <w:rPr>
                <w:rFonts w:cs="Arial"/>
                <w:b/>
                <w:sz w:val="18"/>
                <w:szCs w:val="18"/>
                <w:lang w:val="en-GB"/>
              </w:rPr>
            </w:pPr>
            <w:r w:rsidRPr="00CF30EA">
              <w:rPr>
                <w:rFonts w:cs="Arial"/>
                <w:b/>
                <w:sz w:val="18"/>
                <w:szCs w:val="18"/>
                <w:lang w:val="en-GB"/>
              </w:rPr>
              <w:t>Description</w:t>
            </w:r>
          </w:p>
        </w:tc>
        <w:tc>
          <w:tcPr>
            <w:tcW w:w="356" w:type="pct"/>
            <w:shd w:val="clear" w:color="auto" w:fill="D9D9D9" w:themeFill="background1" w:themeFillShade="D9"/>
          </w:tcPr>
          <w:p w14:paraId="05E7C8AA" w14:textId="77777777" w:rsidR="001A4A29" w:rsidRPr="00CF30EA" w:rsidRDefault="001A4A29" w:rsidP="004B5337">
            <w:pPr>
              <w:spacing w:before="60" w:after="60" w:line="240" w:lineRule="auto"/>
              <w:jc w:val="center"/>
              <w:rPr>
                <w:rFonts w:cs="Arial"/>
                <w:b/>
                <w:sz w:val="18"/>
                <w:szCs w:val="18"/>
                <w:lang w:val="en-GB"/>
              </w:rPr>
            </w:pPr>
            <w:r w:rsidRPr="00CF30EA">
              <w:rPr>
                <w:rFonts w:cs="Arial"/>
                <w:b/>
                <w:sz w:val="18"/>
                <w:szCs w:val="18"/>
                <w:lang w:val="en-GB"/>
              </w:rPr>
              <w:t>Code</w:t>
            </w:r>
          </w:p>
        </w:tc>
        <w:tc>
          <w:tcPr>
            <w:tcW w:w="1153" w:type="pct"/>
            <w:shd w:val="clear" w:color="auto" w:fill="D9D9D9" w:themeFill="background1" w:themeFillShade="D9"/>
          </w:tcPr>
          <w:p w14:paraId="2809C640" w14:textId="77777777" w:rsidR="001A4A29" w:rsidRPr="00CF30EA" w:rsidRDefault="001A4A29" w:rsidP="004B5337">
            <w:pPr>
              <w:spacing w:before="60" w:after="60" w:line="240" w:lineRule="auto"/>
              <w:jc w:val="left"/>
              <w:rPr>
                <w:rFonts w:cs="Arial"/>
                <w:b/>
                <w:sz w:val="18"/>
                <w:szCs w:val="18"/>
                <w:lang w:val="en-GB"/>
              </w:rPr>
            </w:pPr>
            <w:r w:rsidRPr="00CF30EA">
              <w:rPr>
                <w:rFonts w:cs="Arial"/>
                <w:b/>
                <w:sz w:val="18"/>
                <w:szCs w:val="18"/>
                <w:lang w:val="en-GB"/>
              </w:rPr>
              <w:t>Remarks</w:t>
            </w:r>
          </w:p>
        </w:tc>
      </w:tr>
      <w:tr w:rsidR="001A4A29" w:rsidRPr="00CF30EA" w14:paraId="4152D673" w14:textId="77777777" w:rsidTr="004B5337">
        <w:tc>
          <w:tcPr>
            <w:tcW w:w="662" w:type="pct"/>
          </w:tcPr>
          <w:p w14:paraId="24BB8ADA" w14:textId="77777777"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Enumeration</w:t>
            </w:r>
          </w:p>
        </w:tc>
        <w:tc>
          <w:tcPr>
            <w:tcW w:w="1101" w:type="pct"/>
          </w:tcPr>
          <w:p w14:paraId="49CA9D38" w14:textId="5DD86DF9"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S111_DepthTypeIndex</w:t>
            </w:r>
          </w:p>
        </w:tc>
        <w:tc>
          <w:tcPr>
            <w:tcW w:w="1728" w:type="pct"/>
          </w:tcPr>
          <w:p w14:paraId="7CFE46E1" w14:textId="75C3AFA1" w:rsidR="001A4A29" w:rsidRPr="00CF30EA" w:rsidRDefault="00675E50" w:rsidP="004B5337">
            <w:pPr>
              <w:spacing w:before="60" w:after="60" w:line="240" w:lineRule="auto"/>
              <w:jc w:val="left"/>
              <w:rPr>
                <w:rFonts w:cs="Arial"/>
                <w:sz w:val="18"/>
                <w:szCs w:val="18"/>
                <w:lang w:val="en-GB"/>
              </w:rPr>
            </w:pPr>
            <w:r w:rsidRPr="00CF30EA">
              <w:rPr>
                <w:rFonts w:cs="Arial"/>
                <w:sz w:val="18"/>
                <w:szCs w:val="18"/>
                <w:lang w:val="en-GB"/>
              </w:rPr>
              <w:t>Index for type of depth</w:t>
            </w:r>
          </w:p>
        </w:tc>
        <w:tc>
          <w:tcPr>
            <w:tcW w:w="356" w:type="pct"/>
          </w:tcPr>
          <w:p w14:paraId="41F22843" w14:textId="6F06FBE2" w:rsidR="001A4A29" w:rsidRPr="00CF30EA" w:rsidRDefault="001A4A29" w:rsidP="004B5337">
            <w:pPr>
              <w:spacing w:before="60" w:after="60" w:line="240" w:lineRule="auto"/>
              <w:jc w:val="center"/>
              <w:rPr>
                <w:rFonts w:cs="Arial"/>
                <w:sz w:val="18"/>
                <w:szCs w:val="18"/>
                <w:lang w:val="en-GB"/>
              </w:rPr>
            </w:pPr>
            <w:r w:rsidRPr="00CF30EA">
              <w:rPr>
                <w:rFonts w:cs="Arial"/>
                <w:sz w:val="18"/>
                <w:szCs w:val="18"/>
                <w:lang w:val="en-GB"/>
              </w:rPr>
              <w:t>-</w:t>
            </w:r>
          </w:p>
        </w:tc>
        <w:tc>
          <w:tcPr>
            <w:tcW w:w="1153" w:type="pct"/>
          </w:tcPr>
          <w:p w14:paraId="01FF7C5E" w14:textId="66458FF9" w:rsidR="001A4A29" w:rsidRPr="00CF30EA" w:rsidRDefault="00A40C14" w:rsidP="00390853">
            <w:pPr>
              <w:spacing w:before="60" w:after="60" w:line="240" w:lineRule="auto"/>
              <w:jc w:val="left"/>
              <w:rPr>
                <w:rFonts w:cs="Arial"/>
                <w:sz w:val="18"/>
                <w:szCs w:val="18"/>
                <w:lang w:val="en-GB"/>
              </w:rPr>
            </w:pPr>
            <w:r w:rsidRPr="00CF30EA">
              <w:rPr>
                <w:rFonts w:cs="Arial"/>
                <w:sz w:val="18"/>
                <w:szCs w:val="18"/>
                <w:lang w:val="en-GB"/>
              </w:rPr>
              <w:t xml:space="preserve">See </w:t>
            </w:r>
            <w:r w:rsidR="00390853">
              <w:rPr>
                <w:rFonts w:cs="Arial"/>
                <w:sz w:val="18"/>
                <w:szCs w:val="18"/>
                <w:lang w:val="en-GB"/>
              </w:rPr>
              <w:t xml:space="preserve">Annex </w:t>
            </w:r>
            <w:r w:rsidR="00D33FAE">
              <w:rPr>
                <w:rFonts w:cs="Arial"/>
                <w:sz w:val="18"/>
                <w:szCs w:val="18"/>
                <w:lang w:val="en-GB"/>
              </w:rPr>
              <w:t>E</w:t>
            </w:r>
            <w:r w:rsidR="00390853">
              <w:rPr>
                <w:rFonts w:cs="Arial"/>
                <w:sz w:val="18"/>
                <w:szCs w:val="18"/>
                <w:lang w:val="en-GB"/>
              </w:rPr>
              <w:t xml:space="preserve">, clause </w:t>
            </w:r>
            <w:r w:rsidR="00D33FAE">
              <w:rPr>
                <w:rFonts w:cs="Arial"/>
                <w:sz w:val="18"/>
                <w:szCs w:val="18"/>
                <w:lang w:val="en-GB"/>
              </w:rPr>
              <w:t>E</w:t>
            </w:r>
            <w:r w:rsidR="00390853">
              <w:rPr>
                <w:rFonts w:cs="Arial"/>
                <w:sz w:val="18"/>
                <w:szCs w:val="18"/>
                <w:lang w:val="en-GB"/>
              </w:rPr>
              <w:t>-</w:t>
            </w:r>
            <w:r w:rsidRPr="00CF30EA">
              <w:rPr>
                <w:rFonts w:cs="Arial"/>
                <w:sz w:val="18"/>
                <w:szCs w:val="18"/>
                <w:lang w:val="en-GB"/>
              </w:rPr>
              <w:t>6.1</w:t>
            </w:r>
          </w:p>
        </w:tc>
      </w:tr>
      <w:tr w:rsidR="001A4A29" w:rsidRPr="00CF30EA" w14:paraId="13626CDB" w14:textId="77777777" w:rsidTr="004B5337">
        <w:tc>
          <w:tcPr>
            <w:tcW w:w="662" w:type="pct"/>
          </w:tcPr>
          <w:p w14:paraId="21F9CB61" w14:textId="77777777"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Value</w:t>
            </w:r>
          </w:p>
        </w:tc>
        <w:tc>
          <w:tcPr>
            <w:tcW w:w="1101" w:type="pct"/>
          </w:tcPr>
          <w:p w14:paraId="06FC0B4E" w14:textId="53F441C6"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heightOrDepth</w:t>
            </w:r>
          </w:p>
        </w:tc>
        <w:tc>
          <w:tcPr>
            <w:tcW w:w="1728" w:type="pct"/>
          </w:tcPr>
          <w:p w14:paraId="0E4A5242" w14:textId="7D55BF2B"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Height or depth</w:t>
            </w:r>
          </w:p>
        </w:tc>
        <w:tc>
          <w:tcPr>
            <w:tcW w:w="356" w:type="pct"/>
          </w:tcPr>
          <w:p w14:paraId="544253D0" w14:textId="77777777" w:rsidR="001A4A29" w:rsidRPr="00CF30EA" w:rsidRDefault="001A4A29" w:rsidP="004B5337">
            <w:pPr>
              <w:spacing w:before="60" w:after="60" w:line="240" w:lineRule="auto"/>
              <w:jc w:val="center"/>
              <w:rPr>
                <w:rFonts w:cs="Arial"/>
                <w:sz w:val="18"/>
                <w:szCs w:val="18"/>
                <w:lang w:val="en-GB"/>
              </w:rPr>
            </w:pPr>
            <w:r w:rsidRPr="00CF30EA">
              <w:rPr>
                <w:rFonts w:cs="Arial"/>
                <w:sz w:val="18"/>
                <w:szCs w:val="18"/>
                <w:lang w:val="en-GB"/>
              </w:rPr>
              <w:t>1</w:t>
            </w:r>
          </w:p>
        </w:tc>
        <w:tc>
          <w:tcPr>
            <w:tcW w:w="1153" w:type="pct"/>
          </w:tcPr>
          <w:p w14:paraId="0F96485A" w14:textId="39CFFD59" w:rsidR="001A4A29" w:rsidRPr="00CF30EA" w:rsidRDefault="00A40C14" w:rsidP="004B5337">
            <w:pPr>
              <w:spacing w:before="60" w:after="60" w:line="240" w:lineRule="auto"/>
              <w:jc w:val="left"/>
              <w:rPr>
                <w:rFonts w:cs="Arial"/>
                <w:sz w:val="18"/>
                <w:szCs w:val="18"/>
                <w:lang w:val="en-GB"/>
              </w:rPr>
            </w:pPr>
            <w:r w:rsidRPr="00CF30EA">
              <w:rPr>
                <w:rFonts w:cs="Arial"/>
                <w:sz w:val="18"/>
                <w:szCs w:val="18"/>
                <w:lang w:val="en-GB"/>
              </w:rPr>
              <w:t xml:space="preserve">The level of the current is referenced to a datum, which can be the </w:t>
            </w:r>
            <w:r w:rsidRPr="00CF30EA">
              <w:rPr>
                <w:rFonts w:cs="Arial"/>
                <w:sz w:val="18"/>
                <w:szCs w:val="18"/>
                <w:lang w:val="en-GB"/>
              </w:rPr>
              <w:lastRenderedPageBreak/>
              <w:t>sea surface, the sea bottom,</w:t>
            </w:r>
            <w:r w:rsidR="00390853">
              <w:rPr>
                <w:rFonts w:cs="Arial"/>
                <w:sz w:val="18"/>
                <w:szCs w:val="18"/>
                <w:lang w:val="en-GB"/>
              </w:rPr>
              <w:t xml:space="preserve"> or a standard tidal datum. The </w:t>
            </w:r>
            <w:r w:rsidRPr="00CF30EA">
              <w:rPr>
                <w:rFonts w:cs="Arial"/>
                <w:sz w:val="18"/>
                <w:szCs w:val="18"/>
                <w:lang w:val="en-GB"/>
              </w:rPr>
              <w:t>coordinate system axis is directed upward, so if the level of the current is below the datum, the depth will have a negative value</w:t>
            </w:r>
          </w:p>
        </w:tc>
      </w:tr>
      <w:tr w:rsidR="001A4A29" w:rsidRPr="00CF30EA" w14:paraId="094C8F2D" w14:textId="77777777" w:rsidTr="004B5337">
        <w:tc>
          <w:tcPr>
            <w:tcW w:w="662" w:type="pct"/>
          </w:tcPr>
          <w:p w14:paraId="41F6BDF6" w14:textId="77777777"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lastRenderedPageBreak/>
              <w:t>Value</w:t>
            </w:r>
          </w:p>
        </w:tc>
        <w:tc>
          <w:tcPr>
            <w:tcW w:w="1101" w:type="pct"/>
          </w:tcPr>
          <w:p w14:paraId="31E26D3F" w14:textId="35B6AF24"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layerAverage</w:t>
            </w:r>
          </w:p>
        </w:tc>
        <w:tc>
          <w:tcPr>
            <w:tcW w:w="1728" w:type="pct"/>
          </w:tcPr>
          <w:p w14:paraId="5685CC6C" w14:textId="5D93D07A"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Layer average</w:t>
            </w:r>
          </w:p>
        </w:tc>
        <w:tc>
          <w:tcPr>
            <w:tcW w:w="356" w:type="pct"/>
          </w:tcPr>
          <w:p w14:paraId="66003076" w14:textId="77777777" w:rsidR="001A4A29" w:rsidRPr="00CF30EA" w:rsidRDefault="001A4A29" w:rsidP="004B5337">
            <w:pPr>
              <w:spacing w:before="60" w:after="60" w:line="240" w:lineRule="auto"/>
              <w:jc w:val="center"/>
              <w:rPr>
                <w:rFonts w:cs="Arial"/>
                <w:sz w:val="18"/>
                <w:szCs w:val="18"/>
                <w:lang w:val="en-GB"/>
              </w:rPr>
            </w:pPr>
            <w:r w:rsidRPr="00CF30EA">
              <w:rPr>
                <w:rFonts w:cs="Arial"/>
                <w:sz w:val="18"/>
                <w:szCs w:val="18"/>
                <w:lang w:val="en-GB"/>
              </w:rPr>
              <w:t>2</w:t>
            </w:r>
          </w:p>
        </w:tc>
        <w:tc>
          <w:tcPr>
            <w:tcW w:w="1153" w:type="pct"/>
          </w:tcPr>
          <w:p w14:paraId="305007EB" w14:textId="7B370ED4" w:rsidR="001A4A29" w:rsidRPr="00CF30EA" w:rsidRDefault="00A40C14" w:rsidP="004B5337">
            <w:pPr>
              <w:spacing w:before="60" w:after="60" w:line="240" w:lineRule="auto"/>
              <w:jc w:val="left"/>
              <w:rPr>
                <w:rFonts w:cs="Arial"/>
                <w:sz w:val="18"/>
                <w:szCs w:val="18"/>
                <w:lang w:val="en-GB"/>
              </w:rPr>
            </w:pPr>
            <w:r w:rsidRPr="00CF30EA">
              <w:rPr>
                <w:rFonts w:cs="Arial"/>
                <w:sz w:val="18"/>
                <w:szCs w:val="18"/>
                <w:lang w:val="en-GB"/>
              </w:rPr>
              <w:t>The thickness of the layer is specified</w:t>
            </w:r>
            <w:r w:rsidRPr="00CF30EA">
              <w:rPr>
                <w:lang w:val="en-GB"/>
              </w:rPr>
              <w:t xml:space="preserve"> </w:t>
            </w:r>
            <w:r w:rsidRPr="00CF30EA">
              <w:rPr>
                <w:rFonts w:cs="Arial"/>
                <w:sz w:val="18"/>
                <w:szCs w:val="18"/>
                <w:lang w:val="en-GB"/>
              </w:rPr>
              <w:t>as a positive value</w:t>
            </w:r>
          </w:p>
        </w:tc>
      </w:tr>
    </w:tbl>
    <w:p w14:paraId="6E5E9807" w14:textId="77777777" w:rsidR="003B01FD" w:rsidRPr="00CF30EA" w:rsidRDefault="003B01FD" w:rsidP="00390853">
      <w:pPr>
        <w:spacing w:after="0" w:line="240" w:lineRule="auto"/>
        <w:rPr>
          <w:b/>
          <w:bCs/>
          <w:sz w:val="22"/>
          <w:lang w:val="en-GB"/>
        </w:rPr>
      </w:pPr>
    </w:p>
    <w:p w14:paraId="2216D546" w14:textId="4649246E" w:rsidR="00077572" w:rsidRPr="00CF30EA" w:rsidRDefault="00077572" w:rsidP="00390853">
      <w:pPr>
        <w:pStyle w:val="Heading1"/>
        <w:tabs>
          <w:tab w:val="clear" w:pos="400"/>
          <w:tab w:val="clear" w:pos="560"/>
          <w:tab w:val="left" w:pos="567"/>
        </w:tabs>
        <w:spacing w:before="120" w:after="200" w:line="240" w:lineRule="auto"/>
        <w:ind w:left="567" w:hanging="567"/>
        <w:rPr>
          <w:lang w:val="en-GB"/>
        </w:rPr>
      </w:pPr>
      <w:bookmarkStart w:id="1223" w:name="_Toc172126857"/>
      <w:r w:rsidRPr="00CF30EA">
        <w:rPr>
          <w:lang w:val="en-GB"/>
        </w:rPr>
        <w:t>Language</w:t>
      </w:r>
      <w:bookmarkEnd w:id="1223"/>
    </w:p>
    <w:p w14:paraId="014E6842" w14:textId="5CFB91AD" w:rsidR="00254B35" w:rsidRPr="00CF30EA" w:rsidRDefault="00254B35" w:rsidP="00390853">
      <w:pPr>
        <w:spacing w:after="120" w:line="240" w:lineRule="auto"/>
        <w:rPr>
          <w:lang w:val="en-GB"/>
        </w:rPr>
      </w:pPr>
      <w:r w:rsidRPr="00CF30EA">
        <w:rPr>
          <w:lang w:val="en-GB"/>
        </w:rPr>
        <w:t>The language used for the Discovery Metadata and the Carrier Metadata is English.</w:t>
      </w:r>
    </w:p>
    <w:p w14:paraId="380263A6" w14:textId="77777777" w:rsidR="00254B35" w:rsidRPr="00CF30EA" w:rsidRDefault="00254B35" w:rsidP="00077572">
      <w:pPr>
        <w:rPr>
          <w:lang w:val="en-GB"/>
        </w:rPr>
      </w:pPr>
    </w:p>
    <w:p w14:paraId="4EB5AF92" w14:textId="77777777" w:rsidR="00254B35" w:rsidRPr="00CF30EA" w:rsidRDefault="00254B35">
      <w:pPr>
        <w:rPr>
          <w:sz w:val="22"/>
          <w:lang w:val="en-GB"/>
        </w:rPr>
      </w:pPr>
    </w:p>
    <w:p w14:paraId="2B1D584B" w14:textId="77777777" w:rsidR="00254B35" w:rsidRPr="00CF30EA" w:rsidRDefault="00254B35">
      <w:pPr>
        <w:rPr>
          <w:sz w:val="22"/>
          <w:lang w:val="en-GB"/>
        </w:rPr>
      </w:pPr>
    </w:p>
    <w:p w14:paraId="1FD11070" w14:textId="77777777" w:rsidR="00254B35" w:rsidRPr="00CF30EA" w:rsidRDefault="00254B35">
      <w:pPr>
        <w:rPr>
          <w:sz w:val="22"/>
          <w:lang w:val="en-GB"/>
        </w:rPr>
      </w:pPr>
    </w:p>
    <w:p w14:paraId="32087897" w14:textId="77777777" w:rsidR="00254B35" w:rsidRPr="00CF30EA" w:rsidRDefault="00254B35" w:rsidP="00077572">
      <w:pPr>
        <w:rPr>
          <w:rFonts w:eastAsiaTheme="minorHAnsi" w:cs="Arial"/>
          <w:sz w:val="18"/>
          <w:szCs w:val="18"/>
          <w:lang w:val="en-GB"/>
        </w:rPr>
      </w:pPr>
    </w:p>
    <w:p w14:paraId="4809D277" w14:textId="77777777" w:rsidR="00086B9C" w:rsidRPr="00CF30EA" w:rsidRDefault="00086B9C" w:rsidP="00077572">
      <w:pPr>
        <w:rPr>
          <w:b/>
          <w:i/>
          <w:sz w:val="18"/>
          <w:szCs w:val="18"/>
          <w:lang w:val="en-GB"/>
        </w:rPr>
      </w:pPr>
    </w:p>
    <w:p w14:paraId="74179DD7" w14:textId="2A1BFA65" w:rsidR="00043511" w:rsidRPr="00CF30EA" w:rsidRDefault="00390853" w:rsidP="00390853">
      <w:pPr>
        <w:pStyle w:val="ANNEX"/>
        <w:tabs>
          <w:tab w:val="clear" w:pos="1260"/>
          <w:tab w:val="left" w:pos="1134"/>
        </w:tabs>
        <w:spacing w:before="120" w:after="200"/>
        <w:ind w:left="357" w:hanging="357"/>
      </w:pPr>
      <w:bookmarkStart w:id="1224" w:name="_Toc34999285"/>
      <w:bookmarkStart w:id="1225" w:name="_Toc35002143"/>
      <w:bookmarkStart w:id="1226" w:name="_Toc34999286"/>
      <w:bookmarkStart w:id="1227" w:name="_Toc35002144"/>
      <w:bookmarkStart w:id="1228" w:name="_Toc34999287"/>
      <w:bookmarkStart w:id="1229" w:name="_Toc35002145"/>
      <w:bookmarkStart w:id="1230" w:name="_Toc34999288"/>
      <w:bookmarkStart w:id="1231" w:name="_Toc35002146"/>
      <w:bookmarkStart w:id="1232" w:name="_Toc34999289"/>
      <w:bookmarkStart w:id="1233" w:name="_Toc35002147"/>
      <w:bookmarkStart w:id="1234" w:name="_Toc34999290"/>
      <w:bookmarkStart w:id="1235" w:name="_Toc35002148"/>
      <w:bookmarkStart w:id="1236" w:name="_Toc34999291"/>
      <w:bookmarkStart w:id="1237" w:name="_Toc35002149"/>
      <w:bookmarkStart w:id="1238" w:name="_Toc34999292"/>
      <w:bookmarkStart w:id="1239" w:name="_Toc35002150"/>
      <w:bookmarkStart w:id="1240" w:name="_Toc512927896"/>
      <w:bookmarkStart w:id="1241" w:name="_Toc513009352"/>
      <w:bookmarkStart w:id="1242" w:name="_Toc512927897"/>
      <w:bookmarkStart w:id="1243" w:name="_Toc513009353"/>
      <w:bookmarkStart w:id="1244" w:name="_Toc172126858"/>
      <w:bookmarkStart w:id="1245" w:name="_Toc412810796"/>
      <w:bookmarkStart w:id="1246" w:name="_Ref416939364"/>
      <w:bookmarkStart w:id="1247" w:name="_Ref416944094"/>
      <w:bookmarkEnd w:id="1096"/>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r>
        <w:lastRenderedPageBreak/>
        <w:t xml:space="preserve">– </w:t>
      </w:r>
      <w:r w:rsidR="00FF2001" w:rsidRPr="00CF30EA">
        <w:t>Data Classification and Encoding Guide</w:t>
      </w:r>
      <w:bookmarkEnd w:id="1244"/>
    </w:p>
    <w:p w14:paraId="5856C440" w14:textId="7652D3A0" w:rsidR="007120CE" w:rsidRPr="00097E4A" w:rsidRDefault="00043511" w:rsidP="00905768">
      <w:pPr>
        <w:pStyle w:val="Heading2"/>
        <w:numPr>
          <w:ilvl w:val="0"/>
          <w:numId w:val="0"/>
        </w:numPr>
        <w:tabs>
          <w:tab w:val="clear" w:pos="540"/>
          <w:tab w:val="clear" w:pos="700"/>
          <w:tab w:val="left" w:pos="709"/>
        </w:tabs>
        <w:ind w:left="709" w:hanging="709"/>
        <w:rPr>
          <w:sz w:val="24"/>
          <w:szCs w:val="24"/>
          <w:lang w:val="en-GB"/>
        </w:rPr>
      </w:pPr>
      <w:bookmarkStart w:id="1248" w:name="_Toc172126859"/>
      <w:r w:rsidRPr="00097E4A">
        <w:rPr>
          <w:sz w:val="24"/>
          <w:szCs w:val="24"/>
          <w:lang w:val="en-GB"/>
        </w:rPr>
        <w:t>A</w:t>
      </w:r>
      <w:r w:rsidR="00390853" w:rsidRPr="00097E4A">
        <w:rPr>
          <w:sz w:val="24"/>
          <w:szCs w:val="24"/>
          <w:lang w:val="en-GB"/>
        </w:rPr>
        <w:t>-</w:t>
      </w:r>
      <w:r w:rsidRPr="00097E4A">
        <w:rPr>
          <w:sz w:val="24"/>
          <w:szCs w:val="24"/>
          <w:lang w:val="en-GB"/>
        </w:rPr>
        <w:t xml:space="preserve">1 </w:t>
      </w:r>
      <w:r w:rsidR="00390853" w:rsidRPr="00097E4A">
        <w:rPr>
          <w:sz w:val="24"/>
          <w:szCs w:val="24"/>
          <w:lang w:val="en-GB"/>
        </w:rPr>
        <w:tab/>
      </w:r>
      <w:r w:rsidRPr="00097E4A">
        <w:rPr>
          <w:sz w:val="24"/>
          <w:szCs w:val="24"/>
          <w:lang w:val="en-GB"/>
        </w:rPr>
        <w:t>Features</w:t>
      </w:r>
      <w:bookmarkEnd w:id="1248"/>
    </w:p>
    <w:p w14:paraId="0B8FFD0A" w14:textId="5DDAD6F2" w:rsidR="007120CE" w:rsidRPr="00A5023C" w:rsidRDefault="007120CE" w:rsidP="00A5023C">
      <w:pPr>
        <w:spacing w:before="120" w:after="120" w:line="240" w:lineRule="auto"/>
        <w:rPr>
          <w:b/>
          <w:bCs/>
          <w:lang w:val="en-GB"/>
        </w:rPr>
      </w:pPr>
      <w:r w:rsidRPr="00A5023C">
        <w:rPr>
          <w:b/>
          <w:bCs/>
          <w:lang w:val="en-GB"/>
        </w:rPr>
        <w:t>Surface Current (</w:t>
      </w:r>
      <w:r w:rsidR="00F258A4" w:rsidRPr="00A5023C">
        <w:rPr>
          <w:b/>
          <w:bCs/>
          <w:i/>
          <w:lang w:val="en-GB"/>
        </w:rPr>
        <w:t>S</w:t>
      </w:r>
      <w:r w:rsidRPr="00A5023C">
        <w:rPr>
          <w:b/>
          <w:bCs/>
          <w:i/>
          <w:lang w:val="en-GB"/>
        </w:rPr>
        <w:t>urfaceCurrent)</w:t>
      </w:r>
    </w:p>
    <w:tbl>
      <w:tblPr>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667"/>
        <w:gridCol w:w="3060"/>
        <w:gridCol w:w="720"/>
        <w:gridCol w:w="1373"/>
      </w:tblGrid>
      <w:tr w:rsidR="00043511" w:rsidRPr="00CF30EA" w14:paraId="02AB7CEA" w14:textId="77777777" w:rsidTr="00D3479C">
        <w:trPr>
          <w:cantSplit/>
          <w:trHeight w:val="20"/>
        </w:trPr>
        <w:tc>
          <w:tcPr>
            <w:tcW w:w="8820" w:type="dxa"/>
            <w:gridSpan w:val="4"/>
            <w:tcBorders>
              <w:top w:val="single" w:sz="4" w:space="0" w:color="auto"/>
              <w:left w:val="single" w:sz="4" w:space="0" w:color="auto"/>
              <w:bottom w:val="single" w:sz="4" w:space="0" w:color="auto"/>
              <w:right w:val="single" w:sz="4" w:space="0" w:color="auto"/>
            </w:tcBorders>
            <w:hideMark/>
          </w:tcPr>
          <w:p w14:paraId="139CD531" w14:textId="46BEA3D2" w:rsidR="00C85CE3" w:rsidRPr="00CF30EA" w:rsidRDefault="00043511" w:rsidP="00A5023C">
            <w:pPr>
              <w:keepNext/>
              <w:keepLines/>
              <w:spacing w:before="60" w:after="60" w:line="240" w:lineRule="auto"/>
              <w:rPr>
                <w:rFonts w:cs="Arial"/>
                <w:lang w:val="en-GB"/>
              </w:rPr>
            </w:pPr>
            <w:r w:rsidRPr="00CF30EA">
              <w:rPr>
                <w:rFonts w:cs="Arial"/>
                <w:u w:val="single"/>
                <w:lang w:val="en-GB"/>
              </w:rPr>
              <w:t>IHO Definition:</w:t>
            </w:r>
            <w:r w:rsidRPr="00CF30EA">
              <w:rPr>
                <w:rFonts w:cs="Arial"/>
                <w:lang w:val="en-GB"/>
              </w:rPr>
              <w:t xml:space="preserve"> FEATURE: </w:t>
            </w:r>
            <w:r w:rsidRPr="00CF30EA">
              <w:rPr>
                <w:rFonts w:cs="Arial"/>
                <w:b/>
                <w:lang w:val="en-GB"/>
              </w:rPr>
              <w:t>SURFACE CURRENT:</w:t>
            </w:r>
            <w:r w:rsidR="00C85CE3" w:rsidRPr="00CF30EA">
              <w:rPr>
                <w:rFonts w:cs="Arial"/>
                <w:lang w:val="en-GB"/>
              </w:rPr>
              <w:t xml:space="preserve"> </w:t>
            </w:r>
            <w:r w:rsidR="005F63C6" w:rsidRPr="00CF30EA">
              <w:rPr>
                <w:rFonts w:cs="Arial"/>
                <w:lang w:val="en-GB"/>
              </w:rPr>
              <w:t>A current that does not extend more than a few (2-3) metres below the surface.</w:t>
            </w:r>
          </w:p>
        </w:tc>
      </w:tr>
      <w:tr w:rsidR="00043511" w:rsidRPr="00CF30EA" w14:paraId="4A65CF59" w14:textId="77777777" w:rsidTr="00D3479C">
        <w:trPr>
          <w:cantSplit/>
          <w:trHeight w:val="20"/>
        </w:trPr>
        <w:tc>
          <w:tcPr>
            <w:tcW w:w="8820" w:type="dxa"/>
            <w:gridSpan w:val="4"/>
            <w:tcBorders>
              <w:top w:val="single" w:sz="4" w:space="0" w:color="auto"/>
              <w:left w:val="single" w:sz="4" w:space="0" w:color="auto"/>
              <w:bottom w:val="single" w:sz="4" w:space="0" w:color="auto"/>
              <w:right w:val="single" w:sz="4" w:space="0" w:color="auto"/>
            </w:tcBorders>
            <w:vAlign w:val="center"/>
            <w:hideMark/>
          </w:tcPr>
          <w:p w14:paraId="07E3D4C2" w14:textId="77777777" w:rsidR="00043511" w:rsidRPr="00CF30EA" w:rsidRDefault="00043511" w:rsidP="00A5023C">
            <w:pPr>
              <w:keepNext/>
              <w:keepLines/>
              <w:spacing w:before="60" w:after="60" w:line="240" w:lineRule="auto"/>
              <w:rPr>
                <w:rFonts w:cs="Arial"/>
                <w:b/>
                <w:color w:val="FF0000"/>
                <w:lang w:val="en-GB"/>
              </w:rPr>
            </w:pPr>
            <w:r w:rsidRPr="00CF30EA">
              <w:rPr>
                <w:rFonts w:cs="Arial"/>
                <w:b/>
                <w:u w:val="single"/>
                <w:lang w:val="en-GB"/>
              </w:rPr>
              <w:t>S-111 Geo Feature:</w:t>
            </w:r>
            <w:r w:rsidRPr="00CF30EA">
              <w:rPr>
                <w:rFonts w:cs="Arial"/>
                <w:b/>
                <w:lang w:val="en-GB"/>
              </w:rPr>
              <w:t xml:space="preserve">  Surface Current</w:t>
            </w:r>
          </w:p>
        </w:tc>
      </w:tr>
      <w:tr w:rsidR="00043511" w:rsidRPr="00CF30EA" w14:paraId="5E2525DD" w14:textId="77777777" w:rsidTr="00D3479C">
        <w:trPr>
          <w:cantSplit/>
          <w:trHeight w:val="20"/>
        </w:trPr>
        <w:tc>
          <w:tcPr>
            <w:tcW w:w="8820" w:type="dxa"/>
            <w:gridSpan w:val="4"/>
            <w:tcBorders>
              <w:top w:val="single" w:sz="4" w:space="0" w:color="auto"/>
              <w:left w:val="single" w:sz="4" w:space="0" w:color="auto"/>
              <w:bottom w:val="single" w:sz="4" w:space="0" w:color="auto"/>
              <w:right w:val="single" w:sz="4" w:space="0" w:color="auto"/>
            </w:tcBorders>
            <w:vAlign w:val="center"/>
            <w:hideMark/>
          </w:tcPr>
          <w:p w14:paraId="3ED074FF" w14:textId="58CBBCB2" w:rsidR="00043511" w:rsidRPr="00CF30EA" w:rsidRDefault="00043511" w:rsidP="00A5023C">
            <w:pPr>
              <w:keepNext/>
              <w:keepLines/>
              <w:spacing w:before="60" w:after="60" w:line="240" w:lineRule="auto"/>
              <w:rPr>
                <w:rFonts w:cs="Arial"/>
                <w:color w:val="FF0000"/>
                <w:lang w:val="en-GB"/>
              </w:rPr>
            </w:pPr>
            <w:r w:rsidRPr="00CF30EA">
              <w:rPr>
                <w:rFonts w:cs="Arial"/>
                <w:b/>
                <w:u w:val="single"/>
                <w:lang w:val="en-GB"/>
              </w:rPr>
              <w:t>Primitives:</w:t>
            </w:r>
            <w:r w:rsidR="00072B43" w:rsidRPr="00CF30EA">
              <w:rPr>
                <w:rFonts w:cs="Arial"/>
                <w:b/>
                <w:lang w:val="en-GB"/>
              </w:rPr>
              <w:t xml:space="preserve">  </w:t>
            </w:r>
            <w:r w:rsidR="000273C4" w:rsidRPr="00CF30EA">
              <w:rPr>
                <w:rFonts w:cs="Arial"/>
                <w:b/>
                <w:lang w:val="en-GB"/>
              </w:rPr>
              <w:t>p</w:t>
            </w:r>
            <w:r w:rsidR="00F56AFB" w:rsidRPr="00CF30EA">
              <w:rPr>
                <w:rFonts w:cs="Arial"/>
                <w:b/>
                <w:lang w:val="en-GB"/>
              </w:rPr>
              <w:t>oint</w:t>
            </w:r>
            <w:r w:rsidR="000273C4" w:rsidRPr="00CF30EA">
              <w:rPr>
                <w:rFonts w:cs="Arial"/>
                <w:b/>
                <w:lang w:val="en-GB"/>
              </w:rPr>
              <w:t>S</w:t>
            </w:r>
            <w:r w:rsidR="00F56AFB" w:rsidRPr="00CF30EA">
              <w:rPr>
                <w:rFonts w:cs="Arial"/>
                <w:b/>
                <w:lang w:val="en-GB"/>
              </w:rPr>
              <w:t>et</w:t>
            </w:r>
            <w:r w:rsidR="00072B43" w:rsidRPr="00CF30EA">
              <w:rPr>
                <w:rFonts w:cs="Arial"/>
                <w:b/>
                <w:lang w:val="en-GB"/>
              </w:rPr>
              <w:t xml:space="preserve">, </w:t>
            </w:r>
            <w:r w:rsidR="000273C4" w:rsidRPr="00CF30EA">
              <w:rPr>
                <w:rFonts w:cs="Arial"/>
                <w:b/>
                <w:lang w:val="en-GB"/>
              </w:rPr>
              <w:t>c</w:t>
            </w:r>
            <w:r w:rsidR="00F258A4" w:rsidRPr="00CF30EA">
              <w:rPr>
                <w:rFonts w:cs="Arial"/>
                <w:b/>
                <w:lang w:val="en-GB"/>
              </w:rPr>
              <w:t>overage</w:t>
            </w:r>
            <w:r w:rsidRPr="00CF30EA">
              <w:rPr>
                <w:rFonts w:cs="Arial"/>
                <w:b/>
                <w:lang w:val="en-GB"/>
              </w:rPr>
              <w:t xml:space="preserve"> </w:t>
            </w:r>
          </w:p>
        </w:tc>
      </w:tr>
      <w:tr w:rsidR="00043511" w:rsidRPr="00CF30EA" w14:paraId="575E2B31"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vAlign w:val="center"/>
            <w:hideMark/>
          </w:tcPr>
          <w:p w14:paraId="522A7736" w14:textId="77777777" w:rsidR="00043511" w:rsidRPr="00CF30EA" w:rsidRDefault="00043511" w:rsidP="00A5023C">
            <w:pPr>
              <w:keepNext/>
              <w:keepLines/>
              <w:spacing w:before="60" w:after="60" w:line="240" w:lineRule="auto"/>
              <w:rPr>
                <w:rFonts w:cs="Arial"/>
                <w:b/>
                <w:lang w:val="en-GB"/>
              </w:rPr>
            </w:pPr>
            <w:r w:rsidRPr="00CF30EA">
              <w:rPr>
                <w:rFonts w:cs="Arial"/>
                <w:b/>
                <w:lang w:val="en-GB"/>
              </w:rPr>
              <w:t>S-111 Attribute</w:t>
            </w:r>
          </w:p>
        </w:tc>
        <w:tc>
          <w:tcPr>
            <w:tcW w:w="3060" w:type="dxa"/>
            <w:tcBorders>
              <w:top w:val="single" w:sz="4" w:space="0" w:color="auto"/>
              <w:left w:val="single" w:sz="4" w:space="0" w:color="auto"/>
              <w:bottom w:val="single" w:sz="4" w:space="0" w:color="auto"/>
              <w:right w:val="single" w:sz="4" w:space="0" w:color="auto"/>
            </w:tcBorders>
            <w:vAlign w:val="center"/>
            <w:hideMark/>
          </w:tcPr>
          <w:p w14:paraId="422C29FC" w14:textId="2E3B1D0D" w:rsidR="00043511" w:rsidRPr="00CF30EA" w:rsidRDefault="00043511" w:rsidP="00A5023C">
            <w:pPr>
              <w:spacing w:before="60" w:after="60" w:line="240" w:lineRule="auto"/>
              <w:rPr>
                <w:rFonts w:cs="Arial"/>
                <w:b/>
                <w:color w:val="FF0000"/>
                <w:lang w:val="en-GB"/>
              </w:rPr>
            </w:pPr>
            <w:r w:rsidRPr="00CF30EA">
              <w:rPr>
                <w:rFonts w:cs="Arial"/>
                <w:b/>
                <w:lang w:val="en-GB"/>
              </w:rPr>
              <w:t>Allowable Encoding Value</w:t>
            </w:r>
            <w:r w:rsidR="006D6FC6" w:rsidRPr="00CF30EA">
              <w:rPr>
                <w:rFonts w:cs="Arial"/>
                <w:b/>
                <w:lang w:val="en-GB"/>
              </w:rPr>
              <w:t>s</w:t>
            </w:r>
            <w:r w:rsidRPr="00CF30EA">
              <w:rPr>
                <w:rFonts w:cs="Arial"/>
                <w:b/>
                <w:lang w:val="en-GB"/>
              </w:rPr>
              <w:t xml:space="preserve"> </w:t>
            </w:r>
          </w:p>
        </w:tc>
        <w:tc>
          <w:tcPr>
            <w:tcW w:w="720" w:type="dxa"/>
            <w:tcBorders>
              <w:top w:val="single" w:sz="4" w:space="0" w:color="auto"/>
              <w:left w:val="single" w:sz="4" w:space="0" w:color="auto"/>
              <w:bottom w:val="single" w:sz="4" w:space="0" w:color="auto"/>
              <w:right w:val="single" w:sz="4" w:space="0" w:color="auto"/>
            </w:tcBorders>
            <w:vAlign w:val="center"/>
            <w:hideMark/>
          </w:tcPr>
          <w:p w14:paraId="33537A72" w14:textId="77777777" w:rsidR="00043511" w:rsidRPr="00CF30EA" w:rsidRDefault="00043511" w:rsidP="00A5023C">
            <w:pPr>
              <w:spacing w:before="60" w:after="60" w:line="240" w:lineRule="auto"/>
              <w:jc w:val="center"/>
              <w:rPr>
                <w:rFonts w:cs="Arial"/>
                <w:b/>
                <w:lang w:val="en-GB"/>
              </w:rPr>
            </w:pPr>
            <w:r w:rsidRPr="00CF30EA">
              <w:rPr>
                <w:rFonts w:cs="Arial"/>
                <w:b/>
                <w:lang w:val="en-GB"/>
              </w:rPr>
              <w:t>Type</w:t>
            </w:r>
          </w:p>
        </w:tc>
        <w:tc>
          <w:tcPr>
            <w:tcW w:w="1373" w:type="dxa"/>
            <w:tcBorders>
              <w:top w:val="single" w:sz="4" w:space="0" w:color="auto"/>
              <w:left w:val="single" w:sz="4" w:space="0" w:color="auto"/>
              <w:bottom w:val="single" w:sz="4" w:space="0" w:color="auto"/>
              <w:right w:val="single" w:sz="4" w:space="0" w:color="auto"/>
            </w:tcBorders>
            <w:vAlign w:val="center"/>
            <w:hideMark/>
          </w:tcPr>
          <w:p w14:paraId="248D2F59" w14:textId="77777777" w:rsidR="00043511" w:rsidRPr="00CF30EA" w:rsidRDefault="00043511" w:rsidP="00A5023C">
            <w:pPr>
              <w:spacing w:before="60" w:after="60" w:line="240" w:lineRule="auto"/>
              <w:rPr>
                <w:rFonts w:cs="Arial"/>
                <w:b/>
                <w:lang w:val="en-GB"/>
              </w:rPr>
            </w:pPr>
            <w:r w:rsidRPr="00CF30EA">
              <w:rPr>
                <w:rFonts w:cs="Arial"/>
                <w:b/>
                <w:lang w:val="en-GB"/>
              </w:rPr>
              <w:t>Multiplicity</w:t>
            </w:r>
          </w:p>
        </w:tc>
      </w:tr>
      <w:tr w:rsidR="00043511" w:rsidRPr="00CF30EA" w14:paraId="4D08D2C1"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hideMark/>
          </w:tcPr>
          <w:p w14:paraId="52ABEA0A" w14:textId="598800B5" w:rsidR="00043511" w:rsidRPr="00CF30EA" w:rsidRDefault="00043511" w:rsidP="00A5023C">
            <w:pPr>
              <w:keepNext/>
              <w:keepLines/>
              <w:tabs>
                <w:tab w:val="left" w:pos="1860"/>
              </w:tabs>
              <w:spacing w:before="60" w:after="60" w:line="240" w:lineRule="auto"/>
              <w:rPr>
                <w:rFonts w:cs="Arial"/>
                <w:szCs w:val="18"/>
                <w:lang w:val="en-GB"/>
              </w:rPr>
            </w:pPr>
            <w:r w:rsidRPr="00CF30EA">
              <w:rPr>
                <w:rFonts w:cs="Arial"/>
                <w:szCs w:val="18"/>
                <w:lang w:val="en-GB"/>
              </w:rPr>
              <w:t>Surface Current Speed</w:t>
            </w:r>
          </w:p>
        </w:tc>
        <w:tc>
          <w:tcPr>
            <w:tcW w:w="3060" w:type="dxa"/>
            <w:tcBorders>
              <w:top w:val="single" w:sz="4" w:space="0" w:color="auto"/>
              <w:left w:val="single" w:sz="4" w:space="0" w:color="auto"/>
              <w:bottom w:val="single" w:sz="4" w:space="0" w:color="auto"/>
              <w:right w:val="single" w:sz="4" w:space="0" w:color="auto"/>
            </w:tcBorders>
            <w:hideMark/>
          </w:tcPr>
          <w:p w14:paraId="283E6969" w14:textId="11FDCA3D" w:rsidR="00043511" w:rsidRPr="00CF30EA" w:rsidRDefault="00615A00" w:rsidP="00615A00">
            <w:pPr>
              <w:autoSpaceDE w:val="0"/>
              <w:autoSpaceDN w:val="0"/>
              <w:adjustRightInd w:val="0"/>
              <w:spacing w:before="60" w:after="60" w:line="240" w:lineRule="auto"/>
              <w:jc w:val="left"/>
              <w:rPr>
                <w:rFonts w:cs="Arial"/>
                <w:strike/>
                <w:szCs w:val="18"/>
                <w:lang w:val="en-GB"/>
              </w:rPr>
            </w:pPr>
            <w:r>
              <w:rPr>
                <w:rFonts w:cs="Arial"/>
                <w:color w:val="000000"/>
                <w:szCs w:val="18"/>
                <w:lang w:val="en-GB"/>
              </w:rPr>
              <w:t>M</w:t>
            </w:r>
            <w:r w:rsidR="00043511" w:rsidRPr="00CF30EA">
              <w:rPr>
                <w:rFonts w:cs="Arial"/>
                <w:color w:val="000000"/>
                <w:szCs w:val="18"/>
                <w:lang w:val="en-GB"/>
              </w:rPr>
              <w:t xml:space="preserve">ust be in decimal </w:t>
            </w:r>
            <w:r w:rsidR="0037538A" w:rsidRPr="00CF30EA">
              <w:rPr>
                <w:rFonts w:cs="Arial"/>
                <w:color w:val="000000"/>
                <w:szCs w:val="18"/>
                <w:lang w:val="en-GB"/>
              </w:rPr>
              <w:t>k</w:t>
            </w:r>
            <w:r w:rsidR="00043511" w:rsidRPr="00CF30EA">
              <w:rPr>
                <w:rFonts w:cs="Arial"/>
                <w:color w:val="000000"/>
                <w:szCs w:val="18"/>
                <w:lang w:val="en-GB"/>
              </w:rPr>
              <w:t xml:space="preserve">nots, </w:t>
            </w:r>
            <w:r w:rsidR="00442E25">
              <w:rPr>
                <w:rFonts w:cs="Arial"/>
                <w:color w:val="000000"/>
                <w:szCs w:val="18"/>
                <w:lang w:val="en-GB"/>
              </w:rPr>
              <w:t xml:space="preserve">maximum </w:t>
            </w:r>
            <w:r w:rsidR="00043511" w:rsidRPr="00CF30EA">
              <w:rPr>
                <w:rFonts w:cs="Arial"/>
                <w:color w:val="000000"/>
                <w:szCs w:val="18"/>
                <w:lang w:val="en-GB"/>
              </w:rPr>
              <w:t>resolution 0.01 knot</w:t>
            </w:r>
          </w:p>
        </w:tc>
        <w:tc>
          <w:tcPr>
            <w:tcW w:w="720" w:type="dxa"/>
            <w:tcBorders>
              <w:top w:val="single" w:sz="4" w:space="0" w:color="auto"/>
              <w:left w:val="single" w:sz="4" w:space="0" w:color="auto"/>
              <w:bottom w:val="single" w:sz="4" w:space="0" w:color="auto"/>
              <w:right w:val="single" w:sz="4" w:space="0" w:color="auto"/>
            </w:tcBorders>
            <w:hideMark/>
          </w:tcPr>
          <w:p w14:paraId="7D5EAA92" w14:textId="751714B7" w:rsidR="00043511" w:rsidRPr="00CF30EA" w:rsidRDefault="00043511" w:rsidP="00A5023C">
            <w:pPr>
              <w:spacing w:before="60" w:after="60" w:line="240" w:lineRule="auto"/>
              <w:jc w:val="center"/>
              <w:rPr>
                <w:rFonts w:cs="Arial"/>
                <w:szCs w:val="18"/>
                <w:lang w:val="en-GB"/>
              </w:rPr>
            </w:pPr>
            <w:r w:rsidRPr="00CF30EA">
              <w:rPr>
                <w:rFonts w:cs="Arial"/>
                <w:color w:val="000000"/>
                <w:szCs w:val="16"/>
                <w:lang w:val="en-GB"/>
              </w:rPr>
              <w:t>RE</w:t>
            </w:r>
          </w:p>
        </w:tc>
        <w:tc>
          <w:tcPr>
            <w:tcW w:w="1373" w:type="dxa"/>
            <w:tcBorders>
              <w:top w:val="single" w:sz="4" w:space="0" w:color="auto"/>
              <w:left w:val="single" w:sz="4" w:space="0" w:color="auto"/>
              <w:bottom w:val="single" w:sz="4" w:space="0" w:color="auto"/>
              <w:right w:val="single" w:sz="4" w:space="0" w:color="auto"/>
            </w:tcBorders>
            <w:hideMark/>
          </w:tcPr>
          <w:p w14:paraId="33C2A38B" w14:textId="77777777" w:rsidR="00043511" w:rsidRPr="00CF30EA" w:rsidRDefault="00043511" w:rsidP="00A5023C">
            <w:pPr>
              <w:spacing w:before="60" w:after="60" w:line="240" w:lineRule="auto"/>
              <w:rPr>
                <w:rFonts w:cs="Arial"/>
                <w:szCs w:val="18"/>
                <w:lang w:val="en-GB"/>
              </w:rPr>
            </w:pPr>
            <w:r w:rsidRPr="00CF30EA">
              <w:rPr>
                <w:rFonts w:cs="Arial"/>
                <w:szCs w:val="18"/>
                <w:lang w:val="en-GB"/>
              </w:rPr>
              <w:t>1</w:t>
            </w:r>
          </w:p>
        </w:tc>
      </w:tr>
      <w:tr w:rsidR="00043511" w:rsidRPr="00CF30EA" w14:paraId="4A669CD3"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hideMark/>
          </w:tcPr>
          <w:p w14:paraId="668A05FC" w14:textId="77777777" w:rsidR="00043511" w:rsidRPr="00CF30EA" w:rsidRDefault="00043511" w:rsidP="00A5023C">
            <w:pPr>
              <w:spacing w:before="60" w:after="60" w:line="240" w:lineRule="auto"/>
              <w:rPr>
                <w:rFonts w:cs="Arial"/>
                <w:strike/>
                <w:szCs w:val="18"/>
                <w:lang w:val="en-GB"/>
              </w:rPr>
            </w:pPr>
            <w:r w:rsidRPr="00CF30EA">
              <w:rPr>
                <w:rFonts w:cs="Arial"/>
                <w:color w:val="000000"/>
                <w:szCs w:val="18"/>
                <w:lang w:val="en-GB"/>
              </w:rPr>
              <w:t>Surface Current Direction</w:t>
            </w:r>
          </w:p>
        </w:tc>
        <w:tc>
          <w:tcPr>
            <w:tcW w:w="3060" w:type="dxa"/>
            <w:tcBorders>
              <w:top w:val="single" w:sz="4" w:space="0" w:color="auto"/>
              <w:left w:val="single" w:sz="4" w:space="0" w:color="auto"/>
              <w:bottom w:val="single" w:sz="4" w:space="0" w:color="auto"/>
              <w:right w:val="single" w:sz="4" w:space="0" w:color="auto"/>
            </w:tcBorders>
            <w:hideMark/>
          </w:tcPr>
          <w:p w14:paraId="58148683" w14:textId="78B310AA" w:rsidR="00043511" w:rsidRPr="00CF30EA" w:rsidRDefault="00615A00" w:rsidP="00615A00">
            <w:pPr>
              <w:autoSpaceDE w:val="0"/>
              <w:autoSpaceDN w:val="0"/>
              <w:adjustRightInd w:val="0"/>
              <w:spacing w:before="60" w:after="60" w:line="240" w:lineRule="auto"/>
              <w:jc w:val="left"/>
              <w:rPr>
                <w:rFonts w:cs="Arial"/>
                <w:strike/>
                <w:szCs w:val="18"/>
                <w:lang w:val="en-GB"/>
              </w:rPr>
            </w:pPr>
            <w:r>
              <w:rPr>
                <w:rFonts w:cs="Arial"/>
                <w:color w:val="000000"/>
                <w:szCs w:val="18"/>
                <w:lang w:val="en-GB"/>
              </w:rPr>
              <w:t>M</w:t>
            </w:r>
            <w:r w:rsidR="00043511" w:rsidRPr="00CF30EA">
              <w:rPr>
                <w:rFonts w:cs="Arial"/>
                <w:color w:val="000000"/>
                <w:szCs w:val="18"/>
                <w:lang w:val="en-GB"/>
              </w:rPr>
              <w:t xml:space="preserve">ust be in decimal </w:t>
            </w:r>
            <w:r w:rsidR="00CB5A12" w:rsidRPr="00CF30EA">
              <w:rPr>
                <w:rFonts w:cs="Arial"/>
                <w:color w:val="000000"/>
                <w:szCs w:val="18"/>
                <w:lang w:val="en-GB"/>
              </w:rPr>
              <w:t>arc-</w:t>
            </w:r>
            <w:r w:rsidR="00043511" w:rsidRPr="00CF30EA">
              <w:rPr>
                <w:rFonts w:cs="Arial"/>
                <w:color w:val="000000"/>
                <w:szCs w:val="18"/>
                <w:lang w:val="en-GB"/>
              </w:rPr>
              <w:t xml:space="preserve">degrees, </w:t>
            </w:r>
            <w:r w:rsidR="00442E25">
              <w:rPr>
                <w:rFonts w:cs="Arial"/>
                <w:color w:val="000000"/>
                <w:szCs w:val="18"/>
                <w:lang w:val="en-GB"/>
              </w:rPr>
              <w:t xml:space="preserve">maximum </w:t>
            </w:r>
            <w:r w:rsidR="00043511" w:rsidRPr="00CF30EA">
              <w:rPr>
                <w:rFonts w:cs="Arial"/>
                <w:color w:val="000000"/>
                <w:szCs w:val="18"/>
                <w:lang w:val="en-GB"/>
              </w:rPr>
              <w:t xml:space="preserve">resolution 0.1 </w:t>
            </w:r>
            <w:r w:rsidR="00CB5A12" w:rsidRPr="00CF30EA">
              <w:rPr>
                <w:rFonts w:cs="Arial"/>
                <w:color w:val="000000"/>
                <w:szCs w:val="18"/>
                <w:lang w:val="en-GB"/>
              </w:rPr>
              <w:t>arc-</w:t>
            </w:r>
            <w:r w:rsidR="00043511" w:rsidRPr="00CF30EA">
              <w:rPr>
                <w:rFonts w:cs="Arial"/>
                <w:color w:val="000000"/>
                <w:szCs w:val="18"/>
                <w:lang w:val="en-GB"/>
              </w:rPr>
              <w:t>degree</w:t>
            </w:r>
          </w:p>
        </w:tc>
        <w:tc>
          <w:tcPr>
            <w:tcW w:w="720" w:type="dxa"/>
            <w:tcBorders>
              <w:top w:val="single" w:sz="4" w:space="0" w:color="auto"/>
              <w:left w:val="single" w:sz="4" w:space="0" w:color="auto"/>
              <w:bottom w:val="single" w:sz="4" w:space="0" w:color="auto"/>
              <w:right w:val="single" w:sz="4" w:space="0" w:color="auto"/>
            </w:tcBorders>
            <w:hideMark/>
          </w:tcPr>
          <w:p w14:paraId="267933FF" w14:textId="77777777" w:rsidR="00043511" w:rsidRPr="00CF30EA" w:rsidRDefault="00043511" w:rsidP="00A5023C">
            <w:pPr>
              <w:spacing w:before="60" w:after="60" w:line="240" w:lineRule="auto"/>
              <w:jc w:val="center"/>
              <w:rPr>
                <w:rFonts w:cs="Arial"/>
                <w:strike/>
                <w:szCs w:val="18"/>
                <w:lang w:val="en-GB"/>
              </w:rPr>
            </w:pPr>
            <w:r w:rsidRPr="00CF30EA">
              <w:rPr>
                <w:rFonts w:cs="Arial"/>
                <w:color w:val="000000"/>
                <w:szCs w:val="18"/>
                <w:lang w:val="en-GB"/>
              </w:rPr>
              <w:t>RE</w:t>
            </w:r>
          </w:p>
        </w:tc>
        <w:tc>
          <w:tcPr>
            <w:tcW w:w="1373" w:type="dxa"/>
            <w:tcBorders>
              <w:top w:val="single" w:sz="4" w:space="0" w:color="auto"/>
              <w:left w:val="single" w:sz="4" w:space="0" w:color="auto"/>
              <w:bottom w:val="single" w:sz="4" w:space="0" w:color="auto"/>
              <w:right w:val="single" w:sz="4" w:space="0" w:color="auto"/>
            </w:tcBorders>
            <w:hideMark/>
          </w:tcPr>
          <w:p w14:paraId="12CC8067" w14:textId="77777777" w:rsidR="00043511" w:rsidRPr="00CF30EA" w:rsidRDefault="00043511" w:rsidP="00A5023C">
            <w:pPr>
              <w:spacing w:before="60" w:after="60" w:line="240" w:lineRule="auto"/>
              <w:rPr>
                <w:rFonts w:cs="Arial"/>
                <w:strike/>
                <w:szCs w:val="18"/>
                <w:lang w:val="en-GB"/>
              </w:rPr>
            </w:pPr>
            <w:r w:rsidRPr="00CF30EA">
              <w:rPr>
                <w:rFonts w:cs="Arial"/>
                <w:color w:val="000000"/>
                <w:szCs w:val="18"/>
                <w:lang w:val="en-GB"/>
              </w:rPr>
              <w:t>1</w:t>
            </w:r>
          </w:p>
        </w:tc>
      </w:tr>
      <w:tr w:rsidR="005F4718" w:rsidRPr="00CF30EA" w14:paraId="23DC4640"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tcPr>
          <w:p w14:paraId="7A8E1F37" w14:textId="554FE8CE" w:rsidR="005F4718" w:rsidRPr="00CF30EA" w:rsidRDefault="005F4718" w:rsidP="00A5023C">
            <w:pPr>
              <w:spacing w:before="60" w:after="60" w:line="240" w:lineRule="auto"/>
              <w:rPr>
                <w:rFonts w:cs="Arial"/>
                <w:color w:val="000000"/>
                <w:szCs w:val="18"/>
                <w:lang w:val="en-GB"/>
              </w:rPr>
            </w:pPr>
            <w:r w:rsidRPr="00CF30EA">
              <w:rPr>
                <w:rFonts w:cs="Arial"/>
                <w:color w:val="000000"/>
                <w:szCs w:val="18"/>
                <w:lang w:val="en-GB"/>
              </w:rPr>
              <w:t>Surface Current Time</w:t>
            </w:r>
          </w:p>
        </w:tc>
        <w:tc>
          <w:tcPr>
            <w:tcW w:w="3060" w:type="dxa"/>
            <w:tcBorders>
              <w:top w:val="single" w:sz="4" w:space="0" w:color="auto"/>
              <w:left w:val="single" w:sz="4" w:space="0" w:color="auto"/>
              <w:bottom w:val="single" w:sz="4" w:space="0" w:color="auto"/>
              <w:right w:val="single" w:sz="4" w:space="0" w:color="auto"/>
            </w:tcBorders>
          </w:tcPr>
          <w:p w14:paraId="3950823C" w14:textId="5BFB5B81" w:rsidR="005F4718" w:rsidRPr="00CF30EA" w:rsidRDefault="005F4718" w:rsidP="00615A00">
            <w:pPr>
              <w:autoSpaceDE w:val="0"/>
              <w:autoSpaceDN w:val="0"/>
              <w:adjustRightInd w:val="0"/>
              <w:spacing w:before="60" w:after="60" w:line="240" w:lineRule="auto"/>
              <w:jc w:val="left"/>
              <w:rPr>
                <w:rFonts w:cs="Arial"/>
                <w:color w:val="000000"/>
                <w:szCs w:val="18"/>
                <w:lang w:val="en-GB"/>
              </w:rPr>
            </w:pPr>
            <w:r w:rsidRPr="00CF30EA">
              <w:rPr>
                <w:rFonts w:cs="Arial"/>
                <w:color w:val="000000"/>
                <w:szCs w:val="18"/>
                <w:lang w:val="en-GB"/>
              </w:rPr>
              <w:t>YYYYMMDDTHHMMSSZ</w:t>
            </w:r>
          </w:p>
        </w:tc>
        <w:tc>
          <w:tcPr>
            <w:tcW w:w="720" w:type="dxa"/>
            <w:tcBorders>
              <w:top w:val="single" w:sz="4" w:space="0" w:color="auto"/>
              <w:left w:val="single" w:sz="4" w:space="0" w:color="auto"/>
              <w:bottom w:val="single" w:sz="4" w:space="0" w:color="auto"/>
              <w:right w:val="single" w:sz="4" w:space="0" w:color="auto"/>
            </w:tcBorders>
          </w:tcPr>
          <w:p w14:paraId="60A0F802" w14:textId="54F25A19" w:rsidR="005F4718" w:rsidRPr="00CF30EA" w:rsidRDefault="005F4718" w:rsidP="00A5023C">
            <w:pPr>
              <w:spacing w:before="60" w:after="60" w:line="240" w:lineRule="auto"/>
              <w:jc w:val="center"/>
              <w:rPr>
                <w:rFonts w:cs="Arial"/>
                <w:color w:val="000000"/>
                <w:szCs w:val="18"/>
                <w:lang w:val="en-GB"/>
              </w:rPr>
            </w:pPr>
            <w:r w:rsidRPr="00CF30EA">
              <w:rPr>
                <w:rFonts w:cs="Arial"/>
                <w:color w:val="000000"/>
                <w:szCs w:val="18"/>
                <w:lang w:val="en-GB"/>
              </w:rPr>
              <w:t>DT</w:t>
            </w:r>
          </w:p>
        </w:tc>
        <w:tc>
          <w:tcPr>
            <w:tcW w:w="1373" w:type="dxa"/>
            <w:tcBorders>
              <w:top w:val="single" w:sz="4" w:space="0" w:color="auto"/>
              <w:left w:val="single" w:sz="4" w:space="0" w:color="auto"/>
              <w:bottom w:val="single" w:sz="4" w:space="0" w:color="auto"/>
              <w:right w:val="single" w:sz="4" w:space="0" w:color="auto"/>
            </w:tcBorders>
          </w:tcPr>
          <w:p w14:paraId="1A57581E" w14:textId="7077630C" w:rsidR="005F4718" w:rsidRPr="00CF30EA" w:rsidRDefault="005F4718" w:rsidP="00A5023C">
            <w:pPr>
              <w:spacing w:before="60" w:after="60" w:line="240" w:lineRule="auto"/>
              <w:rPr>
                <w:rFonts w:cs="Arial"/>
                <w:color w:val="000000"/>
                <w:szCs w:val="18"/>
                <w:lang w:val="en-GB"/>
              </w:rPr>
            </w:pPr>
            <w:r w:rsidRPr="00CF30EA">
              <w:rPr>
                <w:rFonts w:cs="Arial"/>
                <w:color w:val="000000"/>
                <w:szCs w:val="18"/>
                <w:lang w:val="en-GB"/>
              </w:rPr>
              <w:t>0..1</w:t>
            </w:r>
          </w:p>
        </w:tc>
      </w:tr>
      <w:tr w:rsidR="007638D2" w:rsidRPr="00CF30EA" w14:paraId="2FBDAB2B"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tcPr>
          <w:p w14:paraId="2C666505" w14:textId="0877B975" w:rsidR="007638D2" w:rsidRPr="00CF30EA" w:rsidRDefault="007638D2" w:rsidP="00A5023C">
            <w:pPr>
              <w:spacing w:before="60" w:after="60" w:line="240" w:lineRule="auto"/>
              <w:rPr>
                <w:rFonts w:cs="Arial"/>
                <w:color w:val="000000"/>
                <w:szCs w:val="18"/>
                <w:lang w:val="en-GB"/>
              </w:rPr>
            </w:pPr>
            <w:r>
              <w:rPr>
                <w:rFonts w:cs="Arial"/>
                <w:color w:val="000000"/>
                <w:szCs w:val="18"/>
                <w:lang w:val="en-GB"/>
              </w:rPr>
              <w:t>Speed Uncertainty</w:t>
            </w:r>
          </w:p>
        </w:tc>
        <w:tc>
          <w:tcPr>
            <w:tcW w:w="3060" w:type="dxa"/>
            <w:tcBorders>
              <w:top w:val="single" w:sz="4" w:space="0" w:color="auto"/>
              <w:left w:val="single" w:sz="4" w:space="0" w:color="auto"/>
              <w:bottom w:val="single" w:sz="4" w:space="0" w:color="auto"/>
              <w:right w:val="single" w:sz="4" w:space="0" w:color="auto"/>
            </w:tcBorders>
          </w:tcPr>
          <w:p w14:paraId="6F3E3CB7" w14:textId="71C0E0FC" w:rsidR="007638D2" w:rsidRPr="00CF30EA" w:rsidRDefault="007638D2" w:rsidP="00615A00">
            <w:pPr>
              <w:autoSpaceDE w:val="0"/>
              <w:autoSpaceDN w:val="0"/>
              <w:adjustRightInd w:val="0"/>
              <w:spacing w:before="60" w:after="60" w:line="240" w:lineRule="auto"/>
              <w:jc w:val="left"/>
              <w:rPr>
                <w:rFonts w:cs="Arial"/>
                <w:color w:val="000000"/>
                <w:szCs w:val="18"/>
                <w:lang w:val="en-GB"/>
              </w:rPr>
            </w:pPr>
            <w:r w:rsidRPr="007638D2">
              <w:rPr>
                <w:rFonts w:cs="Arial"/>
                <w:color w:val="000000"/>
                <w:szCs w:val="18"/>
                <w:lang w:val="en-GB"/>
              </w:rPr>
              <w:t xml:space="preserve">Must be in decimal </w:t>
            </w:r>
            <w:r>
              <w:rPr>
                <w:rFonts w:cs="Arial"/>
                <w:color w:val="000000"/>
                <w:szCs w:val="18"/>
                <w:lang w:val="en-GB"/>
              </w:rPr>
              <w:t>knots</w:t>
            </w:r>
            <w:r w:rsidRPr="007638D2">
              <w:rPr>
                <w:rFonts w:cs="Arial"/>
                <w:color w:val="000000"/>
                <w:szCs w:val="18"/>
                <w:lang w:val="en-GB"/>
              </w:rPr>
              <w:t xml:space="preserve">, maximum resolution of 0.01 </w:t>
            </w:r>
            <w:r>
              <w:rPr>
                <w:rFonts w:cs="Arial"/>
                <w:color w:val="000000"/>
                <w:szCs w:val="18"/>
                <w:lang w:val="en-GB"/>
              </w:rPr>
              <w:t>knot</w:t>
            </w:r>
          </w:p>
        </w:tc>
        <w:tc>
          <w:tcPr>
            <w:tcW w:w="720" w:type="dxa"/>
            <w:tcBorders>
              <w:top w:val="single" w:sz="4" w:space="0" w:color="auto"/>
              <w:left w:val="single" w:sz="4" w:space="0" w:color="auto"/>
              <w:bottom w:val="single" w:sz="4" w:space="0" w:color="auto"/>
              <w:right w:val="single" w:sz="4" w:space="0" w:color="auto"/>
            </w:tcBorders>
          </w:tcPr>
          <w:p w14:paraId="41AC38C2" w14:textId="125EA124" w:rsidR="007638D2" w:rsidRPr="00CF30EA" w:rsidRDefault="007638D2" w:rsidP="00A5023C">
            <w:pPr>
              <w:spacing w:before="60" w:after="60" w:line="240" w:lineRule="auto"/>
              <w:jc w:val="center"/>
              <w:rPr>
                <w:rFonts w:cs="Arial"/>
                <w:color w:val="000000"/>
                <w:szCs w:val="18"/>
                <w:lang w:val="en-GB"/>
              </w:rPr>
            </w:pPr>
            <w:r>
              <w:rPr>
                <w:rFonts w:cs="Arial"/>
                <w:color w:val="000000"/>
                <w:szCs w:val="18"/>
                <w:lang w:val="en-GB"/>
              </w:rPr>
              <w:t>RE</w:t>
            </w:r>
          </w:p>
        </w:tc>
        <w:tc>
          <w:tcPr>
            <w:tcW w:w="1373" w:type="dxa"/>
            <w:tcBorders>
              <w:top w:val="single" w:sz="4" w:space="0" w:color="auto"/>
              <w:left w:val="single" w:sz="4" w:space="0" w:color="auto"/>
              <w:bottom w:val="single" w:sz="4" w:space="0" w:color="auto"/>
              <w:right w:val="single" w:sz="4" w:space="0" w:color="auto"/>
            </w:tcBorders>
          </w:tcPr>
          <w:p w14:paraId="070A431F" w14:textId="664AA553" w:rsidR="007638D2" w:rsidRPr="00CF30EA" w:rsidRDefault="007638D2" w:rsidP="00A5023C">
            <w:pPr>
              <w:spacing w:before="60" w:after="60" w:line="240" w:lineRule="auto"/>
              <w:rPr>
                <w:rFonts w:cs="Arial"/>
                <w:color w:val="000000"/>
                <w:szCs w:val="18"/>
                <w:lang w:val="en-GB"/>
              </w:rPr>
            </w:pPr>
            <w:r>
              <w:rPr>
                <w:rFonts w:cs="Arial"/>
                <w:color w:val="000000"/>
                <w:szCs w:val="18"/>
                <w:lang w:val="en-GB"/>
              </w:rPr>
              <w:t>0..1</w:t>
            </w:r>
          </w:p>
        </w:tc>
      </w:tr>
      <w:tr w:rsidR="007638D2" w:rsidRPr="00CF30EA" w14:paraId="226F51DA"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tcPr>
          <w:p w14:paraId="587AC5AA" w14:textId="446A0B75" w:rsidR="007638D2" w:rsidRPr="00CF30EA" w:rsidRDefault="007638D2" w:rsidP="00A5023C">
            <w:pPr>
              <w:spacing w:before="60" w:after="60" w:line="240" w:lineRule="auto"/>
              <w:rPr>
                <w:rFonts w:cs="Arial"/>
                <w:color w:val="000000"/>
                <w:szCs w:val="18"/>
                <w:lang w:val="en-GB"/>
              </w:rPr>
            </w:pPr>
            <w:r>
              <w:rPr>
                <w:rFonts w:cs="Arial"/>
                <w:color w:val="000000"/>
                <w:szCs w:val="18"/>
                <w:lang w:val="en-GB"/>
              </w:rPr>
              <w:t>Direction Uncertainty</w:t>
            </w:r>
          </w:p>
        </w:tc>
        <w:tc>
          <w:tcPr>
            <w:tcW w:w="3060" w:type="dxa"/>
            <w:tcBorders>
              <w:top w:val="single" w:sz="4" w:space="0" w:color="auto"/>
              <w:left w:val="single" w:sz="4" w:space="0" w:color="auto"/>
              <w:bottom w:val="single" w:sz="4" w:space="0" w:color="auto"/>
              <w:right w:val="single" w:sz="4" w:space="0" w:color="auto"/>
            </w:tcBorders>
          </w:tcPr>
          <w:p w14:paraId="78FDED49" w14:textId="7C3D8035" w:rsidR="007638D2" w:rsidRPr="00CF30EA" w:rsidRDefault="007638D2" w:rsidP="00615A00">
            <w:pPr>
              <w:autoSpaceDE w:val="0"/>
              <w:autoSpaceDN w:val="0"/>
              <w:adjustRightInd w:val="0"/>
              <w:spacing w:before="60" w:after="60" w:line="240" w:lineRule="auto"/>
              <w:jc w:val="left"/>
              <w:rPr>
                <w:rFonts w:cs="Arial"/>
                <w:color w:val="000000"/>
                <w:szCs w:val="18"/>
                <w:lang w:val="en-GB"/>
              </w:rPr>
            </w:pPr>
            <w:r w:rsidRPr="007638D2">
              <w:rPr>
                <w:rFonts w:cs="Arial"/>
                <w:color w:val="000000"/>
                <w:szCs w:val="18"/>
                <w:lang w:val="en-GB"/>
              </w:rPr>
              <w:t xml:space="preserve">Must be in decimal arc-degrees, </w:t>
            </w:r>
            <w:r w:rsidR="00442E25">
              <w:rPr>
                <w:rFonts w:cs="Arial"/>
                <w:color w:val="000000"/>
                <w:szCs w:val="18"/>
                <w:lang w:val="en-GB"/>
              </w:rPr>
              <w:t xml:space="preserve">maximum </w:t>
            </w:r>
            <w:r w:rsidRPr="007638D2">
              <w:rPr>
                <w:rFonts w:cs="Arial"/>
                <w:color w:val="000000"/>
                <w:szCs w:val="18"/>
                <w:lang w:val="en-GB"/>
              </w:rPr>
              <w:t>resolution 0.1 arc-degree</w:t>
            </w:r>
          </w:p>
        </w:tc>
        <w:tc>
          <w:tcPr>
            <w:tcW w:w="720" w:type="dxa"/>
            <w:tcBorders>
              <w:top w:val="single" w:sz="4" w:space="0" w:color="auto"/>
              <w:left w:val="single" w:sz="4" w:space="0" w:color="auto"/>
              <w:bottom w:val="single" w:sz="4" w:space="0" w:color="auto"/>
              <w:right w:val="single" w:sz="4" w:space="0" w:color="auto"/>
            </w:tcBorders>
          </w:tcPr>
          <w:p w14:paraId="40850441" w14:textId="592EA849" w:rsidR="007638D2" w:rsidRPr="00CF30EA" w:rsidRDefault="007638D2" w:rsidP="00A5023C">
            <w:pPr>
              <w:spacing w:before="60" w:after="60" w:line="240" w:lineRule="auto"/>
              <w:jc w:val="center"/>
              <w:rPr>
                <w:rFonts w:cs="Arial"/>
                <w:color w:val="000000"/>
                <w:szCs w:val="18"/>
                <w:lang w:val="en-GB"/>
              </w:rPr>
            </w:pPr>
            <w:r>
              <w:rPr>
                <w:rFonts w:cs="Arial"/>
                <w:color w:val="000000"/>
                <w:szCs w:val="18"/>
                <w:lang w:val="en-GB"/>
              </w:rPr>
              <w:t>RE</w:t>
            </w:r>
          </w:p>
        </w:tc>
        <w:tc>
          <w:tcPr>
            <w:tcW w:w="1373" w:type="dxa"/>
            <w:tcBorders>
              <w:top w:val="single" w:sz="4" w:space="0" w:color="auto"/>
              <w:left w:val="single" w:sz="4" w:space="0" w:color="auto"/>
              <w:bottom w:val="single" w:sz="4" w:space="0" w:color="auto"/>
              <w:right w:val="single" w:sz="4" w:space="0" w:color="auto"/>
            </w:tcBorders>
          </w:tcPr>
          <w:p w14:paraId="4A00F978" w14:textId="4E5CC0B2" w:rsidR="007638D2" w:rsidRPr="00CF30EA" w:rsidRDefault="007638D2" w:rsidP="00A5023C">
            <w:pPr>
              <w:spacing w:before="60" w:after="60" w:line="240" w:lineRule="auto"/>
              <w:rPr>
                <w:rFonts w:cs="Arial"/>
                <w:color w:val="000000"/>
                <w:szCs w:val="18"/>
                <w:lang w:val="en-GB"/>
              </w:rPr>
            </w:pPr>
            <w:r>
              <w:rPr>
                <w:rFonts w:cs="Arial"/>
                <w:color w:val="000000"/>
                <w:szCs w:val="18"/>
                <w:lang w:val="en-GB"/>
              </w:rPr>
              <w:t>0..1</w:t>
            </w:r>
          </w:p>
        </w:tc>
      </w:tr>
    </w:tbl>
    <w:p w14:paraId="5D9B2756" w14:textId="77777777" w:rsidR="00043511" w:rsidRPr="00CF30EA" w:rsidRDefault="00043511" w:rsidP="00A5023C">
      <w:pPr>
        <w:spacing w:after="120" w:line="240" w:lineRule="auto"/>
        <w:rPr>
          <w:lang w:val="en-GB"/>
        </w:rPr>
      </w:pPr>
    </w:p>
    <w:p w14:paraId="41F76293" w14:textId="66B215A7" w:rsidR="00213756" w:rsidRPr="00CF30EA" w:rsidRDefault="00043511" w:rsidP="00905768">
      <w:pPr>
        <w:pStyle w:val="Heading2"/>
        <w:numPr>
          <w:ilvl w:val="0"/>
          <w:numId w:val="0"/>
        </w:numPr>
        <w:tabs>
          <w:tab w:val="clear" w:pos="540"/>
          <w:tab w:val="clear" w:pos="700"/>
          <w:tab w:val="left" w:pos="709"/>
        </w:tabs>
        <w:spacing w:before="120" w:after="200" w:line="240" w:lineRule="auto"/>
        <w:ind w:left="709" w:hanging="709"/>
        <w:rPr>
          <w:lang w:val="en-GB"/>
        </w:rPr>
      </w:pPr>
      <w:bookmarkStart w:id="1249" w:name="_Toc172126860"/>
      <w:r w:rsidRPr="00CF30EA">
        <w:rPr>
          <w:lang w:val="en-GB"/>
        </w:rPr>
        <w:t>A</w:t>
      </w:r>
      <w:r w:rsidR="00D3479C">
        <w:rPr>
          <w:lang w:val="en-GB"/>
        </w:rPr>
        <w:t>-</w:t>
      </w:r>
      <w:r w:rsidRPr="00CF30EA">
        <w:rPr>
          <w:lang w:val="en-GB"/>
        </w:rPr>
        <w:t xml:space="preserve">2 </w:t>
      </w:r>
      <w:r w:rsidR="00A5023C">
        <w:rPr>
          <w:lang w:val="en-GB"/>
        </w:rPr>
        <w:tab/>
      </w:r>
      <w:r w:rsidRPr="00CF30EA">
        <w:rPr>
          <w:lang w:val="en-GB"/>
        </w:rPr>
        <w:t>Feature Attributes</w:t>
      </w:r>
      <w:bookmarkEnd w:id="1249"/>
      <w:r w:rsidRPr="00CF30EA">
        <w:rPr>
          <w:lang w:val="en-GB"/>
        </w:rPr>
        <w:t xml:space="preserve"> </w:t>
      </w:r>
    </w:p>
    <w:p w14:paraId="6D0AF1A5" w14:textId="049F7267" w:rsidR="00043511" w:rsidRPr="00A5023C" w:rsidRDefault="00665B7A" w:rsidP="001139AA">
      <w:pPr>
        <w:keepNext/>
        <w:tabs>
          <w:tab w:val="left" w:pos="426"/>
        </w:tabs>
        <w:spacing w:before="120" w:after="120" w:line="240" w:lineRule="auto"/>
        <w:ind w:left="432" w:hanging="432"/>
        <w:rPr>
          <w:b/>
          <w:bCs/>
          <w:lang w:val="en-GB"/>
        </w:rPr>
      </w:pPr>
      <w:r w:rsidRPr="00A5023C">
        <w:rPr>
          <w:b/>
          <w:bCs/>
          <w:lang w:val="en-GB"/>
        </w:rPr>
        <w:t xml:space="preserve">1. </w:t>
      </w:r>
      <w:r w:rsidR="00A5023C">
        <w:rPr>
          <w:b/>
          <w:bCs/>
          <w:lang w:val="en-GB"/>
        </w:rPr>
        <w:tab/>
      </w:r>
      <w:r w:rsidR="00043511" w:rsidRPr="00A5023C">
        <w:rPr>
          <w:b/>
          <w:bCs/>
          <w:lang w:val="en-GB"/>
        </w:rPr>
        <w:t>Surface Current Speed (</w:t>
      </w:r>
      <w:r w:rsidR="00043511" w:rsidRPr="00A5023C">
        <w:rPr>
          <w:b/>
          <w:bCs/>
          <w:i/>
          <w:lang w:val="en-GB"/>
        </w:rPr>
        <w:t>surfaceCurrentSpeed</w:t>
      </w:r>
      <w:r w:rsidR="00043511" w:rsidRPr="00A5023C">
        <w:rPr>
          <w:b/>
          <w:bCs/>
          <w:lang w:val="en-GB"/>
        </w:rPr>
        <w:t>)</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9016"/>
      </w:tblGrid>
      <w:tr w:rsidR="00043511" w:rsidRPr="00CF30EA" w14:paraId="124BC3BD" w14:textId="77777777" w:rsidTr="00A5023C">
        <w:trPr>
          <w:cantSplit/>
        </w:trPr>
        <w:tc>
          <w:tcPr>
            <w:tcW w:w="5000" w:type="pct"/>
            <w:shd w:val="clear" w:color="auto" w:fill="auto"/>
          </w:tcPr>
          <w:p w14:paraId="57E549C4" w14:textId="1837A8CB" w:rsidR="00AD190B" w:rsidRPr="00CF30EA" w:rsidRDefault="00043511" w:rsidP="00A5023C">
            <w:pPr>
              <w:spacing w:before="60" w:after="60" w:line="240" w:lineRule="auto"/>
              <w:rPr>
                <w:lang w:val="en-GB"/>
              </w:rPr>
            </w:pPr>
            <w:r w:rsidRPr="00CF30EA">
              <w:rPr>
                <w:b/>
                <w:lang w:val="en-GB"/>
              </w:rPr>
              <w:t xml:space="preserve">Surface Current Speed: </w:t>
            </w:r>
            <w:r w:rsidR="005F63C6" w:rsidRPr="00CF30EA">
              <w:rPr>
                <w:lang w:val="en-GB"/>
              </w:rPr>
              <w:t>Rate of motion. The terms speed and velocity are often used interchangeably, but speed is a scalar, having magnitude only, while velocity is a vector quantity, having both magnitude and direction. Speed may either be the ship's speed through water, or the speed made good over ground</w:t>
            </w:r>
            <w:r w:rsidRPr="00CF30EA">
              <w:rPr>
                <w:lang w:val="en-GB"/>
              </w:rPr>
              <w:t>.</w:t>
            </w:r>
          </w:p>
        </w:tc>
      </w:tr>
      <w:tr w:rsidR="00043511" w:rsidRPr="00CF30EA" w14:paraId="5CB75233" w14:textId="77777777" w:rsidTr="00A5023C">
        <w:trPr>
          <w:cantSplit/>
        </w:trPr>
        <w:tc>
          <w:tcPr>
            <w:tcW w:w="5000" w:type="pct"/>
            <w:shd w:val="clear" w:color="auto" w:fill="auto"/>
          </w:tcPr>
          <w:p w14:paraId="7FA0F3D6" w14:textId="77777777" w:rsidR="00043511" w:rsidRPr="00CF30EA" w:rsidRDefault="00043511" w:rsidP="00A5023C">
            <w:pPr>
              <w:spacing w:before="60" w:after="60" w:line="240" w:lineRule="auto"/>
              <w:rPr>
                <w:lang w:val="en-GB"/>
              </w:rPr>
            </w:pPr>
            <w:r w:rsidRPr="00CF30EA">
              <w:rPr>
                <w:u w:val="single"/>
                <w:lang w:val="en-GB"/>
              </w:rPr>
              <w:t>Unit:</w:t>
            </w:r>
            <w:r w:rsidRPr="00CF30EA">
              <w:rPr>
                <w:lang w:val="en-GB"/>
              </w:rPr>
              <w:t xml:space="preserve"> knot (kn)</w:t>
            </w:r>
          </w:p>
        </w:tc>
      </w:tr>
      <w:tr w:rsidR="00043511" w:rsidRPr="00CF30EA" w14:paraId="5043B298" w14:textId="77777777" w:rsidTr="00A5023C">
        <w:trPr>
          <w:cantSplit/>
        </w:trPr>
        <w:tc>
          <w:tcPr>
            <w:tcW w:w="5000" w:type="pct"/>
            <w:shd w:val="clear" w:color="auto" w:fill="auto"/>
          </w:tcPr>
          <w:p w14:paraId="7FD9594C" w14:textId="08933462" w:rsidR="00043511" w:rsidRPr="00CF30EA" w:rsidRDefault="00442E25" w:rsidP="00A5023C">
            <w:pPr>
              <w:spacing w:before="60" w:after="60" w:line="240" w:lineRule="auto"/>
              <w:rPr>
                <w:lang w:val="en-GB"/>
              </w:rPr>
            </w:pPr>
            <w:r>
              <w:rPr>
                <w:u w:val="single"/>
                <w:lang w:val="en-GB"/>
              </w:rPr>
              <w:t>Maximum</w:t>
            </w:r>
            <w:r w:rsidRPr="00CF30EA">
              <w:rPr>
                <w:u w:val="single"/>
                <w:lang w:val="en-GB"/>
              </w:rPr>
              <w:t xml:space="preserve"> </w:t>
            </w:r>
            <w:r w:rsidR="00043511" w:rsidRPr="00CF30EA">
              <w:rPr>
                <w:u w:val="single"/>
                <w:lang w:val="en-GB"/>
              </w:rPr>
              <w:t>Resolution:</w:t>
            </w:r>
            <w:r w:rsidR="00043511" w:rsidRPr="00CF30EA">
              <w:rPr>
                <w:lang w:val="en-GB"/>
              </w:rPr>
              <w:t xml:space="preserve"> 0.01 kn</w:t>
            </w:r>
          </w:p>
        </w:tc>
      </w:tr>
      <w:tr w:rsidR="00043511" w:rsidRPr="00CF30EA" w14:paraId="0CCDE344" w14:textId="77777777" w:rsidTr="00A5023C">
        <w:trPr>
          <w:cantSplit/>
        </w:trPr>
        <w:tc>
          <w:tcPr>
            <w:tcW w:w="5000" w:type="pct"/>
            <w:shd w:val="clear" w:color="auto" w:fill="auto"/>
          </w:tcPr>
          <w:p w14:paraId="50273FF8" w14:textId="77777777" w:rsidR="00043511" w:rsidRPr="00CF30EA" w:rsidRDefault="00043511" w:rsidP="00A5023C">
            <w:pPr>
              <w:spacing w:before="60" w:after="60" w:line="240" w:lineRule="auto"/>
              <w:rPr>
                <w:lang w:val="en-GB"/>
              </w:rPr>
            </w:pPr>
            <w:r w:rsidRPr="00CF30EA">
              <w:rPr>
                <w:u w:val="single"/>
                <w:lang w:val="en-GB"/>
              </w:rPr>
              <w:t>Format:</w:t>
            </w:r>
            <w:r w:rsidRPr="00CF30EA">
              <w:rPr>
                <w:lang w:val="en-GB"/>
              </w:rPr>
              <w:t xml:space="preserve"> xxx.xx</w:t>
            </w:r>
          </w:p>
        </w:tc>
      </w:tr>
      <w:tr w:rsidR="00043511" w:rsidRPr="00CF30EA" w14:paraId="42D40CE2" w14:textId="77777777" w:rsidTr="00A5023C">
        <w:trPr>
          <w:cantSplit/>
        </w:trPr>
        <w:tc>
          <w:tcPr>
            <w:tcW w:w="5000" w:type="pct"/>
            <w:shd w:val="clear" w:color="auto" w:fill="auto"/>
          </w:tcPr>
          <w:p w14:paraId="519456D5" w14:textId="4F7FD25C" w:rsidR="00043511" w:rsidRPr="00CF30EA" w:rsidRDefault="00072B43" w:rsidP="00A5023C">
            <w:pPr>
              <w:spacing w:before="60" w:after="60" w:line="240" w:lineRule="auto"/>
              <w:rPr>
                <w:lang w:val="en-GB"/>
              </w:rPr>
            </w:pPr>
            <w:r w:rsidRPr="00CF30EA">
              <w:rPr>
                <w:u w:val="single"/>
                <w:lang w:val="en-GB"/>
              </w:rPr>
              <w:t>Example</w:t>
            </w:r>
            <w:r w:rsidR="00043511" w:rsidRPr="00CF30EA">
              <w:rPr>
                <w:u w:val="single"/>
                <w:lang w:val="en-GB"/>
              </w:rPr>
              <w:t>:</w:t>
            </w:r>
            <w:r w:rsidR="00043511" w:rsidRPr="00CF30EA">
              <w:rPr>
                <w:lang w:val="en-GB"/>
              </w:rPr>
              <w:t xml:space="preserve"> </w:t>
            </w:r>
            <w:r w:rsidR="00043511" w:rsidRPr="00615A00">
              <w:rPr>
                <w:b/>
                <w:bCs/>
                <w:lang w:val="en-GB"/>
              </w:rPr>
              <w:t>2.54</w:t>
            </w:r>
          </w:p>
        </w:tc>
      </w:tr>
      <w:tr w:rsidR="00043511" w:rsidRPr="00CF30EA" w14:paraId="5197C6C7" w14:textId="77777777" w:rsidTr="00A5023C">
        <w:trPr>
          <w:cantSplit/>
        </w:trPr>
        <w:tc>
          <w:tcPr>
            <w:tcW w:w="5000" w:type="pct"/>
            <w:shd w:val="clear" w:color="auto" w:fill="auto"/>
          </w:tcPr>
          <w:p w14:paraId="5BFF1C55" w14:textId="77777777" w:rsidR="00043511" w:rsidRPr="00CF30EA" w:rsidRDefault="00043511" w:rsidP="00A5023C">
            <w:pPr>
              <w:spacing w:before="60" w:after="0" w:line="240" w:lineRule="auto"/>
              <w:rPr>
                <w:lang w:val="en-GB"/>
              </w:rPr>
            </w:pPr>
            <w:r w:rsidRPr="00CF30EA">
              <w:rPr>
                <w:u w:val="single"/>
                <w:lang w:val="en-GB"/>
              </w:rPr>
              <w:t>Remarks:</w:t>
            </w:r>
          </w:p>
          <w:p w14:paraId="64EEC7BC" w14:textId="6CFE49C7" w:rsidR="00043511" w:rsidRPr="00CF30EA" w:rsidRDefault="00043511" w:rsidP="00A5023C">
            <w:pPr>
              <w:pStyle w:val="ListParagraph"/>
              <w:numPr>
                <w:ilvl w:val="0"/>
                <w:numId w:val="9"/>
              </w:numPr>
              <w:spacing w:after="0" w:line="240" w:lineRule="auto"/>
              <w:ind w:left="309" w:hanging="284"/>
              <w:rPr>
                <w:lang w:val="en-GB"/>
              </w:rPr>
            </w:pPr>
            <w:r w:rsidRPr="00CF30EA">
              <w:rPr>
                <w:lang w:val="en-GB"/>
              </w:rPr>
              <w:t>Valid speed always non-negative</w:t>
            </w:r>
            <w:r w:rsidR="00615A00">
              <w:rPr>
                <w:lang w:val="en-GB"/>
              </w:rPr>
              <w:t>.</w:t>
            </w:r>
          </w:p>
          <w:p w14:paraId="377175DA" w14:textId="726146DC" w:rsidR="00043511" w:rsidRPr="00CF30EA" w:rsidRDefault="00043511" w:rsidP="00A5023C">
            <w:pPr>
              <w:pStyle w:val="ListParagraph"/>
              <w:numPr>
                <w:ilvl w:val="0"/>
                <w:numId w:val="9"/>
              </w:numPr>
              <w:spacing w:after="0" w:line="240" w:lineRule="auto"/>
              <w:ind w:left="309" w:hanging="284"/>
              <w:rPr>
                <w:lang w:val="en-GB"/>
              </w:rPr>
            </w:pPr>
            <w:r w:rsidRPr="00CF30EA">
              <w:rPr>
                <w:lang w:val="en-GB"/>
              </w:rPr>
              <w:t>Negative number denotes land mask</w:t>
            </w:r>
            <w:r w:rsidR="006D6FC6" w:rsidRPr="00CF30EA">
              <w:rPr>
                <w:lang w:val="en-GB"/>
              </w:rPr>
              <w:t xml:space="preserve"> or missing value</w:t>
            </w:r>
            <w:r w:rsidR="00615A00">
              <w:rPr>
                <w:lang w:val="en-GB"/>
              </w:rPr>
              <w:t>.</w:t>
            </w:r>
          </w:p>
          <w:p w14:paraId="794DD18D" w14:textId="77777777" w:rsidR="00043511" w:rsidRDefault="00043511" w:rsidP="00A5023C">
            <w:pPr>
              <w:pStyle w:val="ListParagraph"/>
              <w:numPr>
                <w:ilvl w:val="0"/>
                <w:numId w:val="9"/>
              </w:numPr>
              <w:spacing w:after="60" w:line="240" w:lineRule="auto"/>
              <w:ind w:left="309" w:hanging="284"/>
              <w:rPr>
                <w:ins w:id="1250" w:author="Raphael Malyankar" w:date="2024-08-01T23:05:00Z" w16du:dateUtc="2024-08-02T06:05:00Z"/>
                <w:lang w:val="en-GB"/>
              </w:rPr>
            </w:pPr>
            <w:r w:rsidRPr="00CF30EA">
              <w:rPr>
                <w:lang w:val="en-GB"/>
              </w:rPr>
              <w:t>0.01 kn equals 0.5144 cm/s</w:t>
            </w:r>
            <w:r w:rsidR="00615A00">
              <w:rPr>
                <w:lang w:val="en-GB"/>
              </w:rPr>
              <w:t>.</w:t>
            </w:r>
          </w:p>
          <w:p w14:paraId="16C2FE05" w14:textId="069D5D97" w:rsidR="00E14614" w:rsidRPr="00CF30EA" w:rsidRDefault="00E14614" w:rsidP="00A5023C">
            <w:pPr>
              <w:pStyle w:val="ListParagraph"/>
              <w:numPr>
                <w:ilvl w:val="0"/>
                <w:numId w:val="9"/>
              </w:numPr>
              <w:spacing w:after="60" w:line="240" w:lineRule="auto"/>
              <w:ind w:left="309" w:hanging="284"/>
              <w:rPr>
                <w:lang w:val="en-GB"/>
              </w:rPr>
            </w:pPr>
            <w:ins w:id="1251" w:author="Raphael Malyankar" w:date="2024-08-01T23:05:00Z" w16du:dateUtc="2024-08-02T06:05:00Z">
              <w:r>
                <w:rPr>
                  <w:lang w:val="en-GB"/>
                </w:rPr>
                <w:t>Must be popu</w:t>
              </w:r>
            </w:ins>
            <w:ins w:id="1252" w:author="Raphael Malyankar" w:date="2024-08-01T23:06:00Z" w16du:dateUtc="2024-08-02T06:06:00Z">
              <w:r>
                <w:rPr>
                  <w:lang w:val="en-GB"/>
                </w:rPr>
                <w:t xml:space="preserve">lated with </w:t>
              </w:r>
            </w:ins>
            <w:ins w:id="1253" w:author="Raphael Malyankar" w:date="2024-08-01T23:09:00Z" w16du:dateUtc="2024-08-02T06:09:00Z">
              <w:r w:rsidR="001041A8">
                <w:rPr>
                  <w:lang w:val="en-GB"/>
                </w:rPr>
                <w:t xml:space="preserve">a </w:t>
              </w:r>
            </w:ins>
            <w:ins w:id="1254" w:author="Raphael Malyankar" w:date="2024-08-01T23:06:00Z" w16du:dateUtc="2024-08-02T06:06:00Z">
              <w:r>
                <w:rPr>
                  <w:lang w:val="en-GB"/>
                </w:rPr>
                <w:t xml:space="preserve">non-fill value if </w:t>
              </w:r>
              <w:r w:rsidRPr="001041A8">
                <w:rPr>
                  <w:i/>
                  <w:iCs/>
                  <w:lang w:val="en-GB"/>
                </w:rPr>
                <w:t>surfaceCurrent</w:t>
              </w:r>
            </w:ins>
            <w:ins w:id="1255" w:author="Raphael Malyankar" w:date="2024-08-01T23:09:00Z" w16du:dateUtc="2024-08-02T06:09:00Z">
              <w:r>
                <w:rPr>
                  <w:i/>
                  <w:iCs/>
                  <w:lang w:val="en-GB"/>
                </w:rPr>
                <w:t>Direction</w:t>
              </w:r>
            </w:ins>
            <w:ins w:id="1256" w:author="Raphael Malyankar" w:date="2024-08-01T23:06:00Z" w16du:dateUtc="2024-08-02T06:06:00Z">
              <w:r>
                <w:rPr>
                  <w:lang w:val="en-GB"/>
                </w:rPr>
                <w:t xml:space="preserve"> is populated with a non-fill value at the same point.</w:t>
              </w:r>
            </w:ins>
          </w:p>
        </w:tc>
      </w:tr>
    </w:tbl>
    <w:p w14:paraId="055FD691" w14:textId="77777777" w:rsidR="00043511" w:rsidRPr="00CF30EA" w:rsidRDefault="00043511" w:rsidP="00615A00">
      <w:pPr>
        <w:spacing w:after="120" w:line="240" w:lineRule="auto"/>
        <w:rPr>
          <w:lang w:val="en-GB"/>
        </w:rPr>
      </w:pPr>
    </w:p>
    <w:p w14:paraId="7CBF2C5E" w14:textId="416B7701" w:rsidR="00043511" w:rsidRPr="00615A00" w:rsidRDefault="00665B7A" w:rsidP="001139AA">
      <w:pPr>
        <w:keepNext/>
        <w:tabs>
          <w:tab w:val="left" w:pos="426"/>
        </w:tabs>
        <w:spacing w:before="120" w:after="120" w:line="240" w:lineRule="auto"/>
        <w:ind w:left="432" w:hanging="432"/>
        <w:rPr>
          <w:b/>
          <w:bCs/>
          <w:lang w:val="en-GB"/>
        </w:rPr>
      </w:pPr>
      <w:r w:rsidRPr="00615A00">
        <w:rPr>
          <w:b/>
          <w:bCs/>
          <w:lang w:val="en-GB"/>
        </w:rPr>
        <w:lastRenderedPageBreak/>
        <w:t xml:space="preserve">2. </w:t>
      </w:r>
      <w:r w:rsidR="00615A00">
        <w:rPr>
          <w:b/>
          <w:bCs/>
          <w:lang w:val="en-GB"/>
        </w:rPr>
        <w:tab/>
      </w:r>
      <w:r w:rsidR="00043511" w:rsidRPr="00615A00">
        <w:rPr>
          <w:b/>
          <w:bCs/>
          <w:lang w:val="en-GB"/>
        </w:rPr>
        <w:t>Surface Current Direction (</w:t>
      </w:r>
      <w:r w:rsidR="00043511" w:rsidRPr="00615A00">
        <w:rPr>
          <w:b/>
          <w:bCs/>
          <w:i/>
          <w:lang w:val="en-GB"/>
        </w:rPr>
        <w:t>surfaceCurrentDirectio</w:t>
      </w:r>
      <w:r w:rsidR="00072B43" w:rsidRPr="00615A00">
        <w:rPr>
          <w:b/>
          <w:bCs/>
          <w:i/>
          <w:lang w:val="en-GB"/>
        </w:rPr>
        <w:t>n</w:t>
      </w:r>
      <w:r w:rsidR="00072B43" w:rsidRPr="00615A00">
        <w:rPr>
          <w:b/>
          <w:bCs/>
          <w:lang w:val="en-GB"/>
        </w:rPr>
        <w:t>)</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9016"/>
      </w:tblGrid>
      <w:tr w:rsidR="00043511" w:rsidRPr="00CF30EA" w14:paraId="64322833" w14:textId="77777777" w:rsidTr="00615A00">
        <w:trPr>
          <w:cantSplit/>
        </w:trPr>
        <w:tc>
          <w:tcPr>
            <w:tcW w:w="5000" w:type="pct"/>
            <w:shd w:val="clear" w:color="auto" w:fill="auto"/>
          </w:tcPr>
          <w:p w14:paraId="5AE94179" w14:textId="77777777" w:rsidR="00AD190B" w:rsidRDefault="00043511" w:rsidP="00615A00">
            <w:pPr>
              <w:spacing w:before="60" w:after="60" w:line="240" w:lineRule="auto"/>
              <w:rPr>
                <w:lang w:val="en-GB"/>
              </w:rPr>
            </w:pPr>
            <w:r w:rsidRPr="00CF30EA">
              <w:rPr>
                <w:b/>
                <w:lang w:val="en-GB"/>
              </w:rPr>
              <w:t xml:space="preserve">Surface Current Direction: </w:t>
            </w:r>
            <w:r w:rsidR="002F2B57" w:rsidRPr="00CF30EA">
              <w:rPr>
                <w:lang w:val="en-GB"/>
              </w:rPr>
              <w:t>The direction toward which a surface current is flowing, called the set of the surface current</w:t>
            </w:r>
            <w:r w:rsidR="00AD190B" w:rsidRPr="00CF30EA">
              <w:rPr>
                <w:lang w:val="en-GB"/>
              </w:rPr>
              <w:t>.</w:t>
            </w:r>
          </w:p>
          <w:p w14:paraId="11D5C4AD" w14:textId="77777777" w:rsidR="00615A00" w:rsidRDefault="00615A00" w:rsidP="00615A00">
            <w:pPr>
              <w:spacing w:before="60" w:after="60" w:line="240" w:lineRule="auto"/>
              <w:rPr>
                <w:lang w:val="en-GB"/>
              </w:rPr>
            </w:pPr>
            <w:r w:rsidRPr="00CF30EA">
              <w:rPr>
                <w:u w:val="single"/>
                <w:lang w:val="en-GB"/>
              </w:rPr>
              <w:t>Unit:</w:t>
            </w:r>
            <w:r w:rsidRPr="00CF30EA">
              <w:rPr>
                <w:lang w:val="en-GB"/>
              </w:rPr>
              <w:t xml:space="preserve"> degree (</w:t>
            </w:r>
            <w:r w:rsidRPr="00CF30EA">
              <w:rPr>
                <w:rFonts w:cs="Arial"/>
                <w:lang w:val="en-GB"/>
              </w:rPr>
              <w:t>˚</w:t>
            </w:r>
            <w:r w:rsidRPr="00CF30EA">
              <w:rPr>
                <w:lang w:val="en-GB"/>
              </w:rPr>
              <w:t>)</w:t>
            </w:r>
          </w:p>
          <w:p w14:paraId="1FCAC32A" w14:textId="124D595D" w:rsidR="00615A00" w:rsidRDefault="00615A00" w:rsidP="00615A00">
            <w:pPr>
              <w:spacing w:before="60" w:after="60" w:line="240" w:lineRule="auto"/>
              <w:rPr>
                <w:rFonts w:cs="Arial"/>
                <w:lang w:val="en-GB"/>
              </w:rPr>
            </w:pPr>
            <w:r w:rsidRPr="00CF30EA">
              <w:rPr>
                <w:u w:val="single"/>
                <w:lang w:val="en-GB"/>
              </w:rPr>
              <w:t>M</w:t>
            </w:r>
            <w:r w:rsidR="00442E25">
              <w:rPr>
                <w:u w:val="single"/>
                <w:lang w:val="en-GB"/>
              </w:rPr>
              <w:t>ax</w:t>
            </w:r>
            <w:r w:rsidRPr="00CF30EA">
              <w:rPr>
                <w:u w:val="single"/>
                <w:lang w:val="en-GB"/>
              </w:rPr>
              <w:t>imum Resolution:</w:t>
            </w:r>
            <w:r w:rsidRPr="00CF30EA">
              <w:rPr>
                <w:lang w:val="en-GB"/>
              </w:rPr>
              <w:t xml:space="preserve"> 0.1</w:t>
            </w:r>
            <w:r w:rsidRPr="00CF30EA">
              <w:rPr>
                <w:rFonts w:cs="Arial"/>
                <w:lang w:val="en-GB"/>
              </w:rPr>
              <w:t xml:space="preserve"> ˚</w:t>
            </w:r>
          </w:p>
          <w:p w14:paraId="5DCE8734" w14:textId="77777777" w:rsidR="00615A00" w:rsidRDefault="00615A00" w:rsidP="00615A00">
            <w:pPr>
              <w:spacing w:before="60" w:after="60" w:line="240" w:lineRule="auto"/>
              <w:rPr>
                <w:lang w:val="en-GB"/>
              </w:rPr>
            </w:pPr>
            <w:r w:rsidRPr="00CF30EA">
              <w:rPr>
                <w:u w:val="single"/>
                <w:lang w:val="en-GB"/>
              </w:rPr>
              <w:t>Format:</w:t>
            </w:r>
            <w:r w:rsidRPr="00CF30EA">
              <w:rPr>
                <w:lang w:val="en-GB"/>
              </w:rPr>
              <w:t xml:space="preserve"> xxx.x</w:t>
            </w:r>
          </w:p>
          <w:p w14:paraId="66E266DE" w14:textId="77777777" w:rsidR="00615A00" w:rsidRDefault="00615A00" w:rsidP="00615A00">
            <w:pPr>
              <w:spacing w:before="60" w:after="60" w:line="240" w:lineRule="auto"/>
              <w:rPr>
                <w:lang w:val="en-GB"/>
              </w:rPr>
            </w:pPr>
            <w:r w:rsidRPr="00CF30EA">
              <w:rPr>
                <w:u w:val="single"/>
                <w:lang w:val="en-GB"/>
              </w:rPr>
              <w:t>Example:</w:t>
            </w:r>
            <w:r w:rsidRPr="00CF30EA">
              <w:rPr>
                <w:lang w:val="en-GB"/>
              </w:rPr>
              <w:t xml:space="preserve"> </w:t>
            </w:r>
            <w:r w:rsidRPr="00615A00">
              <w:rPr>
                <w:b/>
                <w:bCs/>
                <w:lang w:val="en-GB"/>
              </w:rPr>
              <w:t>298.3</w:t>
            </w:r>
          </w:p>
          <w:p w14:paraId="16913D20" w14:textId="77777777" w:rsidR="00615A00" w:rsidRPr="00CF30EA" w:rsidRDefault="00615A00" w:rsidP="00615A00">
            <w:pPr>
              <w:spacing w:before="60" w:after="0" w:line="240" w:lineRule="auto"/>
              <w:rPr>
                <w:lang w:val="en-GB"/>
              </w:rPr>
            </w:pPr>
            <w:r w:rsidRPr="00CF30EA">
              <w:rPr>
                <w:u w:val="single"/>
                <w:lang w:val="en-GB"/>
              </w:rPr>
              <w:t>Remarks:</w:t>
            </w:r>
          </w:p>
          <w:p w14:paraId="5CE2AC5F" w14:textId="7BED71F9" w:rsidR="00615A00" w:rsidRPr="00CF30EA" w:rsidRDefault="00615A00" w:rsidP="00615A00">
            <w:pPr>
              <w:pStyle w:val="ListParagraph"/>
              <w:numPr>
                <w:ilvl w:val="0"/>
                <w:numId w:val="9"/>
              </w:numPr>
              <w:spacing w:after="0" w:line="240" w:lineRule="auto"/>
              <w:ind w:left="309" w:hanging="284"/>
              <w:rPr>
                <w:lang w:val="en-GB"/>
              </w:rPr>
            </w:pPr>
            <w:r w:rsidRPr="00CF30EA">
              <w:rPr>
                <w:lang w:val="en-GB"/>
              </w:rPr>
              <w:t>Direction clockwise from true north</w:t>
            </w:r>
            <w:r>
              <w:rPr>
                <w:lang w:val="en-GB"/>
              </w:rPr>
              <w:t>.</w:t>
            </w:r>
          </w:p>
          <w:p w14:paraId="7EFB97BE" w14:textId="5F3A5CE9" w:rsidR="00615A00" w:rsidRPr="00CF30EA" w:rsidRDefault="00615A00" w:rsidP="00615A00">
            <w:pPr>
              <w:pStyle w:val="ListParagraph"/>
              <w:numPr>
                <w:ilvl w:val="0"/>
                <w:numId w:val="9"/>
              </w:numPr>
              <w:spacing w:after="0" w:line="240" w:lineRule="auto"/>
              <w:ind w:left="309" w:hanging="284"/>
              <w:rPr>
                <w:lang w:val="en-GB"/>
              </w:rPr>
            </w:pPr>
            <w:r w:rsidRPr="00CF30EA">
              <w:rPr>
                <w:lang w:val="en-GB"/>
              </w:rPr>
              <w:t>Valid direction always non-negative</w:t>
            </w:r>
            <w:r>
              <w:rPr>
                <w:lang w:val="en-GB"/>
              </w:rPr>
              <w:t>.</w:t>
            </w:r>
          </w:p>
          <w:p w14:paraId="269AFA76" w14:textId="77777777" w:rsidR="00615A00" w:rsidRDefault="00615A00" w:rsidP="00615A00">
            <w:pPr>
              <w:pStyle w:val="ListParagraph"/>
              <w:numPr>
                <w:ilvl w:val="0"/>
                <w:numId w:val="9"/>
              </w:numPr>
              <w:spacing w:after="60" w:line="240" w:lineRule="auto"/>
              <w:ind w:left="309" w:hanging="284"/>
              <w:rPr>
                <w:ins w:id="1257" w:author="Raphael Malyankar" w:date="2024-08-01T23:09:00Z" w16du:dateUtc="2024-08-02T06:09:00Z"/>
                <w:lang w:val="en-GB"/>
              </w:rPr>
            </w:pPr>
            <w:r w:rsidRPr="00615A00">
              <w:rPr>
                <w:lang w:val="en-GB"/>
              </w:rPr>
              <w:t>Negative number denotes land mask or missing value</w:t>
            </w:r>
            <w:r>
              <w:rPr>
                <w:lang w:val="en-GB"/>
              </w:rPr>
              <w:t>.</w:t>
            </w:r>
          </w:p>
          <w:p w14:paraId="4D161BB7" w14:textId="603D4847" w:rsidR="00E14614" w:rsidRPr="00615A00" w:rsidRDefault="00E14614" w:rsidP="00615A00">
            <w:pPr>
              <w:pStyle w:val="ListParagraph"/>
              <w:numPr>
                <w:ilvl w:val="0"/>
                <w:numId w:val="9"/>
              </w:numPr>
              <w:spacing w:after="60" w:line="240" w:lineRule="auto"/>
              <w:ind w:left="309" w:hanging="284"/>
              <w:rPr>
                <w:lang w:val="en-GB"/>
              </w:rPr>
            </w:pPr>
            <w:ins w:id="1258" w:author="Raphael Malyankar" w:date="2024-08-01T23:09:00Z" w16du:dateUtc="2024-08-02T06:09:00Z">
              <w:r w:rsidRPr="00E14614">
                <w:rPr>
                  <w:lang w:val="en-GB"/>
                </w:rPr>
                <w:t xml:space="preserve">Must be populated with </w:t>
              </w:r>
              <w:r w:rsidR="001041A8">
                <w:rPr>
                  <w:lang w:val="en-GB"/>
                </w:rPr>
                <w:t xml:space="preserve">a </w:t>
              </w:r>
              <w:r w:rsidRPr="00E14614">
                <w:rPr>
                  <w:lang w:val="en-GB"/>
                </w:rPr>
                <w:t xml:space="preserve">non-fill value if </w:t>
              </w:r>
              <w:r w:rsidRPr="00E14614">
                <w:rPr>
                  <w:i/>
                  <w:iCs/>
                  <w:lang w:val="en-GB"/>
                </w:rPr>
                <w:t>surfaceCurrentSpeed</w:t>
              </w:r>
              <w:r w:rsidRPr="00E14614">
                <w:rPr>
                  <w:lang w:val="en-GB"/>
                </w:rPr>
                <w:t xml:space="preserve"> is populated with a non-fill value at the same point</w:t>
              </w:r>
            </w:ins>
          </w:p>
        </w:tc>
      </w:tr>
    </w:tbl>
    <w:p w14:paraId="34677501" w14:textId="115B5E7A" w:rsidR="00043511" w:rsidRPr="00CF30EA" w:rsidRDefault="00043511" w:rsidP="00615A00">
      <w:pPr>
        <w:spacing w:after="120" w:line="240" w:lineRule="auto"/>
        <w:rPr>
          <w:lang w:val="en-GB"/>
        </w:rPr>
      </w:pPr>
    </w:p>
    <w:p w14:paraId="1492B6E2" w14:textId="40C1ACB3" w:rsidR="000A6379" w:rsidRPr="00615A00" w:rsidRDefault="00615A00" w:rsidP="001139AA">
      <w:pPr>
        <w:keepNext/>
        <w:tabs>
          <w:tab w:val="left" w:pos="426"/>
        </w:tabs>
        <w:spacing w:before="120" w:after="120" w:line="240" w:lineRule="auto"/>
        <w:ind w:left="432" w:hanging="432"/>
        <w:rPr>
          <w:b/>
          <w:bCs/>
          <w:lang w:val="en-GB"/>
        </w:rPr>
      </w:pPr>
      <w:bookmarkStart w:id="1259" w:name="_Hlk168524293"/>
      <w:r>
        <w:rPr>
          <w:b/>
          <w:bCs/>
          <w:lang w:val="en-GB"/>
        </w:rPr>
        <w:t>3</w:t>
      </w:r>
      <w:r w:rsidR="000A6379" w:rsidRPr="00615A00">
        <w:rPr>
          <w:b/>
          <w:bCs/>
          <w:lang w:val="en-GB"/>
        </w:rPr>
        <w:t xml:space="preserve">. </w:t>
      </w:r>
      <w:r>
        <w:rPr>
          <w:b/>
          <w:bCs/>
          <w:lang w:val="en-GB"/>
        </w:rPr>
        <w:tab/>
      </w:r>
      <w:r w:rsidR="000A6379" w:rsidRPr="00615A00">
        <w:rPr>
          <w:b/>
          <w:bCs/>
          <w:lang w:val="en-GB"/>
        </w:rPr>
        <w:t>Surface Current Time (</w:t>
      </w:r>
      <w:r w:rsidR="000A6379" w:rsidRPr="00615A00">
        <w:rPr>
          <w:b/>
          <w:bCs/>
          <w:i/>
          <w:lang w:val="en-GB"/>
        </w:rPr>
        <w:t>surfaceCurrentTime</w:t>
      </w:r>
      <w:r w:rsidR="000A6379" w:rsidRPr="00615A00">
        <w:rPr>
          <w:b/>
          <w:bCs/>
          <w:lang w:val="en-GB"/>
        </w:rPr>
        <w:t>)</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9016"/>
      </w:tblGrid>
      <w:tr w:rsidR="000A6379" w:rsidRPr="00CF30EA" w14:paraId="30420182" w14:textId="77777777" w:rsidTr="00615A00">
        <w:trPr>
          <w:cantSplit/>
        </w:trPr>
        <w:tc>
          <w:tcPr>
            <w:tcW w:w="5000" w:type="pct"/>
            <w:shd w:val="clear" w:color="auto" w:fill="auto"/>
          </w:tcPr>
          <w:p w14:paraId="0467FB9C" w14:textId="77777777" w:rsidR="000A6379" w:rsidRDefault="000A6379" w:rsidP="00615A00">
            <w:pPr>
              <w:spacing w:before="60" w:after="60" w:line="240" w:lineRule="auto"/>
              <w:rPr>
                <w:lang w:val="en-GB"/>
              </w:rPr>
            </w:pPr>
            <w:r w:rsidRPr="00CF30EA">
              <w:rPr>
                <w:b/>
                <w:lang w:val="en-GB"/>
              </w:rPr>
              <w:t>Surface Current Time:</w:t>
            </w:r>
            <w:r w:rsidRPr="00CF30EA">
              <w:rPr>
                <w:lang w:val="en-GB"/>
              </w:rPr>
              <w:t xml:space="preserve"> The time of the surface current data, expressed in ISO 8601 Date-time format.</w:t>
            </w:r>
          </w:p>
          <w:p w14:paraId="7328292B" w14:textId="77777777" w:rsidR="00615A00" w:rsidRDefault="00615A00" w:rsidP="00615A00">
            <w:pPr>
              <w:spacing w:before="60" w:after="60" w:line="240" w:lineRule="auto"/>
              <w:rPr>
                <w:lang w:val="en-GB"/>
              </w:rPr>
            </w:pPr>
            <w:r w:rsidRPr="00CF30EA">
              <w:rPr>
                <w:u w:val="single"/>
                <w:lang w:val="en-GB"/>
              </w:rPr>
              <w:t>Unit:</w:t>
            </w:r>
            <w:r w:rsidRPr="00CF30EA">
              <w:rPr>
                <w:lang w:val="en-GB"/>
              </w:rPr>
              <w:t xml:space="preserve"> Years, months, days, hours, minutes, seconds</w:t>
            </w:r>
          </w:p>
          <w:p w14:paraId="34AEFFC8" w14:textId="77777777" w:rsidR="00615A00" w:rsidRDefault="00615A00" w:rsidP="00615A00">
            <w:pPr>
              <w:spacing w:before="60" w:after="60" w:line="240" w:lineRule="auto"/>
              <w:rPr>
                <w:lang w:val="en-GB"/>
              </w:rPr>
            </w:pPr>
            <w:r w:rsidRPr="00CF30EA">
              <w:rPr>
                <w:u w:val="single"/>
                <w:lang w:val="en-GB"/>
              </w:rPr>
              <w:t>Resolution:</w:t>
            </w:r>
            <w:r w:rsidRPr="00CF30EA">
              <w:rPr>
                <w:lang w:val="en-GB"/>
              </w:rPr>
              <w:t xml:space="preserve"> 1 second</w:t>
            </w:r>
          </w:p>
          <w:p w14:paraId="786D1B8B" w14:textId="77777777" w:rsidR="00615A00" w:rsidRDefault="00615A00" w:rsidP="00615A00">
            <w:pPr>
              <w:spacing w:before="60" w:after="60" w:line="240" w:lineRule="auto"/>
              <w:rPr>
                <w:lang w:val="en-GB"/>
              </w:rPr>
            </w:pPr>
            <w:r w:rsidRPr="00CF30EA">
              <w:rPr>
                <w:u w:val="single"/>
                <w:lang w:val="en-GB"/>
              </w:rPr>
              <w:t>Format:</w:t>
            </w:r>
            <w:r w:rsidRPr="00CF30EA">
              <w:rPr>
                <w:lang w:val="en-GB"/>
              </w:rPr>
              <w:t xml:space="preserve"> YYYYMMDDTHHMMSSZ, where Y is year, M is month, D is day, H is hour, M is minute, and S is second</w:t>
            </w:r>
          </w:p>
          <w:p w14:paraId="26904A6C" w14:textId="77777777" w:rsidR="00615A00" w:rsidRDefault="00615A00" w:rsidP="00615A00">
            <w:pPr>
              <w:spacing w:before="60" w:after="60" w:line="240" w:lineRule="auto"/>
              <w:rPr>
                <w:lang w:val="en-GB"/>
              </w:rPr>
            </w:pPr>
            <w:r w:rsidRPr="00CF30EA">
              <w:rPr>
                <w:u w:val="single"/>
                <w:lang w:val="en-GB"/>
              </w:rPr>
              <w:t xml:space="preserve">Example: </w:t>
            </w:r>
            <w:r w:rsidRPr="00615A00">
              <w:rPr>
                <w:b/>
                <w:bCs/>
                <w:lang w:val="en-GB"/>
              </w:rPr>
              <w:t>19850412T101530Z</w:t>
            </w:r>
            <w:r w:rsidRPr="00CF30EA">
              <w:rPr>
                <w:lang w:val="en-GB"/>
              </w:rPr>
              <w:t xml:space="preserve"> denotes 10 hours, 15 minutes, and 30 seconds, Universal Time on 12 April 1985.</w:t>
            </w:r>
          </w:p>
          <w:p w14:paraId="5A0586FC" w14:textId="77777777" w:rsidR="00615A00" w:rsidRPr="00CF30EA" w:rsidRDefault="00615A00" w:rsidP="00615A00">
            <w:pPr>
              <w:spacing w:before="60" w:after="0" w:line="240" w:lineRule="auto"/>
              <w:rPr>
                <w:lang w:val="en-GB"/>
              </w:rPr>
            </w:pPr>
            <w:r w:rsidRPr="00CF30EA">
              <w:rPr>
                <w:u w:val="single"/>
                <w:lang w:val="en-GB"/>
              </w:rPr>
              <w:t>Remarks:</w:t>
            </w:r>
          </w:p>
          <w:p w14:paraId="7E35C99B" w14:textId="21C47458" w:rsidR="00B2065B" w:rsidRPr="00B2065B" w:rsidRDefault="00615A00" w:rsidP="00B2065B">
            <w:pPr>
              <w:numPr>
                <w:ilvl w:val="0"/>
                <w:numId w:val="9"/>
              </w:numPr>
              <w:spacing w:after="0" w:line="240" w:lineRule="auto"/>
              <w:ind w:left="307" w:hanging="284"/>
              <w:rPr>
                <w:lang w:val="en-GB"/>
              </w:rPr>
            </w:pPr>
            <w:r w:rsidRPr="00CF30EA">
              <w:rPr>
                <w:lang w:val="en-GB"/>
              </w:rPr>
              <w:t>Required only for fixed station (stationwise) time series data (</w:t>
            </w:r>
            <w:r w:rsidRPr="00CF30EA">
              <w:rPr>
                <w:i/>
                <w:lang w:val="en-GB"/>
              </w:rPr>
              <w:t>dataCodingFormat</w:t>
            </w:r>
            <w:r w:rsidRPr="00CF30EA">
              <w:rPr>
                <w:lang w:val="en-GB"/>
              </w:rPr>
              <w:t xml:space="preserve"> = 8) with non-uniform time intervals</w:t>
            </w:r>
            <w:r w:rsidR="00B2065B">
              <w:rPr>
                <w:lang w:val="en-GB"/>
              </w:rPr>
              <w:t xml:space="preserve"> and</w:t>
            </w:r>
            <w:r w:rsidR="00145D23">
              <w:rPr>
                <w:lang w:val="en-GB"/>
              </w:rPr>
              <w:t xml:space="preserve"> </w:t>
            </w:r>
            <w:r w:rsidR="00B2065B" w:rsidRPr="00B2065B">
              <w:rPr>
                <w:lang w:val="en-GB"/>
              </w:rPr>
              <w:t>moving platform time series (</w:t>
            </w:r>
            <w:r w:rsidR="00B2065B" w:rsidRPr="009669E6">
              <w:rPr>
                <w:i/>
                <w:iCs/>
                <w:lang w:val="en-GB"/>
              </w:rPr>
              <w:t>dataCodingFormat</w:t>
            </w:r>
            <w:r w:rsidR="00B2065B" w:rsidRPr="00B2065B">
              <w:rPr>
                <w:lang w:val="en-GB"/>
              </w:rPr>
              <w:t xml:space="preserve"> = 4) with non-uniform time intervals</w:t>
            </w:r>
            <w:r w:rsidR="00B2065B">
              <w:rPr>
                <w:lang w:val="en-GB"/>
              </w:rPr>
              <w:t>.</w:t>
            </w:r>
          </w:p>
          <w:p w14:paraId="562DA5E4" w14:textId="3C6CE280" w:rsidR="00615A00" w:rsidRPr="00615A00" w:rsidRDefault="00615A00" w:rsidP="00615A00">
            <w:pPr>
              <w:pStyle w:val="ListParagraph"/>
              <w:numPr>
                <w:ilvl w:val="0"/>
                <w:numId w:val="9"/>
              </w:numPr>
              <w:spacing w:after="60" w:line="240" w:lineRule="auto"/>
              <w:ind w:left="307" w:hanging="284"/>
              <w:rPr>
                <w:lang w:val="en-GB"/>
              </w:rPr>
            </w:pPr>
            <w:r w:rsidRPr="00615A00">
              <w:rPr>
                <w:lang w:val="en-GB"/>
              </w:rPr>
              <w:t>All times are in UTC (Universal Time Coordinated).</w:t>
            </w:r>
          </w:p>
        </w:tc>
      </w:tr>
      <w:bookmarkEnd w:id="1259"/>
    </w:tbl>
    <w:p w14:paraId="1F3E661B" w14:textId="77777777" w:rsidR="005F4718" w:rsidRDefault="005F4718" w:rsidP="00043511">
      <w:pPr>
        <w:rPr>
          <w:lang w:val="en-GB"/>
        </w:rPr>
      </w:pPr>
    </w:p>
    <w:p w14:paraId="6CD3FC92" w14:textId="792B210F" w:rsidR="00442E25" w:rsidRPr="00615A00" w:rsidRDefault="00442E25" w:rsidP="00442E25">
      <w:pPr>
        <w:tabs>
          <w:tab w:val="left" w:pos="426"/>
        </w:tabs>
        <w:spacing w:before="120" w:after="120" w:line="240" w:lineRule="auto"/>
        <w:ind w:left="425" w:hanging="425"/>
        <w:rPr>
          <w:b/>
          <w:bCs/>
          <w:lang w:val="en-GB"/>
        </w:rPr>
      </w:pPr>
      <w:r>
        <w:rPr>
          <w:b/>
          <w:bCs/>
          <w:lang w:val="en-GB"/>
        </w:rPr>
        <w:t>4</w:t>
      </w:r>
      <w:r w:rsidRPr="00615A00">
        <w:rPr>
          <w:b/>
          <w:bCs/>
          <w:lang w:val="en-GB"/>
        </w:rPr>
        <w:t xml:space="preserve">. </w:t>
      </w:r>
      <w:r>
        <w:rPr>
          <w:b/>
          <w:bCs/>
          <w:lang w:val="en-GB"/>
        </w:rPr>
        <w:tab/>
        <w:t>Direction Uncertainty</w:t>
      </w:r>
      <w:r w:rsidRPr="00615A00">
        <w:rPr>
          <w:b/>
          <w:bCs/>
          <w:lang w:val="en-GB"/>
        </w:rPr>
        <w:t xml:space="preserve"> (</w:t>
      </w:r>
      <w:bookmarkStart w:id="1260" w:name="_Hlk168524363"/>
      <w:r>
        <w:rPr>
          <w:b/>
          <w:bCs/>
          <w:i/>
          <w:lang w:val="en-GB"/>
        </w:rPr>
        <w:t>directionUncertainty</w:t>
      </w:r>
      <w:bookmarkEnd w:id="1260"/>
      <w:r w:rsidRPr="00615A00">
        <w:rPr>
          <w:b/>
          <w:bCs/>
          <w:lang w:val="en-GB"/>
        </w:rPr>
        <w:t>)</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9016"/>
      </w:tblGrid>
      <w:tr w:rsidR="00442E25" w:rsidRPr="00CF30EA" w14:paraId="5F412B8B" w14:textId="77777777" w:rsidTr="00EF595E">
        <w:trPr>
          <w:cantSplit/>
        </w:trPr>
        <w:tc>
          <w:tcPr>
            <w:tcW w:w="5000" w:type="pct"/>
            <w:shd w:val="clear" w:color="auto" w:fill="auto"/>
          </w:tcPr>
          <w:p w14:paraId="1B8D55CB" w14:textId="1C0743B7" w:rsidR="00442E25" w:rsidRDefault="00442E25" w:rsidP="00EF595E">
            <w:pPr>
              <w:spacing w:before="60" w:after="60" w:line="240" w:lineRule="auto"/>
              <w:rPr>
                <w:lang w:val="en-GB"/>
              </w:rPr>
            </w:pPr>
            <w:r>
              <w:rPr>
                <w:b/>
                <w:bCs/>
                <w:lang w:val="en-GB"/>
              </w:rPr>
              <w:t>Direction Uncertainty</w:t>
            </w:r>
            <w:r w:rsidRPr="00CF30EA">
              <w:rPr>
                <w:b/>
                <w:lang w:val="en-GB"/>
              </w:rPr>
              <w:t>:</w:t>
            </w:r>
            <w:r w:rsidRPr="00CF30EA">
              <w:rPr>
                <w:lang w:val="en-GB"/>
              </w:rPr>
              <w:t xml:space="preserve"> </w:t>
            </w:r>
            <w:r w:rsidRPr="00442E25">
              <w:rPr>
                <w:lang w:val="en-GB"/>
              </w:rPr>
              <w:t>The best estimate of the accuracy of a bearing</w:t>
            </w:r>
            <w:r w:rsidRPr="00CF30EA">
              <w:rPr>
                <w:lang w:val="en-GB"/>
              </w:rPr>
              <w:t>.</w:t>
            </w:r>
          </w:p>
          <w:p w14:paraId="2AA891D8" w14:textId="77777777" w:rsidR="00442E25" w:rsidRDefault="00442E25" w:rsidP="00EF595E">
            <w:pPr>
              <w:spacing w:before="60" w:after="60" w:line="240" w:lineRule="auto"/>
              <w:rPr>
                <w:lang w:val="en-GB"/>
              </w:rPr>
            </w:pPr>
            <w:r w:rsidRPr="00CF30EA">
              <w:rPr>
                <w:u w:val="single"/>
                <w:lang w:val="en-GB"/>
              </w:rPr>
              <w:t>Unit:</w:t>
            </w:r>
            <w:r w:rsidRPr="00CF30EA">
              <w:rPr>
                <w:lang w:val="en-GB"/>
              </w:rPr>
              <w:t xml:space="preserve"> </w:t>
            </w:r>
            <w:r w:rsidRPr="00442E25">
              <w:rPr>
                <w:lang w:val="en-GB"/>
              </w:rPr>
              <w:t>degree (˚)</w:t>
            </w:r>
          </w:p>
          <w:p w14:paraId="7F840E46" w14:textId="77777777" w:rsidR="00460706" w:rsidRDefault="00460706" w:rsidP="00EF595E">
            <w:pPr>
              <w:spacing w:before="60" w:after="60" w:line="240" w:lineRule="auto"/>
              <w:rPr>
                <w:u w:val="single"/>
                <w:lang w:val="en-GB"/>
              </w:rPr>
            </w:pPr>
            <w:r w:rsidRPr="00460706">
              <w:rPr>
                <w:u w:val="single"/>
                <w:lang w:val="en-GB"/>
              </w:rPr>
              <w:t>Maximum Resolution: 0.1 ˚</w:t>
            </w:r>
          </w:p>
          <w:p w14:paraId="23A19221" w14:textId="7D55F779" w:rsidR="00442E25" w:rsidRDefault="00442E25" w:rsidP="00EF595E">
            <w:pPr>
              <w:spacing w:before="60" w:after="60" w:line="240" w:lineRule="auto"/>
              <w:rPr>
                <w:lang w:val="en-GB"/>
              </w:rPr>
            </w:pPr>
            <w:r w:rsidRPr="00CF30EA">
              <w:rPr>
                <w:u w:val="single"/>
                <w:lang w:val="en-GB"/>
              </w:rPr>
              <w:t>Format:</w:t>
            </w:r>
            <w:r w:rsidRPr="00CF30EA">
              <w:rPr>
                <w:lang w:val="en-GB"/>
              </w:rPr>
              <w:t xml:space="preserve"> </w:t>
            </w:r>
            <w:r w:rsidR="00460706">
              <w:rPr>
                <w:lang w:val="en-GB"/>
              </w:rPr>
              <w:t>xx.x</w:t>
            </w:r>
          </w:p>
          <w:p w14:paraId="086FBE3B" w14:textId="3A2AAA45" w:rsidR="00442E25" w:rsidRDefault="00442E25" w:rsidP="00EF595E">
            <w:pPr>
              <w:spacing w:before="60" w:after="60" w:line="240" w:lineRule="auto"/>
              <w:rPr>
                <w:lang w:val="en-GB"/>
              </w:rPr>
            </w:pPr>
            <w:r w:rsidRPr="00CF30EA">
              <w:rPr>
                <w:u w:val="single"/>
                <w:lang w:val="en-GB"/>
              </w:rPr>
              <w:t xml:space="preserve">Example: </w:t>
            </w:r>
            <w:r w:rsidR="00460706">
              <w:rPr>
                <w:b/>
                <w:bCs/>
                <w:lang w:val="en-GB"/>
              </w:rPr>
              <w:t xml:space="preserve">10.0 </w:t>
            </w:r>
            <w:r w:rsidR="00460706" w:rsidRPr="00460706">
              <w:rPr>
                <w:lang w:val="en-GB"/>
              </w:rPr>
              <w:t>for an uncertainty of 10 degrees</w:t>
            </w:r>
            <w:r w:rsidRPr="00CF30EA">
              <w:rPr>
                <w:lang w:val="en-GB"/>
              </w:rPr>
              <w:t>.</w:t>
            </w:r>
          </w:p>
          <w:p w14:paraId="7E3F58DE" w14:textId="77FE7A67" w:rsidR="00460706" w:rsidRPr="00460706" w:rsidRDefault="00442E25" w:rsidP="007E0E4D">
            <w:pPr>
              <w:spacing w:before="60" w:after="60" w:line="240" w:lineRule="auto"/>
              <w:rPr>
                <w:u w:val="single"/>
                <w:lang w:val="en-GB"/>
              </w:rPr>
            </w:pPr>
            <w:r w:rsidRPr="00CF30EA">
              <w:rPr>
                <w:u w:val="single"/>
                <w:lang w:val="en-GB"/>
              </w:rPr>
              <w:t>Remarks</w:t>
            </w:r>
            <w:r w:rsidR="00460706">
              <w:rPr>
                <w:u w:val="single"/>
                <w:lang w:val="en-GB"/>
              </w:rPr>
              <w:t>: No remarks</w:t>
            </w:r>
          </w:p>
        </w:tc>
      </w:tr>
    </w:tbl>
    <w:p w14:paraId="6F0127A3" w14:textId="77777777" w:rsidR="00442E25" w:rsidRDefault="00442E25" w:rsidP="00043511">
      <w:pPr>
        <w:rPr>
          <w:lang w:val="en-GB"/>
        </w:rPr>
      </w:pPr>
    </w:p>
    <w:p w14:paraId="6D795B33" w14:textId="00A3C1DC" w:rsidR="00442E25" w:rsidRPr="00615A00" w:rsidRDefault="00442E25" w:rsidP="00442E25">
      <w:pPr>
        <w:keepNext/>
        <w:tabs>
          <w:tab w:val="left" w:pos="426"/>
        </w:tabs>
        <w:spacing w:before="120" w:after="120" w:line="240" w:lineRule="auto"/>
        <w:ind w:left="432" w:hanging="432"/>
        <w:rPr>
          <w:b/>
          <w:bCs/>
          <w:lang w:val="en-GB"/>
        </w:rPr>
      </w:pPr>
      <w:r>
        <w:rPr>
          <w:b/>
          <w:bCs/>
          <w:lang w:val="en-GB"/>
        </w:rPr>
        <w:t>5</w:t>
      </w:r>
      <w:r w:rsidRPr="00615A00">
        <w:rPr>
          <w:b/>
          <w:bCs/>
          <w:lang w:val="en-GB"/>
        </w:rPr>
        <w:t xml:space="preserve">. </w:t>
      </w:r>
      <w:r>
        <w:rPr>
          <w:b/>
          <w:bCs/>
          <w:lang w:val="en-GB"/>
        </w:rPr>
        <w:tab/>
        <w:t>Speed</w:t>
      </w:r>
      <w:r w:rsidRPr="00615A00">
        <w:rPr>
          <w:b/>
          <w:bCs/>
          <w:lang w:val="en-GB"/>
        </w:rPr>
        <w:t xml:space="preserve"> </w:t>
      </w:r>
      <w:r>
        <w:rPr>
          <w:b/>
          <w:bCs/>
          <w:lang w:val="en-GB"/>
        </w:rPr>
        <w:t>Uncertainty</w:t>
      </w:r>
      <w:r w:rsidRPr="00615A00">
        <w:rPr>
          <w:b/>
          <w:bCs/>
          <w:lang w:val="en-GB"/>
        </w:rPr>
        <w:t xml:space="preserve"> (</w:t>
      </w:r>
      <w:r>
        <w:rPr>
          <w:b/>
          <w:bCs/>
          <w:i/>
          <w:lang w:val="en-GB"/>
        </w:rPr>
        <w:t>speedUncertainty</w:t>
      </w:r>
      <w:r w:rsidRPr="00615A00">
        <w:rPr>
          <w:b/>
          <w:bCs/>
          <w:lang w:val="en-GB"/>
        </w:rPr>
        <w:t>)</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9016"/>
      </w:tblGrid>
      <w:tr w:rsidR="00442E25" w:rsidRPr="00CF30EA" w14:paraId="4DE303FB" w14:textId="77777777" w:rsidTr="00EF595E">
        <w:trPr>
          <w:cantSplit/>
        </w:trPr>
        <w:tc>
          <w:tcPr>
            <w:tcW w:w="5000" w:type="pct"/>
            <w:shd w:val="clear" w:color="auto" w:fill="auto"/>
          </w:tcPr>
          <w:p w14:paraId="63ACAC3C" w14:textId="526AC5D0" w:rsidR="00442E25" w:rsidRDefault="00460706" w:rsidP="00EF595E">
            <w:pPr>
              <w:spacing w:before="60" w:after="60" w:line="240" w:lineRule="auto"/>
              <w:rPr>
                <w:lang w:val="en-GB"/>
              </w:rPr>
            </w:pPr>
            <w:r>
              <w:rPr>
                <w:b/>
                <w:lang w:val="en-GB"/>
              </w:rPr>
              <w:t>Speed</w:t>
            </w:r>
            <w:r w:rsidR="00442E25" w:rsidRPr="00CF30EA">
              <w:rPr>
                <w:b/>
                <w:lang w:val="en-GB"/>
              </w:rPr>
              <w:t xml:space="preserve"> </w:t>
            </w:r>
            <w:r>
              <w:rPr>
                <w:b/>
                <w:lang w:val="en-GB"/>
              </w:rPr>
              <w:t>Uncertainty</w:t>
            </w:r>
            <w:r w:rsidR="00442E25" w:rsidRPr="00CF30EA">
              <w:rPr>
                <w:b/>
                <w:lang w:val="en-GB"/>
              </w:rPr>
              <w:t>:</w:t>
            </w:r>
            <w:r w:rsidR="00442E25" w:rsidRPr="00CF30EA">
              <w:rPr>
                <w:lang w:val="en-GB"/>
              </w:rPr>
              <w:t xml:space="preserve"> </w:t>
            </w:r>
            <w:r w:rsidRPr="00460706">
              <w:rPr>
                <w:lang w:val="en-GB"/>
              </w:rPr>
              <w:t>Estimate characterising the accuracy of a speed value, or of the magnitude component of a velocity.</w:t>
            </w:r>
          </w:p>
          <w:p w14:paraId="72586B9C" w14:textId="67B2665B" w:rsidR="00442E25" w:rsidRDefault="00442E25" w:rsidP="00EF595E">
            <w:pPr>
              <w:spacing w:before="60" w:after="60" w:line="240" w:lineRule="auto"/>
              <w:rPr>
                <w:lang w:val="en-GB"/>
              </w:rPr>
            </w:pPr>
            <w:r w:rsidRPr="00CF30EA">
              <w:rPr>
                <w:u w:val="single"/>
                <w:lang w:val="en-GB"/>
              </w:rPr>
              <w:t>Unit:</w:t>
            </w:r>
            <w:r w:rsidRPr="00CF30EA">
              <w:rPr>
                <w:lang w:val="en-GB"/>
              </w:rPr>
              <w:t xml:space="preserve"> </w:t>
            </w:r>
            <w:r w:rsidR="00460706" w:rsidRPr="00460706">
              <w:rPr>
                <w:lang w:val="en-GB"/>
              </w:rPr>
              <w:t>knot (kn)</w:t>
            </w:r>
          </w:p>
          <w:p w14:paraId="45253C81" w14:textId="63EB454F" w:rsidR="00442E25" w:rsidRDefault="00460706" w:rsidP="00EF595E">
            <w:pPr>
              <w:spacing w:before="60" w:after="60" w:line="240" w:lineRule="auto"/>
              <w:rPr>
                <w:lang w:val="en-GB"/>
              </w:rPr>
            </w:pPr>
            <w:r>
              <w:rPr>
                <w:u w:val="single"/>
                <w:lang w:val="en-GB"/>
              </w:rPr>
              <w:t xml:space="preserve">Maximum </w:t>
            </w:r>
            <w:r w:rsidR="00442E25" w:rsidRPr="00CF30EA">
              <w:rPr>
                <w:u w:val="single"/>
                <w:lang w:val="en-GB"/>
              </w:rPr>
              <w:t>Resolution:</w:t>
            </w:r>
            <w:r w:rsidR="00442E25" w:rsidRPr="00CF30EA">
              <w:rPr>
                <w:lang w:val="en-GB"/>
              </w:rPr>
              <w:t xml:space="preserve"> </w:t>
            </w:r>
            <w:r>
              <w:rPr>
                <w:lang w:val="en-GB"/>
              </w:rPr>
              <w:t>0.01 knots</w:t>
            </w:r>
          </w:p>
          <w:p w14:paraId="408EEC04" w14:textId="4A157EB9" w:rsidR="00442E25" w:rsidRDefault="00442E25" w:rsidP="00EF595E">
            <w:pPr>
              <w:spacing w:before="60" w:after="60" w:line="240" w:lineRule="auto"/>
              <w:rPr>
                <w:lang w:val="en-GB"/>
              </w:rPr>
            </w:pPr>
            <w:r w:rsidRPr="00CF30EA">
              <w:rPr>
                <w:u w:val="single"/>
                <w:lang w:val="en-GB"/>
              </w:rPr>
              <w:t>Format:</w:t>
            </w:r>
            <w:r w:rsidRPr="00CF30EA">
              <w:rPr>
                <w:lang w:val="en-GB"/>
              </w:rPr>
              <w:t xml:space="preserve"> </w:t>
            </w:r>
            <w:r w:rsidR="00460706">
              <w:rPr>
                <w:lang w:val="en-GB"/>
              </w:rPr>
              <w:t>xx.xx</w:t>
            </w:r>
          </w:p>
          <w:p w14:paraId="46013669" w14:textId="02EAB7D0" w:rsidR="00442E25" w:rsidRDefault="00442E25" w:rsidP="00EF595E">
            <w:pPr>
              <w:spacing w:before="60" w:after="60" w:line="240" w:lineRule="auto"/>
              <w:rPr>
                <w:lang w:val="en-GB"/>
              </w:rPr>
            </w:pPr>
            <w:r w:rsidRPr="00CF30EA">
              <w:rPr>
                <w:u w:val="single"/>
                <w:lang w:val="en-GB"/>
              </w:rPr>
              <w:t xml:space="preserve">Example: </w:t>
            </w:r>
            <w:r w:rsidR="00460706">
              <w:rPr>
                <w:b/>
                <w:bCs/>
                <w:lang w:val="en-GB"/>
              </w:rPr>
              <w:t>0.3</w:t>
            </w:r>
            <w:r w:rsidRPr="00CF30EA">
              <w:rPr>
                <w:lang w:val="en-GB"/>
              </w:rPr>
              <w:t xml:space="preserve"> </w:t>
            </w:r>
            <w:r w:rsidR="00460706">
              <w:rPr>
                <w:lang w:val="en-GB"/>
              </w:rPr>
              <w:t xml:space="preserve">for an uncertainty of </w:t>
            </w:r>
            <w:r w:rsidR="00460706">
              <w:rPr>
                <w:rFonts w:cs="Arial"/>
                <w:lang w:val="en-GB"/>
              </w:rPr>
              <w:t>±</w:t>
            </w:r>
            <w:r w:rsidR="00460706">
              <w:rPr>
                <w:lang w:val="en-GB"/>
              </w:rPr>
              <w:t xml:space="preserve"> 0.3 knots</w:t>
            </w:r>
            <w:r w:rsidRPr="00CF30EA">
              <w:rPr>
                <w:lang w:val="en-GB"/>
              </w:rPr>
              <w:t>.</w:t>
            </w:r>
          </w:p>
          <w:p w14:paraId="379135A2" w14:textId="77777777" w:rsidR="00442E25" w:rsidRPr="00CF30EA" w:rsidRDefault="00442E25" w:rsidP="00EF595E">
            <w:pPr>
              <w:spacing w:before="60" w:after="0" w:line="240" w:lineRule="auto"/>
              <w:rPr>
                <w:lang w:val="en-GB"/>
              </w:rPr>
            </w:pPr>
            <w:r w:rsidRPr="00CF30EA">
              <w:rPr>
                <w:u w:val="single"/>
                <w:lang w:val="en-GB"/>
              </w:rPr>
              <w:t>Remarks:</w:t>
            </w:r>
          </w:p>
          <w:p w14:paraId="59488354" w14:textId="7CD39E0A" w:rsidR="00442E25" w:rsidRPr="007E0E4D" w:rsidRDefault="002A3CD0" w:rsidP="007E0E4D">
            <w:pPr>
              <w:numPr>
                <w:ilvl w:val="0"/>
                <w:numId w:val="9"/>
              </w:numPr>
              <w:spacing w:after="60" w:line="240" w:lineRule="auto"/>
              <w:ind w:left="317" w:hanging="288"/>
              <w:rPr>
                <w:lang w:val="en-GB"/>
              </w:rPr>
            </w:pPr>
            <w:r w:rsidRPr="002A3CD0">
              <w:rPr>
                <w:lang w:val="en-GB"/>
              </w:rPr>
              <w:t>The estimate is as defined within a particular confidence level and expressed as a positive value.</w:t>
            </w:r>
          </w:p>
        </w:tc>
      </w:tr>
    </w:tbl>
    <w:p w14:paraId="2EEAD3BF" w14:textId="77777777" w:rsidR="00043511" w:rsidRPr="00CF30EA" w:rsidRDefault="00043511" w:rsidP="00043511">
      <w:pPr>
        <w:rPr>
          <w:lang w:val="en-GB"/>
        </w:rPr>
      </w:pPr>
    </w:p>
    <w:p w14:paraId="01C9FFCA" w14:textId="77777777" w:rsidR="00043511" w:rsidRPr="00CF30EA" w:rsidRDefault="00043511" w:rsidP="00043511">
      <w:pPr>
        <w:rPr>
          <w:lang w:val="en-GB"/>
        </w:rPr>
      </w:pPr>
    </w:p>
    <w:p w14:paraId="097F5BD7" w14:textId="2611FEFC" w:rsidR="008F75DB" w:rsidRPr="00CF30EA" w:rsidRDefault="008F75DB" w:rsidP="00AE0CA9">
      <w:pPr>
        <w:pStyle w:val="ANNEX"/>
        <w:sectPr w:rsidR="008F75DB" w:rsidRPr="00CF30EA" w:rsidSect="00A07674">
          <w:headerReference w:type="even" r:id="rId88"/>
          <w:headerReference w:type="default" r:id="rId89"/>
          <w:footerReference w:type="even" r:id="rId90"/>
          <w:footerReference w:type="default" r:id="rId91"/>
          <w:pgSz w:w="11906" w:h="16838" w:code="9"/>
          <w:pgMar w:top="1440" w:right="1440" w:bottom="1440" w:left="1440" w:header="720" w:footer="720" w:gutter="0"/>
          <w:cols w:space="540"/>
          <w:docGrid w:linePitch="360"/>
        </w:sectPr>
      </w:pPr>
    </w:p>
    <w:p w14:paraId="75F2EC7E" w14:textId="3C69FC62" w:rsidR="00A56B23" w:rsidRPr="00CF30EA" w:rsidRDefault="00D3479C" w:rsidP="00D3479C">
      <w:pPr>
        <w:pStyle w:val="ANNEX"/>
        <w:tabs>
          <w:tab w:val="clear" w:pos="1260"/>
        </w:tabs>
        <w:spacing w:before="120" w:after="200"/>
        <w:ind w:left="567" w:hanging="567"/>
      </w:pPr>
      <w:bookmarkStart w:id="1265" w:name="_Toc172126861"/>
      <w:r>
        <w:lastRenderedPageBreak/>
        <w:t xml:space="preserve">– </w:t>
      </w:r>
      <w:r w:rsidR="00E73CEE" w:rsidRPr="00E73CEE">
        <w:t>Comprehensive Model Including Application Schema and Carrier Metadata (UML Diagrams)</w:t>
      </w:r>
      <w:bookmarkStart w:id="1266" w:name="_Toc158585330"/>
      <w:bookmarkStart w:id="1267" w:name="_Toc158948481"/>
      <w:bookmarkEnd w:id="1245"/>
      <w:bookmarkEnd w:id="1246"/>
      <w:bookmarkEnd w:id="1247"/>
      <w:bookmarkEnd w:id="1265"/>
      <w:bookmarkEnd w:id="1266"/>
      <w:bookmarkEnd w:id="1267"/>
    </w:p>
    <w:p w14:paraId="6FEDD25D" w14:textId="4CEF5CAC" w:rsidR="002451D3" w:rsidRPr="00CF30EA" w:rsidRDefault="008C5983" w:rsidP="00D3479C">
      <w:pPr>
        <w:spacing w:after="120" w:line="240" w:lineRule="auto"/>
        <w:rPr>
          <w:lang w:val="en-GB"/>
        </w:rPr>
      </w:pPr>
      <w:bookmarkStart w:id="1268" w:name="_Toc158585331"/>
      <w:bookmarkStart w:id="1269" w:name="_Toc158948482"/>
      <w:bookmarkStart w:id="1270" w:name="_Toc158585332"/>
      <w:bookmarkStart w:id="1271" w:name="_Toc158948483"/>
      <w:bookmarkStart w:id="1272" w:name="_Toc158585333"/>
      <w:bookmarkStart w:id="1273" w:name="_Toc158948484"/>
      <w:bookmarkStart w:id="1274" w:name="_Toc158585334"/>
      <w:bookmarkStart w:id="1275" w:name="_Toc158948485"/>
      <w:bookmarkStart w:id="1276" w:name="_Toc158585335"/>
      <w:bookmarkStart w:id="1277" w:name="_Toc158948486"/>
      <w:bookmarkStart w:id="1278" w:name="_Toc158585336"/>
      <w:bookmarkStart w:id="1279" w:name="_Toc158948487"/>
      <w:bookmarkStart w:id="1280" w:name="_Toc158585337"/>
      <w:bookmarkStart w:id="1281" w:name="_Toc158948488"/>
      <w:bookmarkStart w:id="1282" w:name="_Toc158585338"/>
      <w:bookmarkStart w:id="1283" w:name="_Toc158948489"/>
      <w:bookmarkStart w:id="1284" w:name="_Toc158585339"/>
      <w:bookmarkStart w:id="1285" w:name="_Toc158948490"/>
      <w:bookmarkStart w:id="1286" w:name="_Toc158585340"/>
      <w:bookmarkStart w:id="1287" w:name="_Toc158948491"/>
      <w:bookmarkStart w:id="1288" w:name="_Toc158585341"/>
      <w:bookmarkStart w:id="1289" w:name="_Toc158948492"/>
      <w:bookmarkStart w:id="1290" w:name="_Toc158585342"/>
      <w:bookmarkStart w:id="1291" w:name="_Toc158948493"/>
      <w:bookmarkStart w:id="1292" w:name="_Toc158585343"/>
      <w:bookmarkStart w:id="1293" w:name="_Toc158948494"/>
      <w:bookmarkStart w:id="1294" w:name="_Toc158585344"/>
      <w:bookmarkStart w:id="1295" w:name="_Toc158948495"/>
      <w:bookmarkStart w:id="1296" w:name="_Toc158585345"/>
      <w:bookmarkStart w:id="1297" w:name="_Toc158948496"/>
      <w:bookmarkStart w:id="1298" w:name="_Toc158585346"/>
      <w:bookmarkStart w:id="1299" w:name="_Toc158948497"/>
      <w:bookmarkStart w:id="1300" w:name="_Toc158585347"/>
      <w:bookmarkStart w:id="1301" w:name="_Toc158948498"/>
      <w:bookmarkStart w:id="1302" w:name="_Toc158585348"/>
      <w:bookmarkStart w:id="1303" w:name="_Toc158948499"/>
      <w:bookmarkStart w:id="1304" w:name="_Toc158585349"/>
      <w:bookmarkStart w:id="1305" w:name="_Toc158948500"/>
      <w:bookmarkStart w:id="1306" w:name="_Toc158585350"/>
      <w:bookmarkStart w:id="1307" w:name="_Toc158948501"/>
      <w:bookmarkStart w:id="1308" w:name="_Toc158585351"/>
      <w:bookmarkStart w:id="1309" w:name="_Toc158948502"/>
      <w:bookmarkStart w:id="1310" w:name="_Toc158585352"/>
      <w:bookmarkStart w:id="1311" w:name="_Toc158948503"/>
      <w:bookmarkStart w:id="1312" w:name="_Toc158585353"/>
      <w:bookmarkStart w:id="1313" w:name="_Toc158948504"/>
      <w:bookmarkStart w:id="1314" w:name="_Toc158585354"/>
      <w:bookmarkStart w:id="1315" w:name="_Toc158948505"/>
      <w:bookmarkStart w:id="1316" w:name="_Toc158585355"/>
      <w:bookmarkStart w:id="1317" w:name="_Toc158948506"/>
      <w:bookmarkStart w:id="1318" w:name="_Toc158585356"/>
      <w:bookmarkStart w:id="1319" w:name="_Toc158948507"/>
      <w:bookmarkStart w:id="1320" w:name="_Toc158585357"/>
      <w:bookmarkStart w:id="1321" w:name="_Toc158948508"/>
      <w:bookmarkStart w:id="1322" w:name="_Toc158585358"/>
      <w:bookmarkStart w:id="1323" w:name="_Toc158948509"/>
      <w:bookmarkStart w:id="1324" w:name="_Toc158585359"/>
      <w:bookmarkStart w:id="1325" w:name="_Toc158948510"/>
      <w:bookmarkStart w:id="1326" w:name="_Toc158585360"/>
      <w:bookmarkStart w:id="1327" w:name="_Toc158948511"/>
      <w:bookmarkStart w:id="1328" w:name="_Toc158585361"/>
      <w:bookmarkStart w:id="1329" w:name="_Toc158948512"/>
      <w:bookmarkStart w:id="1330" w:name="_Toc158585362"/>
      <w:bookmarkStart w:id="1331" w:name="_Toc158948513"/>
      <w:bookmarkStart w:id="1332" w:name="_Toc158585363"/>
      <w:bookmarkStart w:id="1333" w:name="_Toc158948514"/>
      <w:bookmarkStart w:id="1334" w:name="_Toc158585364"/>
      <w:bookmarkStart w:id="1335" w:name="_Toc158948515"/>
      <w:bookmarkStart w:id="1336" w:name="_Toc158585365"/>
      <w:bookmarkStart w:id="1337" w:name="_Toc158948516"/>
      <w:bookmarkStart w:id="1338" w:name="_Toc158585366"/>
      <w:bookmarkStart w:id="1339" w:name="_Toc158948517"/>
      <w:bookmarkStart w:id="1340" w:name="_Toc158585367"/>
      <w:bookmarkStart w:id="1341" w:name="_Toc158948518"/>
      <w:bookmarkStart w:id="1342" w:name="_Toc158585368"/>
      <w:bookmarkStart w:id="1343" w:name="_Toc158948519"/>
      <w:bookmarkStart w:id="1344" w:name="_Toc158585369"/>
      <w:bookmarkStart w:id="1345" w:name="_Toc158948520"/>
      <w:bookmarkStart w:id="1346" w:name="_Toc158585370"/>
      <w:bookmarkStart w:id="1347" w:name="_Toc158948521"/>
      <w:bookmarkStart w:id="1348" w:name="_Toc158585371"/>
      <w:bookmarkStart w:id="1349" w:name="_Toc158948522"/>
      <w:bookmarkStart w:id="1350" w:name="_Toc158585372"/>
      <w:bookmarkStart w:id="1351" w:name="_Toc158948523"/>
      <w:bookmarkStart w:id="1352" w:name="_Toc158585373"/>
      <w:bookmarkStart w:id="1353" w:name="_Toc158948524"/>
      <w:bookmarkStart w:id="1354" w:name="_Toc158585374"/>
      <w:bookmarkStart w:id="1355" w:name="_Toc158948525"/>
      <w:bookmarkStart w:id="1356" w:name="_Toc158585375"/>
      <w:bookmarkStart w:id="1357" w:name="_Toc158948526"/>
      <w:bookmarkStart w:id="1358" w:name="_Toc158585376"/>
      <w:bookmarkStart w:id="1359" w:name="_Toc158948527"/>
      <w:bookmarkStart w:id="1360" w:name="_Toc158585377"/>
      <w:bookmarkStart w:id="1361" w:name="_Toc158948528"/>
      <w:bookmarkStart w:id="1362" w:name="_Toc158585378"/>
      <w:bookmarkStart w:id="1363" w:name="_Toc158948529"/>
      <w:bookmarkStart w:id="1364" w:name="_Toc158585379"/>
      <w:bookmarkStart w:id="1365" w:name="_Toc158948530"/>
      <w:bookmarkStart w:id="1366" w:name="_Toc158585380"/>
      <w:bookmarkStart w:id="1367" w:name="_Toc158948531"/>
      <w:bookmarkStart w:id="1368" w:name="_Toc158585381"/>
      <w:bookmarkStart w:id="1369" w:name="_Toc158948532"/>
      <w:bookmarkStart w:id="1370" w:name="_Toc158585382"/>
      <w:bookmarkStart w:id="1371" w:name="_Toc158948533"/>
      <w:bookmarkStart w:id="1372" w:name="_Toc158585383"/>
      <w:bookmarkStart w:id="1373" w:name="_Toc158948534"/>
      <w:bookmarkStart w:id="1374" w:name="_Toc158585384"/>
      <w:bookmarkStart w:id="1375" w:name="_Toc158948535"/>
      <w:bookmarkStart w:id="1376" w:name="_Toc158585385"/>
      <w:bookmarkStart w:id="1377" w:name="_Toc158948536"/>
      <w:bookmarkStart w:id="1378" w:name="_Toc158585386"/>
      <w:bookmarkStart w:id="1379" w:name="_Toc158948537"/>
      <w:bookmarkStart w:id="1380" w:name="_Toc158585387"/>
      <w:bookmarkStart w:id="1381" w:name="_Toc158948538"/>
      <w:bookmarkStart w:id="1382" w:name="_Toc158585388"/>
      <w:bookmarkStart w:id="1383" w:name="_Toc158948539"/>
      <w:bookmarkStart w:id="1384" w:name="_Toc158585389"/>
      <w:bookmarkStart w:id="1385" w:name="_Toc158948540"/>
      <w:bookmarkStart w:id="1386" w:name="_Toc158585390"/>
      <w:bookmarkStart w:id="1387" w:name="_Toc158948541"/>
      <w:bookmarkStart w:id="1388" w:name="_Toc158585391"/>
      <w:bookmarkStart w:id="1389" w:name="_Toc158948542"/>
      <w:bookmarkStart w:id="1390" w:name="_Toc158585392"/>
      <w:bookmarkStart w:id="1391" w:name="_Toc158948543"/>
      <w:bookmarkStart w:id="1392" w:name="_Toc158585393"/>
      <w:bookmarkStart w:id="1393" w:name="_Toc158948544"/>
      <w:bookmarkStart w:id="1394" w:name="_Toc158585394"/>
      <w:bookmarkStart w:id="1395" w:name="_Toc158948545"/>
      <w:bookmarkStart w:id="1396" w:name="_Toc158585395"/>
      <w:bookmarkStart w:id="1397" w:name="_Toc158948546"/>
      <w:bookmarkStart w:id="1398" w:name="_Toc158585396"/>
      <w:bookmarkStart w:id="1399" w:name="_Toc158948547"/>
      <w:bookmarkStart w:id="1400" w:name="_Toc158585397"/>
      <w:bookmarkStart w:id="1401" w:name="_Toc158948548"/>
      <w:bookmarkStart w:id="1402" w:name="_Toc158585398"/>
      <w:bookmarkStart w:id="1403" w:name="_Toc158948549"/>
      <w:bookmarkStart w:id="1404" w:name="_Toc158585399"/>
      <w:bookmarkStart w:id="1405" w:name="_Toc158948550"/>
      <w:bookmarkStart w:id="1406" w:name="_Toc158585400"/>
      <w:bookmarkStart w:id="1407" w:name="_Toc158948551"/>
      <w:bookmarkStart w:id="1408" w:name="_Toc158585401"/>
      <w:bookmarkStart w:id="1409" w:name="_Toc158948552"/>
      <w:bookmarkStart w:id="1410" w:name="_Toc158585402"/>
      <w:bookmarkStart w:id="1411" w:name="_Toc158948553"/>
      <w:bookmarkStart w:id="1412" w:name="_Toc158585403"/>
      <w:bookmarkStart w:id="1413" w:name="_Toc158948554"/>
      <w:bookmarkStart w:id="1414" w:name="_Toc158585404"/>
      <w:bookmarkStart w:id="1415" w:name="_Toc158948555"/>
      <w:bookmarkStart w:id="1416" w:name="_Toc158585405"/>
      <w:bookmarkStart w:id="1417" w:name="_Toc158948556"/>
      <w:bookmarkStart w:id="1418" w:name="_Toc158585406"/>
      <w:bookmarkStart w:id="1419" w:name="_Toc158948557"/>
      <w:bookmarkStart w:id="1420" w:name="_Toc158585407"/>
      <w:bookmarkStart w:id="1421" w:name="_Toc158948558"/>
      <w:bookmarkStart w:id="1422" w:name="_Toc158585408"/>
      <w:bookmarkStart w:id="1423" w:name="_Toc158948559"/>
      <w:bookmarkStart w:id="1424" w:name="_Toc158585409"/>
      <w:bookmarkStart w:id="1425" w:name="_Toc158948560"/>
      <w:bookmarkStart w:id="1426" w:name="_Toc158585410"/>
      <w:bookmarkStart w:id="1427" w:name="_Toc158948561"/>
      <w:bookmarkStart w:id="1428" w:name="_Toc158585411"/>
      <w:bookmarkStart w:id="1429" w:name="_Toc158948562"/>
      <w:bookmarkStart w:id="1430" w:name="_Toc158585412"/>
      <w:bookmarkStart w:id="1431" w:name="_Toc158948563"/>
      <w:bookmarkStart w:id="1432" w:name="_Toc158585413"/>
      <w:bookmarkStart w:id="1433" w:name="_Toc158948564"/>
      <w:bookmarkStart w:id="1434" w:name="_Toc158585414"/>
      <w:bookmarkStart w:id="1435" w:name="_Toc158948565"/>
      <w:bookmarkStart w:id="1436" w:name="_Toc158585415"/>
      <w:bookmarkStart w:id="1437" w:name="_Toc158948566"/>
      <w:bookmarkStart w:id="1438" w:name="_Toc158585416"/>
      <w:bookmarkStart w:id="1439" w:name="_Toc158948567"/>
      <w:bookmarkStart w:id="1440" w:name="_Toc158585417"/>
      <w:bookmarkStart w:id="1441" w:name="_Toc158948568"/>
      <w:bookmarkStart w:id="1442" w:name="_Toc158585418"/>
      <w:bookmarkStart w:id="1443" w:name="_Toc158948569"/>
      <w:bookmarkStart w:id="1444" w:name="_Toc158585419"/>
      <w:bookmarkStart w:id="1445" w:name="_Toc158948570"/>
      <w:bookmarkStart w:id="1446" w:name="_Toc158585420"/>
      <w:bookmarkStart w:id="1447" w:name="_Toc158948571"/>
      <w:bookmarkStart w:id="1448" w:name="_Toc158585421"/>
      <w:bookmarkStart w:id="1449" w:name="_Toc158948572"/>
      <w:bookmarkStart w:id="1450" w:name="_Toc158585422"/>
      <w:bookmarkStart w:id="1451" w:name="_Toc158948573"/>
      <w:bookmarkStart w:id="1452" w:name="_Toc158585423"/>
      <w:bookmarkStart w:id="1453" w:name="_Toc158948574"/>
      <w:bookmarkStart w:id="1454" w:name="_Toc158585424"/>
      <w:bookmarkStart w:id="1455" w:name="_Toc158948575"/>
      <w:bookmarkStart w:id="1456" w:name="_Toc158585425"/>
      <w:bookmarkStart w:id="1457" w:name="_Toc158948576"/>
      <w:bookmarkStart w:id="1458" w:name="_Toc158585426"/>
      <w:bookmarkStart w:id="1459" w:name="_Toc158948577"/>
      <w:bookmarkStart w:id="1460" w:name="_Toc158585427"/>
      <w:bookmarkStart w:id="1461" w:name="_Toc158948578"/>
      <w:bookmarkStart w:id="1462" w:name="_Toc158585428"/>
      <w:bookmarkStart w:id="1463" w:name="_Toc158948579"/>
      <w:bookmarkStart w:id="1464" w:name="_Toc158585429"/>
      <w:bookmarkStart w:id="1465" w:name="_Toc158948580"/>
      <w:bookmarkStart w:id="1466" w:name="_Toc158585430"/>
      <w:bookmarkStart w:id="1467" w:name="_Toc158948581"/>
      <w:bookmarkStart w:id="1468" w:name="_Toc158585431"/>
      <w:bookmarkStart w:id="1469" w:name="_Toc158948582"/>
      <w:bookmarkStart w:id="1470" w:name="_Toc158585432"/>
      <w:bookmarkStart w:id="1471" w:name="_Toc158948583"/>
      <w:bookmarkStart w:id="1472" w:name="_Toc158585433"/>
      <w:bookmarkStart w:id="1473" w:name="_Toc158948584"/>
      <w:bookmarkStart w:id="1474" w:name="_Toc158585434"/>
      <w:bookmarkStart w:id="1475" w:name="_Toc158948585"/>
      <w:bookmarkStart w:id="1476" w:name="_Toc158585435"/>
      <w:bookmarkStart w:id="1477" w:name="_Toc158948586"/>
      <w:bookmarkStart w:id="1478" w:name="_Toc158585436"/>
      <w:bookmarkStart w:id="1479" w:name="_Toc158948587"/>
      <w:bookmarkStart w:id="1480" w:name="_Toc158585437"/>
      <w:bookmarkStart w:id="1481" w:name="_Toc158948588"/>
      <w:bookmarkStart w:id="1482" w:name="_Toc158585438"/>
      <w:bookmarkStart w:id="1483" w:name="_Toc158948589"/>
      <w:bookmarkStart w:id="1484" w:name="_Toc158585439"/>
      <w:bookmarkStart w:id="1485" w:name="_Toc158948590"/>
      <w:bookmarkStart w:id="1486" w:name="_Toc158585440"/>
      <w:bookmarkStart w:id="1487" w:name="_Toc158948591"/>
      <w:bookmarkStart w:id="1488" w:name="_Toc158585441"/>
      <w:bookmarkStart w:id="1489" w:name="_Toc158948592"/>
      <w:bookmarkStart w:id="1490" w:name="_Toc158585442"/>
      <w:bookmarkStart w:id="1491" w:name="_Toc158948593"/>
      <w:bookmarkStart w:id="1492" w:name="_Toc158585443"/>
      <w:bookmarkStart w:id="1493" w:name="_Toc158948594"/>
      <w:bookmarkStart w:id="1494" w:name="_Toc158585444"/>
      <w:bookmarkStart w:id="1495" w:name="_Toc158948595"/>
      <w:bookmarkStart w:id="1496" w:name="_Toc158585445"/>
      <w:bookmarkStart w:id="1497" w:name="_Toc158948596"/>
      <w:bookmarkStart w:id="1498" w:name="_Toc158585446"/>
      <w:bookmarkStart w:id="1499" w:name="_Toc158948597"/>
      <w:bookmarkStart w:id="1500" w:name="_Toc158585447"/>
      <w:bookmarkStart w:id="1501" w:name="_Toc158948598"/>
      <w:bookmarkStart w:id="1502" w:name="_Toc158585448"/>
      <w:bookmarkStart w:id="1503" w:name="_Toc158948599"/>
      <w:bookmarkStart w:id="1504" w:name="_Toc158585449"/>
      <w:bookmarkStart w:id="1505" w:name="_Toc158948600"/>
      <w:bookmarkStart w:id="1506" w:name="_Toc158585450"/>
      <w:bookmarkStart w:id="1507" w:name="_Toc158948601"/>
      <w:bookmarkStart w:id="1508" w:name="_Toc158585451"/>
      <w:bookmarkStart w:id="1509" w:name="_Toc158948602"/>
      <w:bookmarkStart w:id="1510" w:name="_Toc158585452"/>
      <w:bookmarkStart w:id="1511" w:name="_Toc158948603"/>
      <w:bookmarkStart w:id="1512" w:name="_Toc158585453"/>
      <w:bookmarkStart w:id="1513" w:name="_Toc158948604"/>
      <w:bookmarkStart w:id="1514" w:name="_Toc158585454"/>
      <w:bookmarkStart w:id="1515" w:name="_Toc158948605"/>
      <w:bookmarkStart w:id="1516" w:name="_Toc158585455"/>
      <w:bookmarkStart w:id="1517" w:name="_Toc158948606"/>
      <w:bookmarkStart w:id="1518" w:name="_Toc158585456"/>
      <w:bookmarkStart w:id="1519" w:name="_Toc158948607"/>
      <w:bookmarkStart w:id="1520" w:name="_Toc158585457"/>
      <w:bookmarkStart w:id="1521" w:name="_Toc158948608"/>
      <w:bookmarkStart w:id="1522" w:name="_Toc158585458"/>
      <w:bookmarkStart w:id="1523" w:name="_Toc158948609"/>
      <w:bookmarkStart w:id="1524" w:name="_Toc158585459"/>
      <w:bookmarkStart w:id="1525" w:name="_Toc158948610"/>
      <w:bookmarkStart w:id="1526" w:name="_Toc158585460"/>
      <w:bookmarkStart w:id="1527" w:name="_Toc158948611"/>
      <w:bookmarkStart w:id="1528" w:name="_Toc158585461"/>
      <w:bookmarkStart w:id="1529" w:name="_Toc158948612"/>
      <w:bookmarkStart w:id="1530" w:name="_Toc158585462"/>
      <w:bookmarkStart w:id="1531" w:name="_Toc158948613"/>
      <w:bookmarkStart w:id="1532" w:name="_Toc158585463"/>
      <w:bookmarkStart w:id="1533" w:name="_Toc158948614"/>
      <w:bookmarkStart w:id="1534" w:name="_Toc158585464"/>
      <w:bookmarkStart w:id="1535" w:name="_Toc158948615"/>
      <w:bookmarkStart w:id="1536" w:name="_Toc158585465"/>
      <w:bookmarkStart w:id="1537" w:name="_Toc158948616"/>
      <w:bookmarkStart w:id="1538" w:name="_Toc158585466"/>
      <w:bookmarkStart w:id="1539" w:name="_Toc158948617"/>
      <w:bookmarkStart w:id="1540" w:name="_Toc158585467"/>
      <w:bookmarkStart w:id="1541" w:name="_Toc158948618"/>
      <w:bookmarkStart w:id="1542" w:name="_Toc158585468"/>
      <w:bookmarkStart w:id="1543" w:name="_Toc158948619"/>
      <w:bookmarkStart w:id="1544" w:name="_Toc158585469"/>
      <w:bookmarkStart w:id="1545" w:name="_Toc158948620"/>
      <w:bookmarkStart w:id="1546" w:name="_Toc158585470"/>
      <w:bookmarkStart w:id="1547" w:name="_Toc158948621"/>
      <w:bookmarkStart w:id="1548" w:name="_Toc158585471"/>
      <w:bookmarkStart w:id="1549" w:name="_Toc158948622"/>
      <w:bookmarkStart w:id="1550" w:name="_Toc158585472"/>
      <w:bookmarkStart w:id="1551" w:name="_Toc158948623"/>
      <w:bookmarkStart w:id="1552" w:name="_Toc158585473"/>
      <w:bookmarkStart w:id="1553" w:name="_Toc158948624"/>
      <w:bookmarkStart w:id="1554" w:name="_Toc158585474"/>
      <w:bookmarkStart w:id="1555" w:name="_Toc158948625"/>
      <w:bookmarkStart w:id="1556" w:name="_Toc158585475"/>
      <w:bookmarkStart w:id="1557" w:name="_Toc158948626"/>
      <w:bookmarkStart w:id="1558" w:name="_Toc158585476"/>
      <w:bookmarkStart w:id="1559" w:name="_Toc158948627"/>
      <w:bookmarkStart w:id="1560" w:name="_Toc158585477"/>
      <w:bookmarkStart w:id="1561" w:name="_Toc158948628"/>
      <w:bookmarkStart w:id="1562" w:name="_Toc158585478"/>
      <w:bookmarkStart w:id="1563" w:name="_Toc158948629"/>
      <w:bookmarkStart w:id="1564" w:name="_Toc158585479"/>
      <w:bookmarkStart w:id="1565" w:name="_Toc158948630"/>
      <w:bookmarkStart w:id="1566" w:name="_Toc158585480"/>
      <w:bookmarkStart w:id="1567" w:name="_Toc158948631"/>
      <w:bookmarkStart w:id="1568" w:name="_Toc158585481"/>
      <w:bookmarkStart w:id="1569" w:name="_Toc158948632"/>
      <w:bookmarkStart w:id="1570" w:name="_Toc158585482"/>
      <w:bookmarkStart w:id="1571" w:name="_Toc158948633"/>
      <w:bookmarkStart w:id="1572" w:name="_Toc158585483"/>
      <w:bookmarkStart w:id="1573" w:name="_Toc158948634"/>
      <w:bookmarkStart w:id="1574" w:name="_Toc158585484"/>
      <w:bookmarkStart w:id="1575" w:name="_Toc158948635"/>
      <w:bookmarkStart w:id="1576" w:name="_Toc158585485"/>
      <w:bookmarkStart w:id="1577" w:name="_Toc158948636"/>
      <w:bookmarkStart w:id="1578" w:name="_Toc158585486"/>
      <w:bookmarkStart w:id="1579" w:name="_Toc158948637"/>
      <w:bookmarkStart w:id="1580" w:name="_Toc158585487"/>
      <w:bookmarkStart w:id="1581" w:name="_Toc158948638"/>
      <w:bookmarkStart w:id="1582" w:name="_Toc158585488"/>
      <w:bookmarkStart w:id="1583" w:name="_Toc158948639"/>
      <w:bookmarkStart w:id="1584" w:name="_Toc158585489"/>
      <w:bookmarkStart w:id="1585" w:name="_Toc158948640"/>
      <w:bookmarkStart w:id="1586" w:name="_Toc158585490"/>
      <w:bookmarkStart w:id="1587" w:name="_Toc158948641"/>
      <w:bookmarkStart w:id="1588" w:name="_Toc158585491"/>
      <w:bookmarkStart w:id="1589" w:name="_Toc158948642"/>
      <w:bookmarkStart w:id="1590" w:name="_Toc158585492"/>
      <w:bookmarkStart w:id="1591" w:name="_Toc158948643"/>
      <w:bookmarkStart w:id="1592" w:name="_Toc158585493"/>
      <w:bookmarkStart w:id="1593" w:name="_Toc158948644"/>
      <w:bookmarkStart w:id="1594" w:name="_Toc158585494"/>
      <w:bookmarkStart w:id="1595" w:name="_Toc158948645"/>
      <w:bookmarkStart w:id="1596" w:name="_Toc158585495"/>
      <w:bookmarkStart w:id="1597" w:name="_Toc158948646"/>
      <w:bookmarkStart w:id="1598" w:name="_Toc158585496"/>
      <w:bookmarkStart w:id="1599" w:name="_Toc158948647"/>
      <w:bookmarkStart w:id="1600" w:name="_Toc158585497"/>
      <w:bookmarkStart w:id="1601" w:name="_Toc158948648"/>
      <w:bookmarkStart w:id="1602" w:name="_Toc158585498"/>
      <w:bookmarkStart w:id="1603" w:name="_Toc158948649"/>
      <w:bookmarkStart w:id="1604" w:name="_Toc158585499"/>
      <w:bookmarkStart w:id="1605" w:name="_Toc158948650"/>
      <w:bookmarkStart w:id="1606" w:name="_Toc158585500"/>
      <w:bookmarkStart w:id="1607" w:name="_Toc158948651"/>
      <w:bookmarkStart w:id="1608" w:name="_Toc158585501"/>
      <w:bookmarkStart w:id="1609" w:name="_Toc158948652"/>
      <w:bookmarkStart w:id="1610" w:name="_Toc158585502"/>
      <w:bookmarkStart w:id="1611" w:name="_Toc158948653"/>
      <w:bookmarkStart w:id="1612" w:name="_Toc158585503"/>
      <w:bookmarkStart w:id="1613" w:name="_Toc158948654"/>
      <w:bookmarkStart w:id="1614" w:name="_Toc158585504"/>
      <w:bookmarkStart w:id="1615" w:name="_Toc158948655"/>
      <w:bookmarkStart w:id="1616" w:name="_Toc158585505"/>
      <w:bookmarkStart w:id="1617" w:name="_Toc158948656"/>
      <w:bookmarkStart w:id="1618" w:name="_Toc158585506"/>
      <w:bookmarkStart w:id="1619" w:name="_Toc158948657"/>
      <w:bookmarkStart w:id="1620" w:name="_Toc158585507"/>
      <w:bookmarkStart w:id="1621" w:name="_Toc158948658"/>
      <w:bookmarkStart w:id="1622" w:name="_Toc158585508"/>
      <w:bookmarkStart w:id="1623" w:name="_Toc158948659"/>
      <w:bookmarkStart w:id="1624" w:name="_Toc158585509"/>
      <w:bookmarkStart w:id="1625" w:name="_Toc158948660"/>
      <w:bookmarkStart w:id="1626" w:name="_Toc158585510"/>
      <w:bookmarkStart w:id="1627" w:name="_Toc158948661"/>
      <w:bookmarkStart w:id="1628" w:name="_Toc158585511"/>
      <w:bookmarkStart w:id="1629" w:name="_Toc158948662"/>
      <w:bookmarkStart w:id="1630" w:name="_Toc158585512"/>
      <w:bookmarkStart w:id="1631" w:name="_Toc158948663"/>
      <w:bookmarkStart w:id="1632" w:name="_Toc158585513"/>
      <w:bookmarkStart w:id="1633" w:name="_Toc158948664"/>
      <w:bookmarkStart w:id="1634" w:name="_Toc158585514"/>
      <w:bookmarkStart w:id="1635" w:name="_Toc158948665"/>
      <w:bookmarkStart w:id="1636" w:name="_Toc158585515"/>
      <w:bookmarkStart w:id="1637" w:name="_Toc158948666"/>
      <w:bookmarkStart w:id="1638" w:name="_Toc158585516"/>
      <w:bookmarkStart w:id="1639" w:name="_Toc158948667"/>
      <w:bookmarkStart w:id="1640" w:name="_Toc158585517"/>
      <w:bookmarkStart w:id="1641" w:name="_Toc158948668"/>
      <w:bookmarkStart w:id="1642" w:name="_Toc158585518"/>
      <w:bookmarkStart w:id="1643" w:name="_Toc158948669"/>
      <w:bookmarkStart w:id="1644" w:name="_Toc158585519"/>
      <w:bookmarkStart w:id="1645" w:name="_Toc158948670"/>
      <w:bookmarkStart w:id="1646" w:name="_Toc158585520"/>
      <w:bookmarkStart w:id="1647" w:name="_Toc158948671"/>
      <w:bookmarkStart w:id="1648" w:name="_Toc158585521"/>
      <w:bookmarkStart w:id="1649" w:name="_Toc158948672"/>
      <w:bookmarkStart w:id="1650" w:name="_Toc158585522"/>
      <w:bookmarkStart w:id="1651" w:name="_Toc158948673"/>
      <w:bookmarkStart w:id="1652" w:name="_Toc158585523"/>
      <w:bookmarkStart w:id="1653" w:name="_Toc158948674"/>
      <w:bookmarkStart w:id="1654" w:name="_Toc158585524"/>
      <w:bookmarkStart w:id="1655" w:name="_Toc158948675"/>
      <w:bookmarkStart w:id="1656" w:name="_Toc158585525"/>
      <w:bookmarkStart w:id="1657" w:name="_Toc158948676"/>
      <w:bookmarkStart w:id="1658" w:name="_Toc158585526"/>
      <w:bookmarkStart w:id="1659" w:name="_Toc158948677"/>
      <w:bookmarkStart w:id="1660" w:name="_Toc158585527"/>
      <w:bookmarkStart w:id="1661" w:name="_Toc158948678"/>
      <w:bookmarkStart w:id="1662" w:name="_Toc158585528"/>
      <w:bookmarkStart w:id="1663" w:name="_Toc158948679"/>
      <w:bookmarkStart w:id="1664" w:name="_Toc158585529"/>
      <w:bookmarkStart w:id="1665" w:name="_Toc158948680"/>
      <w:bookmarkStart w:id="1666" w:name="_Toc158585530"/>
      <w:bookmarkStart w:id="1667" w:name="_Toc158948681"/>
      <w:bookmarkStart w:id="1668" w:name="_Toc158585531"/>
      <w:bookmarkStart w:id="1669" w:name="_Toc158948682"/>
      <w:bookmarkStart w:id="1670" w:name="_Toc158585532"/>
      <w:bookmarkStart w:id="1671" w:name="_Toc158948683"/>
      <w:bookmarkStart w:id="1672" w:name="_Toc158585533"/>
      <w:bookmarkStart w:id="1673" w:name="_Toc158948684"/>
      <w:bookmarkStart w:id="1674" w:name="_Toc158585534"/>
      <w:bookmarkStart w:id="1675" w:name="_Toc158948685"/>
      <w:bookmarkStart w:id="1676" w:name="_Toc158585535"/>
      <w:bookmarkStart w:id="1677" w:name="_Toc158948686"/>
      <w:bookmarkStart w:id="1678" w:name="_Toc158585536"/>
      <w:bookmarkStart w:id="1679" w:name="_Toc158948687"/>
      <w:bookmarkStart w:id="1680" w:name="_Toc158585537"/>
      <w:bookmarkStart w:id="1681" w:name="_Toc158948688"/>
      <w:bookmarkStart w:id="1682" w:name="_Toc158585538"/>
      <w:bookmarkStart w:id="1683" w:name="_Toc158948689"/>
      <w:bookmarkStart w:id="1684" w:name="_Toc158585539"/>
      <w:bookmarkStart w:id="1685" w:name="_Toc158948690"/>
      <w:bookmarkStart w:id="1686" w:name="_Toc158585540"/>
      <w:bookmarkStart w:id="1687" w:name="_Toc158948691"/>
      <w:bookmarkStart w:id="1688" w:name="_Toc158585541"/>
      <w:bookmarkStart w:id="1689" w:name="_Toc158948692"/>
      <w:bookmarkStart w:id="1690" w:name="_Toc158585542"/>
      <w:bookmarkStart w:id="1691" w:name="_Toc158948693"/>
      <w:bookmarkStart w:id="1692" w:name="_Toc158585543"/>
      <w:bookmarkStart w:id="1693" w:name="_Toc158948694"/>
      <w:bookmarkStart w:id="1694" w:name="_Toc158585544"/>
      <w:bookmarkStart w:id="1695" w:name="_Toc158948695"/>
      <w:bookmarkStart w:id="1696" w:name="_Toc158585545"/>
      <w:bookmarkStart w:id="1697" w:name="_Toc158948696"/>
      <w:bookmarkStart w:id="1698" w:name="_Toc158585546"/>
      <w:bookmarkStart w:id="1699" w:name="_Toc158948697"/>
      <w:bookmarkStart w:id="1700" w:name="_Toc158585547"/>
      <w:bookmarkStart w:id="1701" w:name="_Toc158948698"/>
      <w:bookmarkStart w:id="1702" w:name="_Toc158585548"/>
      <w:bookmarkStart w:id="1703" w:name="_Toc158948699"/>
      <w:bookmarkStart w:id="1704" w:name="_Toc158585549"/>
      <w:bookmarkStart w:id="1705" w:name="_Toc158948700"/>
      <w:bookmarkStart w:id="1706" w:name="_Toc158585550"/>
      <w:bookmarkStart w:id="1707" w:name="_Toc158948701"/>
      <w:bookmarkStart w:id="1708" w:name="_Toc158585551"/>
      <w:bookmarkStart w:id="1709" w:name="_Toc158948702"/>
      <w:bookmarkStart w:id="1710" w:name="_Toc158585552"/>
      <w:bookmarkStart w:id="1711" w:name="_Toc158948703"/>
      <w:bookmarkStart w:id="1712" w:name="_Toc158585553"/>
      <w:bookmarkStart w:id="1713" w:name="_Toc158948704"/>
      <w:bookmarkStart w:id="1714" w:name="_Toc158585554"/>
      <w:bookmarkStart w:id="1715" w:name="_Toc158948705"/>
      <w:bookmarkStart w:id="1716" w:name="_Toc158585555"/>
      <w:bookmarkStart w:id="1717" w:name="_Toc158948706"/>
      <w:bookmarkStart w:id="1718" w:name="_Toc158585556"/>
      <w:bookmarkStart w:id="1719" w:name="_Toc158948707"/>
      <w:bookmarkStart w:id="1720" w:name="_Toc158585557"/>
      <w:bookmarkStart w:id="1721" w:name="_Toc158948708"/>
      <w:bookmarkStart w:id="1722" w:name="_Toc158585558"/>
      <w:bookmarkStart w:id="1723" w:name="_Toc158948709"/>
      <w:bookmarkStart w:id="1724" w:name="_Toc158585559"/>
      <w:bookmarkStart w:id="1725" w:name="_Toc158948710"/>
      <w:bookmarkStart w:id="1726" w:name="_Toc158585560"/>
      <w:bookmarkStart w:id="1727" w:name="_Toc158948711"/>
      <w:bookmarkStart w:id="1728" w:name="_Toc158585561"/>
      <w:bookmarkStart w:id="1729" w:name="_Toc158948712"/>
      <w:bookmarkStart w:id="1730" w:name="_Toc158585562"/>
      <w:bookmarkStart w:id="1731" w:name="_Toc158948713"/>
      <w:bookmarkStart w:id="1732" w:name="_Toc158585563"/>
      <w:bookmarkStart w:id="1733" w:name="_Toc158948714"/>
      <w:bookmarkStart w:id="1734" w:name="_Toc158585564"/>
      <w:bookmarkStart w:id="1735" w:name="_Toc158948715"/>
      <w:bookmarkStart w:id="1736" w:name="_Toc158585565"/>
      <w:bookmarkStart w:id="1737" w:name="_Toc158948716"/>
      <w:bookmarkStart w:id="1738" w:name="_Toc158585566"/>
      <w:bookmarkStart w:id="1739" w:name="_Toc158948717"/>
      <w:bookmarkStart w:id="1740" w:name="_Toc158585567"/>
      <w:bookmarkStart w:id="1741" w:name="_Toc158948718"/>
      <w:bookmarkStart w:id="1742" w:name="_Toc158585568"/>
      <w:bookmarkStart w:id="1743" w:name="_Toc158948719"/>
      <w:bookmarkStart w:id="1744" w:name="_Toc158585569"/>
      <w:bookmarkStart w:id="1745" w:name="_Toc158948720"/>
      <w:bookmarkStart w:id="1746" w:name="_Toc158585570"/>
      <w:bookmarkStart w:id="1747" w:name="_Toc158948721"/>
      <w:bookmarkStart w:id="1748" w:name="_Toc158585571"/>
      <w:bookmarkStart w:id="1749" w:name="_Toc158948722"/>
      <w:bookmarkStart w:id="1750" w:name="_Toc158585572"/>
      <w:bookmarkStart w:id="1751" w:name="_Toc158948723"/>
      <w:bookmarkStart w:id="1752" w:name="_Toc158585573"/>
      <w:bookmarkStart w:id="1753" w:name="_Toc158948724"/>
      <w:bookmarkStart w:id="1754" w:name="_Toc158585574"/>
      <w:bookmarkStart w:id="1755" w:name="_Toc158948725"/>
      <w:bookmarkStart w:id="1756" w:name="_Toc158585575"/>
      <w:bookmarkStart w:id="1757" w:name="_Toc158948726"/>
      <w:bookmarkStart w:id="1758" w:name="_Toc158585576"/>
      <w:bookmarkStart w:id="1759" w:name="_Toc158948727"/>
      <w:bookmarkStart w:id="1760" w:name="_Toc158585577"/>
      <w:bookmarkStart w:id="1761" w:name="_Toc158948728"/>
      <w:bookmarkStart w:id="1762" w:name="_Toc158585578"/>
      <w:bookmarkStart w:id="1763" w:name="_Toc158948729"/>
      <w:bookmarkStart w:id="1764" w:name="_Toc158585579"/>
      <w:bookmarkStart w:id="1765" w:name="_Toc158948730"/>
      <w:bookmarkStart w:id="1766" w:name="_Toc158585580"/>
      <w:bookmarkStart w:id="1767" w:name="_Toc158948731"/>
      <w:bookmarkStart w:id="1768" w:name="_Toc158585581"/>
      <w:bookmarkStart w:id="1769" w:name="_Toc158948732"/>
      <w:bookmarkStart w:id="1770" w:name="_Toc158585582"/>
      <w:bookmarkStart w:id="1771" w:name="_Toc158948733"/>
      <w:bookmarkStart w:id="1772" w:name="_Toc158585583"/>
      <w:bookmarkStart w:id="1773" w:name="_Toc158948734"/>
      <w:bookmarkStart w:id="1774" w:name="_Toc158585584"/>
      <w:bookmarkStart w:id="1775" w:name="_Toc158948735"/>
      <w:bookmarkStart w:id="1776" w:name="_Toc158585585"/>
      <w:bookmarkStart w:id="1777" w:name="_Toc158948736"/>
      <w:bookmarkStart w:id="1778" w:name="_Toc158585586"/>
      <w:bookmarkStart w:id="1779" w:name="_Toc158948737"/>
      <w:bookmarkStart w:id="1780" w:name="_Toc158585587"/>
      <w:bookmarkStart w:id="1781" w:name="_Toc158948738"/>
      <w:bookmarkStart w:id="1782" w:name="_Toc158585588"/>
      <w:bookmarkStart w:id="1783" w:name="_Toc158948739"/>
      <w:bookmarkStart w:id="1784" w:name="_Toc158585589"/>
      <w:bookmarkStart w:id="1785" w:name="_Toc158948740"/>
      <w:bookmarkStart w:id="1786" w:name="_Toc158585590"/>
      <w:bookmarkStart w:id="1787" w:name="_Toc158948741"/>
      <w:bookmarkStart w:id="1788" w:name="_Toc158585591"/>
      <w:bookmarkStart w:id="1789" w:name="_Toc158948742"/>
      <w:bookmarkStart w:id="1790" w:name="_Toc158585592"/>
      <w:bookmarkStart w:id="1791" w:name="_Toc158948743"/>
      <w:bookmarkStart w:id="1792" w:name="_Toc158585593"/>
      <w:bookmarkStart w:id="1793" w:name="_Toc158948744"/>
      <w:bookmarkStart w:id="1794" w:name="_Toc158585594"/>
      <w:bookmarkStart w:id="1795" w:name="_Toc158948745"/>
      <w:bookmarkStart w:id="1796" w:name="_Toc158585595"/>
      <w:bookmarkStart w:id="1797" w:name="_Toc158948746"/>
      <w:bookmarkStart w:id="1798" w:name="_Toc158585596"/>
      <w:bookmarkStart w:id="1799" w:name="_Toc158948747"/>
      <w:bookmarkStart w:id="1800" w:name="_Toc158585597"/>
      <w:bookmarkStart w:id="1801" w:name="_Toc158948748"/>
      <w:bookmarkStart w:id="1802" w:name="_Toc158585598"/>
      <w:bookmarkStart w:id="1803" w:name="_Toc158948749"/>
      <w:bookmarkStart w:id="1804" w:name="_Toc158585599"/>
      <w:bookmarkStart w:id="1805" w:name="_Toc158948750"/>
      <w:bookmarkStart w:id="1806" w:name="_Toc158585600"/>
      <w:bookmarkStart w:id="1807" w:name="_Toc158948751"/>
      <w:bookmarkStart w:id="1808" w:name="_Toc158585601"/>
      <w:bookmarkStart w:id="1809" w:name="_Toc158948752"/>
      <w:bookmarkStart w:id="1810" w:name="_Toc158585602"/>
      <w:bookmarkStart w:id="1811" w:name="_Toc158948753"/>
      <w:bookmarkStart w:id="1812" w:name="_Toc158585603"/>
      <w:bookmarkStart w:id="1813" w:name="_Toc158948754"/>
      <w:bookmarkStart w:id="1814" w:name="_Toc158585604"/>
      <w:bookmarkStart w:id="1815" w:name="_Toc158948755"/>
      <w:bookmarkStart w:id="1816" w:name="_Toc158585605"/>
      <w:bookmarkStart w:id="1817" w:name="_Toc158948756"/>
      <w:bookmarkStart w:id="1818" w:name="_Toc158585606"/>
      <w:bookmarkStart w:id="1819" w:name="_Toc158948757"/>
      <w:bookmarkStart w:id="1820" w:name="_Toc158585607"/>
      <w:bookmarkStart w:id="1821" w:name="_Toc158948758"/>
      <w:bookmarkStart w:id="1822" w:name="_Toc158585608"/>
      <w:bookmarkStart w:id="1823" w:name="_Toc158948759"/>
      <w:bookmarkStart w:id="1824" w:name="_Toc158585609"/>
      <w:bookmarkStart w:id="1825" w:name="_Toc158948760"/>
      <w:bookmarkStart w:id="1826" w:name="_Toc158585610"/>
      <w:bookmarkStart w:id="1827" w:name="_Toc158948761"/>
      <w:bookmarkStart w:id="1828" w:name="_Toc158585611"/>
      <w:bookmarkStart w:id="1829" w:name="_Toc158948762"/>
      <w:bookmarkStart w:id="1830" w:name="_Toc158585612"/>
      <w:bookmarkStart w:id="1831" w:name="_Toc158948763"/>
      <w:bookmarkStart w:id="1832" w:name="_Toc158585613"/>
      <w:bookmarkStart w:id="1833" w:name="_Toc158948764"/>
      <w:bookmarkStart w:id="1834" w:name="_Toc158585614"/>
      <w:bookmarkStart w:id="1835" w:name="_Toc158948765"/>
      <w:bookmarkStart w:id="1836" w:name="_Toc158585615"/>
      <w:bookmarkStart w:id="1837" w:name="_Toc158948766"/>
      <w:bookmarkStart w:id="1838" w:name="_Toc158585616"/>
      <w:bookmarkStart w:id="1839" w:name="_Toc158948767"/>
      <w:bookmarkStart w:id="1840" w:name="_Toc158585617"/>
      <w:bookmarkStart w:id="1841" w:name="_Toc158948768"/>
      <w:bookmarkStart w:id="1842" w:name="_Toc158585618"/>
      <w:bookmarkStart w:id="1843" w:name="_Toc158948769"/>
      <w:bookmarkStart w:id="1844" w:name="_Toc158585619"/>
      <w:bookmarkStart w:id="1845" w:name="_Toc158948770"/>
      <w:bookmarkStart w:id="1846" w:name="_Toc158585620"/>
      <w:bookmarkStart w:id="1847" w:name="_Toc158948771"/>
      <w:bookmarkStart w:id="1848" w:name="_Toc158585621"/>
      <w:bookmarkStart w:id="1849" w:name="_Toc158948772"/>
      <w:bookmarkStart w:id="1850" w:name="_Toc158585622"/>
      <w:bookmarkStart w:id="1851" w:name="_Toc158948773"/>
      <w:bookmarkStart w:id="1852" w:name="_Toc158585623"/>
      <w:bookmarkStart w:id="1853" w:name="_Toc158948774"/>
      <w:bookmarkStart w:id="1854" w:name="_Toc158585624"/>
      <w:bookmarkStart w:id="1855" w:name="_Toc158948775"/>
      <w:bookmarkStart w:id="1856" w:name="_Toc158585625"/>
      <w:bookmarkStart w:id="1857" w:name="_Toc158948776"/>
      <w:bookmarkStart w:id="1858" w:name="_Toc158585626"/>
      <w:bookmarkStart w:id="1859" w:name="_Toc158948777"/>
      <w:bookmarkStart w:id="1860" w:name="_Toc158585627"/>
      <w:bookmarkStart w:id="1861" w:name="_Toc158948778"/>
      <w:bookmarkStart w:id="1862" w:name="_Toc158585628"/>
      <w:bookmarkStart w:id="1863" w:name="_Toc158948779"/>
      <w:bookmarkStart w:id="1864" w:name="_Toc158585629"/>
      <w:bookmarkStart w:id="1865" w:name="_Toc158948780"/>
      <w:bookmarkStart w:id="1866" w:name="_Toc158585630"/>
      <w:bookmarkStart w:id="1867" w:name="_Toc158948781"/>
      <w:bookmarkStart w:id="1868" w:name="_Toc158585631"/>
      <w:bookmarkStart w:id="1869" w:name="_Toc158948782"/>
      <w:bookmarkStart w:id="1870" w:name="_Toc158585632"/>
      <w:bookmarkStart w:id="1871" w:name="_Toc158948783"/>
      <w:bookmarkStart w:id="1872" w:name="_Toc158585633"/>
      <w:bookmarkStart w:id="1873" w:name="_Toc158948784"/>
      <w:bookmarkStart w:id="1874" w:name="_Toc158585634"/>
      <w:bookmarkStart w:id="1875" w:name="_Toc158948785"/>
      <w:bookmarkStart w:id="1876" w:name="_Toc158585635"/>
      <w:bookmarkStart w:id="1877" w:name="_Toc158948786"/>
      <w:bookmarkStart w:id="1878" w:name="_Toc158585636"/>
      <w:bookmarkStart w:id="1879" w:name="_Toc158948787"/>
      <w:bookmarkStart w:id="1880" w:name="_Toc158585637"/>
      <w:bookmarkStart w:id="1881" w:name="_Toc158948788"/>
      <w:bookmarkStart w:id="1882" w:name="_Toc158585638"/>
      <w:bookmarkStart w:id="1883" w:name="_Toc158948789"/>
      <w:bookmarkStart w:id="1884" w:name="_Toc158585639"/>
      <w:bookmarkStart w:id="1885" w:name="_Toc158948790"/>
      <w:bookmarkStart w:id="1886" w:name="_Toc158585640"/>
      <w:bookmarkStart w:id="1887" w:name="_Toc158948791"/>
      <w:bookmarkStart w:id="1888" w:name="_Toc158585641"/>
      <w:bookmarkStart w:id="1889" w:name="_Toc158948792"/>
      <w:bookmarkStart w:id="1890" w:name="_Toc158585642"/>
      <w:bookmarkStart w:id="1891" w:name="_Toc158948793"/>
      <w:bookmarkStart w:id="1892" w:name="_Toc158585643"/>
      <w:bookmarkStart w:id="1893" w:name="_Toc158948794"/>
      <w:bookmarkStart w:id="1894" w:name="_Toc158585644"/>
      <w:bookmarkStart w:id="1895" w:name="_Toc158948795"/>
      <w:bookmarkStart w:id="1896" w:name="_Toc158585645"/>
      <w:bookmarkStart w:id="1897" w:name="_Toc158948796"/>
      <w:bookmarkStart w:id="1898" w:name="_Toc158585646"/>
      <w:bookmarkStart w:id="1899" w:name="_Toc158948797"/>
      <w:bookmarkStart w:id="1900" w:name="_Toc158585647"/>
      <w:bookmarkStart w:id="1901" w:name="_Toc158948798"/>
      <w:bookmarkStart w:id="1902" w:name="_Toc158585648"/>
      <w:bookmarkStart w:id="1903" w:name="_Toc158948799"/>
      <w:bookmarkStart w:id="1904" w:name="_Toc158585649"/>
      <w:bookmarkStart w:id="1905" w:name="_Toc158948800"/>
      <w:bookmarkStart w:id="1906" w:name="_Toc158585650"/>
      <w:bookmarkStart w:id="1907" w:name="_Toc158948801"/>
      <w:bookmarkStart w:id="1908" w:name="_Toc158585651"/>
      <w:bookmarkStart w:id="1909" w:name="_Toc158948802"/>
      <w:bookmarkStart w:id="1910" w:name="_Toc158585652"/>
      <w:bookmarkStart w:id="1911" w:name="_Toc158948803"/>
      <w:bookmarkStart w:id="1912" w:name="_Toc158585653"/>
      <w:bookmarkStart w:id="1913" w:name="_Toc158948804"/>
      <w:bookmarkStart w:id="1914" w:name="_Toc158585654"/>
      <w:bookmarkStart w:id="1915" w:name="_Toc158948805"/>
      <w:bookmarkStart w:id="1916" w:name="_Toc158585655"/>
      <w:bookmarkStart w:id="1917" w:name="_Toc158948806"/>
      <w:bookmarkStart w:id="1918" w:name="_Toc158585656"/>
      <w:bookmarkStart w:id="1919" w:name="_Toc158948807"/>
      <w:bookmarkStart w:id="1920" w:name="_Toc158585657"/>
      <w:bookmarkStart w:id="1921" w:name="_Toc158948808"/>
      <w:bookmarkStart w:id="1922" w:name="_Toc158585658"/>
      <w:bookmarkStart w:id="1923" w:name="_Toc158948809"/>
      <w:bookmarkStart w:id="1924" w:name="_Toc158585659"/>
      <w:bookmarkStart w:id="1925" w:name="_Toc158948810"/>
      <w:bookmarkStart w:id="1926" w:name="_Toc158585660"/>
      <w:bookmarkStart w:id="1927" w:name="_Toc158948811"/>
      <w:bookmarkStart w:id="1928" w:name="_Toc158585661"/>
      <w:bookmarkStart w:id="1929" w:name="_Toc158948812"/>
      <w:bookmarkStart w:id="1930" w:name="_Toc158585662"/>
      <w:bookmarkStart w:id="1931" w:name="_Toc158948813"/>
      <w:bookmarkStart w:id="1932" w:name="_Toc158585663"/>
      <w:bookmarkStart w:id="1933" w:name="_Toc158948814"/>
      <w:bookmarkStart w:id="1934" w:name="_Toc158585664"/>
      <w:bookmarkStart w:id="1935" w:name="_Toc158948815"/>
      <w:bookmarkStart w:id="1936" w:name="_Toc158585665"/>
      <w:bookmarkStart w:id="1937" w:name="_Toc158948816"/>
      <w:bookmarkStart w:id="1938" w:name="_Toc158585666"/>
      <w:bookmarkStart w:id="1939" w:name="_Toc158948817"/>
      <w:bookmarkStart w:id="1940" w:name="_Toc158585667"/>
      <w:bookmarkStart w:id="1941" w:name="_Toc158948818"/>
      <w:bookmarkStart w:id="1942" w:name="_Toc158585668"/>
      <w:bookmarkStart w:id="1943" w:name="_Toc158948819"/>
      <w:bookmarkStart w:id="1944" w:name="_Toc158585669"/>
      <w:bookmarkStart w:id="1945" w:name="_Toc158948820"/>
      <w:bookmarkStart w:id="1946" w:name="_Toc158585670"/>
      <w:bookmarkStart w:id="1947" w:name="_Toc158948821"/>
      <w:bookmarkStart w:id="1948" w:name="_Toc158585671"/>
      <w:bookmarkStart w:id="1949" w:name="_Toc158948822"/>
      <w:bookmarkStart w:id="1950" w:name="_Toc158585672"/>
      <w:bookmarkStart w:id="1951" w:name="_Toc158948823"/>
      <w:bookmarkStart w:id="1952" w:name="_Toc158585673"/>
      <w:bookmarkStart w:id="1953" w:name="_Toc158948824"/>
      <w:bookmarkStart w:id="1954" w:name="_Toc158585674"/>
      <w:bookmarkStart w:id="1955" w:name="_Toc158948825"/>
      <w:bookmarkStart w:id="1956" w:name="_Toc158585675"/>
      <w:bookmarkStart w:id="1957" w:name="_Toc158948826"/>
      <w:bookmarkStart w:id="1958" w:name="_Toc158585676"/>
      <w:bookmarkStart w:id="1959" w:name="_Toc158948827"/>
      <w:bookmarkStart w:id="1960" w:name="_Toc158585677"/>
      <w:bookmarkStart w:id="1961" w:name="_Toc158948828"/>
      <w:bookmarkStart w:id="1962" w:name="_Toc158585678"/>
      <w:bookmarkStart w:id="1963" w:name="_Toc158948829"/>
      <w:bookmarkStart w:id="1964" w:name="_Toc158585679"/>
      <w:bookmarkStart w:id="1965" w:name="_Toc158948830"/>
      <w:bookmarkStart w:id="1966" w:name="_Toc158585680"/>
      <w:bookmarkStart w:id="1967" w:name="_Toc158948831"/>
      <w:bookmarkStart w:id="1968" w:name="_Toc158585681"/>
      <w:bookmarkStart w:id="1969" w:name="_Toc158948832"/>
      <w:bookmarkStart w:id="1970" w:name="_Toc158585682"/>
      <w:bookmarkStart w:id="1971" w:name="_Toc158948833"/>
      <w:bookmarkStart w:id="1972" w:name="_Toc158585683"/>
      <w:bookmarkStart w:id="1973" w:name="_Toc158948834"/>
      <w:bookmarkStart w:id="1974" w:name="_Toc158585684"/>
      <w:bookmarkStart w:id="1975" w:name="_Toc158948835"/>
      <w:bookmarkStart w:id="1976" w:name="_Toc158585685"/>
      <w:bookmarkStart w:id="1977" w:name="_Toc158948836"/>
      <w:bookmarkStart w:id="1978" w:name="_Toc158585686"/>
      <w:bookmarkStart w:id="1979" w:name="_Toc158948837"/>
      <w:bookmarkStart w:id="1980" w:name="_Toc158585687"/>
      <w:bookmarkStart w:id="1981" w:name="_Toc158948838"/>
      <w:bookmarkStart w:id="1982" w:name="_Toc158585688"/>
      <w:bookmarkStart w:id="1983" w:name="_Toc158948839"/>
      <w:bookmarkStart w:id="1984" w:name="_Toc158585689"/>
      <w:bookmarkStart w:id="1985" w:name="_Toc158948840"/>
      <w:bookmarkStart w:id="1986" w:name="_Toc158585690"/>
      <w:bookmarkStart w:id="1987" w:name="_Toc158948841"/>
      <w:bookmarkStart w:id="1988" w:name="_Toc158585691"/>
      <w:bookmarkStart w:id="1989" w:name="_Toc158948842"/>
      <w:bookmarkStart w:id="1990" w:name="_Toc158585692"/>
      <w:bookmarkStart w:id="1991" w:name="_Toc158948843"/>
      <w:bookmarkStart w:id="1992" w:name="_Toc158585693"/>
      <w:bookmarkStart w:id="1993" w:name="_Toc158948844"/>
      <w:bookmarkStart w:id="1994" w:name="_Toc158585694"/>
      <w:bookmarkStart w:id="1995" w:name="_Toc158948845"/>
      <w:bookmarkStart w:id="1996" w:name="_Toc158585695"/>
      <w:bookmarkStart w:id="1997" w:name="_Toc158948846"/>
      <w:bookmarkStart w:id="1998" w:name="_Toc158585696"/>
      <w:bookmarkStart w:id="1999" w:name="_Toc158948847"/>
      <w:bookmarkStart w:id="2000" w:name="_Toc158585697"/>
      <w:bookmarkStart w:id="2001" w:name="_Toc158948848"/>
      <w:bookmarkStart w:id="2002" w:name="_Toc158585698"/>
      <w:bookmarkStart w:id="2003" w:name="_Toc158948849"/>
      <w:bookmarkStart w:id="2004" w:name="_Toc158585699"/>
      <w:bookmarkStart w:id="2005" w:name="_Toc158948850"/>
      <w:bookmarkStart w:id="2006" w:name="_Toc158585700"/>
      <w:bookmarkStart w:id="2007" w:name="_Toc158948851"/>
      <w:bookmarkStart w:id="2008" w:name="_Toc158585701"/>
      <w:bookmarkStart w:id="2009" w:name="_Toc158948852"/>
      <w:bookmarkStart w:id="2010" w:name="_Toc158585702"/>
      <w:bookmarkStart w:id="2011" w:name="_Toc158948853"/>
      <w:bookmarkStart w:id="2012" w:name="_Toc158585703"/>
      <w:bookmarkStart w:id="2013" w:name="_Toc158948854"/>
      <w:bookmarkStart w:id="2014" w:name="_Toc158585704"/>
      <w:bookmarkStart w:id="2015" w:name="_Toc158948855"/>
      <w:bookmarkStart w:id="2016" w:name="_Toc158585705"/>
      <w:bookmarkStart w:id="2017" w:name="_Toc158948856"/>
      <w:bookmarkStart w:id="2018" w:name="_Toc158585706"/>
      <w:bookmarkStart w:id="2019" w:name="_Toc158948857"/>
      <w:bookmarkStart w:id="2020" w:name="_Toc158585707"/>
      <w:bookmarkStart w:id="2021" w:name="_Toc158948858"/>
      <w:bookmarkStart w:id="2022" w:name="_Toc158585708"/>
      <w:bookmarkStart w:id="2023" w:name="_Toc158948859"/>
      <w:bookmarkStart w:id="2024" w:name="_Toc158585709"/>
      <w:bookmarkStart w:id="2025" w:name="_Toc158948860"/>
      <w:bookmarkStart w:id="2026" w:name="_Toc158585710"/>
      <w:bookmarkStart w:id="2027" w:name="_Toc158948861"/>
      <w:bookmarkStart w:id="2028" w:name="_Toc158585711"/>
      <w:bookmarkStart w:id="2029" w:name="_Toc158948862"/>
      <w:bookmarkStart w:id="2030" w:name="_Toc158585712"/>
      <w:bookmarkStart w:id="2031" w:name="_Toc158948863"/>
      <w:bookmarkStart w:id="2032" w:name="_Toc158585713"/>
      <w:bookmarkStart w:id="2033" w:name="_Toc158948864"/>
      <w:bookmarkStart w:id="2034" w:name="_Toc158585714"/>
      <w:bookmarkStart w:id="2035" w:name="_Toc158948865"/>
      <w:bookmarkStart w:id="2036" w:name="_Toc158585715"/>
      <w:bookmarkStart w:id="2037" w:name="_Toc158948866"/>
      <w:bookmarkStart w:id="2038" w:name="_Toc158585716"/>
      <w:bookmarkStart w:id="2039" w:name="_Toc158948867"/>
      <w:bookmarkStart w:id="2040" w:name="_Toc158585717"/>
      <w:bookmarkStart w:id="2041" w:name="_Toc158948868"/>
      <w:bookmarkStart w:id="2042" w:name="_Toc158585718"/>
      <w:bookmarkStart w:id="2043" w:name="_Toc158948869"/>
      <w:bookmarkStart w:id="2044" w:name="_Toc158585719"/>
      <w:bookmarkStart w:id="2045" w:name="_Toc158948870"/>
      <w:bookmarkStart w:id="2046" w:name="_Toc158585720"/>
      <w:bookmarkStart w:id="2047" w:name="_Toc158948871"/>
      <w:bookmarkStart w:id="2048" w:name="_Toc412810799"/>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r w:rsidRPr="00CF30EA">
        <w:rPr>
          <w:lang w:val="en-GB"/>
        </w:rPr>
        <w:t xml:space="preserve">Figure </w:t>
      </w:r>
      <w:r w:rsidR="002D3C15">
        <w:rPr>
          <w:lang w:val="en-GB"/>
        </w:rPr>
        <w:t>B</w:t>
      </w:r>
      <w:r w:rsidR="00D3479C">
        <w:rPr>
          <w:lang w:val="en-GB"/>
        </w:rPr>
        <w:t>-</w:t>
      </w:r>
      <w:r w:rsidRPr="00CF30EA">
        <w:rPr>
          <w:lang w:val="en-GB"/>
        </w:rPr>
        <w:t xml:space="preserve">1 depicts the various components of the S-111 model. The Meta-features and Exchange Set Metadata components are empty because S-111 does not define any meta-features or extend S-100 </w:t>
      </w:r>
      <w:r w:rsidR="00D3479C">
        <w:rPr>
          <w:lang w:val="en-GB"/>
        </w:rPr>
        <w:t>E</w:t>
      </w:r>
      <w:r w:rsidRPr="00CF30EA">
        <w:rPr>
          <w:lang w:val="en-GB"/>
        </w:rPr>
        <w:t xml:space="preserve">xchange </w:t>
      </w:r>
      <w:r w:rsidR="00D3479C">
        <w:rPr>
          <w:lang w:val="en-GB"/>
        </w:rPr>
        <w:t>C</w:t>
      </w:r>
      <w:r w:rsidRPr="00CF30EA">
        <w:rPr>
          <w:lang w:val="en-GB"/>
        </w:rPr>
        <w:t xml:space="preserve">atalogue classes. Figure </w:t>
      </w:r>
      <w:r w:rsidR="002D3C15">
        <w:rPr>
          <w:lang w:val="en-GB"/>
        </w:rPr>
        <w:t>B</w:t>
      </w:r>
      <w:r w:rsidRPr="00CF30EA">
        <w:rPr>
          <w:lang w:val="en-GB"/>
        </w:rPr>
        <w:t>-2 depicts the derivation of the S-111 packages from various S</w:t>
      </w:r>
      <w:r w:rsidR="002D3C15">
        <w:rPr>
          <w:lang w:val="en-GB"/>
        </w:rPr>
        <w:noBreakHyphen/>
      </w:r>
      <w:r w:rsidRPr="00CF30EA">
        <w:rPr>
          <w:lang w:val="en-GB"/>
        </w:rPr>
        <w:t>100 components.</w:t>
      </w:r>
    </w:p>
    <w:p w14:paraId="3EDE9124" w14:textId="77777777" w:rsidR="00F25C08" w:rsidRPr="00CF30EA" w:rsidRDefault="003D5FF4" w:rsidP="00F25C08">
      <w:pPr>
        <w:keepNext/>
        <w:jc w:val="center"/>
        <w:rPr>
          <w:lang w:val="en-GB"/>
        </w:rPr>
      </w:pPr>
      <w:r w:rsidRPr="00CF30EA">
        <w:rPr>
          <w:noProof/>
          <w:lang w:val="fr-FR" w:eastAsia="fr-FR"/>
        </w:rPr>
        <w:drawing>
          <wp:inline distT="0" distB="0" distL="0" distR="0" wp14:anchorId="38513703" wp14:editId="6DAD2060">
            <wp:extent cx="5705475" cy="34540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92">
                      <a:extLst>
                        <a:ext uri="{28A0092B-C50C-407E-A947-70E740481C1C}">
                          <a14:useLocalDpi xmlns:a14="http://schemas.microsoft.com/office/drawing/2010/main" val="0"/>
                        </a:ext>
                      </a:extLst>
                    </a:blip>
                    <a:stretch>
                      <a:fillRect/>
                    </a:stretch>
                  </pic:blipFill>
                  <pic:spPr>
                    <a:xfrm>
                      <a:off x="0" y="0"/>
                      <a:ext cx="5708153" cy="3455706"/>
                    </a:xfrm>
                    <a:prstGeom prst="rect">
                      <a:avLst/>
                    </a:prstGeom>
                  </pic:spPr>
                </pic:pic>
              </a:graphicData>
            </a:graphic>
          </wp:inline>
        </w:drawing>
      </w:r>
    </w:p>
    <w:p w14:paraId="17FB8377" w14:textId="0FEAC366" w:rsidR="003D5FF4" w:rsidRPr="00D3479C" w:rsidRDefault="00F25C08" w:rsidP="00D3479C">
      <w:pPr>
        <w:spacing w:before="120" w:after="120" w:line="240" w:lineRule="auto"/>
        <w:jc w:val="center"/>
        <w:rPr>
          <w:b/>
          <w:bCs/>
          <w:sz w:val="18"/>
          <w:szCs w:val="18"/>
          <w:lang w:val="en-GB"/>
        </w:rPr>
      </w:pPr>
      <w:r w:rsidRPr="00D3479C">
        <w:rPr>
          <w:b/>
          <w:bCs/>
          <w:sz w:val="18"/>
          <w:szCs w:val="18"/>
          <w:lang w:val="en-GB"/>
        </w:rPr>
        <w:t xml:space="preserve">Figure </w:t>
      </w:r>
      <w:r w:rsidR="005004E8">
        <w:rPr>
          <w:b/>
          <w:bCs/>
          <w:sz w:val="18"/>
          <w:szCs w:val="18"/>
          <w:lang w:val="en-GB"/>
        </w:rPr>
        <w:t>B-1</w:t>
      </w:r>
      <w:r w:rsidRPr="00D3479C">
        <w:rPr>
          <w:b/>
          <w:bCs/>
          <w:sz w:val="18"/>
          <w:szCs w:val="18"/>
          <w:lang w:val="en-GB"/>
        </w:rPr>
        <w:t xml:space="preserve"> </w:t>
      </w:r>
      <w:r w:rsidR="00D3479C">
        <w:rPr>
          <w:b/>
          <w:bCs/>
          <w:sz w:val="18"/>
          <w:szCs w:val="18"/>
          <w:lang w:val="en-GB"/>
        </w:rPr>
        <w:t xml:space="preserve">– </w:t>
      </w:r>
      <w:r w:rsidRPr="00D3479C">
        <w:rPr>
          <w:b/>
          <w:bCs/>
          <w:sz w:val="18"/>
          <w:szCs w:val="18"/>
          <w:lang w:val="en-GB"/>
        </w:rPr>
        <w:t>S-111 Model components</w:t>
      </w:r>
    </w:p>
    <w:p w14:paraId="1D2567CD" w14:textId="013AA049" w:rsidR="003D5FF4" w:rsidRPr="00CF30EA" w:rsidRDefault="003D5FF4" w:rsidP="008C5983">
      <w:pPr>
        <w:rPr>
          <w:lang w:val="en-GB"/>
        </w:rPr>
      </w:pPr>
    </w:p>
    <w:p w14:paraId="4FEE99D0" w14:textId="77777777" w:rsidR="00850AF2" w:rsidRPr="00CF30EA" w:rsidRDefault="003D5FF4" w:rsidP="00850AF2">
      <w:pPr>
        <w:keepNext/>
        <w:jc w:val="center"/>
        <w:rPr>
          <w:lang w:val="en-GB"/>
        </w:rPr>
      </w:pPr>
      <w:r w:rsidRPr="00CF30EA">
        <w:rPr>
          <w:noProof/>
          <w:lang w:val="fr-FR" w:eastAsia="fr-FR"/>
        </w:rPr>
        <w:lastRenderedPageBreak/>
        <w:drawing>
          <wp:inline distT="0" distB="0" distL="0" distR="0" wp14:anchorId="7175B1C8" wp14:editId="7388ACDD">
            <wp:extent cx="4675659" cy="4030740"/>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93">
                      <a:extLst>
                        <a:ext uri="{28A0092B-C50C-407E-A947-70E740481C1C}">
                          <a14:useLocalDpi xmlns:a14="http://schemas.microsoft.com/office/drawing/2010/main" val="0"/>
                        </a:ext>
                      </a:extLst>
                    </a:blip>
                    <a:stretch>
                      <a:fillRect/>
                    </a:stretch>
                  </pic:blipFill>
                  <pic:spPr>
                    <a:xfrm>
                      <a:off x="0" y="0"/>
                      <a:ext cx="4675659" cy="4030740"/>
                    </a:xfrm>
                    <a:prstGeom prst="rect">
                      <a:avLst/>
                    </a:prstGeom>
                  </pic:spPr>
                </pic:pic>
              </a:graphicData>
            </a:graphic>
          </wp:inline>
        </w:drawing>
      </w:r>
    </w:p>
    <w:p w14:paraId="4123C92A" w14:textId="3E41C96B" w:rsidR="003D5FF4" w:rsidRPr="00D3479C" w:rsidRDefault="00850AF2" w:rsidP="00D3479C">
      <w:pPr>
        <w:spacing w:before="120" w:after="120" w:line="240" w:lineRule="auto"/>
        <w:jc w:val="center"/>
        <w:rPr>
          <w:b/>
          <w:bCs/>
          <w:sz w:val="18"/>
          <w:szCs w:val="18"/>
          <w:lang w:val="en-GB"/>
        </w:rPr>
      </w:pPr>
      <w:r w:rsidRPr="00D3479C">
        <w:rPr>
          <w:b/>
          <w:bCs/>
          <w:sz w:val="18"/>
          <w:szCs w:val="18"/>
          <w:lang w:val="en-GB"/>
        </w:rPr>
        <w:t xml:space="preserve">Figure </w:t>
      </w:r>
      <w:r w:rsidR="002E7240">
        <w:rPr>
          <w:b/>
          <w:bCs/>
          <w:sz w:val="18"/>
          <w:szCs w:val="18"/>
          <w:lang w:val="en-GB"/>
        </w:rPr>
        <w:t>B-2</w:t>
      </w:r>
      <w:r w:rsidRPr="00D3479C">
        <w:rPr>
          <w:b/>
          <w:bCs/>
          <w:sz w:val="18"/>
          <w:szCs w:val="18"/>
          <w:lang w:val="en-GB"/>
        </w:rPr>
        <w:t xml:space="preserve"> </w:t>
      </w:r>
      <w:r w:rsidR="00D3479C">
        <w:rPr>
          <w:b/>
          <w:bCs/>
          <w:sz w:val="18"/>
          <w:szCs w:val="18"/>
          <w:lang w:val="en-GB"/>
        </w:rPr>
        <w:t xml:space="preserve">– </w:t>
      </w:r>
      <w:r w:rsidRPr="00D3479C">
        <w:rPr>
          <w:b/>
          <w:bCs/>
          <w:sz w:val="18"/>
          <w:szCs w:val="18"/>
          <w:lang w:val="en-GB"/>
        </w:rPr>
        <w:t>Derivations from S-100</w:t>
      </w:r>
    </w:p>
    <w:p w14:paraId="075326BA" w14:textId="7CD8DAF8" w:rsidR="007162BB" w:rsidRPr="00CF30EA" w:rsidRDefault="007162BB" w:rsidP="00D3479C">
      <w:pPr>
        <w:spacing w:after="120" w:line="240" w:lineRule="auto"/>
        <w:rPr>
          <w:lang w:val="en-GB"/>
        </w:rPr>
      </w:pPr>
      <w:r w:rsidRPr="00CF30EA">
        <w:rPr>
          <w:lang w:val="en-GB"/>
        </w:rPr>
        <w:t xml:space="preserve">Figure </w:t>
      </w:r>
      <w:r w:rsidR="002D3C15">
        <w:rPr>
          <w:lang w:val="en-GB"/>
        </w:rPr>
        <w:t>B</w:t>
      </w:r>
      <w:r w:rsidRPr="00CF30EA">
        <w:rPr>
          <w:lang w:val="en-GB"/>
        </w:rPr>
        <w:t xml:space="preserve">-3 depicts the coverage types used in </w:t>
      </w:r>
      <w:r w:rsidR="00D8092E" w:rsidRPr="00CF30EA">
        <w:rPr>
          <w:lang w:val="en-GB"/>
        </w:rPr>
        <w:t>S-111</w:t>
      </w:r>
      <w:r w:rsidRPr="00CF30EA">
        <w:rPr>
          <w:lang w:val="en-GB"/>
        </w:rPr>
        <w:t xml:space="preserve"> and their realizations from the conceptual coverages in S-100 Part 8 and ISO 19123. This is a more detailed version of </w:t>
      </w:r>
      <w:r w:rsidR="00FB74F7" w:rsidRPr="00CF30EA">
        <w:rPr>
          <w:highlight w:val="yellow"/>
          <w:lang w:val="en-GB"/>
        </w:rPr>
        <w:fldChar w:fldCharType="begin"/>
      </w:r>
      <w:r w:rsidR="00FB74F7" w:rsidRPr="00CF30EA">
        <w:rPr>
          <w:lang w:val="en-GB"/>
        </w:rPr>
        <w:instrText xml:space="preserve"> REF _Ref112783821 \h </w:instrText>
      </w:r>
      <w:r w:rsidR="00FB74F7" w:rsidRPr="00CF30EA">
        <w:rPr>
          <w:highlight w:val="yellow"/>
          <w:lang w:val="en-GB"/>
        </w:rPr>
      </w:r>
      <w:r w:rsidR="00FB74F7" w:rsidRPr="00CF30EA">
        <w:rPr>
          <w:highlight w:val="yellow"/>
          <w:lang w:val="en-GB"/>
        </w:rPr>
        <w:fldChar w:fldCharType="separate"/>
      </w:r>
      <w:r w:rsidR="00D33763" w:rsidRPr="00346E0B">
        <w:rPr>
          <w:b/>
          <w:bCs/>
          <w:sz w:val="18"/>
          <w:szCs w:val="18"/>
          <w:lang w:val="en-GB"/>
        </w:rPr>
        <w:t xml:space="preserve">Figure </w:t>
      </w:r>
      <w:r w:rsidR="00D33763">
        <w:rPr>
          <w:b/>
          <w:bCs/>
          <w:noProof/>
          <w:sz w:val="18"/>
          <w:szCs w:val="18"/>
          <w:lang w:val="en-GB"/>
        </w:rPr>
        <w:t>4</w:t>
      </w:r>
      <w:r w:rsidR="00D33763">
        <w:rPr>
          <w:b/>
          <w:bCs/>
          <w:sz w:val="18"/>
          <w:szCs w:val="18"/>
          <w:lang w:val="en-GB"/>
        </w:rPr>
        <w:t>-</w:t>
      </w:r>
      <w:r w:rsidR="00D33763">
        <w:rPr>
          <w:b/>
          <w:bCs/>
          <w:noProof/>
          <w:sz w:val="18"/>
          <w:szCs w:val="18"/>
          <w:lang w:val="en-GB"/>
        </w:rPr>
        <w:t>2</w:t>
      </w:r>
      <w:r w:rsidR="00FB74F7" w:rsidRPr="00CF30EA">
        <w:rPr>
          <w:highlight w:val="yellow"/>
          <w:lang w:val="en-GB"/>
        </w:rPr>
        <w:fldChar w:fldCharType="end"/>
      </w:r>
      <w:r w:rsidRPr="00CF30EA">
        <w:rPr>
          <w:lang w:val="en-GB"/>
        </w:rPr>
        <w:t xml:space="preserve">. Note that the realizations are not directly from the Part 8 and ISO 19123 classes, but via corresponding notional classes for the HDF5 implementations of the various data coding formats (not included in this diagram). For example, </w:t>
      </w:r>
      <w:r w:rsidRPr="00CF30EA">
        <w:rPr>
          <w:b/>
          <w:bCs/>
          <w:lang w:val="en-GB"/>
        </w:rPr>
        <w:t>S1</w:t>
      </w:r>
      <w:r w:rsidR="0052773D" w:rsidRPr="00CF30EA">
        <w:rPr>
          <w:b/>
          <w:bCs/>
          <w:lang w:val="en-GB"/>
        </w:rPr>
        <w:t>11</w:t>
      </w:r>
      <w:r w:rsidRPr="00CF30EA">
        <w:rPr>
          <w:b/>
          <w:bCs/>
          <w:lang w:val="en-GB"/>
        </w:rPr>
        <w:t>_RegularGrid</w:t>
      </w:r>
      <w:r w:rsidRPr="00CF30EA">
        <w:rPr>
          <w:lang w:val="en-GB"/>
        </w:rPr>
        <w:t xml:space="preserve"> is a notional extension of a notional S-100 class Part10c::S100_HDF_RegularGrid which encapsulates the encoding of </w:t>
      </w:r>
      <w:r w:rsidRPr="00CF30EA">
        <w:rPr>
          <w:i/>
          <w:iCs/>
          <w:lang w:val="en-GB"/>
        </w:rPr>
        <w:t>dataCodingFormat</w:t>
      </w:r>
      <w:r w:rsidRPr="00CF30EA">
        <w:rPr>
          <w:lang w:val="en-GB"/>
        </w:rPr>
        <w:t xml:space="preserve"> 2 in HDF5. The notional classes are omitted to reduce diagram clutter.</w:t>
      </w:r>
    </w:p>
    <w:p w14:paraId="1C015D4D" w14:textId="77777777" w:rsidR="007162BB" w:rsidRPr="00CF30EA" w:rsidRDefault="007162BB" w:rsidP="00D3479C">
      <w:pPr>
        <w:spacing w:after="60" w:line="240" w:lineRule="auto"/>
        <w:rPr>
          <w:lang w:val="en-GB"/>
        </w:rPr>
      </w:pPr>
      <w:r w:rsidRPr="00CF30EA">
        <w:rPr>
          <w:lang w:val="en-GB"/>
        </w:rPr>
        <w:t>The implementation of most attributes in the S-100 Part 8 model by S-100 Part 10c closely follows the names and types of the attributes. Certain attributes in the S-100 Part 8 and ISO 19123 models are simplified in S-100 Part 10c HDF5 implementation, as follows:</w:t>
      </w:r>
    </w:p>
    <w:p w14:paraId="7B65217F" w14:textId="77777777" w:rsidR="007162BB" w:rsidRPr="00CF30EA" w:rsidRDefault="007162BB" w:rsidP="00D3479C">
      <w:pPr>
        <w:pStyle w:val="ListParagraph"/>
        <w:numPr>
          <w:ilvl w:val="0"/>
          <w:numId w:val="34"/>
        </w:numPr>
        <w:spacing w:after="0" w:line="240" w:lineRule="auto"/>
        <w:ind w:left="284" w:hanging="284"/>
        <w:rPr>
          <w:lang w:val="en-GB"/>
        </w:rPr>
      </w:pPr>
      <w:r w:rsidRPr="00CF30EA">
        <w:rPr>
          <w:lang w:val="en-GB"/>
        </w:rPr>
        <w:t>HDF5 Regular Grid and Ungeorectified Grid (data coding formats 2 and 3) implement S100_Grid and CV_ReferenceableGrid respectively:</w:t>
      </w:r>
    </w:p>
    <w:p w14:paraId="71C2ECC3" w14:textId="77777777" w:rsidR="007162BB" w:rsidRPr="00CF30EA" w:rsidRDefault="007162BB" w:rsidP="00D919EB">
      <w:pPr>
        <w:pStyle w:val="ListParagraph"/>
        <w:numPr>
          <w:ilvl w:val="1"/>
          <w:numId w:val="34"/>
        </w:numPr>
        <w:spacing w:after="0" w:line="240" w:lineRule="auto"/>
        <w:ind w:left="567" w:hanging="283"/>
        <w:rPr>
          <w:lang w:val="en-GB"/>
        </w:rPr>
      </w:pPr>
      <w:r w:rsidRPr="00CF30EA">
        <w:rPr>
          <w:lang w:val="en-GB"/>
        </w:rPr>
        <w:t xml:space="preserve">The attribute </w:t>
      </w:r>
      <w:r w:rsidRPr="00CF30EA">
        <w:rPr>
          <w:i/>
          <w:iCs/>
          <w:lang w:val="en-GB"/>
        </w:rPr>
        <w:t>origin</w:t>
      </w:r>
      <w:r w:rsidRPr="00CF30EA">
        <w:rPr>
          <w:lang w:val="en-GB"/>
        </w:rPr>
        <w:t xml:space="preserve"> is implemented in the form of two HDF5 attributes, </w:t>
      </w:r>
      <w:r w:rsidRPr="00CF30EA">
        <w:rPr>
          <w:i/>
          <w:iCs/>
          <w:lang w:val="en-GB"/>
        </w:rPr>
        <w:t>gridOriginLatitude</w:t>
      </w:r>
      <w:r w:rsidRPr="00CF30EA">
        <w:rPr>
          <w:lang w:val="en-GB"/>
        </w:rPr>
        <w:t xml:space="preserve"> and </w:t>
      </w:r>
      <w:r w:rsidRPr="00CF30EA">
        <w:rPr>
          <w:i/>
          <w:iCs/>
          <w:lang w:val="en-GB"/>
        </w:rPr>
        <w:t>gridOriginLongitude</w:t>
      </w:r>
      <w:r w:rsidRPr="00CF30EA">
        <w:rPr>
          <w:lang w:val="en-GB"/>
        </w:rPr>
        <w:t>.</w:t>
      </w:r>
    </w:p>
    <w:p w14:paraId="5E01D6C5" w14:textId="77777777" w:rsidR="007162BB" w:rsidRPr="00CF30EA" w:rsidRDefault="007162BB" w:rsidP="00D919EB">
      <w:pPr>
        <w:pStyle w:val="ListParagraph"/>
        <w:numPr>
          <w:ilvl w:val="1"/>
          <w:numId w:val="34"/>
        </w:numPr>
        <w:spacing w:after="60" w:line="240" w:lineRule="auto"/>
        <w:ind w:left="567" w:hanging="283"/>
        <w:rPr>
          <w:lang w:val="en-GB"/>
        </w:rPr>
      </w:pPr>
      <w:r w:rsidRPr="00CF30EA">
        <w:rPr>
          <w:lang w:val="en-GB"/>
        </w:rPr>
        <w:t xml:space="preserve">The attribute </w:t>
      </w:r>
      <w:r w:rsidRPr="00CF30EA">
        <w:rPr>
          <w:i/>
          <w:iCs/>
          <w:lang w:val="en-GB"/>
        </w:rPr>
        <w:t>offsetVectors</w:t>
      </w:r>
      <w:r w:rsidRPr="00CF30EA">
        <w:rPr>
          <w:lang w:val="en-GB"/>
        </w:rPr>
        <w:t xml:space="preserve"> is implemented in the form of two HDF5 attributes, </w:t>
      </w:r>
      <w:r w:rsidRPr="00CF30EA">
        <w:rPr>
          <w:i/>
          <w:iCs/>
          <w:lang w:val="en-GB"/>
        </w:rPr>
        <w:t>gridSpacingLongitudinal</w:t>
      </w:r>
      <w:r w:rsidRPr="00CF30EA">
        <w:rPr>
          <w:lang w:val="en-GB"/>
        </w:rPr>
        <w:t xml:space="preserve"> and </w:t>
      </w:r>
      <w:r w:rsidRPr="00CF30EA">
        <w:rPr>
          <w:i/>
          <w:iCs/>
          <w:lang w:val="en-GB"/>
        </w:rPr>
        <w:t>gridSpacingLatitudinal</w:t>
      </w:r>
      <w:r w:rsidRPr="00CF30EA">
        <w:rPr>
          <w:lang w:val="en-GB"/>
        </w:rPr>
        <w:t>.</w:t>
      </w:r>
    </w:p>
    <w:p w14:paraId="72D9255A" w14:textId="25449B46" w:rsidR="007162BB" w:rsidRPr="00CF30EA" w:rsidRDefault="007162BB" w:rsidP="00D3479C">
      <w:pPr>
        <w:pStyle w:val="ListParagraph"/>
        <w:numPr>
          <w:ilvl w:val="0"/>
          <w:numId w:val="34"/>
        </w:numPr>
        <w:spacing w:line="240" w:lineRule="auto"/>
        <w:ind w:left="284" w:hanging="284"/>
        <w:rPr>
          <w:lang w:val="en-GB"/>
        </w:rPr>
      </w:pPr>
      <w:r w:rsidRPr="00CF30EA">
        <w:rPr>
          <w:lang w:val="en-GB"/>
        </w:rPr>
        <w:t xml:space="preserve">The </w:t>
      </w:r>
      <w:r w:rsidRPr="00CF30EA">
        <w:rPr>
          <w:i/>
          <w:iCs/>
          <w:lang w:val="en-GB"/>
        </w:rPr>
        <w:t>rangeType</w:t>
      </w:r>
      <w:r w:rsidRPr="00CF30EA">
        <w:rPr>
          <w:lang w:val="en-GB"/>
        </w:rPr>
        <w:t xml:space="preserve"> attribute common to all coverage types is implemented implicitly in the S-100 </w:t>
      </w:r>
      <w:r w:rsidR="00D919EB">
        <w:rPr>
          <w:lang w:val="en-GB"/>
        </w:rPr>
        <w:t>F</w:t>
      </w:r>
      <w:r w:rsidRPr="00CF30EA">
        <w:rPr>
          <w:lang w:val="en-GB"/>
        </w:rPr>
        <w:t xml:space="preserve">eature </w:t>
      </w:r>
      <w:r w:rsidR="00D919EB">
        <w:rPr>
          <w:lang w:val="en-GB"/>
        </w:rPr>
        <w:t>C</w:t>
      </w:r>
      <w:r w:rsidRPr="00CF30EA">
        <w:rPr>
          <w:lang w:val="en-GB"/>
        </w:rPr>
        <w:t xml:space="preserve">atalogue’s binding of attributes to a feature and in the name/datatype information in feature information datasets in the </w:t>
      </w:r>
      <w:r w:rsidR="00D919EB">
        <w:rPr>
          <w:lang w:val="en-GB"/>
        </w:rPr>
        <w:t>F</w:t>
      </w:r>
      <w:r w:rsidRPr="00CF30EA">
        <w:rPr>
          <w:lang w:val="en-GB"/>
        </w:rPr>
        <w:t xml:space="preserve">eature </w:t>
      </w:r>
      <w:r w:rsidR="00D919EB">
        <w:rPr>
          <w:lang w:val="en-GB"/>
        </w:rPr>
        <w:t>I</w:t>
      </w:r>
      <w:r w:rsidRPr="00CF30EA">
        <w:rPr>
          <w:lang w:val="en-GB"/>
        </w:rPr>
        <w:t>nformation group (S-100</w:t>
      </w:r>
      <w:r w:rsidR="00D919EB">
        <w:rPr>
          <w:lang w:val="en-GB"/>
        </w:rPr>
        <w:t xml:space="preserve"> Part 10c,</w:t>
      </w:r>
      <w:r w:rsidRPr="00CF30EA">
        <w:rPr>
          <w:lang w:val="en-GB"/>
        </w:rPr>
        <w:t xml:space="preserve"> Table 10c-8).</w:t>
      </w:r>
    </w:p>
    <w:p w14:paraId="44C8E08F" w14:textId="77777777" w:rsidR="00FB74F7" w:rsidRPr="00CF30EA" w:rsidRDefault="00FB74F7" w:rsidP="00D3479C">
      <w:pPr>
        <w:spacing w:after="120" w:line="240" w:lineRule="auto"/>
        <w:ind w:left="284" w:hanging="284"/>
        <w:rPr>
          <w:highlight w:val="yellow"/>
          <w:lang w:val="en-GB"/>
        </w:rPr>
        <w:sectPr w:rsidR="00FB74F7" w:rsidRPr="00CF30EA" w:rsidSect="00A07674">
          <w:headerReference w:type="even" r:id="rId94"/>
          <w:headerReference w:type="default" r:id="rId95"/>
          <w:footerReference w:type="even" r:id="rId96"/>
          <w:footerReference w:type="default" r:id="rId97"/>
          <w:pgSz w:w="11906" w:h="16838" w:code="9"/>
          <w:pgMar w:top="1440" w:right="1440" w:bottom="1440" w:left="1440" w:header="720" w:footer="720" w:gutter="0"/>
          <w:cols w:space="720"/>
          <w:docGrid w:linePitch="360"/>
        </w:sectPr>
      </w:pPr>
    </w:p>
    <w:p w14:paraId="018EA2B7" w14:textId="161528BF" w:rsidR="00FB74F7" w:rsidRPr="00CF30EA" w:rsidRDefault="00FB74F7" w:rsidP="008C5983">
      <w:pPr>
        <w:rPr>
          <w:highlight w:val="yellow"/>
          <w:lang w:val="en-GB"/>
        </w:rPr>
      </w:pPr>
    </w:p>
    <w:p w14:paraId="29FE94A5" w14:textId="77777777" w:rsidR="00FB74F7" w:rsidRPr="00CF30EA" w:rsidRDefault="00FB74F7" w:rsidP="00FB74F7">
      <w:pPr>
        <w:keepNext/>
        <w:jc w:val="center"/>
        <w:rPr>
          <w:lang w:val="en-GB"/>
        </w:rPr>
      </w:pPr>
      <w:r w:rsidRPr="00CF30EA">
        <w:rPr>
          <w:noProof/>
          <w:lang w:val="fr-FR" w:eastAsia="fr-FR"/>
        </w:rPr>
        <w:drawing>
          <wp:inline distT="0" distB="0" distL="0" distR="0" wp14:anchorId="699ABC7D" wp14:editId="7BBE201E">
            <wp:extent cx="8705850" cy="3275114"/>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98">
                      <a:extLst>
                        <a:ext uri="{28A0092B-C50C-407E-A947-70E740481C1C}">
                          <a14:useLocalDpi xmlns:a14="http://schemas.microsoft.com/office/drawing/2010/main" val="0"/>
                        </a:ext>
                      </a:extLst>
                    </a:blip>
                    <a:stretch>
                      <a:fillRect/>
                    </a:stretch>
                  </pic:blipFill>
                  <pic:spPr>
                    <a:xfrm>
                      <a:off x="0" y="0"/>
                      <a:ext cx="8709466" cy="3276474"/>
                    </a:xfrm>
                    <a:prstGeom prst="rect">
                      <a:avLst/>
                    </a:prstGeom>
                  </pic:spPr>
                </pic:pic>
              </a:graphicData>
            </a:graphic>
          </wp:inline>
        </w:drawing>
      </w:r>
    </w:p>
    <w:p w14:paraId="50361703" w14:textId="265558C7" w:rsidR="007162BB" w:rsidRPr="00D919EB" w:rsidRDefault="00FB74F7" w:rsidP="00D919EB">
      <w:pPr>
        <w:spacing w:before="120" w:after="120" w:line="240" w:lineRule="auto"/>
        <w:jc w:val="center"/>
        <w:rPr>
          <w:b/>
          <w:bCs/>
          <w:sz w:val="18"/>
          <w:szCs w:val="18"/>
          <w:lang w:val="en-GB"/>
        </w:rPr>
      </w:pPr>
      <w:r w:rsidRPr="00D919EB">
        <w:rPr>
          <w:b/>
          <w:bCs/>
          <w:sz w:val="18"/>
          <w:szCs w:val="18"/>
          <w:lang w:val="en-GB"/>
        </w:rPr>
        <w:t>Figure</w:t>
      </w:r>
      <w:r w:rsidR="00251AC8" w:rsidRPr="00D919EB">
        <w:rPr>
          <w:b/>
          <w:bCs/>
          <w:sz w:val="18"/>
          <w:szCs w:val="18"/>
          <w:lang w:val="en-GB"/>
        </w:rPr>
        <w:t xml:space="preserve"> </w:t>
      </w:r>
      <w:r w:rsidR="002D3C15">
        <w:rPr>
          <w:b/>
          <w:bCs/>
          <w:sz w:val="18"/>
          <w:szCs w:val="18"/>
          <w:lang w:val="en-GB"/>
        </w:rPr>
        <w:t>B</w:t>
      </w:r>
      <w:r w:rsidR="00D919EB">
        <w:rPr>
          <w:b/>
          <w:bCs/>
          <w:sz w:val="18"/>
          <w:szCs w:val="18"/>
          <w:lang w:val="en-GB"/>
        </w:rPr>
        <w:t>-</w:t>
      </w:r>
      <w:r w:rsidR="00086F26" w:rsidRPr="00D919EB">
        <w:rPr>
          <w:b/>
          <w:bCs/>
          <w:sz w:val="18"/>
          <w:szCs w:val="18"/>
          <w:lang w:val="en-GB"/>
        </w:rPr>
        <w:t xml:space="preserve">3 </w:t>
      </w:r>
      <w:r w:rsidR="00251AC8" w:rsidRPr="00D919EB">
        <w:rPr>
          <w:b/>
          <w:bCs/>
          <w:sz w:val="18"/>
          <w:szCs w:val="18"/>
          <w:lang w:val="en-GB"/>
        </w:rPr>
        <w:t>Spatial Types – Coverages with Realizations from S-100 Part 8 and ISO 19123</w:t>
      </w:r>
    </w:p>
    <w:p w14:paraId="453F1643" w14:textId="611255AD" w:rsidR="004115CF" w:rsidRDefault="004115CF">
      <w:pPr>
        <w:spacing w:after="0" w:line="240" w:lineRule="auto"/>
        <w:jc w:val="left"/>
        <w:rPr>
          <w:rFonts w:cs="Arial"/>
          <w:b/>
          <w:bCs/>
          <w:sz w:val="18"/>
          <w:szCs w:val="18"/>
          <w:lang w:val="en-GB"/>
        </w:rPr>
      </w:pPr>
      <w:r>
        <w:rPr>
          <w:rFonts w:cs="Arial"/>
          <w:b/>
          <w:bCs/>
          <w:sz w:val="18"/>
          <w:szCs w:val="18"/>
          <w:lang w:val="en-GB"/>
        </w:rPr>
        <w:br w:type="page"/>
      </w:r>
    </w:p>
    <w:p w14:paraId="0B6A1B96" w14:textId="77777777" w:rsidR="004115CF" w:rsidRPr="00E61AD8" w:rsidRDefault="004115CF" w:rsidP="004115CF">
      <w:pPr>
        <w:spacing w:line="240" w:lineRule="auto"/>
        <w:rPr>
          <w:lang w:val="en-US"/>
        </w:rPr>
      </w:pPr>
    </w:p>
    <w:p w14:paraId="00B0F913" w14:textId="77777777" w:rsidR="004115CF" w:rsidRPr="00E61AD8" w:rsidRDefault="004115CF" w:rsidP="004115CF">
      <w:pPr>
        <w:spacing w:line="240" w:lineRule="auto"/>
        <w:rPr>
          <w:lang w:val="en-US"/>
        </w:rPr>
      </w:pPr>
    </w:p>
    <w:p w14:paraId="20500E7E" w14:textId="77777777" w:rsidR="004115CF" w:rsidRPr="00E61AD8" w:rsidRDefault="004115CF" w:rsidP="004115CF">
      <w:pPr>
        <w:spacing w:line="240" w:lineRule="auto"/>
        <w:rPr>
          <w:lang w:val="en-US"/>
        </w:rPr>
      </w:pPr>
    </w:p>
    <w:p w14:paraId="3A48C148" w14:textId="77777777" w:rsidR="004115CF" w:rsidRPr="00E61AD8" w:rsidRDefault="004115CF" w:rsidP="004115CF">
      <w:pPr>
        <w:spacing w:line="240" w:lineRule="auto"/>
        <w:rPr>
          <w:lang w:val="en-US"/>
        </w:rPr>
      </w:pPr>
    </w:p>
    <w:p w14:paraId="142BAD68" w14:textId="77777777" w:rsidR="004115CF" w:rsidRPr="00E61AD8" w:rsidRDefault="004115CF" w:rsidP="004115CF">
      <w:pPr>
        <w:spacing w:line="240" w:lineRule="auto"/>
        <w:rPr>
          <w:lang w:val="en-US"/>
        </w:rPr>
      </w:pPr>
    </w:p>
    <w:p w14:paraId="6AA81A16" w14:textId="77777777" w:rsidR="004115CF" w:rsidRPr="00E61AD8" w:rsidRDefault="004115CF" w:rsidP="004115CF">
      <w:pPr>
        <w:spacing w:line="240" w:lineRule="auto"/>
        <w:rPr>
          <w:lang w:val="en-US"/>
        </w:rPr>
      </w:pPr>
    </w:p>
    <w:p w14:paraId="4DFDBDBF" w14:textId="77777777" w:rsidR="004115CF" w:rsidRPr="00E61AD8" w:rsidRDefault="004115CF" w:rsidP="004115CF">
      <w:pPr>
        <w:spacing w:line="240" w:lineRule="auto"/>
        <w:rPr>
          <w:lang w:val="en-US"/>
        </w:rPr>
      </w:pPr>
    </w:p>
    <w:p w14:paraId="1A65169D" w14:textId="77777777" w:rsidR="004115CF" w:rsidRPr="00E61AD8" w:rsidRDefault="004115CF" w:rsidP="004115CF">
      <w:pPr>
        <w:spacing w:line="240" w:lineRule="auto"/>
        <w:rPr>
          <w:lang w:val="en-US"/>
        </w:rPr>
      </w:pPr>
    </w:p>
    <w:p w14:paraId="332150CA" w14:textId="77777777" w:rsidR="004115CF" w:rsidRPr="00E61AD8" w:rsidRDefault="004115CF" w:rsidP="004115CF">
      <w:pPr>
        <w:framePr w:w="4406" w:hSpace="238" w:vSpace="238" w:wrap="notBeside" w:vAnchor="text" w:hAnchor="text" w:xAlign="center"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center"/>
        <w:rPr>
          <w:rFonts w:eastAsia="Times New Roman"/>
          <w:sz w:val="22"/>
          <w:lang w:eastAsia="en-GB"/>
        </w:rPr>
      </w:pPr>
      <w:r w:rsidRPr="00E61AD8">
        <w:rPr>
          <w:rFonts w:eastAsia="Times New Roman"/>
          <w:sz w:val="22"/>
          <w:lang w:eastAsia="en-GB"/>
        </w:rPr>
        <w:t>Page intentionally left blank</w:t>
      </w:r>
    </w:p>
    <w:p w14:paraId="176DCA28" w14:textId="77777777" w:rsidR="00FB74F7" w:rsidRDefault="00FB74F7" w:rsidP="00D919EB">
      <w:pPr>
        <w:spacing w:before="120" w:after="120" w:line="240" w:lineRule="auto"/>
        <w:rPr>
          <w:rFonts w:cs="Arial"/>
          <w:b/>
          <w:bCs/>
          <w:sz w:val="18"/>
          <w:szCs w:val="18"/>
          <w:lang w:val="en-GB"/>
        </w:rPr>
      </w:pPr>
    </w:p>
    <w:p w14:paraId="7D4BD409" w14:textId="77777777" w:rsidR="004115CF" w:rsidRDefault="004115CF" w:rsidP="004115CF">
      <w:pPr>
        <w:spacing w:after="120" w:line="240" w:lineRule="auto"/>
        <w:rPr>
          <w:rFonts w:cs="Arial"/>
          <w:b/>
          <w:bCs/>
          <w:sz w:val="18"/>
          <w:szCs w:val="18"/>
          <w:lang w:val="en-GB"/>
        </w:rPr>
      </w:pPr>
    </w:p>
    <w:p w14:paraId="79E7FD15" w14:textId="77777777" w:rsidR="004115CF" w:rsidRPr="00D919EB" w:rsidRDefault="004115CF" w:rsidP="004115CF">
      <w:pPr>
        <w:spacing w:after="120" w:line="240" w:lineRule="auto"/>
        <w:rPr>
          <w:rFonts w:cs="Arial"/>
          <w:b/>
          <w:bCs/>
          <w:sz w:val="18"/>
          <w:szCs w:val="18"/>
          <w:lang w:val="en-GB"/>
        </w:rPr>
        <w:sectPr w:rsidR="004115CF" w:rsidRPr="00D919EB" w:rsidSect="00A07674">
          <w:headerReference w:type="even" r:id="rId99"/>
          <w:headerReference w:type="default" r:id="rId100"/>
          <w:footerReference w:type="even" r:id="rId101"/>
          <w:footerReference w:type="default" r:id="rId102"/>
          <w:pgSz w:w="16838" w:h="11906" w:orient="landscape" w:code="9"/>
          <w:pgMar w:top="1440" w:right="1440" w:bottom="1440" w:left="1440" w:header="720" w:footer="720" w:gutter="0"/>
          <w:cols w:space="720"/>
          <w:docGrid w:linePitch="360"/>
        </w:sectPr>
      </w:pPr>
    </w:p>
    <w:p w14:paraId="727ACDB9" w14:textId="4D94AF8E" w:rsidR="002451D3" w:rsidRPr="00CF30EA" w:rsidRDefault="00446605" w:rsidP="00D919EB">
      <w:pPr>
        <w:spacing w:after="120" w:line="240" w:lineRule="auto"/>
        <w:rPr>
          <w:rFonts w:cs="Arial"/>
          <w:lang w:val="en-GB"/>
        </w:rPr>
      </w:pPr>
      <w:r w:rsidRPr="00CF30EA">
        <w:rPr>
          <w:rFonts w:cs="Arial"/>
          <w:lang w:val="en-GB"/>
        </w:rPr>
        <w:lastRenderedPageBreak/>
        <w:t xml:space="preserve">Figure </w:t>
      </w:r>
      <w:r w:rsidR="002D3C15">
        <w:rPr>
          <w:rFonts w:cs="Arial"/>
          <w:lang w:val="en-GB"/>
        </w:rPr>
        <w:t>B</w:t>
      </w:r>
      <w:r w:rsidR="00D919EB">
        <w:rPr>
          <w:rFonts w:cs="Arial"/>
          <w:lang w:val="en-GB"/>
        </w:rPr>
        <w:t>-</w:t>
      </w:r>
      <w:r w:rsidRPr="00CF30EA">
        <w:rPr>
          <w:rFonts w:cs="Arial"/>
          <w:lang w:val="en-GB"/>
        </w:rPr>
        <w:t xml:space="preserve">4 depicts the single domain feature type. </w:t>
      </w:r>
      <w:r w:rsidR="002451D3" w:rsidRPr="00CF30EA">
        <w:rPr>
          <w:rFonts w:cs="Arial"/>
          <w:lang w:val="en-GB"/>
        </w:rPr>
        <w:t xml:space="preserve">The </w:t>
      </w:r>
      <w:r w:rsidR="002451D3" w:rsidRPr="00CF30EA">
        <w:rPr>
          <w:rFonts w:cs="Arial"/>
          <w:b/>
          <w:bCs/>
          <w:lang w:val="en-GB"/>
        </w:rPr>
        <w:t>SurfaceCurrent</w:t>
      </w:r>
      <w:r w:rsidR="002451D3" w:rsidRPr="00CF30EA">
        <w:rPr>
          <w:rFonts w:cs="Arial"/>
          <w:lang w:val="en-GB"/>
        </w:rPr>
        <w:t xml:space="preserve"> feature class (Figure </w:t>
      </w:r>
      <w:r w:rsidR="002D3C15">
        <w:rPr>
          <w:rFonts w:cs="Arial"/>
          <w:lang w:val="en-GB"/>
        </w:rPr>
        <w:t>B</w:t>
      </w:r>
      <w:r w:rsidR="00D919EB">
        <w:rPr>
          <w:rFonts w:cs="Arial"/>
          <w:lang w:val="en-GB"/>
        </w:rPr>
        <w:t>-</w:t>
      </w:r>
      <w:r w:rsidR="00E73CEE">
        <w:rPr>
          <w:rFonts w:cs="Arial"/>
          <w:lang w:val="en-GB"/>
        </w:rPr>
        <w:t>4</w:t>
      </w:r>
      <w:r w:rsidR="002451D3" w:rsidRPr="00CF30EA">
        <w:rPr>
          <w:rFonts w:cs="Arial"/>
          <w:lang w:val="en-GB"/>
        </w:rPr>
        <w:t xml:space="preserve">) has two mandatory attributes: </w:t>
      </w:r>
      <w:r w:rsidR="002451D3" w:rsidRPr="00CF30EA">
        <w:rPr>
          <w:rFonts w:cs="Arial"/>
          <w:i/>
          <w:lang w:val="en-GB"/>
        </w:rPr>
        <w:t>surfaceCurrentSpeed</w:t>
      </w:r>
      <w:r w:rsidR="002451D3" w:rsidRPr="00CF30EA">
        <w:rPr>
          <w:rFonts w:cs="Arial"/>
          <w:lang w:val="en-GB"/>
        </w:rPr>
        <w:t xml:space="preserve"> and </w:t>
      </w:r>
      <w:r w:rsidR="002451D3" w:rsidRPr="00CF30EA">
        <w:rPr>
          <w:rFonts w:cs="Arial"/>
          <w:i/>
          <w:lang w:val="en-GB"/>
        </w:rPr>
        <w:t>surfaceCurrentDirection</w:t>
      </w:r>
      <w:r w:rsidR="002451D3" w:rsidRPr="00CF30EA">
        <w:rPr>
          <w:rFonts w:cs="Arial"/>
          <w:lang w:val="en-GB"/>
        </w:rPr>
        <w:t xml:space="preserve">. These variables capture the speed of current over ground and the general direction of the current at the location of the data. </w:t>
      </w:r>
      <w:r w:rsidR="00E73CEE">
        <w:rPr>
          <w:rFonts w:cs="Arial"/>
          <w:lang w:val="en-GB"/>
        </w:rPr>
        <w:t xml:space="preserve">It also has three optional attributes: </w:t>
      </w:r>
      <w:r w:rsidR="00E73CEE" w:rsidRPr="00E73CEE">
        <w:rPr>
          <w:rFonts w:cs="Arial"/>
          <w:i/>
          <w:iCs/>
          <w:lang w:val="en-GB"/>
        </w:rPr>
        <w:t>surfaceCurrentTime</w:t>
      </w:r>
      <w:r w:rsidR="00E73CEE">
        <w:rPr>
          <w:rFonts w:cs="Arial"/>
          <w:lang w:val="en-GB"/>
        </w:rPr>
        <w:t xml:space="preserve">, </w:t>
      </w:r>
      <w:r w:rsidR="00E73CEE" w:rsidRPr="00E73CEE">
        <w:rPr>
          <w:rFonts w:cs="Arial"/>
          <w:i/>
          <w:iCs/>
          <w:lang w:val="en-GB"/>
        </w:rPr>
        <w:t>speedUncertainty</w:t>
      </w:r>
      <w:r w:rsidR="00E73CEE">
        <w:rPr>
          <w:rFonts w:cs="Arial"/>
          <w:lang w:val="en-GB"/>
        </w:rPr>
        <w:t xml:space="preserve">, and </w:t>
      </w:r>
      <w:r w:rsidR="00E73CEE" w:rsidRPr="00E73CEE">
        <w:rPr>
          <w:rFonts w:cs="Arial"/>
          <w:i/>
          <w:iCs/>
          <w:lang w:val="en-GB"/>
        </w:rPr>
        <w:t>directionUncertainty</w:t>
      </w:r>
      <w:r w:rsidR="00E73CEE">
        <w:rPr>
          <w:rFonts w:cs="Arial"/>
          <w:lang w:val="en-GB"/>
        </w:rPr>
        <w:t xml:space="preserve">. </w:t>
      </w:r>
      <w:r w:rsidRPr="00CF30EA">
        <w:rPr>
          <w:rFonts w:cs="Arial"/>
          <w:lang w:val="en-GB"/>
        </w:rPr>
        <w:t>An</w:t>
      </w:r>
      <w:r w:rsidR="002451D3" w:rsidRPr="00CF30EA">
        <w:rPr>
          <w:rFonts w:cs="Arial"/>
          <w:lang w:val="en-GB"/>
        </w:rPr>
        <w:t xml:space="preserve"> instance of </w:t>
      </w:r>
      <w:r w:rsidRPr="00CF30EA">
        <w:rPr>
          <w:rFonts w:cs="Arial"/>
          <w:b/>
          <w:bCs/>
          <w:lang w:val="en-GB"/>
        </w:rPr>
        <w:t>S</w:t>
      </w:r>
      <w:r w:rsidR="002451D3" w:rsidRPr="00CF30EA">
        <w:rPr>
          <w:rFonts w:cs="Arial"/>
          <w:b/>
          <w:bCs/>
          <w:lang w:val="en-GB"/>
        </w:rPr>
        <w:t>urface</w:t>
      </w:r>
      <w:r w:rsidRPr="00CF30EA">
        <w:rPr>
          <w:rFonts w:cs="Arial"/>
          <w:b/>
          <w:bCs/>
          <w:lang w:val="en-GB"/>
        </w:rPr>
        <w:t>C</w:t>
      </w:r>
      <w:r w:rsidR="002451D3" w:rsidRPr="00CF30EA">
        <w:rPr>
          <w:rFonts w:cs="Arial"/>
          <w:b/>
          <w:bCs/>
          <w:lang w:val="en-GB"/>
        </w:rPr>
        <w:t>urrent</w:t>
      </w:r>
      <w:r w:rsidR="002451D3" w:rsidRPr="00CF30EA">
        <w:rPr>
          <w:rFonts w:cs="Arial"/>
          <w:lang w:val="en-GB"/>
        </w:rPr>
        <w:t xml:space="preserve"> may be part of a time series, as described in the metadata. </w:t>
      </w:r>
    </w:p>
    <w:p w14:paraId="573F308C" w14:textId="77777777" w:rsidR="00093274" w:rsidRPr="00CF30EA" w:rsidRDefault="00C95CE3" w:rsidP="00093274">
      <w:pPr>
        <w:keepNext/>
        <w:spacing w:before="120" w:line="240" w:lineRule="auto"/>
        <w:jc w:val="center"/>
        <w:rPr>
          <w:lang w:val="en-GB"/>
        </w:rPr>
      </w:pPr>
      <w:r w:rsidRPr="00CF30EA">
        <w:rPr>
          <w:rFonts w:cs="Arial"/>
          <w:noProof/>
          <w:sz w:val="22"/>
          <w:lang w:val="fr-FR" w:eastAsia="fr-FR"/>
        </w:rPr>
        <w:drawing>
          <wp:inline distT="0" distB="0" distL="0" distR="0" wp14:anchorId="2A34469E" wp14:editId="7350CB99">
            <wp:extent cx="2438400" cy="131781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448562" cy="1323304"/>
                    </a:xfrm>
                    <a:prstGeom prst="rect">
                      <a:avLst/>
                    </a:prstGeom>
                    <a:noFill/>
                    <a:ln>
                      <a:noFill/>
                    </a:ln>
                  </pic:spPr>
                </pic:pic>
              </a:graphicData>
            </a:graphic>
          </wp:inline>
        </w:drawing>
      </w:r>
    </w:p>
    <w:p w14:paraId="2E3644DA" w14:textId="5C1FB267" w:rsidR="00093274" w:rsidRPr="008031E5" w:rsidRDefault="00093274" w:rsidP="008031E5">
      <w:pPr>
        <w:spacing w:before="120" w:after="120" w:line="240" w:lineRule="auto"/>
        <w:jc w:val="center"/>
        <w:rPr>
          <w:b/>
          <w:bCs/>
          <w:sz w:val="18"/>
          <w:szCs w:val="18"/>
          <w:lang w:val="en-GB"/>
        </w:rPr>
      </w:pPr>
      <w:r w:rsidRPr="008031E5">
        <w:rPr>
          <w:b/>
          <w:bCs/>
          <w:sz w:val="18"/>
          <w:szCs w:val="18"/>
          <w:lang w:val="en-GB"/>
        </w:rPr>
        <w:t xml:space="preserve">Figure </w:t>
      </w:r>
      <w:r w:rsidR="002D3C15">
        <w:rPr>
          <w:b/>
          <w:bCs/>
          <w:sz w:val="18"/>
          <w:szCs w:val="18"/>
          <w:lang w:val="en-GB"/>
        </w:rPr>
        <w:t>B</w:t>
      </w:r>
      <w:r w:rsidR="008031E5">
        <w:rPr>
          <w:b/>
          <w:bCs/>
          <w:sz w:val="18"/>
          <w:szCs w:val="18"/>
          <w:lang w:val="en-GB"/>
        </w:rPr>
        <w:t>-</w:t>
      </w:r>
      <w:r w:rsidR="00086F26" w:rsidRPr="008031E5">
        <w:rPr>
          <w:b/>
          <w:bCs/>
          <w:sz w:val="18"/>
          <w:szCs w:val="18"/>
          <w:lang w:val="en-GB"/>
        </w:rPr>
        <w:t xml:space="preserve">4 </w:t>
      </w:r>
      <w:r w:rsidR="008031E5">
        <w:rPr>
          <w:b/>
          <w:bCs/>
          <w:sz w:val="18"/>
          <w:szCs w:val="18"/>
          <w:lang w:val="en-GB"/>
        </w:rPr>
        <w:t xml:space="preserve">– </w:t>
      </w:r>
      <w:r w:rsidRPr="008031E5">
        <w:rPr>
          <w:b/>
          <w:bCs/>
          <w:sz w:val="18"/>
          <w:szCs w:val="18"/>
          <w:lang w:val="en-GB"/>
        </w:rPr>
        <w:t xml:space="preserve">Surface Current </w:t>
      </w:r>
      <w:r w:rsidR="008031E5">
        <w:rPr>
          <w:b/>
          <w:bCs/>
          <w:sz w:val="18"/>
          <w:szCs w:val="18"/>
          <w:lang w:val="en-GB"/>
        </w:rPr>
        <w:t>f</w:t>
      </w:r>
      <w:r w:rsidRPr="008031E5">
        <w:rPr>
          <w:b/>
          <w:bCs/>
          <w:sz w:val="18"/>
          <w:szCs w:val="18"/>
          <w:lang w:val="en-GB"/>
        </w:rPr>
        <w:t xml:space="preserve">eature </w:t>
      </w:r>
      <w:r w:rsidR="008031E5">
        <w:rPr>
          <w:b/>
          <w:bCs/>
          <w:sz w:val="18"/>
          <w:szCs w:val="18"/>
          <w:lang w:val="en-GB"/>
        </w:rPr>
        <w:t>c</w:t>
      </w:r>
      <w:r w:rsidRPr="008031E5">
        <w:rPr>
          <w:b/>
          <w:bCs/>
          <w:sz w:val="18"/>
          <w:szCs w:val="18"/>
          <w:lang w:val="en-GB"/>
        </w:rPr>
        <w:t>lass</w:t>
      </w:r>
    </w:p>
    <w:p w14:paraId="4EA2D99D" w14:textId="470BEEC3" w:rsidR="002626E6" w:rsidRPr="00CF30EA" w:rsidRDefault="002626E6" w:rsidP="008031E5">
      <w:pPr>
        <w:spacing w:after="120" w:line="240" w:lineRule="auto"/>
        <w:rPr>
          <w:lang w:val="en-GB"/>
        </w:rPr>
      </w:pPr>
      <w:r w:rsidRPr="00CF30EA">
        <w:rPr>
          <w:lang w:val="en-GB"/>
        </w:rPr>
        <w:t xml:space="preserve">Figure </w:t>
      </w:r>
      <w:r w:rsidR="002D3C15">
        <w:rPr>
          <w:lang w:val="en-GB"/>
        </w:rPr>
        <w:t>B</w:t>
      </w:r>
      <w:r w:rsidR="008031E5">
        <w:rPr>
          <w:lang w:val="en-GB"/>
        </w:rPr>
        <w:t>-</w:t>
      </w:r>
      <w:r w:rsidRPr="00CF30EA">
        <w:rPr>
          <w:lang w:val="en-GB"/>
        </w:rPr>
        <w:t xml:space="preserve">5 depicts the external </w:t>
      </w:r>
      <w:r w:rsidR="008031E5">
        <w:rPr>
          <w:lang w:val="en-GB"/>
        </w:rPr>
        <w:t>C</w:t>
      </w:r>
      <w:r w:rsidRPr="00CF30EA">
        <w:rPr>
          <w:lang w:val="en-GB"/>
        </w:rPr>
        <w:t xml:space="preserve">atalogue metadata classes (the same information as </w:t>
      </w:r>
      <w:r w:rsidR="00F5407F" w:rsidRPr="00CF30EA">
        <w:rPr>
          <w:highlight w:val="yellow"/>
          <w:lang w:val="en-GB"/>
        </w:rPr>
        <w:fldChar w:fldCharType="begin"/>
      </w:r>
      <w:r w:rsidR="00F5407F" w:rsidRPr="00CF30EA">
        <w:rPr>
          <w:lang w:val="en-GB"/>
        </w:rPr>
        <w:instrText xml:space="preserve"> REF _Ref112784832 \h </w:instrText>
      </w:r>
      <w:r w:rsidR="00F5407F" w:rsidRPr="00CF30EA">
        <w:rPr>
          <w:highlight w:val="yellow"/>
          <w:lang w:val="en-GB"/>
        </w:rPr>
      </w:r>
      <w:r w:rsidR="00F5407F" w:rsidRPr="00CF30EA">
        <w:rPr>
          <w:highlight w:val="yellow"/>
          <w:lang w:val="en-GB"/>
        </w:rPr>
        <w:fldChar w:fldCharType="separate"/>
      </w:r>
      <w:r w:rsidR="00D33763" w:rsidRPr="002E0858">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4</w:t>
      </w:r>
      <w:r w:rsidR="00F5407F" w:rsidRPr="00CF30EA">
        <w:rPr>
          <w:highlight w:val="yellow"/>
          <w:lang w:val="en-GB"/>
        </w:rPr>
        <w:fldChar w:fldCharType="end"/>
      </w:r>
      <w:r w:rsidRPr="00CF30EA">
        <w:rPr>
          <w:lang w:val="en-GB"/>
        </w:rPr>
        <w:t>).</w:t>
      </w:r>
    </w:p>
    <w:p w14:paraId="581C137D" w14:textId="60F7BFB9" w:rsidR="002626E6" w:rsidRPr="00CF30EA" w:rsidRDefault="002626E6" w:rsidP="008031E5">
      <w:pPr>
        <w:spacing w:after="120" w:line="240" w:lineRule="auto"/>
        <w:rPr>
          <w:lang w:val="en-GB"/>
        </w:rPr>
      </w:pPr>
      <w:r w:rsidRPr="00CF30EA">
        <w:rPr>
          <w:lang w:val="en-GB"/>
        </w:rPr>
        <w:t xml:space="preserve">Figures </w:t>
      </w:r>
      <w:r w:rsidR="002D3C15">
        <w:rPr>
          <w:lang w:val="en-GB"/>
        </w:rPr>
        <w:t>B</w:t>
      </w:r>
      <w:r w:rsidR="008031E5">
        <w:rPr>
          <w:lang w:val="en-GB"/>
        </w:rPr>
        <w:t>-</w:t>
      </w:r>
      <w:r w:rsidRPr="00CF30EA">
        <w:rPr>
          <w:lang w:val="en-GB"/>
        </w:rPr>
        <w:t xml:space="preserve">6 through </w:t>
      </w:r>
      <w:r w:rsidR="002D3C15">
        <w:rPr>
          <w:lang w:val="en-GB"/>
        </w:rPr>
        <w:t>B</w:t>
      </w:r>
      <w:r w:rsidR="008031E5">
        <w:rPr>
          <w:lang w:val="en-GB"/>
        </w:rPr>
        <w:t>-</w:t>
      </w:r>
      <w:r w:rsidRPr="00CF30EA">
        <w:rPr>
          <w:lang w:val="en-GB"/>
        </w:rPr>
        <w:t xml:space="preserve">10 depict the same information as Figures </w:t>
      </w:r>
      <w:r w:rsidR="002E52C2">
        <w:rPr>
          <w:lang w:val="en-GB"/>
        </w:rPr>
        <w:t>12-6</w:t>
      </w:r>
      <w:r w:rsidRPr="00CF30EA">
        <w:rPr>
          <w:lang w:val="en-GB"/>
        </w:rPr>
        <w:t xml:space="preserve"> through</w:t>
      </w:r>
      <w:r w:rsidR="002E52C2">
        <w:rPr>
          <w:lang w:val="en-GB"/>
        </w:rPr>
        <w:t xml:space="preserve"> 12-9</w:t>
      </w:r>
      <w:r w:rsidRPr="00CF30EA">
        <w:rPr>
          <w:lang w:val="en-GB"/>
        </w:rPr>
        <w:t xml:space="preserve">, organised by coverage type instead of structural level. Different levels in the HDF5 structure (root, feature type, feature instance, and </w:t>
      </w:r>
      <w:r w:rsidR="008031E5" w:rsidRPr="00CF30EA">
        <w:rPr>
          <w:lang w:val="en-GB"/>
        </w:rPr>
        <w:t>value) are</w:t>
      </w:r>
      <w:r w:rsidRPr="00CF30EA">
        <w:rPr>
          <w:lang w:val="en-GB"/>
        </w:rPr>
        <w:t xml:space="preserve"> indicated by backgrounds of different colours.</w:t>
      </w:r>
    </w:p>
    <w:p w14:paraId="61A9D342" w14:textId="22353D40" w:rsidR="008031E5" w:rsidRDefault="008031E5">
      <w:pPr>
        <w:spacing w:after="0" w:line="240" w:lineRule="auto"/>
        <w:jc w:val="left"/>
        <w:rPr>
          <w:lang w:val="en-GB"/>
        </w:rPr>
      </w:pPr>
      <w:r>
        <w:rPr>
          <w:lang w:val="en-GB"/>
        </w:rPr>
        <w:br w:type="page"/>
      </w:r>
    </w:p>
    <w:p w14:paraId="4157B7DC" w14:textId="77777777" w:rsidR="008031E5" w:rsidRDefault="008031E5" w:rsidP="008031E5">
      <w:pPr>
        <w:spacing w:line="240" w:lineRule="auto"/>
      </w:pPr>
    </w:p>
    <w:p w14:paraId="5D355095" w14:textId="77777777" w:rsidR="008031E5" w:rsidRDefault="008031E5" w:rsidP="008031E5">
      <w:pPr>
        <w:spacing w:line="240" w:lineRule="auto"/>
      </w:pPr>
    </w:p>
    <w:p w14:paraId="616156EB" w14:textId="77777777" w:rsidR="008031E5" w:rsidRDefault="008031E5" w:rsidP="008031E5">
      <w:pPr>
        <w:spacing w:line="240" w:lineRule="auto"/>
      </w:pPr>
    </w:p>
    <w:p w14:paraId="6E5059B3" w14:textId="77777777" w:rsidR="008031E5" w:rsidRDefault="008031E5" w:rsidP="008031E5">
      <w:pPr>
        <w:spacing w:line="240" w:lineRule="auto"/>
      </w:pPr>
    </w:p>
    <w:p w14:paraId="1B8E0A30" w14:textId="77777777" w:rsidR="008031E5" w:rsidRDefault="008031E5" w:rsidP="008031E5">
      <w:pPr>
        <w:spacing w:line="240" w:lineRule="auto"/>
      </w:pPr>
    </w:p>
    <w:p w14:paraId="3329851E" w14:textId="77777777" w:rsidR="008031E5" w:rsidRDefault="008031E5" w:rsidP="008031E5">
      <w:pPr>
        <w:spacing w:line="240" w:lineRule="auto"/>
      </w:pPr>
    </w:p>
    <w:p w14:paraId="5AE493C8" w14:textId="77777777" w:rsidR="008031E5" w:rsidRDefault="008031E5" w:rsidP="008031E5">
      <w:pPr>
        <w:spacing w:line="240" w:lineRule="auto"/>
      </w:pPr>
    </w:p>
    <w:p w14:paraId="0E064F3A" w14:textId="77777777" w:rsidR="008031E5" w:rsidRDefault="008031E5" w:rsidP="008031E5">
      <w:pPr>
        <w:spacing w:line="240" w:lineRule="auto"/>
      </w:pPr>
    </w:p>
    <w:p w14:paraId="231A294E" w14:textId="77777777" w:rsidR="008031E5" w:rsidRDefault="008031E5" w:rsidP="008031E5">
      <w:pPr>
        <w:spacing w:line="240" w:lineRule="auto"/>
      </w:pPr>
    </w:p>
    <w:p w14:paraId="3DAF68E2" w14:textId="77777777" w:rsidR="008031E5" w:rsidRDefault="008031E5" w:rsidP="008031E5">
      <w:pPr>
        <w:spacing w:after="0" w:line="240" w:lineRule="auto"/>
      </w:pPr>
    </w:p>
    <w:p w14:paraId="0D576DE3" w14:textId="77777777" w:rsidR="008031E5" w:rsidRDefault="008031E5" w:rsidP="008031E5">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eastAsia="en-GB"/>
        </w:rPr>
      </w:pPr>
      <w:r>
        <w:rPr>
          <w:rFonts w:eastAsia="Times New Roman"/>
          <w:sz w:val="22"/>
          <w:lang w:eastAsia="en-GB"/>
        </w:rPr>
        <w:tab/>
        <w:t>Page intentionally left blank</w:t>
      </w:r>
    </w:p>
    <w:p w14:paraId="6E1F5163" w14:textId="77777777" w:rsidR="008031E5" w:rsidRPr="00054681" w:rsidRDefault="008031E5" w:rsidP="008031E5">
      <w:pPr>
        <w:spacing w:after="0" w:line="240" w:lineRule="auto"/>
      </w:pPr>
    </w:p>
    <w:p w14:paraId="6F7B84A8" w14:textId="77777777" w:rsidR="008031E5" w:rsidRDefault="008031E5" w:rsidP="008031E5">
      <w:pPr>
        <w:spacing w:after="120" w:line="240" w:lineRule="auto"/>
        <w:rPr>
          <w:lang w:val="en-GB"/>
        </w:rPr>
      </w:pPr>
    </w:p>
    <w:p w14:paraId="51C23342" w14:textId="77777777" w:rsidR="008031E5" w:rsidRDefault="008031E5" w:rsidP="008031E5">
      <w:pPr>
        <w:spacing w:after="120" w:line="240" w:lineRule="auto"/>
        <w:rPr>
          <w:lang w:val="en-GB"/>
        </w:rPr>
      </w:pPr>
    </w:p>
    <w:p w14:paraId="0AD6D97A" w14:textId="77777777" w:rsidR="008031E5" w:rsidRPr="00CF30EA" w:rsidRDefault="008031E5" w:rsidP="008031E5">
      <w:pPr>
        <w:spacing w:after="120" w:line="240" w:lineRule="auto"/>
        <w:rPr>
          <w:lang w:val="en-GB"/>
        </w:rPr>
        <w:sectPr w:rsidR="008031E5" w:rsidRPr="00CF30EA" w:rsidSect="00A07674">
          <w:headerReference w:type="even" r:id="rId103"/>
          <w:headerReference w:type="default" r:id="rId104"/>
          <w:footerReference w:type="even" r:id="rId105"/>
          <w:footerReference w:type="default" r:id="rId106"/>
          <w:pgSz w:w="11906" w:h="16838" w:code="9"/>
          <w:pgMar w:top="1440" w:right="1440" w:bottom="1440" w:left="1440" w:header="720" w:footer="720" w:gutter="0"/>
          <w:cols w:space="720"/>
          <w:docGrid w:linePitch="360"/>
        </w:sectPr>
      </w:pPr>
    </w:p>
    <w:p w14:paraId="62BA2654" w14:textId="77777777" w:rsidR="00093274" w:rsidRPr="00CF30EA" w:rsidRDefault="00093274" w:rsidP="005107F1">
      <w:pPr>
        <w:keepNext/>
        <w:keepLines/>
        <w:jc w:val="center"/>
        <w:rPr>
          <w:lang w:val="en-GB"/>
        </w:rPr>
      </w:pPr>
      <w:r w:rsidRPr="00CF30EA">
        <w:rPr>
          <w:noProof/>
          <w:lang w:val="fr-FR" w:eastAsia="fr-FR"/>
        </w:rPr>
        <w:lastRenderedPageBreak/>
        <w:drawing>
          <wp:inline distT="0" distB="0" distL="0" distR="0" wp14:anchorId="5FA7805F" wp14:editId="2CDBE934">
            <wp:extent cx="8505645" cy="5196004"/>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69">
                      <a:extLst>
                        <a:ext uri="{28A0092B-C50C-407E-A947-70E740481C1C}">
                          <a14:useLocalDpi xmlns:a14="http://schemas.microsoft.com/office/drawing/2010/main" val="0"/>
                        </a:ext>
                      </a:extLst>
                    </a:blip>
                    <a:stretch>
                      <a:fillRect/>
                    </a:stretch>
                  </pic:blipFill>
                  <pic:spPr>
                    <a:xfrm>
                      <a:off x="0" y="0"/>
                      <a:ext cx="8535100" cy="5213998"/>
                    </a:xfrm>
                    <a:prstGeom prst="rect">
                      <a:avLst/>
                    </a:prstGeom>
                  </pic:spPr>
                </pic:pic>
              </a:graphicData>
            </a:graphic>
          </wp:inline>
        </w:drawing>
      </w:r>
    </w:p>
    <w:p w14:paraId="4C10F120" w14:textId="7830447A" w:rsidR="005107F1" w:rsidRPr="008031E5" w:rsidRDefault="005107F1" w:rsidP="008031E5">
      <w:pPr>
        <w:keepLines/>
        <w:spacing w:before="120" w:after="120" w:line="240" w:lineRule="auto"/>
        <w:jc w:val="center"/>
        <w:rPr>
          <w:b/>
          <w:bCs/>
          <w:sz w:val="18"/>
          <w:szCs w:val="18"/>
          <w:lang w:val="en-GB"/>
        </w:rPr>
      </w:pPr>
      <w:r w:rsidRPr="008031E5">
        <w:rPr>
          <w:b/>
          <w:bCs/>
          <w:sz w:val="18"/>
          <w:szCs w:val="18"/>
          <w:lang w:val="en-GB"/>
        </w:rPr>
        <w:t xml:space="preserve">Figure </w:t>
      </w:r>
      <w:r w:rsidR="002D3C15">
        <w:rPr>
          <w:b/>
          <w:bCs/>
          <w:sz w:val="18"/>
          <w:szCs w:val="18"/>
          <w:lang w:val="en-GB"/>
        </w:rPr>
        <w:t>B</w:t>
      </w:r>
      <w:r w:rsidR="008031E5">
        <w:rPr>
          <w:b/>
          <w:bCs/>
          <w:sz w:val="18"/>
          <w:szCs w:val="18"/>
          <w:lang w:val="en-GB"/>
        </w:rPr>
        <w:t>-</w:t>
      </w:r>
      <w:r w:rsidRPr="008031E5">
        <w:rPr>
          <w:b/>
          <w:bCs/>
          <w:sz w:val="18"/>
          <w:szCs w:val="18"/>
          <w:lang w:val="en-GB"/>
        </w:rPr>
        <w:t xml:space="preserve">5 </w:t>
      </w:r>
      <w:r w:rsidR="008031E5">
        <w:rPr>
          <w:b/>
          <w:bCs/>
          <w:sz w:val="18"/>
          <w:szCs w:val="18"/>
          <w:lang w:val="en-GB"/>
        </w:rPr>
        <w:t xml:space="preserve">– </w:t>
      </w:r>
      <w:r w:rsidRPr="008031E5">
        <w:rPr>
          <w:b/>
          <w:bCs/>
          <w:sz w:val="18"/>
          <w:szCs w:val="18"/>
          <w:lang w:val="en-GB"/>
        </w:rPr>
        <w:t xml:space="preserve">Exchange </w:t>
      </w:r>
      <w:r w:rsidR="008031E5">
        <w:rPr>
          <w:b/>
          <w:bCs/>
          <w:sz w:val="18"/>
          <w:szCs w:val="18"/>
          <w:lang w:val="en-GB"/>
        </w:rPr>
        <w:t>S</w:t>
      </w:r>
      <w:r w:rsidRPr="008031E5">
        <w:rPr>
          <w:b/>
          <w:bCs/>
          <w:sz w:val="18"/>
          <w:szCs w:val="18"/>
          <w:lang w:val="en-GB"/>
        </w:rPr>
        <w:t>et class details</w:t>
      </w:r>
    </w:p>
    <w:p w14:paraId="44A5B251" w14:textId="251259EF" w:rsidR="005107F1" w:rsidRPr="00CF30EA" w:rsidRDefault="00E05F54" w:rsidP="00B73329">
      <w:pPr>
        <w:keepNext/>
        <w:keepLines/>
        <w:jc w:val="center"/>
        <w:rPr>
          <w:lang w:val="en-GB"/>
        </w:rPr>
      </w:pPr>
      <w:r w:rsidRPr="00CF30EA">
        <w:rPr>
          <w:noProof/>
          <w:lang w:val="fr-FR" w:eastAsia="fr-FR"/>
        </w:rPr>
        <w:lastRenderedPageBreak/>
        <w:drawing>
          <wp:inline distT="0" distB="0" distL="0" distR="0" wp14:anchorId="1DF064EE" wp14:editId="2B37F2AD">
            <wp:extent cx="8643668" cy="5381625"/>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07">
                      <a:extLst>
                        <a:ext uri="{28A0092B-C50C-407E-A947-70E740481C1C}">
                          <a14:useLocalDpi xmlns:a14="http://schemas.microsoft.com/office/drawing/2010/main" val="0"/>
                        </a:ext>
                      </a:extLst>
                    </a:blip>
                    <a:stretch>
                      <a:fillRect/>
                    </a:stretch>
                  </pic:blipFill>
                  <pic:spPr>
                    <a:xfrm>
                      <a:off x="0" y="0"/>
                      <a:ext cx="8685590" cy="5407726"/>
                    </a:xfrm>
                    <a:prstGeom prst="rect">
                      <a:avLst/>
                    </a:prstGeom>
                  </pic:spPr>
                </pic:pic>
              </a:graphicData>
            </a:graphic>
          </wp:inline>
        </w:drawing>
      </w:r>
    </w:p>
    <w:p w14:paraId="021C3F29" w14:textId="625FAB50" w:rsidR="005107F1" w:rsidRPr="002E52C2" w:rsidRDefault="005107F1" w:rsidP="00E04BD2">
      <w:pPr>
        <w:keepNext/>
        <w:keepLines/>
        <w:spacing w:before="120" w:after="120" w:line="240" w:lineRule="auto"/>
        <w:jc w:val="center"/>
        <w:rPr>
          <w:b/>
          <w:bCs/>
          <w:sz w:val="18"/>
          <w:szCs w:val="18"/>
          <w:lang w:val="en-GB"/>
        </w:rPr>
      </w:pPr>
      <w:r w:rsidRPr="002E52C2">
        <w:rPr>
          <w:b/>
          <w:bCs/>
          <w:sz w:val="18"/>
          <w:szCs w:val="18"/>
          <w:lang w:val="en-GB"/>
        </w:rPr>
        <w:t xml:space="preserve">Figure </w:t>
      </w:r>
      <w:r w:rsidR="002D3C15" w:rsidRPr="002E52C2">
        <w:rPr>
          <w:b/>
          <w:bCs/>
          <w:sz w:val="18"/>
          <w:szCs w:val="18"/>
          <w:lang w:val="en-GB"/>
        </w:rPr>
        <w:t>B</w:t>
      </w:r>
      <w:r w:rsidR="00E04BD2" w:rsidRPr="002E52C2">
        <w:rPr>
          <w:b/>
          <w:bCs/>
          <w:sz w:val="18"/>
          <w:szCs w:val="18"/>
          <w:lang w:val="en-GB"/>
        </w:rPr>
        <w:t>-</w:t>
      </w:r>
      <w:r w:rsidRPr="002E52C2">
        <w:rPr>
          <w:b/>
          <w:bCs/>
          <w:sz w:val="18"/>
          <w:szCs w:val="18"/>
          <w:lang w:val="en-GB"/>
        </w:rPr>
        <w:t xml:space="preserve">6 </w:t>
      </w:r>
      <w:r w:rsidR="00E04BD2" w:rsidRPr="002E52C2">
        <w:rPr>
          <w:b/>
          <w:bCs/>
          <w:sz w:val="18"/>
          <w:szCs w:val="18"/>
          <w:lang w:val="en-GB"/>
        </w:rPr>
        <w:t xml:space="preserve">– </w:t>
      </w:r>
      <w:r w:rsidRPr="002E52C2">
        <w:rPr>
          <w:b/>
          <w:bCs/>
          <w:sz w:val="18"/>
          <w:szCs w:val="18"/>
          <w:lang w:val="en-GB"/>
        </w:rPr>
        <w:t>All carrier metadata for coverage type Fixed Stations (data coding format 1)</w:t>
      </w:r>
    </w:p>
    <w:p w14:paraId="60B119A6" w14:textId="6B1E3D22" w:rsidR="005107F1" w:rsidRPr="00CF30EA" w:rsidRDefault="00883007" w:rsidP="005107F1">
      <w:pPr>
        <w:keepNext/>
        <w:keepLines/>
        <w:jc w:val="center"/>
        <w:rPr>
          <w:lang w:val="en-GB"/>
        </w:rPr>
      </w:pPr>
      <w:r w:rsidRPr="00CF30EA">
        <w:rPr>
          <w:noProof/>
          <w:lang w:val="fr-FR" w:eastAsia="fr-FR"/>
        </w:rPr>
        <w:lastRenderedPageBreak/>
        <w:drawing>
          <wp:inline distT="0" distB="0" distL="0" distR="0" wp14:anchorId="439D6D3D" wp14:editId="45DA7A22">
            <wp:extent cx="8652294" cy="53981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8">
                      <a:extLst>
                        <a:ext uri="{28A0092B-C50C-407E-A947-70E740481C1C}">
                          <a14:useLocalDpi xmlns:a14="http://schemas.microsoft.com/office/drawing/2010/main" val="0"/>
                        </a:ext>
                      </a:extLst>
                    </a:blip>
                    <a:stretch>
                      <a:fillRect/>
                    </a:stretch>
                  </pic:blipFill>
                  <pic:spPr>
                    <a:xfrm>
                      <a:off x="0" y="0"/>
                      <a:ext cx="8683345" cy="5417507"/>
                    </a:xfrm>
                    <a:prstGeom prst="rect">
                      <a:avLst/>
                    </a:prstGeom>
                  </pic:spPr>
                </pic:pic>
              </a:graphicData>
            </a:graphic>
          </wp:inline>
        </w:drawing>
      </w:r>
    </w:p>
    <w:p w14:paraId="396942B1" w14:textId="656E1048" w:rsidR="005107F1" w:rsidRPr="00E04BD2" w:rsidRDefault="00B73329" w:rsidP="00E04BD2">
      <w:pPr>
        <w:spacing w:before="120" w:after="120" w:line="240" w:lineRule="auto"/>
        <w:jc w:val="center"/>
        <w:rPr>
          <w:b/>
          <w:bCs/>
          <w:sz w:val="18"/>
          <w:szCs w:val="18"/>
          <w:lang w:val="en-GB"/>
        </w:rPr>
      </w:pPr>
      <w:r w:rsidRPr="00E04BD2">
        <w:rPr>
          <w:b/>
          <w:bCs/>
          <w:sz w:val="18"/>
          <w:szCs w:val="18"/>
          <w:lang w:val="en-GB"/>
        </w:rPr>
        <w:t xml:space="preserve">Figure </w:t>
      </w:r>
      <w:r w:rsidR="002D3C15">
        <w:rPr>
          <w:b/>
          <w:bCs/>
          <w:sz w:val="18"/>
          <w:szCs w:val="18"/>
          <w:lang w:val="en-GB"/>
        </w:rPr>
        <w:t>B</w:t>
      </w:r>
      <w:r w:rsidR="00E04BD2">
        <w:rPr>
          <w:b/>
          <w:bCs/>
          <w:sz w:val="18"/>
          <w:szCs w:val="18"/>
          <w:lang w:val="en-GB"/>
        </w:rPr>
        <w:t>-</w:t>
      </w:r>
      <w:r w:rsidRPr="00E04BD2">
        <w:rPr>
          <w:b/>
          <w:bCs/>
          <w:sz w:val="18"/>
          <w:szCs w:val="18"/>
          <w:lang w:val="en-GB"/>
        </w:rPr>
        <w:t xml:space="preserve">7 </w:t>
      </w:r>
      <w:r w:rsidR="00E04BD2">
        <w:rPr>
          <w:b/>
          <w:bCs/>
          <w:sz w:val="18"/>
          <w:szCs w:val="18"/>
          <w:lang w:val="en-GB"/>
        </w:rPr>
        <w:t xml:space="preserve">– </w:t>
      </w:r>
      <w:r w:rsidRPr="00E04BD2">
        <w:rPr>
          <w:b/>
          <w:bCs/>
          <w:sz w:val="18"/>
          <w:szCs w:val="18"/>
          <w:lang w:val="en-GB"/>
        </w:rPr>
        <w:t>All carrier metadata for coverage type Regular Grid (data coding format 2)</w:t>
      </w:r>
    </w:p>
    <w:p w14:paraId="5E82F8E8" w14:textId="77777777" w:rsidR="005107F1" w:rsidRPr="00CF30EA" w:rsidRDefault="00883007" w:rsidP="00B73329">
      <w:pPr>
        <w:keepNext/>
        <w:keepLines/>
        <w:jc w:val="center"/>
        <w:rPr>
          <w:lang w:val="en-GB"/>
        </w:rPr>
      </w:pPr>
      <w:r w:rsidRPr="00CF30EA">
        <w:rPr>
          <w:noProof/>
          <w:lang w:val="fr-FR" w:eastAsia="fr-FR"/>
        </w:rPr>
        <w:lastRenderedPageBreak/>
        <w:drawing>
          <wp:inline distT="0" distB="0" distL="0" distR="0" wp14:anchorId="70912F2B" wp14:editId="56B6DB51">
            <wp:extent cx="8617789" cy="5401782"/>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09">
                      <a:extLst>
                        <a:ext uri="{28A0092B-C50C-407E-A947-70E740481C1C}">
                          <a14:useLocalDpi xmlns:a14="http://schemas.microsoft.com/office/drawing/2010/main" val="0"/>
                        </a:ext>
                      </a:extLst>
                    </a:blip>
                    <a:stretch>
                      <a:fillRect/>
                    </a:stretch>
                  </pic:blipFill>
                  <pic:spPr>
                    <a:xfrm>
                      <a:off x="0" y="0"/>
                      <a:ext cx="8645501" cy="5419153"/>
                    </a:xfrm>
                    <a:prstGeom prst="rect">
                      <a:avLst/>
                    </a:prstGeom>
                  </pic:spPr>
                </pic:pic>
              </a:graphicData>
            </a:graphic>
          </wp:inline>
        </w:drawing>
      </w:r>
    </w:p>
    <w:p w14:paraId="0F0FE559" w14:textId="6A5572EC" w:rsidR="00B73329" w:rsidRPr="00E04BD2" w:rsidRDefault="00B73329" w:rsidP="00E04BD2">
      <w:pPr>
        <w:keepLines/>
        <w:spacing w:before="120" w:after="120" w:line="240" w:lineRule="auto"/>
        <w:jc w:val="center"/>
        <w:rPr>
          <w:b/>
          <w:bCs/>
          <w:sz w:val="18"/>
          <w:szCs w:val="18"/>
          <w:lang w:val="en-GB"/>
        </w:rPr>
      </w:pPr>
      <w:r w:rsidRPr="00E04BD2">
        <w:rPr>
          <w:b/>
          <w:bCs/>
          <w:sz w:val="18"/>
          <w:szCs w:val="18"/>
          <w:lang w:val="en-GB"/>
        </w:rPr>
        <w:t xml:space="preserve">Figure </w:t>
      </w:r>
      <w:r w:rsidR="002D3C15">
        <w:rPr>
          <w:b/>
          <w:bCs/>
          <w:sz w:val="18"/>
          <w:szCs w:val="18"/>
          <w:lang w:val="en-GB"/>
        </w:rPr>
        <w:t>B</w:t>
      </w:r>
      <w:r w:rsidR="00E04BD2">
        <w:rPr>
          <w:b/>
          <w:bCs/>
          <w:sz w:val="18"/>
          <w:szCs w:val="18"/>
          <w:lang w:val="en-GB"/>
        </w:rPr>
        <w:t>-</w:t>
      </w:r>
      <w:r w:rsidRPr="00E04BD2">
        <w:rPr>
          <w:b/>
          <w:bCs/>
          <w:sz w:val="18"/>
          <w:szCs w:val="18"/>
          <w:lang w:val="en-GB"/>
        </w:rPr>
        <w:t xml:space="preserve">8 </w:t>
      </w:r>
      <w:r w:rsidR="00E04BD2">
        <w:rPr>
          <w:b/>
          <w:bCs/>
          <w:sz w:val="18"/>
          <w:szCs w:val="18"/>
          <w:lang w:val="en-GB"/>
        </w:rPr>
        <w:t xml:space="preserve">– </w:t>
      </w:r>
      <w:r w:rsidRPr="00E04BD2">
        <w:rPr>
          <w:b/>
          <w:bCs/>
          <w:sz w:val="18"/>
          <w:szCs w:val="18"/>
          <w:lang w:val="en-GB"/>
        </w:rPr>
        <w:t>All carrier metadata for coverage type Ungeorectified Grid (data coding format 3)</w:t>
      </w:r>
    </w:p>
    <w:p w14:paraId="20C530B4" w14:textId="231E8488" w:rsidR="00883007" w:rsidRPr="00CF30EA" w:rsidRDefault="00883007" w:rsidP="00B73329">
      <w:pPr>
        <w:keepNext/>
        <w:keepLines/>
        <w:jc w:val="center"/>
        <w:rPr>
          <w:lang w:val="en-GB"/>
        </w:rPr>
      </w:pPr>
      <w:r w:rsidRPr="00CF30EA">
        <w:rPr>
          <w:noProof/>
          <w:lang w:val="fr-FR" w:eastAsia="fr-FR"/>
        </w:rPr>
        <w:lastRenderedPageBreak/>
        <w:drawing>
          <wp:inline distT="0" distB="0" distL="0" distR="0" wp14:anchorId="7935D790" wp14:editId="068E2BAE">
            <wp:extent cx="8479766" cy="52101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10">
                      <a:extLst>
                        <a:ext uri="{28A0092B-C50C-407E-A947-70E740481C1C}">
                          <a14:useLocalDpi xmlns:a14="http://schemas.microsoft.com/office/drawing/2010/main" val="0"/>
                        </a:ext>
                      </a:extLst>
                    </a:blip>
                    <a:stretch>
                      <a:fillRect/>
                    </a:stretch>
                  </pic:blipFill>
                  <pic:spPr>
                    <a:xfrm>
                      <a:off x="0" y="0"/>
                      <a:ext cx="8530714" cy="5241478"/>
                    </a:xfrm>
                    <a:prstGeom prst="rect">
                      <a:avLst/>
                    </a:prstGeom>
                  </pic:spPr>
                </pic:pic>
              </a:graphicData>
            </a:graphic>
          </wp:inline>
        </w:drawing>
      </w:r>
    </w:p>
    <w:p w14:paraId="779A007E" w14:textId="0833F86E" w:rsidR="00B73329" w:rsidRPr="00E04BD2" w:rsidRDefault="00B73329" w:rsidP="00E04BD2">
      <w:pPr>
        <w:keepLines/>
        <w:spacing w:before="120" w:after="120" w:line="240" w:lineRule="auto"/>
        <w:jc w:val="center"/>
        <w:rPr>
          <w:b/>
          <w:bCs/>
          <w:sz w:val="18"/>
          <w:szCs w:val="18"/>
          <w:lang w:val="en-GB"/>
        </w:rPr>
      </w:pPr>
      <w:r w:rsidRPr="00E04BD2">
        <w:rPr>
          <w:b/>
          <w:bCs/>
          <w:sz w:val="18"/>
          <w:szCs w:val="18"/>
          <w:lang w:val="en-GB"/>
        </w:rPr>
        <w:t xml:space="preserve">Figure </w:t>
      </w:r>
      <w:r w:rsidR="002D3C15">
        <w:rPr>
          <w:b/>
          <w:bCs/>
          <w:sz w:val="18"/>
          <w:szCs w:val="18"/>
          <w:lang w:val="en-GB"/>
        </w:rPr>
        <w:t>B</w:t>
      </w:r>
      <w:r w:rsidR="00E04BD2">
        <w:rPr>
          <w:b/>
          <w:bCs/>
          <w:sz w:val="18"/>
          <w:szCs w:val="18"/>
          <w:lang w:val="en-GB"/>
        </w:rPr>
        <w:t>-</w:t>
      </w:r>
      <w:r w:rsidRPr="00E04BD2">
        <w:rPr>
          <w:b/>
          <w:bCs/>
          <w:sz w:val="18"/>
          <w:szCs w:val="18"/>
          <w:lang w:val="en-GB"/>
        </w:rPr>
        <w:t xml:space="preserve">9 </w:t>
      </w:r>
      <w:r w:rsidR="00E04BD2">
        <w:rPr>
          <w:b/>
          <w:bCs/>
          <w:sz w:val="18"/>
          <w:szCs w:val="18"/>
          <w:lang w:val="en-GB"/>
        </w:rPr>
        <w:t>–</w:t>
      </w:r>
      <w:r w:rsidRPr="00E04BD2">
        <w:rPr>
          <w:b/>
          <w:bCs/>
          <w:sz w:val="18"/>
          <w:szCs w:val="18"/>
          <w:lang w:val="en-GB"/>
        </w:rPr>
        <w:t xml:space="preserve"> All carrier metadata for coverage type Moving Platform (data coding format 4)</w:t>
      </w:r>
    </w:p>
    <w:p w14:paraId="64CF165E" w14:textId="77777777" w:rsidR="00B73329" w:rsidRPr="00CF30EA" w:rsidRDefault="00B73329" w:rsidP="00B73329">
      <w:pPr>
        <w:jc w:val="center"/>
        <w:rPr>
          <w:lang w:val="en-GB"/>
        </w:rPr>
      </w:pPr>
    </w:p>
    <w:p w14:paraId="3EE743B9" w14:textId="77777777" w:rsidR="00883007" w:rsidRPr="00CF30EA" w:rsidRDefault="00883007" w:rsidP="00B73329">
      <w:pPr>
        <w:keepNext/>
        <w:keepLines/>
        <w:jc w:val="center"/>
        <w:rPr>
          <w:lang w:val="en-GB"/>
        </w:rPr>
      </w:pPr>
      <w:r w:rsidRPr="00CF30EA">
        <w:rPr>
          <w:noProof/>
          <w:lang w:val="fr-FR" w:eastAsia="fr-FR"/>
        </w:rPr>
        <w:lastRenderedPageBreak/>
        <w:drawing>
          <wp:inline distT="0" distB="0" distL="0" distR="0" wp14:anchorId="2E488255" wp14:editId="112B88B3">
            <wp:extent cx="8600536" cy="53193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11">
                      <a:extLst>
                        <a:ext uri="{28A0092B-C50C-407E-A947-70E740481C1C}">
                          <a14:useLocalDpi xmlns:a14="http://schemas.microsoft.com/office/drawing/2010/main" val="0"/>
                        </a:ext>
                      </a:extLst>
                    </a:blip>
                    <a:stretch>
                      <a:fillRect/>
                    </a:stretch>
                  </pic:blipFill>
                  <pic:spPr>
                    <a:xfrm>
                      <a:off x="0" y="0"/>
                      <a:ext cx="8609476" cy="5324924"/>
                    </a:xfrm>
                    <a:prstGeom prst="rect">
                      <a:avLst/>
                    </a:prstGeom>
                  </pic:spPr>
                </pic:pic>
              </a:graphicData>
            </a:graphic>
          </wp:inline>
        </w:drawing>
      </w:r>
    </w:p>
    <w:p w14:paraId="1D26880C" w14:textId="746B7950" w:rsidR="00BB4C1E" w:rsidRPr="00E04BD2" w:rsidRDefault="00B73329" w:rsidP="00E04BD2">
      <w:pPr>
        <w:keepLines/>
        <w:spacing w:before="120" w:after="120" w:line="240" w:lineRule="auto"/>
        <w:jc w:val="center"/>
        <w:rPr>
          <w:b/>
          <w:bCs/>
          <w:sz w:val="18"/>
          <w:szCs w:val="18"/>
          <w:lang w:val="en-GB"/>
        </w:rPr>
      </w:pPr>
      <w:r w:rsidRPr="00E04BD2">
        <w:rPr>
          <w:b/>
          <w:bCs/>
          <w:sz w:val="18"/>
          <w:szCs w:val="18"/>
          <w:lang w:val="en-GB"/>
        </w:rPr>
        <w:t xml:space="preserve">Figure </w:t>
      </w:r>
      <w:r w:rsidR="002D3C15">
        <w:rPr>
          <w:b/>
          <w:bCs/>
          <w:sz w:val="18"/>
          <w:szCs w:val="18"/>
          <w:lang w:val="en-GB"/>
        </w:rPr>
        <w:t>B</w:t>
      </w:r>
      <w:r w:rsidR="00E04BD2">
        <w:rPr>
          <w:b/>
          <w:bCs/>
          <w:sz w:val="18"/>
          <w:szCs w:val="18"/>
          <w:lang w:val="en-GB"/>
        </w:rPr>
        <w:t>-</w:t>
      </w:r>
      <w:r w:rsidRPr="00E04BD2">
        <w:rPr>
          <w:b/>
          <w:bCs/>
          <w:sz w:val="18"/>
          <w:szCs w:val="18"/>
          <w:lang w:val="en-GB"/>
        </w:rPr>
        <w:t xml:space="preserve">10 </w:t>
      </w:r>
      <w:r w:rsidR="00E04BD2">
        <w:rPr>
          <w:b/>
          <w:bCs/>
          <w:sz w:val="18"/>
          <w:szCs w:val="18"/>
          <w:lang w:val="en-GB"/>
        </w:rPr>
        <w:t>–</w:t>
      </w:r>
      <w:r w:rsidRPr="00E04BD2">
        <w:rPr>
          <w:b/>
          <w:bCs/>
          <w:sz w:val="18"/>
          <w:szCs w:val="18"/>
          <w:lang w:val="en-GB"/>
        </w:rPr>
        <w:t xml:space="preserve"> All carrier metadata for coverage type Fixed stations (Stationwise) (data coding format 8)</w:t>
      </w:r>
    </w:p>
    <w:p w14:paraId="2EC35ABB" w14:textId="77777777" w:rsidR="00BB4C1E" w:rsidRPr="00E04BD2" w:rsidRDefault="00BB4C1E" w:rsidP="00E04BD2">
      <w:pPr>
        <w:spacing w:before="120" w:after="120" w:line="240" w:lineRule="auto"/>
        <w:rPr>
          <w:b/>
          <w:bCs/>
          <w:sz w:val="18"/>
          <w:szCs w:val="18"/>
          <w:lang w:val="en-GB"/>
        </w:rPr>
        <w:sectPr w:rsidR="00BB4C1E" w:rsidRPr="00E04BD2" w:rsidSect="006F2AC0">
          <w:headerReference w:type="even" r:id="rId112"/>
          <w:headerReference w:type="default" r:id="rId113"/>
          <w:footerReference w:type="even" r:id="rId114"/>
          <w:footerReference w:type="default" r:id="rId115"/>
          <w:pgSz w:w="16838" w:h="11906" w:orient="landscape" w:code="9"/>
          <w:pgMar w:top="1440" w:right="1440" w:bottom="1440" w:left="1440" w:header="720" w:footer="720" w:gutter="0"/>
          <w:cols w:space="720"/>
          <w:docGrid w:linePitch="360"/>
        </w:sectPr>
      </w:pPr>
    </w:p>
    <w:p w14:paraId="4C608E80" w14:textId="45EBC0CF" w:rsidR="007733B8" w:rsidRPr="00CF30EA" w:rsidRDefault="0034181B" w:rsidP="0034181B">
      <w:pPr>
        <w:pStyle w:val="ANNEX"/>
        <w:tabs>
          <w:tab w:val="clear" w:pos="1260"/>
        </w:tabs>
        <w:spacing w:before="120" w:after="200"/>
        <w:ind w:left="567" w:hanging="567"/>
      </w:pPr>
      <w:bookmarkStart w:id="2063" w:name="_Toc172126862"/>
      <w:r>
        <w:lastRenderedPageBreak/>
        <w:t xml:space="preserve">– </w:t>
      </w:r>
      <w:r w:rsidR="007733B8" w:rsidRPr="00CF30EA">
        <w:t>Feature Catalogue</w:t>
      </w:r>
      <w:bookmarkEnd w:id="2063"/>
    </w:p>
    <w:p w14:paraId="0F4AF5E6" w14:textId="0C4AA500" w:rsidR="0045176E" w:rsidRPr="00CF30EA" w:rsidRDefault="001F25AD" w:rsidP="0034181B">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34181B">
        <w:rPr>
          <w:rFonts w:cs="Arial"/>
          <w:b/>
          <w:sz w:val="24"/>
          <w:szCs w:val="18"/>
          <w:lang w:val="en-GB"/>
        </w:rPr>
        <w:t>-</w:t>
      </w:r>
      <w:r w:rsidR="0045176E" w:rsidRPr="00CF30EA">
        <w:rPr>
          <w:rFonts w:cs="Arial"/>
          <w:b/>
          <w:sz w:val="24"/>
          <w:szCs w:val="18"/>
          <w:lang w:val="en-GB"/>
        </w:rPr>
        <w:t xml:space="preserve">1 </w:t>
      </w:r>
      <w:r w:rsidR="0034181B">
        <w:rPr>
          <w:rFonts w:cs="Arial"/>
          <w:b/>
          <w:sz w:val="24"/>
          <w:szCs w:val="18"/>
          <w:lang w:val="en-GB"/>
        </w:rPr>
        <w:tab/>
      </w:r>
      <w:r w:rsidR="0045176E" w:rsidRPr="00CF30EA">
        <w:rPr>
          <w:rFonts w:cs="Arial"/>
          <w:b/>
          <w:sz w:val="24"/>
          <w:szCs w:val="18"/>
          <w:lang w:val="en-GB"/>
        </w:rPr>
        <w:t>Meta Feature Types</w:t>
      </w:r>
    </w:p>
    <w:p w14:paraId="3A9DF513" w14:textId="67FDE90E" w:rsidR="00D84CD6" w:rsidRDefault="00280D77" w:rsidP="0034181B">
      <w:pPr>
        <w:spacing w:after="120" w:line="240" w:lineRule="auto"/>
        <w:rPr>
          <w:lang w:val="en-GB"/>
        </w:rPr>
      </w:pPr>
      <w:r w:rsidRPr="00CF30EA">
        <w:rPr>
          <w:lang w:val="en-GB"/>
        </w:rPr>
        <w:t>[None]</w:t>
      </w:r>
    </w:p>
    <w:p w14:paraId="4970596F" w14:textId="77777777" w:rsidR="0034181B" w:rsidRPr="00CF30EA" w:rsidRDefault="0034181B" w:rsidP="0034181B">
      <w:pPr>
        <w:spacing w:after="120" w:line="240" w:lineRule="auto"/>
        <w:rPr>
          <w:lang w:val="en-GB"/>
        </w:rPr>
      </w:pPr>
    </w:p>
    <w:p w14:paraId="49C82A3B" w14:textId="7C340908" w:rsidR="0045176E" w:rsidRPr="00CF30EA" w:rsidRDefault="001F25AD" w:rsidP="0034181B">
      <w:pPr>
        <w:tabs>
          <w:tab w:val="left" w:pos="709"/>
        </w:tabs>
        <w:spacing w:before="240"/>
        <w:ind w:left="709" w:hanging="709"/>
        <w:rPr>
          <w:rFonts w:cs="Arial"/>
          <w:b/>
          <w:sz w:val="24"/>
          <w:szCs w:val="18"/>
          <w:lang w:val="en-GB"/>
        </w:rPr>
      </w:pPr>
      <w:r>
        <w:rPr>
          <w:rFonts w:cs="Arial"/>
          <w:b/>
          <w:sz w:val="24"/>
          <w:szCs w:val="18"/>
          <w:lang w:val="en-GB"/>
        </w:rPr>
        <w:t>C</w:t>
      </w:r>
      <w:r w:rsidR="0034181B">
        <w:rPr>
          <w:rFonts w:cs="Arial"/>
          <w:b/>
          <w:sz w:val="24"/>
          <w:szCs w:val="18"/>
          <w:lang w:val="en-GB"/>
        </w:rPr>
        <w:t>-</w:t>
      </w:r>
      <w:r w:rsidR="0045176E" w:rsidRPr="00CF30EA">
        <w:rPr>
          <w:rFonts w:cs="Arial"/>
          <w:b/>
          <w:sz w:val="24"/>
          <w:szCs w:val="18"/>
          <w:lang w:val="en-GB"/>
        </w:rPr>
        <w:t>2</w:t>
      </w:r>
      <w:r w:rsidR="0034181B">
        <w:rPr>
          <w:rFonts w:cs="Arial"/>
          <w:b/>
          <w:sz w:val="24"/>
          <w:szCs w:val="18"/>
          <w:lang w:val="en-GB"/>
        </w:rPr>
        <w:tab/>
      </w:r>
      <w:r w:rsidR="0045176E" w:rsidRPr="00CF30EA">
        <w:rPr>
          <w:rFonts w:cs="Arial"/>
          <w:b/>
          <w:sz w:val="24"/>
          <w:szCs w:val="18"/>
          <w:lang w:val="en-GB"/>
        </w:rPr>
        <w:t>Geo Feature Types</w:t>
      </w:r>
    </w:p>
    <w:p w14:paraId="1F0903AF" w14:textId="734B7841" w:rsidR="0045176E" w:rsidRPr="00CF30EA" w:rsidRDefault="001F25AD" w:rsidP="0034181B">
      <w:pPr>
        <w:tabs>
          <w:tab w:val="left" w:pos="851"/>
        </w:tabs>
        <w:spacing w:before="240"/>
        <w:ind w:left="851" w:hanging="851"/>
        <w:rPr>
          <w:rFonts w:cs="Arial"/>
          <w:b/>
          <w:sz w:val="22"/>
          <w:szCs w:val="18"/>
          <w:lang w:val="en-GB"/>
        </w:rPr>
      </w:pPr>
      <w:r>
        <w:rPr>
          <w:rFonts w:cs="Arial"/>
          <w:b/>
          <w:sz w:val="22"/>
          <w:szCs w:val="18"/>
          <w:lang w:val="en-GB"/>
        </w:rPr>
        <w:t>C</w:t>
      </w:r>
      <w:r w:rsidR="0034181B">
        <w:rPr>
          <w:rFonts w:cs="Arial"/>
          <w:b/>
          <w:sz w:val="22"/>
          <w:szCs w:val="18"/>
          <w:lang w:val="en-GB"/>
        </w:rPr>
        <w:t>-</w:t>
      </w:r>
      <w:r w:rsidR="0045176E" w:rsidRPr="00CF30EA">
        <w:rPr>
          <w:rFonts w:cs="Arial"/>
          <w:b/>
          <w:sz w:val="22"/>
          <w:szCs w:val="18"/>
          <w:lang w:val="en-GB"/>
        </w:rPr>
        <w:t>2.1</w:t>
      </w:r>
      <w:r w:rsidR="0034181B">
        <w:rPr>
          <w:rFonts w:cs="Arial"/>
          <w:b/>
          <w:sz w:val="22"/>
          <w:szCs w:val="18"/>
          <w:lang w:val="en-GB"/>
        </w:rPr>
        <w:tab/>
      </w:r>
      <w:r w:rsidR="0045176E" w:rsidRPr="00CF30EA">
        <w:rPr>
          <w:rFonts w:cs="Arial"/>
          <w:b/>
          <w:sz w:val="22"/>
          <w:szCs w:val="18"/>
          <w:lang w:val="en-GB"/>
        </w:rPr>
        <w:t>Surface Current</w:t>
      </w:r>
    </w:p>
    <w:p w14:paraId="37DF19C8" w14:textId="77777777" w:rsidR="0045176E" w:rsidRPr="00CF30EA" w:rsidRDefault="0045176E" w:rsidP="0034181B">
      <w:pPr>
        <w:spacing w:after="120" w:line="240" w:lineRule="auto"/>
        <w:rPr>
          <w:rFonts w:cs="Arial"/>
          <w:lang w:val="en-GB"/>
        </w:rPr>
      </w:pPr>
      <w:r w:rsidRPr="00CF30EA">
        <w:rPr>
          <w:rFonts w:cs="Arial"/>
          <w:b/>
          <w:lang w:val="en-GB"/>
        </w:rPr>
        <w:t>Definition:</w:t>
      </w:r>
      <w:r w:rsidRPr="00CF30EA">
        <w:rPr>
          <w:rFonts w:cs="Arial"/>
          <w:lang w:val="en-GB"/>
        </w:rPr>
        <w:t xml:space="preserve"> A current that does not extend more than a few (2-3) metres below the surface.</w:t>
      </w:r>
    </w:p>
    <w:p w14:paraId="04ECD2E5" w14:textId="77777777" w:rsidR="0045176E" w:rsidRPr="00CF30EA" w:rsidRDefault="0045176E" w:rsidP="0034181B">
      <w:pPr>
        <w:spacing w:after="120" w:line="240" w:lineRule="auto"/>
        <w:rPr>
          <w:rFonts w:cs="Arial"/>
          <w:lang w:val="en-GB"/>
        </w:rPr>
      </w:pPr>
      <w:r w:rsidRPr="00CF30EA">
        <w:rPr>
          <w:rFonts w:cs="Arial"/>
          <w:b/>
          <w:lang w:val="en-GB"/>
        </w:rPr>
        <w:t>CamelCase:</w:t>
      </w:r>
      <w:r w:rsidRPr="00CF30EA">
        <w:rPr>
          <w:rFonts w:cs="Arial"/>
          <w:lang w:val="en-GB"/>
        </w:rPr>
        <w:t xml:space="preserve"> SurfaceCurrent</w:t>
      </w:r>
    </w:p>
    <w:p w14:paraId="0C634860" w14:textId="77777777" w:rsidR="0045176E" w:rsidRPr="00CF30EA" w:rsidRDefault="0045176E" w:rsidP="0034181B">
      <w:pPr>
        <w:spacing w:after="120" w:line="240" w:lineRule="auto"/>
        <w:rPr>
          <w:rFonts w:cs="Arial"/>
          <w:lang w:val="en-GB"/>
        </w:rPr>
      </w:pPr>
      <w:r w:rsidRPr="00CF30EA">
        <w:rPr>
          <w:rFonts w:cs="Arial"/>
          <w:b/>
          <w:lang w:val="en-GB"/>
        </w:rPr>
        <w:t>Alias:</w:t>
      </w:r>
      <w:r w:rsidRPr="00CF30EA">
        <w:rPr>
          <w:rFonts w:cs="Arial"/>
          <w:lang w:val="en-GB"/>
        </w:rPr>
        <w:t xml:space="preserve"> </w:t>
      </w:r>
    </w:p>
    <w:p w14:paraId="57DC52A8" w14:textId="77777777" w:rsidR="0045176E" w:rsidRPr="00CF30EA" w:rsidRDefault="0045176E" w:rsidP="0034181B">
      <w:pPr>
        <w:spacing w:after="120" w:line="240" w:lineRule="auto"/>
        <w:rPr>
          <w:rFonts w:cs="Arial"/>
          <w:lang w:val="en-GB"/>
        </w:rPr>
      </w:pPr>
      <w:r w:rsidRPr="00CF30EA">
        <w:rPr>
          <w:rFonts w:cs="Arial"/>
          <w:b/>
          <w:lang w:val="en-GB"/>
        </w:rPr>
        <w:t>Super type:</w:t>
      </w:r>
      <w:r w:rsidRPr="00CF30EA">
        <w:rPr>
          <w:rFonts w:cs="Arial"/>
          <w:lang w:val="en-GB"/>
        </w:rPr>
        <w:t xml:space="preserve"> </w:t>
      </w:r>
    </w:p>
    <w:p w14:paraId="3A5BD152" w14:textId="77777777" w:rsidR="0045176E" w:rsidRPr="00CF30EA" w:rsidRDefault="0045176E" w:rsidP="0034181B">
      <w:pPr>
        <w:spacing w:after="120" w:line="240" w:lineRule="auto"/>
        <w:rPr>
          <w:rFonts w:cs="Arial"/>
          <w:lang w:val="en-GB"/>
        </w:rPr>
      </w:pPr>
      <w:r w:rsidRPr="00CF30EA">
        <w:rPr>
          <w:rFonts w:cs="Arial"/>
          <w:b/>
          <w:lang w:val="en-GB"/>
        </w:rPr>
        <w:t>Feature use type:</w:t>
      </w:r>
      <w:r w:rsidRPr="00CF30EA">
        <w:rPr>
          <w:rFonts w:cs="Arial"/>
          <w:lang w:val="en-GB"/>
        </w:rPr>
        <w:t xml:space="preserve"> geographic</w:t>
      </w:r>
    </w:p>
    <w:p w14:paraId="6F7A0BE8" w14:textId="77777777" w:rsidR="0045176E" w:rsidRPr="00CF30EA" w:rsidRDefault="0045176E" w:rsidP="0034181B">
      <w:pPr>
        <w:spacing w:after="120" w:line="240" w:lineRule="auto"/>
        <w:rPr>
          <w:rFonts w:cs="Arial"/>
          <w:lang w:val="en-GB"/>
        </w:rPr>
      </w:pPr>
      <w:r w:rsidRPr="00CF30EA">
        <w:rPr>
          <w:rFonts w:cs="Arial"/>
          <w:b/>
          <w:lang w:val="en-GB"/>
        </w:rPr>
        <w:t>Primitive:</w:t>
      </w:r>
      <w:r w:rsidRPr="00CF30EA">
        <w:rPr>
          <w:rFonts w:cs="Arial"/>
          <w:lang w:val="en-GB"/>
        </w:rPr>
        <w:t xml:space="preserve"> coverage pointSet </w:t>
      </w:r>
    </w:p>
    <w:p w14:paraId="3827AA4F" w14:textId="77777777" w:rsidR="0045176E" w:rsidRPr="00CF30EA" w:rsidRDefault="0045176E" w:rsidP="0034181B">
      <w:pPr>
        <w:spacing w:after="120" w:line="240" w:lineRule="auto"/>
        <w:rPr>
          <w:rFonts w:cs="Arial"/>
          <w:lang w:val="en-GB"/>
        </w:rPr>
      </w:pPr>
      <w:r w:rsidRPr="00CF30EA">
        <w:rPr>
          <w:rFonts w:cs="Arial"/>
          <w:b/>
          <w:lang w:val="en-GB"/>
        </w:rPr>
        <w:t>Remarks:</w:t>
      </w:r>
      <w:r w:rsidRPr="00CF30EA">
        <w:rPr>
          <w:rFonts w:cs="Arial"/>
          <w:lang w:val="en-GB"/>
        </w:rPr>
        <w:t xml:space="preserve"> No remarks.</w:t>
      </w:r>
    </w:p>
    <w:p w14:paraId="517B79D7" w14:textId="77777777" w:rsidR="0045176E" w:rsidRPr="00CF30EA" w:rsidRDefault="0045176E" w:rsidP="0034181B">
      <w:pPr>
        <w:spacing w:after="120" w:line="240" w:lineRule="auto"/>
        <w:rPr>
          <w:rFonts w:cs="Arial"/>
          <w:lang w:val="en-GB"/>
        </w:rPr>
      </w:pPr>
      <w:r w:rsidRPr="00CF30EA">
        <w:rPr>
          <w:rFonts w:cs="Arial"/>
          <w:b/>
          <w:lang w:val="en-GB"/>
        </w:rPr>
        <w:t>Attribute Bindings: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64"/>
        <w:gridCol w:w="2768"/>
        <w:gridCol w:w="851"/>
        <w:gridCol w:w="1701"/>
      </w:tblGrid>
      <w:tr w:rsidR="00DE328B" w:rsidRPr="00AF0FFF" w14:paraId="173B6644" w14:textId="77777777" w:rsidTr="00AF0FFF">
        <w:trPr>
          <w:cantSplit/>
        </w:trPr>
        <w:tc>
          <w:tcPr>
            <w:tcW w:w="3464" w:type="dxa"/>
            <w:shd w:val="clear" w:color="auto" w:fill="D9D9D9" w:themeFill="background1" w:themeFillShade="D9"/>
          </w:tcPr>
          <w:p w14:paraId="08FE12C9" w14:textId="77777777" w:rsidR="00DE328B" w:rsidRPr="00AF0FFF" w:rsidRDefault="00DE328B" w:rsidP="00DE328B">
            <w:pPr>
              <w:spacing w:before="60" w:after="60" w:line="240" w:lineRule="auto"/>
              <w:rPr>
                <w:rFonts w:cs="Arial"/>
                <w:b/>
                <w:lang w:val="en-GB"/>
              </w:rPr>
            </w:pPr>
            <w:r w:rsidRPr="00AF0FFF">
              <w:rPr>
                <w:rFonts w:cs="Arial"/>
                <w:b/>
                <w:lang w:val="en-GB"/>
              </w:rPr>
              <w:t>S-111 Attribute</w:t>
            </w:r>
          </w:p>
        </w:tc>
        <w:tc>
          <w:tcPr>
            <w:tcW w:w="2768" w:type="dxa"/>
            <w:shd w:val="clear" w:color="auto" w:fill="D9D9D9" w:themeFill="background1" w:themeFillShade="D9"/>
          </w:tcPr>
          <w:p w14:paraId="686C059B" w14:textId="77777777" w:rsidR="00DE328B" w:rsidRPr="00AF0FFF" w:rsidRDefault="00DE328B" w:rsidP="00DE328B">
            <w:pPr>
              <w:spacing w:before="60" w:after="60" w:line="240" w:lineRule="auto"/>
              <w:rPr>
                <w:rFonts w:cs="Arial"/>
                <w:b/>
                <w:lang w:val="en-GB"/>
              </w:rPr>
            </w:pPr>
            <w:r w:rsidRPr="00AF0FFF">
              <w:rPr>
                <w:rFonts w:cs="Arial"/>
                <w:b/>
                <w:lang w:val="en-GB"/>
              </w:rPr>
              <w:t>Allowable Encoding Value</w:t>
            </w:r>
          </w:p>
        </w:tc>
        <w:tc>
          <w:tcPr>
            <w:tcW w:w="851" w:type="dxa"/>
            <w:shd w:val="clear" w:color="auto" w:fill="D9D9D9" w:themeFill="background1" w:themeFillShade="D9"/>
          </w:tcPr>
          <w:p w14:paraId="131FEE5E" w14:textId="77777777" w:rsidR="00DE328B" w:rsidRPr="00AF0FFF" w:rsidRDefault="00DE328B" w:rsidP="00DE328B">
            <w:pPr>
              <w:spacing w:before="60" w:after="60" w:line="240" w:lineRule="auto"/>
              <w:jc w:val="center"/>
              <w:rPr>
                <w:rFonts w:cs="Arial"/>
                <w:b/>
                <w:lang w:val="en-GB"/>
              </w:rPr>
            </w:pPr>
            <w:r w:rsidRPr="00AF0FFF">
              <w:rPr>
                <w:rFonts w:cs="Arial"/>
                <w:b/>
                <w:lang w:val="en-GB"/>
              </w:rPr>
              <w:t>Type</w:t>
            </w:r>
          </w:p>
        </w:tc>
        <w:tc>
          <w:tcPr>
            <w:tcW w:w="1701" w:type="dxa"/>
            <w:shd w:val="clear" w:color="auto" w:fill="D9D9D9" w:themeFill="background1" w:themeFillShade="D9"/>
          </w:tcPr>
          <w:p w14:paraId="4B084492" w14:textId="77777777" w:rsidR="00DE328B" w:rsidRPr="00AF0FFF" w:rsidRDefault="00DE328B" w:rsidP="00DE328B">
            <w:pPr>
              <w:spacing w:before="60" w:after="60" w:line="240" w:lineRule="auto"/>
              <w:rPr>
                <w:rFonts w:cs="Arial"/>
                <w:b/>
                <w:lang w:val="en-GB"/>
              </w:rPr>
            </w:pPr>
            <w:r w:rsidRPr="00AF0FFF">
              <w:rPr>
                <w:rFonts w:cs="Arial"/>
                <w:b/>
                <w:lang w:val="en-GB"/>
              </w:rPr>
              <w:t>Multiplicity</w:t>
            </w:r>
          </w:p>
        </w:tc>
      </w:tr>
      <w:tr w:rsidR="00DE328B" w:rsidRPr="00AF0FFF" w14:paraId="574A5A88" w14:textId="77777777" w:rsidTr="00DE328B">
        <w:trPr>
          <w:cantSplit/>
        </w:trPr>
        <w:tc>
          <w:tcPr>
            <w:tcW w:w="3464" w:type="dxa"/>
            <w:shd w:val="clear" w:color="auto" w:fill="auto"/>
          </w:tcPr>
          <w:p w14:paraId="5CCEEE48" w14:textId="77777777" w:rsidR="00DE328B" w:rsidRPr="00AF0FFF" w:rsidRDefault="00DE328B" w:rsidP="00DE328B">
            <w:pPr>
              <w:spacing w:before="60" w:after="60" w:line="240" w:lineRule="auto"/>
              <w:rPr>
                <w:rFonts w:cs="Arial"/>
                <w:lang w:val="en-GB"/>
              </w:rPr>
            </w:pPr>
            <w:r w:rsidRPr="00AF0FFF">
              <w:rPr>
                <w:rFonts w:cs="Arial"/>
                <w:lang w:val="en-GB"/>
              </w:rPr>
              <w:t>Surface Current Speed</w:t>
            </w:r>
          </w:p>
        </w:tc>
        <w:tc>
          <w:tcPr>
            <w:tcW w:w="2768" w:type="dxa"/>
            <w:shd w:val="clear" w:color="auto" w:fill="auto"/>
          </w:tcPr>
          <w:p w14:paraId="2D2126AE" w14:textId="77777777" w:rsidR="00DE328B" w:rsidRPr="00AF0FFF" w:rsidRDefault="00DE328B" w:rsidP="00DE328B">
            <w:pPr>
              <w:spacing w:before="60" w:after="60" w:line="240" w:lineRule="auto"/>
              <w:rPr>
                <w:rFonts w:cs="Arial"/>
                <w:lang w:val="en-GB"/>
              </w:rPr>
            </w:pPr>
          </w:p>
        </w:tc>
        <w:tc>
          <w:tcPr>
            <w:tcW w:w="851" w:type="dxa"/>
            <w:shd w:val="clear" w:color="auto" w:fill="auto"/>
          </w:tcPr>
          <w:p w14:paraId="6BD59BF4" w14:textId="77777777" w:rsidR="00DE328B" w:rsidRPr="00AF0FFF" w:rsidRDefault="00DE328B" w:rsidP="00DE328B">
            <w:pPr>
              <w:spacing w:before="60" w:after="60" w:line="240" w:lineRule="auto"/>
              <w:jc w:val="center"/>
              <w:rPr>
                <w:rFonts w:cs="Arial"/>
                <w:lang w:val="en-GB"/>
              </w:rPr>
            </w:pPr>
            <w:r w:rsidRPr="00AF0FFF">
              <w:rPr>
                <w:rFonts w:cs="Arial"/>
                <w:lang w:val="en-GB"/>
              </w:rPr>
              <w:t>RE</w:t>
            </w:r>
          </w:p>
        </w:tc>
        <w:tc>
          <w:tcPr>
            <w:tcW w:w="1701" w:type="dxa"/>
            <w:shd w:val="clear" w:color="auto" w:fill="auto"/>
          </w:tcPr>
          <w:p w14:paraId="7CCCC910" w14:textId="77777777" w:rsidR="00DE328B" w:rsidRPr="00AF0FFF" w:rsidRDefault="00DE328B" w:rsidP="00DE328B">
            <w:pPr>
              <w:spacing w:before="60" w:after="60" w:line="240" w:lineRule="auto"/>
              <w:rPr>
                <w:rFonts w:cs="Arial"/>
                <w:lang w:val="en-GB"/>
              </w:rPr>
            </w:pPr>
            <w:r w:rsidRPr="00AF0FFF">
              <w:rPr>
                <w:rFonts w:cs="Arial"/>
                <w:lang w:val="en-GB"/>
              </w:rPr>
              <w:t>1, 1</w:t>
            </w:r>
          </w:p>
        </w:tc>
      </w:tr>
      <w:tr w:rsidR="00DE328B" w:rsidRPr="00AF0FFF" w14:paraId="62F64673" w14:textId="77777777" w:rsidTr="00DE328B">
        <w:trPr>
          <w:cantSplit/>
        </w:trPr>
        <w:tc>
          <w:tcPr>
            <w:tcW w:w="3464" w:type="dxa"/>
            <w:shd w:val="clear" w:color="auto" w:fill="auto"/>
          </w:tcPr>
          <w:p w14:paraId="5A7FE6A6" w14:textId="77777777" w:rsidR="00DE328B" w:rsidRPr="00AF0FFF" w:rsidRDefault="00DE328B" w:rsidP="00DE328B">
            <w:pPr>
              <w:spacing w:before="60" w:after="60" w:line="240" w:lineRule="auto"/>
              <w:rPr>
                <w:rFonts w:cs="Arial"/>
                <w:lang w:val="en-GB"/>
              </w:rPr>
            </w:pPr>
            <w:r w:rsidRPr="00AF0FFF">
              <w:rPr>
                <w:rFonts w:cs="Arial"/>
                <w:lang w:val="en-GB"/>
              </w:rPr>
              <w:t>Surface Current Direction</w:t>
            </w:r>
          </w:p>
        </w:tc>
        <w:tc>
          <w:tcPr>
            <w:tcW w:w="2768" w:type="dxa"/>
            <w:shd w:val="clear" w:color="auto" w:fill="auto"/>
          </w:tcPr>
          <w:p w14:paraId="2B39EFF6" w14:textId="77777777" w:rsidR="00DE328B" w:rsidRPr="00AF0FFF" w:rsidRDefault="00DE328B" w:rsidP="00DE328B">
            <w:pPr>
              <w:spacing w:before="60" w:after="60" w:line="240" w:lineRule="auto"/>
              <w:rPr>
                <w:rFonts w:cs="Arial"/>
                <w:lang w:val="en-GB"/>
              </w:rPr>
            </w:pPr>
          </w:p>
        </w:tc>
        <w:tc>
          <w:tcPr>
            <w:tcW w:w="851" w:type="dxa"/>
            <w:shd w:val="clear" w:color="auto" w:fill="auto"/>
          </w:tcPr>
          <w:p w14:paraId="68B7840F" w14:textId="77777777" w:rsidR="00DE328B" w:rsidRPr="00AF0FFF" w:rsidRDefault="00DE328B" w:rsidP="00DE328B">
            <w:pPr>
              <w:spacing w:before="60" w:after="60" w:line="240" w:lineRule="auto"/>
              <w:jc w:val="center"/>
              <w:rPr>
                <w:rFonts w:cs="Arial"/>
                <w:lang w:val="en-GB"/>
              </w:rPr>
            </w:pPr>
            <w:r w:rsidRPr="00AF0FFF">
              <w:rPr>
                <w:rFonts w:cs="Arial"/>
                <w:lang w:val="en-GB"/>
              </w:rPr>
              <w:t>RE</w:t>
            </w:r>
          </w:p>
        </w:tc>
        <w:tc>
          <w:tcPr>
            <w:tcW w:w="1701" w:type="dxa"/>
            <w:shd w:val="clear" w:color="auto" w:fill="auto"/>
          </w:tcPr>
          <w:p w14:paraId="63522F87" w14:textId="77777777" w:rsidR="00DE328B" w:rsidRPr="00AF0FFF" w:rsidRDefault="00DE328B" w:rsidP="00DE328B">
            <w:pPr>
              <w:spacing w:before="60" w:after="60" w:line="240" w:lineRule="auto"/>
              <w:rPr>
                <w:rFonts w:cs="Arial"/>
                <w:lang w:val="en-GB"/>
              </w:rPr>
            </w:pPr>
            <w:r w:rsidRPr="00AF0FFF">
              <w:rPr>
                <w:rFonts w:cs="Arial"/>
                <w:lang w:val="en-GB"/>
              </w:rPr>
              <w:t>1, 1</w:t>
            </w:r>
          </w:p>
        </w:tc>
      </w:tr>
      <w:tr w:rsidR="00DE328B" w:rsidRPr="00AF0FFF" w14:paraId="44ED91D5" w14:textId="77777777" w:rsidTr="00DE328B">
        <w:trPr>
          <w:cantSplit/>
        </w:trPr>
        <w:tc>
          <w:tcPr>
            <w:tcW w:w="3464" w:type="dxa"/>
            <w:shd w:val="clear" w:color="auto" w:fill="auto"/>
          </w:tcPr>
          <w:p w14:paraId="5EFBB165" w14:textId="1A61BBB2" w:rsidR="00DE328B" w:rsidRPr="00AF0FFF" w:rsidRDefault="00DE328B" w:rsidP="00DE328B">
            <w:pPr>
              <w:spacing w:before="60" w:after="60" w:line="240" w:lineRule="auto"/>
              <w:rPr>
                <w:rFonts w:cs="Arial"/>
                <w:lang w:val="en-GB"/>
              </w:rPr>
            </w:pPr>
            <w:r w:rsidRPr="00AF0FFF">
              <w:rPr>
                <w:rFonts w:cs="Arial"/>
                <w:lang w:val="en-GB"/>
              </w:rPr>
              <w:t>Surface Current Time</w:t>
            </w:r>
          </w:p>
        </w:tc>
        <w:tc>
          <w:tcPr>
            <w:tcW w:w="2768" w:type="dxa"/>
            <w:shd w:val="clear" w:color="auto" w:fill="auto"/>
          </w:tcPr>
          <w:p w14:paraId="131254A5" w14:textId="45E376B7" w:rsidR="00DE328B" w:rsidRPr="00AF0FFF" w:rsidRDefault="00DE328B" w:rsidP="00DE328B">
            <w:pPr>
              <w:spacing w:before="60" w:after="60" w:line="240" w:lineRule="auto"/>
              <w:rPr>
                <w:rFonts w:cs="Arial"/>
                <w:lang w:val="en-GB"/>
              </w:rPr>
            </w:pPr>
          </w:p>
        </w:tc>
        <w:tc>
          <w:tcPr>
            <w:tcW w:w="851" w:type="dxa"/>
            <w:shd w:val="clear" w:color="auto" w:fill="auto"/>
          </w:tcPr>
          <w:p w14:paraId="414606B2" w14:textId="21EC402E" w:rsidR="00DE328B" w:rsidRPr="00AF0FFF" w:rsidRDefault="00DE328B" w:rsidP="00DE328B">
            <w:pPr>
              <w:spacing w:before="60" w:after="60" w:line="240" w:lineRule="auto"/>
              <w:jc w:val="center"/>
              <w:rPr>
                <w:rFonts w:cs="Arial"/>
                <w:lang w:val="en-GB"/>
              </w:rPr>
            </w:pPr>
            <w:r w:rsidRPr="00AF0FFF">
              <w:rPr>
                <w:rFonts w:cs="Arial"/>
                <w:lang w:val="en-GB"/>
              </w:rPr>
              <w:t>DT</w:t>
            </w:r>
          </w:p>
        </w:tc>
        <w:tc>
          <w:tcPr>
            <w:tcW w:w="1701" w:type="dxa"/>
            <w:shd w:val="clear" w:color="auto" w:fill="auto"/>
          </w:tcPr>
          <w:p w14:paraId="367BC2D1" w14:textId="7F66D902" w:rsidR="00DE328B" w:rsidRPr="00AF0FFF" w:rsidRDefault="00DE328B" w:rsidP="00DE328B">
            <w:pPr>
              <w:spacing w:before="60" w:after="60" w:line="240" w:lineRule="auto"/>
              <w:rPr>
                <w:rFonts w:cs="Arial"/>
                <w:lang w:val="en-GB"/>
              </w:rPr>
            </w:pPr>
            <w:r w:rsidRPr="00AF0FFF">
              <w:rPr>
                <w:rFonts w:cs="Arial"/>
                <w:lang w:val="en-GB"/>
              </w:rPr>
              <w:t>0, 1</w:t>
            </w:r>
          </w:p>
        </w:tc>
      </w:tr>
      <w:tr w:rsidR="002537D7" w:rsidRPr="00AF0FFF" w14:paraId="106E300A" w14:textId="77777777" w:rsidTr="00DE328B">
        <w:trPr>
          <w:cantSplit/>
        </w:trPr>
        <w:tc>
          <w:tcPr>
            <w:tcW w:w="3464" w:type="dxa"/>
            <w:shd w:val="clear" w:color="auto" w:fill="auto"/>
          </w:tcPr>
          <w:p w14:paraId="5247AF49" w14:textId="456706E5" w:rsidR="002537D7" w:rsidRPr="00AF0FFF" w:rsidRDefault="002537D7" w:rsidP="00DE328B">
            <w:pPr>
              <w:spacing w:before="60" w:after="60" w:line="240" w:lineRule="auto"/>
              <w:rPr>
                <w:rFonts w:cs="Arial"/>
                <w:lang w:val="en-GB"/>
              </w:rPr>
            </w:pPr>
            <w:r>
              <w:rPr>
                <w:rFonts w:cs="Arial"/>
                <w:lang w:val="en-GB"/>
              </w:rPr>
              <w:t>Speed Uncertainty</w:t>
            </w:r>
          </w:p>
        </w:tc>
        <w:tc>
          <w:tcPr>
            <w:tcW w:w="2768" w:type="dxa"/>
            <w:shd w:val="clear" w:color="auto" w:fill="auto"/>
          </w:tcPr>
          <w:p w14:paraId="231C63E1" w14:textId="77777777" w:rsidR="002537D7" w:rsidRPr="00AF0FFF" w:rsidRDefault="002537D7" w:rsidP="00DE328B">
            <w:pPr>
              <w:spacing w:before="60" w:after="60" w:line="240" w:lineRule="auto"/>
              <w:rPr>
                <w:rFonts w:cs="Arial"/>
                <w:lang w:val="en-GB"/>
              </w:rPr>
            </w:pPr>
          </w:p>
        </w:tc>
        <w:tc>
          <w:tcPr>
            <w:tcW w:w="851" w:type="dxa"/>
            <w:shd w:val="clear" w:color="auto" w:fill="auto"/>
          </w:tcPr>
          <w:p w14:paraId="133078D8" w14:textId="0D5C3167" w:rsidR="002537D7" w:rsidRPr="00AF0FFF" w:rsidRDefault="002537D7" w:rsidP="00DE328B">
            <w:pPr>
              <w:spacing w:before="60" w:after="60" w:line="240" w:lineRule="auto"/>
              <w:jc w:val="center"/>
              <w:rPr>
                <w:rFonts w:cs="Arial"/>
                <w:lang w:val="en-GB"/>
              </w:rPr>
            </w:pPr>
            <w:r>
              <w:rPr>
                <w:rFonts w:cs="Arial"/>
                <w:lang w:val="en-GB"/>
              </w:rPr>
              <w:t>RE</w:t>
            </w:r>
          </w:p>
        </w:tc>
        <w:tc>
          <w:tcPr>
            <w:tcW w:w="1701" w:type="dxa"/>
            <w:shd w:val="clear" w:color="auto" w:fill="auto"/>
          </w:tcPr>
          <w:p w14:paraId="4598C299" w14:textId="30766BD7" w:rsidR="002537D7" w:rsidRPr="00AF0FFF" w:rsidRDefault="002537D7" w:rsidP="00DE328B">
            <w:pPr>
              <w:spacing w:before="60" w:after="60" w:line="240" w:lineRule="auto"/>
              <w:rPr>
                <w:rFonts w:cs="Arial"/>
                <w:lang w:val="en-GB"/>
              </w:rPr>
            </w:pPr>
            <w:r>
              <w:rPr>
                <w:rFonts w:cs="Arial"/>
                <w:lang w:val="en-GB"/>
              </w:rPr>
              <w:t>0, 1</w:t>
            </w:r>
          </w:p>
        </w:tc>
      </w:tr>
      <w:tr w:rsidR="002537D7" w:rsidRPr="00AF0FFF" w14:paraId="6AB3EF81" w14:textId="77777777" w:rsidTr="00DE328B">
        <w:trPr>
          <w:cantSplit/>
        </w:trPr>
        <w:tc>
          <w:tcPr>
            <w:tcW w:w="3464" w:type="dxa"/>
            <w:shd w:val="clear" w:color="auto" w:fill="auto"/>
          </w:tcPr>
          <w:p w14:paraId="56199AB5" w14:textId="5DCB3E25" w:rsidR="002537D7" w:rsidRPr="00AF0FFF" w:rsidRDefault="002537D7" w:rsidP="00DE328B">
            <w:pPr>
              <w:spacing w:before="60" w:after="60" w:line="240" w:lineRule="auto"/>
              <w:rPr>
                <w:rFonts w:cs="Arial"/>
                <w:lang w:val="en-GB"/>
              </w:rPr>
            </w:pPr>
            <w:r>
              <w:rPr>
                <w:rFonts w:cs="Arial"/>
                <w:lang w:val="en-GB"/>
              </w:rPr>
              <w:t>Direction Uncertainty</w:t>
            </w:r>
          </w:p>
        </w:tc>
        <w:tc>
          <w:tcPr>
            <w:tcW w:w="2768" w:type="dxa"/>
            <w:shd w:val="clear" w:color="auto" w:fill="auto"/>
          </w:tcPr>
          <w:p w14:paraId="2F50EF44" w14:textId="77777777" w:rsidR="002537D7" w:rsidRPr="00AF0FFF" w:rsidRDefault="002537D7" w:rsidP="00DE328B">
            <w:pPr>
              <w:spacing w:before="60" w:after="60" w:line="240" w:lineRule="auto"/>
              <w:rPr>
                <w:rFonts w:cs="Arial"/>
                <w:lang w:val="en-GB"/>
              </w:rPr>
            </w:pPr>
          </w:p>
        </w:tc>
        <w:tc>
          <w:tcPr>
            <w:tcW w:w="851" w:type="dxa"/>
            <w:shd w:val="clear" w:color="auto" w:fill="auto"/>
          </w:tcPr>
          <w:p w14:paraId="4EF7D18E" w14:textId="0E4E3F37" w:rsidR="002537D7" w:rsidRPr="00AF0FFF" w:rsidRDefault="002537D7" w:rsidP="00DE328B">
            <w:pPr>
              <w:spacing w:before="60" w:after="60" w:line="240" w:lineRule="auto"/>
              <w:jc w:val="center"/>
              <w:rPr>
                <w:rFonts w:cs="Arial"/>
                <w:lang w:val="en-GB"/>
              </w:rPr>
            </w:pPr>
            <w:r>
              <w:rPr>
                <w:rFonts w:cs="Arial"/>
                <w:lang w:val="en-GB"/>
              </w:rPr>
              <w:t>RE</w:t>
            </w:r>
          </w:p>
        </w:tc>
        <w:tc>
          <w:tcPr>
            <w:tcW w:w="1701" w:type="dxa"/>
            <w:shd w:val="clear" w:color="auto" w:fill="auto"/>
          </w:tcPr>
          <w:p w14:paraId="142F03DD" w14:textId="1379BC26" w:rsidR="002537D7" w:rsidRPr="00AF0FFF" w:rsidRDefault="002537D7" w:rsidP="00DE328B">
            <w:pPr>
              <w:spacing w:before="60" w:after="60" w:line="240" w:lineRule="auto"/>
              <w:rPr>
                <w:rFonts w:cs="Arial"/>
                <w:lang w:val="en-GB"/>
              </w:rPr>
            </w:pPr>
            <w:r>
              <w:rPr>
                <w:rFonts w:cs="Arial"/>
                <w:lang w:val="en-GB"/>
              </w:rPr>
              <w:t>0, 1</w:t>
            </w:r>
          </w:p>
        </w:tc>
      </w:tr>
    </w:tbl>
    <w:p w14:paraId="4939C981" w14:textId="77777777" w:rsidR="0045176E" w:rsidRPr="00CF30EA" w:rsidRDefault="0045176E" w:rsidP="00DE328B">
      <w:pPr>
        <w:spacing w:after="120" w:line="240" w:lineRule="auto"/>
        <w:rPr>
          <w:lang w:val="en-GB"/>
        </w:rPr>
      </w:pPr>
    </w:p>
    <w:p w14:paraId="4D0A65BE" w14:textId="22AF8079" w:rsidR="0045176E" w:rsidRPr="00DE328B" w:rsidRDefault="001F25AD" w:rsidP="00DE328B">
      <w:pPr>
        <w:tabs>
          <w:tab w:val="left" w:pos="709"/>
        </w:tabs>
        <w:spacing w:before="120" w:after="200" w:line="240" w:lineRule="auto"/>
        <w:ind w:left="709" w:hanging="709"/>
        <w:rPr>
          <w:rFonts w:cs="Arial"/>
          <w:b/>
          <w:sz w:val="24"/>
          <w:szCs w:val="24"/>
          <w:lang w:val="en-GB"/>
        </w:rPr>
      </w:pPr>
      <w:r>
        <w:rPr>
          <w:rFonts w:cs="Arial"/>
          <w:b/>
          <w:sz w:val="24"/>
          <w:szCs w:val="24"/>
          <w:lang w:val="en-GB"/>
        </w:rPr>
        <w:t>C</w:t>
      </w:r>
      <w:r w:rsidR="00DE328B">
        <w:rPr>
          <w:rFonts w:cs="Arial"/>
          <w:b/>
          <w:sz w:val="24"/>
          <w:szCs w:val="24"/>
          <w:lang w:val="en-GB"/>
        </w:rPr>
        <w:t>-</w:t>
      </w:r>
      <w:r w:rsidR="0045176E" w:rsidRPr="00DE328B">
        <w:rPr>
          <w:rFonts w:cs="Arial"/>
          <w:b/>
          <w:sz w:val="24"/>
          <w:szCs w:val="24"/>
          <w:lang w:val="en-GB"/>
        </w:rPr>
        <w:t>3</w:t>
      </w:r>
      <w:r w:rsidR="00DE328B">
        <w:rPr>
          <w:rFonts w:cs="Arial"/>
          <w:b/>
          <w:sz w:val="24"/>
          <w:szCs w:val="24"/>
          <w:lang w:val="en-GB"/>
        </w:rPr>
        <w:tab/>
      </w:r>
      <w:r w:rsidR="0045176E" w:rsidRPr="00DE328B">
        <w:rPr>
          <w:rFonts w:cs="Arial"/>
          <w:b/>
          <w:sz w:val="24"/>
          <w:szCs w:val="24"/>
          <w:lang w:val="en-GB"/>
        </w:rPr>
        <w:t>Carto Feature Types</w:t>
      </w:r>
    </w:p>
    <w:p w14:paraId="3299D86C" w14:textId="257A0F95" w:rsidR="00D84CD6" w:rsidRDefault="00280D77" w:rsidP="00DE328B">
      <w:pPr>
        <w:spacing w:after="120" w:line="240" w:lineRule="auto"/>
        <w:rPr>
          <w:lang w:val="en-GB"/>
        </w:rPr>
      </w:pPr>
      <w:r w:rsidRPr="00CF30EA">
        <w:rPr>
          <w:lang w:val="en-GB"/>
        </w:rPr>
        <w:t>[None]</w:t>
      </w:r>
    </w:p>
    <w:p w14:paraId="27B1A729" w14:textId="77777777" w:rsidR="00DE328B" w:rsidRPr="00CF30EA" w:rsidRDefault="00DE328B" w:rsidP="00DE328B">
      <w:pPr>
        <w:spacing w:after="120" w:line="240" w:lineRule="auto"/>
        <w:rPr>
          <w:lang w:val="en-GB"/>
        </w:rPr>
      </w:pPr>
    </w:p>
    <w:p w14:paraId="22EE0AC2" w14:textId="6D35DDA4" w:rsidR="0045176E" w:rsidRPr="00CF30EA" w:rsidRDefault="001F25AD" w:rsidP="00DE328B">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DE328B">
        <w:rPr>
          <w:rFonts w:cs="Arial"/>
          <w:b/>
          <w:sz w:val="24"/>
          <w:szCs w:val="18"/>
          <w:lang w:val="en-GB"/>
        </w:rPr>
        <w:t>-</w:t>
      </w:r>
      <w:r w:rsidR="0045176E" w:rsidRPr="00CF30EA">
        <w:rPr>
          <w:rFonts w:cs="Arial"/>
          <w:b/>
          <w:sz w:val="24"/>
          <w:szCs w:val="18"/>
          <w:lang w:val="en-GB"/>
        </w:rPr>
        <w:t>4</w:t>
      </w:r>
      <w:r w:rsidR="00DE328B">
        <w:rPr>
          <w:rFonts w:cs="Arial"/>
          <w:b/>
          <w:sz w:val="24"/>
          <w:szCs w:val="18"/>
          <w:lang w:val="en-GB"/>
        </w:rPr>
        <w:tab/>
      </w:r>
      <w:r w:rsidR="0045176E" w:rsidRPr="00CF30EA">
        <w:rPr>
          <w:rFonts w:cs="Arial"/>
          <w:b/>
          <w:sz w:val="24"/>
          <w:szCs w:val="18"/>
          <w:lang w:val="en-GB"/>
        </w:rPr>
        <w:t>Information Types</w:t>
      </w:r>
    </w:p>
    <w:p w14:paraId="38C1E3C5" w14:textId="5A48E6DD" w:rsidR="00D84CD6" w:rsidRDefault="00280D77" w:rsidP="00DE328B">
      <w:pPr>
        <w:spacing w:after="120" w:line="240" w:lineRule="auto"/>
        <w:rPr>
          <w:lang w:val="en-GB"/>
        </w:rPr>
      </w:pPr>
      <w:r w:rsidRPr="00CF30EA">
        <w:rPr>
          <w:lang w:val="en-GB"/>
        </w:rPr>
        <w:t>[None]</w:t>
      </w:r>
    </w:p>
    <w:p w14:paraId="3C8A6C1E" w14:textId="77777777" w:rsidR="00DE328B" w:rsidRPr="00CF30EA" w:rsidRDefault="00DE328B" w:rsidP="00DE328B">
      <w:pPr>
        <w:spacing w:after="120" w:line="240" w:lineRule="auto"/>
        <w:rPr>
          <w:lang w:val="en-GB"/>
        </w:rPr>
      </w:pPr>
    </w:p>
    <w:p w14:paraId="211F7B10" w14:textId="1925582A" w:rsidR="0045176E" w:rsidRDefault="001F25AD" w:rsidP="00DE328B">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DE328B">
        <w:rPr>
          <w:rFonts w:cs="Arial"/>
          <w:b/>
          <w:sz w:val="24"/>
          <w:szCs w:val="18"/>
          <w:lang w:val="en-GB"/>
        </w:rPr>
        <w:t>-</w:t>
      </w:r>
      <w:r w:rsidR="0045176E" w:rsidRPr="00CF30EA">
        <w:rPr>
          <w:rFonts w:cs="Arial"/>
          <w:b/>
          <w:sz w:val="24"/>
          <w:szCs w:val="18"/>
          <w:lang w:val="en-GB"/>
        </w:rPr>
        <w:t>5</w:t>
      </w:r>
      <w:r w:rsidR="00DE328B">
        <w:rPr>
          <w:rFonts w:cs="Arial"/>
          <w:b/>
          <w:sz w:val="24"/>
          <w:szCs w:val="18"/>
          <w:lang w:val="en-GB"/>
        </w:rPr>
        <w:tab/>
      </w:r>
      <w:r w:rsidR="0045176E" w:rsidRPr="00CF30EA">
        <w:rPr>
          <w:rFonts w:cs="Arial"/>
          <w:b/>
          <w:sz w:val="24"/>
          <w:szCs w:val="18"/>
          <w:lang w:val="en-GB"/>
        </w:rPr>
        <w:t>Simple Attributes</w:t>
      </w:r>
    </w:p>
    <w:p w14:paraId="236F218E" w14:textId="14BF1B49" w:rsidR="002537D7" w:rsidRPr="002537D7" w:rsidRDefault="002537D7" w:rsidP="002537D7">
      <w:pPr>
        <w:rPr>
          <w:b/>
          <w:bCs/>
          <w:sz w:val="22"/>
          <w:szCs w:val="22"/>
          <w:lang w:val="en-GB"/>
        </w:rPr>
      </w:pPr>
      <w:r>
        <w:rPr>
          <w:b/>
          <w:bCs/>
          <w:sz w:val="22"/>
          <w:szCs w:val="22"/>
          <w:lang w:val="en-GB"/>
        </w:rPr>
        <w:t>C-</w:t>
      </w:r>
      <w:r w:rsidRPr="002537D7">
        <w:rPr>
          <w:b/>
          <w:bCs/>
          <w:sz w:val="22"/>
          <w:szCs w:val="22"/>
          <w:lang w:val="en-GB"/>
        </w:rPr>
        <w:t>5.1. Direction Uncertainty</w:t>
      </w:r>
    </w:p>
    <w:p w14:paraId="796717FA" w14:textId="77777777" w:rsidR="002537D7" w:rsidRPr="002537D7" w:rsidRDefault="002537D7" w:rsidP="002537D7">
      <w:pPr>
        <w:rPr>
          <w:lang w:val="en-GB"/>
        </w:rPr>
      </w:pPr>
      <w:r w:rsidRPr="004B67EE">
        <w:rPr>
          <w:b/>
          <w:bCs/>
          <w:lang w:val="en-GB"/>
        </w:rPr>
        <w:t>Definition</w:t>
      </w:r>
      <w:r w:rsidRPr="002537D7">
        <w:rPr>
          <w:lang w:val="en-GB"/>
        </w:rPr>
        <w:t>: The best estimate of the accuracy of a bearing.</w:t>
      </w:r>
    </w:p>
    <w:p w14:paraId="030FD865" w14:textId="77777777" w:rsidR="002537D7" w:rsidRPr="002537D7" w:rsidRDefault="002537D7" w:rsidP="002537D7">
      <w:pPr>
        <w:rPr>
          <w:lang w:val="en-GB"/>
        </w:rPr>
      </w:pPr>
      <w:r w:rsidRPr="004B67EE">
        <w:rPr>
          <w:b/>
          <w:bCs/>
          <w:lang w:val="en-GB"/>
        </w:rPr>
        <w:t>CamelCase</w:t>
      </w:r>
      <w:r w:rsidRPr="002537D7">
        <w:rPr>
          <w:lang w:val="en-GB"/>
        </w:rPr>
        <w:t>: directionUncertainty</w:t>
      </w:r>
    </w:p>
    <w:p w14:paraId="11ED56DD" w14:textId="77777777" w:rsidR="002537D7" w:rsidRPr="002537D7" w:rsidRDefault="002537D7" w:rsidP="002537D7">
      <w:pPr>
        <w:rPr>
          <w:lang w:val="en-GB"/>
        </w:rPr>
      </w:pPr>
      <w:r w:rsidRPr="004B67EE">
        <w:rPr>
          <w:b/>
          <w:bCs/>
          <w:lang w:val="en-GB"/>
        </w:rPr>
        <w:t>Alias</w:t>
      </w:r>
      <w:r w:rsidRPr="002537D7">
        <w:rPr>
          <w:lang w:val="en-GB"/>
        </w:rPr>
        <w:t xml:space="preserve">: </w:t>
      </w:r>
    </w:p>
    <w:p w14:paraId="592A0A4B" w14:textId="77777777" w:rsidR="002537D7" w:rsidRPr="002537D7" w:rsidRDefault="002537D7" w:rsidP="002537D7">
      <w:pPr>
        <w:rPr>
          <w:lang w:val="en-GB"/>
        </w:rPr>
      </w:pPr>
      <w:r w:rsidRPr="004B67EE">
        <w:rPr>
          <w:b/>
          <w:bCs/>
          <w:lang w:val="en-GB"/>
        </w:rPr>
        <w:t>Value type</w:t>
      </w:r>
      <w:r w:rsidRPr="002537D7">
        <w:rPr>
          <w:lang w:val="en-GB"/>
        </w:rPr>
        <w:t>: real</w:t>
      </w:r>
    </w:p>
    <w:p w14:paraId="72E2CF73" w14:textId="3CD9BDF5" w:rsidR="002537D7" w:rsidRDefault="002537D7" w:rsidP="002537D7">
      <w:pPr>
        <w:rPr>
          <w:lang w:val="en-GB"/>
        </w:rPr>
      </w:pPr>
      <w:r w:rsidRPr="004B67EE">
        <w:rPr>
          <w:b/>
          <w:bCs/>
          <w:lang w:val="en-GB"/>
        </w:rPr>
        <w:t>Remarks</w:t>
      </w:r>
      <w:r w:rsidRPr="002537D7">
        <w:rPr>
          <w:lang w:val="en-GB"/>
        </w:rPr>
        <w:t>: No remarks.</w:t>
      </w:r>
    </w:p>
    <w:p w14:paraId="6E4BF880" w14:textId="77777777" w:rsidR="002537D7" w:rsidRPr="00CF30EA" w:rsidRDefault="002537D7" w:rsidP="002537D7">
      <w:pPr>
        <w:shd w:val="clear" w:color="auto" w:fill="FFFFFF"/>
        <w:autoSpaceDE w:val="0"/>
        <w:autoSpaceDN w:val="0"/>
        <w:adjustRightInd w:val="0"/>
        <w:spacing w:after="120" w:line="240" w:lineRule="auto"/>
        <w:jc w:val="left"/>
        <w:rPr>
          <w:rFonts w:ascii="Times New Roman" w:eastAsia="Calibri" w:hAnsi="Times New Roman"/>
          <w:sz w:val="24"/>
          <w:szCs w:val="24"/>
          <w:highlight w:val="white"/>
          <w:lang w:val="en-GB" w:eastAsia="en-US"/>
        </w:rPr>
      </w:pPr>
      <w:r w:rsidRPr="00CF30EA">
        <w:rPr>
          <w:b/>
          <w:bCs/>
          <w:lang w:val="en-GB"/>
        </w:rPr>
        <w:lastRenderedPageBreak/>
        <w:t>Unit of measure</w:t>
      </w:r>
      <w:r w:rsidRPr="00CF30EA">
        <w:rPr>
          <w:lang w:val="en-GB"/>
        </w:rPr>
        <w:t xml:space="preserve"> </w:t>
      </w:r>
      <w:r w:rsidRPr="00CF30EA">
        <w:rPr>
          <w:b/>
          <w:bCs/>
          <w:lang w:val="en-GB"/>
        </w:rPr>
        <w:t>name</w:t>
      </w:r>
      <w:r>
        <w:rPr>
          <w:b/>
          <w:bCs/>
          <w:lang w:val="en-GB"/>
        </w:rPr>
        <w:t>:</w:t>
      </w:r>
      <w:r w:rsidRPr="00CF30EA">
        <w:rPr>
          <w:lang w:val="en-GB"/>
        </w:rPr>
        <w:t xml:space="preserve"> degree    </w:t>
      </w:r>
      <w:r w:rsidRPr="00CF30EA">
        <w:rPr>
          <w:b/>
          <w:bCs/>
          <w:lang w:val="en-GB"/>
        </w:rPr>
        <w:t>definition</w:t>
      </w:r>
      <w:r w:rsidRPr="00CF30EA">
        <w:rPr>
          <w:lang w:val="en-GB"/>
        </w:rPr>
        <w:t xml:space="preserve">: Degrees of arc (compass direction)    </w:t>
      </w:r>
      <w:r w:rsidRPr="00CF30EA">
        <w:rPr>
          <w:b/>
          <w:bCs/>
          <w:lang w:val="en-GB"/>
        </w:rPr>
        <w:t>symbol</w:t>
      </w:r>
      <w:r w:rsidRPr="00CF30EA">
        <w:rPr>
          <w:lang w:val="en-GB"/>
        </w:rPr>
        <w:t xml:space="preserve">: </w:t>
      </w:r>
      <w:r w:rsidRPr="00CF30EA">
        <w:rPr>
          <w:rFonts w:ascii="Times New Roman" w:eastAsia="Calibri" w:hAnsi="Times New Roman"/>
          <w:color w:val="000000"/>
          <w:sz w:val="24"/>
          <w:szCs w:val="24"/>
          <w:highlight w:val="white"/>
          <w:lang w:val="en-GB" w:eastAsia="en-US"/>
        </w:rPr>
        <w:t>°</w:t>
      </w:r>
    </w:p>
    <w:p w14:paraId="7389487F" w14:textId="77777777" w:rsidR="002537D7" w:rsidRPr="00CF30EA" w:rsidRDefault="002537D7" w:rsidP="002537D7">
      <w:pPr>
        <w:spacing w:after="120" w:line="240" w:lineRule="auto"/>
        <w:rPr>
          <w:lang w:val="en-GB"/>
        </w:rPr>
      </w:pPr>
      <w:r w:rsidRPr="00CF30EA">
        <w:rPr>
          <w:b/>
          <w:bCs/>
          <w:lang w:val="en-GB"/>
        </w:rPr>
        <w:t>Quantity specification</w:t>
      </w:r>
      <w:r w:rsidRPr="00DE328B">
        <w:rPr>
          <w:b/>
          <w:bCs/>
          <w:lang w:val="en-GB"/>
        </w:rPr>
        <w:t>:</w:t>
      </w:r>
      <w:r w:rsidRPr="00CF30EA">
        <w:rPr>
          <w:lang w:val="en-GB"/>
        </w:rPr>
        <w:t xml:space="preserve"> planeAngle</w:t>
      </w:r>
    </w:p>
    <w:p w14:paraId="74AF3608" w14:textId="77777777" w:rsidR="002537D7" w:rsidRPr="00CF30EA" w:rsidRDefault="002537D7" w:rsidP="002537D7">
      <w:pPr>
        <w:spacing w:after="120" w:line="240" w:lineRule="auto"/>
        <w:jc w:val="left"/>
        <w:rPr>
          <w:b/>
          <w:bCs/>
          <w:lang w:val="en-GB"/>
        </w:rPr>
      </w:pPr>
      <w:r w:rsidRPr="00CF30EA">
        <w:rPr>
          <w:b/>
          <w:bCs/>
          <w:lang w:val="en-GB"/>
        </w:rPr>
        <w:t>Constraints</w:t>
      </w:r>
      <w:r>
        <w:rPr>
          <w:b/>
          <w:bCs/>
          <w:lang w:val="en-GB"/>
        </w:rPr>
        <w:t>:</w:t>
      </w:r>
    </w:p>
    <w:tbl>
      <w:tblPr>
        <w:tblW w:w="46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85"/>
        <w:gridCol w:w="1774"/>
        <w:gridCol w:w="1430"/>
        <w:gridCol w:w="1641"/>
        <w:gridCol w:w="1640"/>
      </w:tblGrid>
      <w:tr w:rsidR="002537D7" w:rsidRPr="00CF30EA" w14:paraId="0F6AAD61" w14:textId="77777777" w:rsidTr="00CF3025">
        <w:trPr>
          <w:cantSplit/>
        </w:trPr>
        <w:tc>
          <w:tcPr>
            <w:tcW w:w="1172" w:type="pct"/>
            <w:shd w:val="clear" w:color="auto" w:fill="D9D9D9" w:themeFill="background1" w:themeFillShade="D9"/>
            <w:tcMar>
              <w:top w:w="24" w:type="dxa"/>
              <w:left w:w="24" w:type="dxa"/>
              <w:bottom w:w="24" w:type="dxa"/>
              <w:right w:w="24" w:type="dxa"/>
            </w:tcMar>
            <w:vAlign w:val="center"/>
          </w:tcPr>
          <w:p w14:paraId="6F5CC61C" w14:textId="77777777" w:rsidR="002537D7" w:rsidRPr="00CF30EA" w:rsidRDefault="002537D7" w:rsidP="00CF3025">
            <w:pPr>
              <w:spacing w:before="60" w:after="60" w:line="240" w:lineRule="auto"/>
              <w:rPr>
                <w:lang w:val="en-GB"/>
              </w:rPr>
            </w:pPr>
            <w:r w:rsidRPr="00CF30EA">
              <w:rPr>
                <w:b/>
                <w:bCs/>
                <w:lang w:val="en-GB"/>
              </w:rPr>
              <w:t>String Length</w:t>
            </w:r>
          </w:p>
        </w:tc>
        <w:tc>
          <w:tcPr>
            <w:tcW w:w="1047" w:type="pct"/>
            <w:shd w:val="clear" w:color="auto" w:fill="D9D9D9" w:themeFill="background1" w:themeFillShade="D9"/>
            <w:tcMar>
              <w:top w:w="24" w:type="dxa"/>
              <w:left w:w="24" w:type="dxa"/>
              <w:bottom w:w="24" w:type="dxa"/>
              <w:right w:w="24" w:type="dxa"/>
            </w:tcMar>
            <w:vAlign w:val="center"/>
          </w:tcPr>
          <w:p w14:paraId="55290AF2" w14:textId="77777777" w:rsidR="002537D7" w:rsidRPr="00CF30EA" w:rsidRDefault="002537D7" w:rsidP="00CF3025">
            <w:pPr>
              <w:spacing w:before="60" w:after="60" w:line="240" w:lineRule="auto"/>
              <w:rPr>
                <w:lang w:val="en-GB"/>
              </w:rPr>
            </w:pPr>
            <w:r w:rsidRPr="00CF30EA">
              <w:rPr>
                <w:b/>
                <w:bCs/>
                <w:lang w:val="en-GB"/>
              </w:rPr>
              <w:t>Text Pattern</w:t>
            </w:r>
          </w:p>
        </w:tc>
        <w:tc>
          <w:tcPr>
            <w:tcW w:w="1813" w:type="pct"/>
            <w:gridSpan w:val="2"/>
            <w:shd w:val="clear" w:color="auto" w:fill="D9D9D9" w:themeFill="background1" w:themeFillShade="D9"/>
            <w:tcMar>
              <w:top w:w="24" w:type="dxa"/>
              <w:left w:w="24" w:type="dxa"/>
              <w:bottom w:w="24" w:type="dxa"/>
              <w:right w:w="24" w:type="dxa"/>
            </w:tcMar>
            <w:vAlign w:val="center"/>
          </w:tcPr>
          <w:p w14:paraId="2295B99C" w14:textId="77777777" w:rsidR="002537D7" w:rsidRPr="00CF30EA" w:rsidRDefault="002537D7" w:rsidP="00CF3025">
            <w:pPr>
              <w:spacing w:before="60" w:after="60" w:line="240" w:lineRule="auto"/>
              <w:rPr>
                <w:lang w:val="en-GB"/>
              </w:rPr>
            </w:pPr>
            <w:r w:rsidRPr="00CF30EA">
              <w:rPr>
                <w:b/>
                <w:bCs/>
                <w:lang w:val="en-GB"/>
              </w:rPr>
              <w:t>Range</w:t>
            </w:r>
          </w:p>
        </w:tc>
        <w:tc>
          <w:tcPr>
            <w:tcW w:w="968" w:type="pct"/>
            <w:shd w:val="clear" w:color="auto" w:fill="D9D9D9" w:themeFill="background1" w:themeFillShade="D9"/>
            <w:tcMar>
              <w:top w:w="24" w:type="dxa"/>
              <w:left w:w="24" w:type="dxa"/>
              <w:bottom w:w="24" w:type="dxa"/>
              <w:right w:w="24" w:type="dxa"/>
            </w:tcMar>
            <w:vAlign w:val="center"/>
          </w:tcPr>
          <w:p w14:paraId="64FE6B63" w14:textId="77777777" w:rsidR="002537D7" w:rsidRPr="00CF30EA" w:rsidRDefault="002537D7" w:rsidP="00CF3025">
            <w:pPr>
              <w:spacing w:before="60" w:after="60" w:line="240" w:lineRule="auto"/>
              <w:rPr>
                <w:lang w:val="en-GB"/>
              </w:rPr>
            </w:pPr>
            <w:r w:rsidRPr="00CF30EA">
              <w:rPr>
                <w:b/>
                <w:bCs/>
                <w:lang w:val="en-GB"/>
              </w:rPr>
              <w:t>Precision</w:t>
            </w:r>
          </w:p>
        </w:tc>
      </w:tr>
      <w:tr w:rsidR="002537D7" w:rsidRPr="00CF30EA" w14:paraId="435AA7C5" w14:textId="77777777" w:rsidTr="00CF3025">
        <w:trPr>
          <w:cantSplit/>
        </w:trPr>
        <w:tc>
          <w:tcPr>
            <w:tcW w:w="1172" w:type="pct"/>
            <w:vMerge w:val="restart"/>
            <w:tcMar>
              <w:top w:w="24" w:type="dxa"/>
              <w:left w:w="24" w:type="dxa"/>
              <w:bottom w:w="24" w:type="dxa"/>
              <w:right w:w="24" w:type="dxa"/>
            </w:tcMar>
            <w:vAlign w:val="center"/>
          </w:tcPr>
          <w:p w14:paraId="0A8A11BF" w14:textId="77777777" w:rsidR="002537D7" w:rsidRPr="00CF30EA" w:rsidRDefault="002537D7" w:rsidP="00CF3025">
            <w:pPr>
              <w:spacing w:before="60" w:after="60" w:line="240" w:lineRule="auto"/>
              <w:rPr>
                <w:lang w:val="en-GB"/>
              </w:rPr>
            </w:pPr>
            <w:r w:rsidRPr="00CF30EA">
              <w:rPr>
                <w:lang w:val="en-GB"/>
              </w:rPr>
              <w:t>(not specified)</w:t>
            </w:r>
          </w:p>
        </w:tc>
        <w:tc>
          <w:tcPr>
            <w:tcW w:w="1047" w:type="pct"/>
            <w:vMerge w:val="restart"/>
            <w:tcMar>
              <w:top w:w="24" w:type="dxa"/>
              <w:left w:w="24" w:type="dxa"/>
              <w:bottom w:w="24" w:type="dxa"/>
              <w:right w:w="24" w:type="dxa"/>
            </w:tcMar>
            <w:vAlign w:val="center"/>
          </w:tcPr>
          <w:p w14:paraId="6DD78601" w14:textId="77777777" w:rsidR="002537D7" w:rsidRPr="00CF30EA" w:rsidRDefault="002537D7" w:rsidP="00CF3025">
            <w:pPr>
              <w:spacing w:before="60" w:after="60" w:line="240" w:lineRule="auto"/>
              <w:rPr>
                <w:lang w:val="en-GB"/>
              </w:rPr>
            </w:pPr>
            <w:r w:rsidRPr="00CF30EA">
              <w:rPr>
                <w:lang w:val="en-GB"/>
              </w:rPr>
              <w:t>(none)</w:t>
            </w:r>
          </w:p>
        </w:tc>
        <w:tc>
          <w:tcPr>
            <w:tcW w:w="844" w:type="pct"/>
            <w:tcMar>
              <w:top w:w="24" w:type="dxa"/>
              <w:left w:w="24" w:type="dxa"/>
              <w:bottom w:w="24" w:type="dxa"/>
              <w:right w:w="24" w:type="dxa"/>
            </w:tcMar>
            <w:vAlign w:val="center"/>
          </w:tcPr>
          <w:p w14:paraId="003CC85B" w14:textId="77777777" w:rsidR="002537D7" w:rsidRPr="00CF30EA" w:rsidRDefault="002537D7" w:rsidP="00CF3025">
            <w:pPr>
              <w:spacing w:before="60" w:after="60" w:line="240" w:lineRule="auto"/>
              <w:jc w:val="left"/>
              <w:rPr>
                <w:lang w:val="en-GB"/>
              </w:rPr>
            </w:pPr>
            <w:r w:rsidRPr="00CF30EA">
              <w:rPr>
                <w:lang w:val="en-GB"/>
              </w:rPr>
              <w:t>lowerBound</w:t>
            </w:r>
            <w:r w:rsidRPr="00CF30EA">
              <w:rPr>
                <w:lang w:val="en-GB"/>
              </w:rPr>
              <w:tab/>
            </w:r>
          </w:p>
        </w:tc>
        <w:tc>
          <w:tcPr>
            <w:tcW w:w="969" w:type="pct"/>
            <w:vAlign w:val="center"/>
          </w:tcPr>
          <w:p w14:paraId="36DF056E" w14:textId="77777777" w:rsidR="002537D7" w:rsidRPr="00CF30EA" w:rsidRDefault="002537D7" w:rsidP="00CF3025">
            <w:pPr>
              <w:spacing w:before="60" w:after="60" w:line="240" w:lineRule="auto"/>
              <w:jc w:val="center"/>
              <w:rPr>
                <w:lang w:val="en-GB"/>
              </w:rPr>
            </w:pPr>
            <w:r w:rsidRPr="00CF30EA">
              <w:rPr>
                <w:lang w:val="en-GB"/>
              </w:rPr>
              <w:t>0.0</w:t>
            </w:r>
          </w:p>
        </w:tc>
        <w:tc>
          <w:tcPr>
            <w:tcW w:w="968" w:type="pct"/>
            <w:vMerge w:val="restart"/>
            <w:tcMar>
              <w:top w:w="24" w:type="dxa"/>
              <w:left w:w="24" w:type="dxa"/>
              <w:bottom w:w="24" w:type="dxa"/>
              <w:right w:w="24" w:type="dxa"/>
            </w:tcMar>
            <w:vAlign w:val="center"/>
          </w:tcPr>
          <w:p w14:paraId="24E0138C" w14:textId="77777777" w:rsidR="002537D7" w:rsidRPr="00CF30EA" w:rsidRDefault="002537D7" w:rsidP="00CF3025">
            <w:pPr>
              <w:spacing w:before="60" w:after="60" w:line="240" w:lineRule="auto"/>
              <w:jc w:val="left"/>
              <w:rPr>
                <w:lang w:val="en-GB"/>
              </w:rPr>
            </w:pPr>
            <w:r w:rsidRPr="00CF30EA">
              <w:rPr>
                <w:lang w:val="en-GB"/>
              </w:rPr>
              <w:t>1</w:t>
            </w:r>
          </w:p>
        </w:tc>
      </w:tr>
      <w:tr w:rsidR="002537D7" w:rsidRPr="00CF30EA" w14:paraId="3CA023A4" w14:textId="77777777" w:rsidTr="00CF3025">
        <w:trPr>
          <w:cantSplit/>
        </w:trPr>
        <w:tc>
          <w:tcPr>
            <w:tcW w:w="1172" w:type="pct"/>
            <w:vMerge/>
            <w:tcMar>
              <w:top w:w="24" w:type="dxa"/>
              <w:left w:w="24" w:type="dxa"/>
              <w:bottom w:w="24" w:type="dxa"/>
              <w:right w:w="24" w:type="dxa"/>
            </w:tcMar>
            <w:vAlign w:val="center"/>
          </w:tcPr>
          <w:p w14:paraId="07E2F61B" w14:textId="77777777" w:rsidR="002537D7" w:rsidRPr="00CF30EA" w:rsidRDefault="002537D7" w:rsidP="00CF3025">
            <w:pPr>
              <w:spacing w:before="60" w:after="60" w:line="240" w:lineRule="auto"/>
              <w:rPr>
                <w:lang w:val="en-GB"/>
              </w:rPr>
            </w:pPr>
          </w:p>
        </w:tc>
        <w:tc>
          <w:tcPr>
            <w:tcW w:w="1047" w:type="pct"/>
            <w:vMerge/>
            <w:tcMar>
              <w:top w:w="24" w:type="dxa"/>
              <w:left w:w="24" w:type="dxa"/>
              <w:bottom w:w="24" w:type="dxa"/>
              <w:right w:w="24" w:type="dxa"/>
            </w:tcMar>
            <w:vAlign w:val="center"/>
          </w:tcPr>
          <w:p w14:paraId="29080C81" w14:textId="77777777" w:rsidR="002537D7" w:rsidRPr="00CF30EA" w:rsidRDefault="002537D7" w:rsidP="00CF3025">
            <w:pPr>
              <w:spacing w:before="60" w:after="60" w:line="240" w:lineRule="auto"/>
              <w:rPr>
                <w:lang w:val="en-GB"/>
              </w:rPr>
            </w:pPr>
          </w:p>
        </w:tc>
        <w:tc>
          <w:tcPr>
            <w:tcW w:w="844" w:type="pct"/>
            <w:tcMar>
              <w:top w:w="24" w:type="dxa"/>
              <w:left w:w="24" w:type="dxa"/>
              <w:bottom w:w="24" w:type="dxa"/>
              <w:right w:w="24" w:type="dxa"/>
            </w:tcMar>
            <w:vAlign w:val="center"/>
          </w:tcPr>
          <w:p w14:paraId="34D46829" w14:textId="77777777" w:rsidR="002537D7" w:rsidRPr="00CF30EA" w:rsidRDefault="002537D7" w:rsidP="00CF3025">
            <w:pPr>
              <w:spacing w:before="60" w:after="60" w:line="240" w:lineRule="auto"/>
              <w:jc w:val="left"/>
              <w:rPr>
                <w:lang w:val="en-GB"/>
              </w:rPr>
            </w:pPr>
            <w:r w:rsidRPr="00CF30EA">
              <w:rPr>
                <w:lang w:val="en-GB"/>
              </w:rPr>
              <w:t>upperBound</w:t>
            </w:r>
          </w:p>
        </w:tc>
        <w:tc>
          <w:tcPr>
            <w:tcW w:w="969" w:type="pct"/>
            <w:vAlign w:val="center"/>
          </w:tcPr>
          <w:p w14:paraId="53ACC8AE" w14:textId="77777777" w:rsidR="002537D7" w:rsidRPr="00CF30EA" w:rsidRDefault="002537D7" w:rsidP="00CF3025">
            <w:pPr>
              <w:spacing w:before="60" w:after="60" w:line="240" w:lineRule="auto"/>
              <w:jc w:val="center"/>
              <w:rPr>
                <w:lang w:val="en-GB"/>
              </w:rPr>
            </w:pPr>
            <w:r w:rsidRPr="00CF30EA">
              <w:rPr>
                <w:lang w:val="en-GB"/>
              </w:rPr>
              <w:t xml:space="preserve"> 359.9</w:t>
            </w:r>
          </w:p>
        </w:tc>
        <w:tc>
          <w:tcPr>
            <w:tcW w:w="968" w:type="pct"/>
            <w:vMerge/>
            <w:tcMar>
              <w:top w:w="24" w:type="dxa"/>
              <w:left w:w="24" w:type="dxa"/>
              <w:bottom w:w="24" w:type="dxa"/>
              <w:right w:w="24" w:type="dxa"/>
            </w:tcMar>
            <w:vAlign w:val="center"/>
          </w:tcPr>
          <w:p w14:paraId="269BA89C" w14:textId="77777777" w:rsidR="002537D7" w:rsidRPr="00CF30EA" w:rsidRDefault="002537D7" w:rsidP="00CF3025">
            <w:pPr>
              <w:spacing w:before="60" w:after="60" w:line="240" w:lineRule="auto"/>
              <w:jc w:val="center"/>
              <w:rPr>
                <w:lang w:val="en-GB"/>
              </w:rPr>
            </w:pPr>
          </w:p>
        </w:tc>
      </w:tr>
      <w:tr w:rsidR="002537D7" w:rsidRPr="00CF30EA" w14:paraId="2A2DB767" w14:textId="77777777" w:rsidTr="00CF3025">
        <w:trPr>
          <w:cantSplit/>
        </w:trPr>
        <w:tc>
          <w:tcPr>
            <w:tcW w:w="1172" w:type="pct"/>
            <w:vMerge/>
            <w:tcMar>
              <w:top w:w="24" w:type="dxa"/>
              <w:left w:w="24" w:type="dxa"/>
              <w:bottom w:w="24" w:type="dxa"/>
              <w:right w:w="24" w:type="dxa"/>
            </w:tcMar>
            <w:vAlign w:val="center"/>
          </w:tcPr>
          <w:p w14:paraId="6684228B" w14:textId="77777777" w:rsidR="002537D7" w:rsidRPr="00CF30EA" w:rsidRDefault="002537D7" w:rsidP="00CF3025">
            <w:pPr>
              <w:spacing w:before="60" w:after="60" w:line="240" w:lineRule="auto"/>
              <w:rPr>
                <w:lang w:val="en-GB"/>
              </w:rPr>
            </w:pPr>
          </w:p>
        </w:tc>
        <w:tc>
          <w:tcPr>
            <w:tcW w:w="1047" w:type="pct"/>
            <w:vMerge/>
            <w:tcMar>
              <w:top w:w="24" w:type="dxa"/>
              <w:left w:w="24" w:type="dxa"/>
              <w:bottom w:w="24" w:type="dxa"/>
              <w:right w:w="24" w:type="dxa"/>
            </w:tcMar>
            <w:vAlign w:val="center"/>
          </w:tcPr>
          <w:p w14:paraId="762E11C6" w14:textId="77777777" w:rsidR="002537D7" w:rsidRPr="00CF30EA" w:rsidRDefault="002537D7" w:rsidP="00CF3025">
            <w:pPr>
              <w:spacing w:before="60" w:after="60" w:line="240" w:lineRule="auto"/>
              <w:rPr>
                <w:lang w:val="en-GB"/>
              </w:rPr>
            </w:pPr>
          </w:p>
        </w:tc>
        <w:tc>
          <w:tcPr>
            <w:tcW w:w="844" w:type="pct"/>
            <w:tcMar>
              <w:top w:w="24" w:type="dxa"/>
              <w:left w:w="24" w:type="dxa"/>
              <w:bottom w:w="24" w:type="dxa"/>
              <w:right w:w="24" w:type="dxa"/>
            </w:tcMar>
            <w:vAlign w:val="center"/>
          </w:tcPr>
          <w:p w14:paraId="606CCC9E" w14:textId="77777777" w:rsidR="002537D7" w:rsidRPr="00CF30EA" w:rsidRDefault="002537D7" w:rsidP="00CF3025">
            <w:pPr>
              <w:spacing w:before="60" w:after="60" w:line="240" w:lineRule="auto"/>
              <w:jc w:val="left"/>
              <w:rPr>
                <w:lang w:val="en-GB"/>
              </w:rPr>
            </w:pPr>
            <w:r w:rsidRPr="00CF30EA">
              <w:rPr>
                <w:lang w:val="en-GB"/>
              </w:rPr>
              <w:t>closure</w:t>
            </w:r>
          </w:p>
        </w:tc>
        <w:tc>
          <w:tcPr>
            <w:tcW w:w="969" w:type="pct"/>
            <w:vAlign w:val="center"/>
          </w:tcPr>
          <w:p w14:paraId="48F2B49F" w14:textId="77777777" w:rsidR="002537D7" w:rsidRPr="00CF30EA" w:rsidRDefault="002537D7" w:rsidP="00CF3025">
            <w:pPr>
              <w:spacing w:before="60" w:after="60" w:line="240" w:lineRule="auto"/>
              <w:jc w:val="center"/>
              <w:rPr>
                <w:lang w:val="en-GB"/>
              </w:rPr>
            </w:pPr>
            <w:r w:rsidRPr="00CF30EA">
              <w:rPr>
                <w:lang w:val="en-GB"/>
              </w:rPr>
              <w:t>closedInterval</w:t>
            </w:r>
          </w:p>
        </w:tc>
        <w:tc>
          <w:tcPr>
            <w:tcW w:w="968" w:type="pct"/>
            <w:vMerge/>
            <w:tcMar>
              <w:top w:w="24" w:type="dxa"/>
              <w:left w:w="24" w:type="dxa"/>
              <w:bottom w:w="24" w:type="dxa"/>
              <w:right w:w="24" w:type="dxa"/>
            </w:tcMar>
            <w:vAlign w:val="center"/>
          </w:tcPr>
          <w:p w14:paraId="22080ED5" w14:textId="77777777" w:rsidR="002537D7" w:rsidRPr="00CF30EA" w:rsidRDefault="002537D7" w:rsidP="00CF3025">
            <w:pPr>
              <w:spacing w:before="60" w:after="60" w:line="240" w:lineRule="auto"/>
              <w:jc w:val="center"/>
              <w:rPr>
                <w:lang w:val="en-GB"/>
              </w:rPr>
            </w:pPr>
          </w:p>
        </w:tc>
      </w:tr>
    </w:tbl>
    <w:p w14:paraId="214B3836" w14:textId="77777777" w:rsidR="002537D7" w:rsidRDefault="002537D7" w:rsidP="002537D7">
      <w:pPr>
        <w:rPr>
          <w:lang w:val="en-GB"/>
        </w:rPr>
      </w:pPr>
    </w:p>
    <w:p w14:paraId="706B1262" w14:textId="39B90D8C" w:rsidR="004B67EE" w:rsidRPr="004B67EE" w:rsidRDefault="00AD4EAB" w:rsidP="004B67EE">
      <w:pPr>
        <w:rPr>
          <w:b/>
          <w:bCs/>
          <w:sz w:val="22"/>
          <w:szCs w:val="22"/>
          <w:lang w:val="en-GB"/>
        </w:rPr>
      </w:pPr>
      <w:r>
        <w:rPr>
          <w:b/>
          <w:bCs/>
          <w:sz w:val="22"/>
          <w:szCs w:val="22"/>
          <w:lang w:val="en-GB"/>
        </w:rPr>
        <w:t>C-</w:t>
      </w:r>
      <w:r w:rsidR="004B67EE" w:rsidRPr="004B67EE">
        <w:rPr>
          <w:b/>
          <w:bCs/>
          <w:sz w:val="22"/>
          <w:szCs w:val="22"/>
          <w:lang w:val="en-GB"/>
        </w:rPr>
        <w:t>5.2. Speed Uncertainty</w:t>
      </w:r>
    </w:p>
    <w:p w14:paraId="56AD25F2" w14:textId="77777777" w:rsidR="004B67EE" w:rsidRPr="004B67EE" w:rsidRDefault="004B67EE" w:rsidP="004B67EE">
      <w:pPr>
        <w:rPr>
          <w:lang w:val="en-GB"/>
        </w:rPr>
      </w:pPr>
      <w:r w:rsidRPr="004B67EE">
        <w:rPr>
          <w:b/>
          <w:bCs/>
          <w:lang w:val="en-GB"/>
        </w:rPr>
        <w:t>Definition</w:t>
      </w:r>
      <w:r w:rsidRPr="004B67EE">
        <w:rPr>
          <w:lang w:val="en-GB"/>
        </w:rPr>
        <w:t>: Estimate characterising the accuracy of a speed value, or of the magnitude component of a velocity.</w:t>
      </w:r>
    </w:p>
    <w:p w14:paraId="4B95A7EE" w14:textId="77777777" w:rsidR="004B67EE" w:rsidRPr="004B67EE" w:rsidRDefault="004B67EE" w:rsidP="004B67EE">
      <w:pPr>
        <w:rPr>
          <w:lang w:val="en-GB"/>
        </w:rPr>
      </w:pPr>
      <w:r w:rsidRPr="004B67EE">
        <w:rPr>
          <w:b/>
          <w:bCs/>
          <w:lang w:val="en-GB"/>
        </w:rPr>
        <w:t>CamelCase</w:t>
      </w:r>
      <w:r w:rsidRPr="004B67EE">
        <w:rPr>
          <w:lang w:val="en-GB"/>
        </w:rPr>
        <w:t>: speedUncertainty</w:t>
      </w:r>
    </w:p>
    <w:p w14:paraId="47582855" w14:textId="77777777" w:rsidR="004B67EE" w:rsidRPr="004B67EE" w:rsidRDefault="004B67EE" w:rsidP="004B67EE">
      <w:pPr>
        <w:rPr>
          <w:lang w:val="en-GB"/>
        </w:rPr>
      </w:pPr>
      <w:r w:rsidRPr="004B67EE">
        <w:rPr>
          <w:lang w:val="en-GB"/>
        </w:rPr>
        <w:t xml:space="preserve">Alias: </w:t>
      </w:r>
    </w:p>
    <w:p w14:paraId="1C101AAD" w14:textId="77777777" w:rsidR="004B67EE" w:rsidRPr="004B67EE" w:rsidRDefault="004B67EE" w:rsidP="004B67EE">
      <w:pPr>
        <w:rPr>
          <w:lang w:val="en-GB"/>
        </w:rPr>
      </w:pPr>
      <w:r w:rsidRPr="004B67EE">
        <w:rPr>
          <w:b/>
          <w:bCs/>
          <w:lang w:val="en-GB"/>
        </w:rPr>
        <w:t>Value type</w:t>
      </w:r>
      <w:r w:rsidRPr="004B67EE">
        <w:rPr>
          <w:lang w:val="en-GB"/>
        </w:rPr>
        <w:t>: real</w:t>
      </w:r>
    </w:p>
    <w:p w14:paraId="30DC1180" w14:textId="77777777" w:rsidR="004B67EE" w:rsidRDefault="004B67EE" w:rsidP="004B67EE">
      <w:pPr>
        <w:rPr>
          <w:lang w:val="en-GB"/>
        </w:rPr>
      </w:pPr>
      <w:r w:rsidRPr="004B67EE">
        <w:rPr>
          <w:b/>
          <w:bCs/>
          <w:lang w:val="en-GB"/>
        </w:rPr>
        <w:t>Remarks</w:t>
      </w:r>
      <w:r w:rsidRPr="004B67EE">
        <w:rPr>
          <w:lang w:val="en-GB"/>
        </w:rPr>
        <w:t>: The estimate is as defined within a particular confidence level and expressed as a positive value.</w:t>
      </w:r>
    </w:p>
    <w:p w14:paraId="05982D40" w14:textId="6E8A3CBF" w:rsidR="004B67EE" w:rsidRPr="00CF30EA" w:rsidRDefault="004B67EE" w:rsidP="004B67EE">
      <w:pPr>
        <w:spacing w:after="120" w:line="240" w:lineRule="auto"/>
        <w:rPr>
          <w:lang w:val="en-GB"/>
        </w:rPr>
      </w:pPr>
      <w:r w:rsidRPr="00CF30EA">
        <w:rPr>
          <w:b/>
          <w:bCs/>
          <w:lang w:val="en-GB"/>
        </w:rPr>
        <w:t>Unit of measure</w:t>
      </w:r>
      <w:r w:rsidRPr="00CF30EA">
        <w:rPr>
          <w:lang w:val="en-GB"/>
        </w:rPr>
        <w:t xml:space="preserve"> </w:t>
      </w:r>
      <w:r w:rsidRPr="00CF30EA">
        <w:rPr>
          <w:b/>
          <w:bCs/>
          <w:lang w:val="en-GB"/>
        </w:rPr>
        <w:t>name</w:t>
      </w:r>
      <w:r w:rsidRPr="00692EAC">
        <w:rPr>
          <w:b/>
          <w:lang w:val="en-GB"/>
        </w:rPr>
        <w:t>:</w:t>
      </w:r>
      <w:r w:rsidRPr="00CF30EA">
        <w:rPr>
          <w:lang w:val="en-GB"/>
        </w:rPr>
        <w:t xml:space="preserve"> </w:t>
      </w:r>
      <w:r w:rsidR="00AD4EAB">
        <w:rPr>
          <w:lang w:val="en-GB"/>
        </w:rPr>
        <w:t>k</w:t>
      </w:r>
      <w:r w:rsidRPr="00CF30EA">
        <w:rPr>
          <w:lang w:val="en-GB"/>
        </w:rPr>
        <w:t xml:space="preserve">not    </w:t>
      </w:r>
      <w:r w:rsidRPr="00CF30EA">
        <w:rPr>
          <w:b/>
          <w:bCs/>
          <w:lang w:val="en-GB"/>
        </w:rPr>
        <w:t>definition</w:t>
      </w:r>
      <w:r w:rsidRPr="00CF30EA">
        <w:rPr>
          <w:lang w:val="en-GB"/>
        </w:rPr>
        <w:t xml:space="preserve">: Nautical miles per hour    </w:t>
      </w:r>
      <w:r w:rsidRPr="00CF30EA">
        <w:rPr>
          <w:b/>
          <w:bCs/>
          <w:lang w:val="en-GB"/>
        </w:rPr>
        <w:t>symbol</w:t>
      </w:r>
      <w:r w:rsidRPr="00CF30EA">
        <w:rPr>
          <w:lang w:val="en-GB"/>
        </w:rPr>
        <w:t>: kn</w:t>
      </w:r>
    </w:p>
    <w:p w14:paraId="3A0CAA3F" w14:textId="77777777" w:rsidR="004B67EE" w:rsidRPr="00CF30EA" w:rsidRDefault="004B67EE" w:rsidP="004B67EE">
      <w:pPr>
        <w:spacing w:after="120" w:line="240" w:lineRule="auto"/>
        <w:rPr>
          <w:lang w:val="en-GB"/>
        </w:rPr>
      </w:pPr>
      <w:r w:rsidRPr="00CF30EA">
        <w:rPr>
          <w:b/>
          <w:bCs/>
          <w:lang w:val="en-GB"/>
        </w:rPr>
        <w:t>Quantity specification</w:t>
      </w:r>
      <w:r w:rsidRPr="00692EAC">
        <w:rPr>
          <w:b/>
          <w:lang w:val="en-GB"/>
        </w:rPr>
        <w:t>:</w:t>
      </w:r>
      <w:r w:rsidRPr="00CF30EA">
        <w:rPr>
          <w:lang w:val="en-GB"/>
        </w:rPr>
        <w:t xml:space="preserve"> speed</w:t>
      </w:r>
    </w:p>
    <w:p w14:paraId="12EBFCFE" w14:textId="77777777" w:rsidR="004B67EE" w:rsidRPr="00CF30EA" w:rsidRDefault="004B67EE" w:rsidP="004B67EE">
      <w:pPr>
        <w:spacing w:after="120" w:line="240" w:lineRule="auto"/>
        <w:jc w:val="left"/>
        <w:rPr>
          <w:b/>
          <w:bCs/>
          <w:lang w:val="en-GB"/>
        </w:rPr>
      </w:pPr>
      <w:r w:rsidRPr="00CF30EA">
        <w:rPr>
          <w:b/>
          <w:bCs/>
          <w:lang w:val="en-GB"/>
        </w:rPr>
        <w:t>Constraints</w:t>
      </w:r>
      <w:r>
        <w:rPr>
          <w:b/>
          <w:bCs/>
          <w:lang w:val="en-GB"/>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86"/>
        <w:gridCol w:w="1774"/>
        <w:gridCol w:w="1744"/>
        <w:gridCol w:w="2115"/>
        <w:gridCol w:w="1397"/>
      </w:tblGrid>
      <w:tr w:rsidR="004B67EE" w:rsidRPr="00CF30EA" w14:paraId="3B37EB25" w14:textId="77777777" w:rsidTr="00CF3025">
        <w:trPr>
          <w:cantSplit/>
        </w:trPr>
        <w:tc>
          <w:tcPr>
            <w:tcW w:w="1101" w:type="pct"/>
            <w:shd w:val="clear" w:color="auto" w:fill="D9D9D9" w:themeFill="background1" w:themeFillShade="D9"/>
            <w:tcMar>
              <w:top w:w="24" w:type="dxa"/>
              <w:left w:w="24" w:type="dxa"/>
              <w:bottom w:w="24" w:type="dxa"/>
              <w:right w:w="24" w:type="dxa"/>
            </w:tcMar>
            <w:vAlign w:val="center"/>
          </w:tcPr>
          <w:p w14:paraId="02556868" w14:textId="77777777" w:rsidR="004B67EE" w:rsidRPr="00CF30EA" w:rsidRDefault="004B67EE" w:rsidP="00CF3025">
            <w:pPr>
              <w:spacing w:before="60" w:after="60" w:line="240" w:lineRule="auto"/>
              <w:rPr>
                <w:lang w:val="en-GB"/>
              </w:rPr>
            </w:pPr>
            <w:r w:rsidRPr="00CF30EA">
              <w:rPr>
                <w:b/>
                <w:bCs/>
                <w:lang w:val="en-GB"/>
              </w:rPr>
              <w:t>String Length</w:t>
            </w:r>
          </w:p>
        </w:tc>
        <w:tc>
          <w:tcPr>
            <w:tcW w:w="984" w:type="pct"/>
            <w:shd w:val="clear" w:color="auto" w:fill="D9D9D9" w:themeFill="background1" w:themeFillShade="D9"/>
            <w:tcMar>
              <w:top w:w="24" w:type="dxa"/>
              <w:left w:w="24" w:type="dxa"/>
              <w:bottom w:w="24" w:type="dxa"/>
              <w:right w:w="24" w:type="dxa"/>
            </w:tcMar>
            <w:vAlign w:val="center"/>
          </w:tcPr>
          <w:p w14:paraId="2192FFE0" w14:textId="77777777" w:rsidR="004B67EE" w:rsidRPr="00CF30EA" w:rsidRDefault="004B67EE" w:rsidP="00CF3025">
            <w:pPr>
              <w:spacing w:before="60" w:after="60" w:line="240" w:lineRule="auto"/>
              <w:rPr>
                <w:lang w:val="en-GB"/>
              </w:rPr>
            </w:pPr>
            <w:r w:rsidRPr="00CF30EA">
              <w:rPr>
                <w:b/>
                <w:bCs/>
                <w:lang w:val="en-GB"/>
              </w:rPr>
              <w:t>Text Pattern</w:t>
            </w:r>
          </w:p>
        </w:tc>
        <w:tc>
          <w:tcPr>
            <w:tcW w:w="2140" w:type="pct"/>
            <w:gridSpan w:val="2"/>
            <w:shd w:val="clear" w:color="auto" w:fill="D9D9D9" w:themeFill="background1" w:themeFillShade="D9"/>
            <w:tcMar>
              <w:top w:w="24" w:type="dxa"/>
              <w:left w:w="24" w:type="dxa"/>
              <w:bottom w:w="24" w:type="dxa"/>
              <w:right w:w="24" w:type="dxa"/>
            </w:tcMar>
            <w:vAlign w:val="center"/>
          </w:tcPr>
          <w:p w14:paraId="1F6F00A8" w14:textId="77777777" w:rsidR="004B67EE" w:rsidRPr="00CF30EA" w:rsidRDefault="004B67EE" w:rsidP="00CF3025">
            <w:pPr>
              <w:spacing w:before="60" w:after="60" w:line="240" w:lineRule="auto"/>
              <w:rPr>
                <w:lang w:val="en-GB"/>
              </w:rPr>
            </w:pPr>
            <w:r w:rsidRPr="00CF30EA">
              <w:rPr>
                <w:b/>
                <w:bCs/>
                <w:lang w:val="en-GB"/>
              </w:rPr>
              <w:t>Range</w:t>
            </w:r>
          </w:p>
        </w:tc>
        <w:tc>
          <w:tcPr>
            <w:tcW w:w="775" w:type="pct"/>
            <w:shd w:val="clear" w:color="auto" w:fill="D9D9D9" w:themeFill="background1" w:themeFillShade="D9"/>
            <w:tcMar>
              <w:top w:w="24" w:type="dxa"/>
              <w:left w:w="24" w:type="dxa"/>
              <w:bottom w:w="24" w:type="dxa"/>
              <w:right w:w="24" w:type="dxa"/>
            </w:tcMar>
            <w:vAlign w:val="center"/>
          </w:tcPr>
          <w:p w14:paraId="0078F411" w14:textId="77777777" w:rsidR="004B67EE" w:rsidRPr="00CF30EA" w:rsidRDefault="004B67EE" w:rsidP="00CF3025">
            <w:pPr>
              <w:spacing w:before="60" w:after="60" w:line="240" w:lineRule="auto"/>
              <w:rPr>
                <w:lang w:val="en-GB"/>
              </w:rPr>
            </w:pPr>
            <w:r w:rsidRPr="00CF30EA">
              <w:rPr>
                <w:b/>
                <w:bCs/>
                <w:lang w:val="en-GB"/>
              </w:rPr>
              <w:t>Precision</w:t>
            </w:r>
          </w:p>
        </w:tc>
      </w:tr>
      <w:tr w:rsidR="004B67EE" w:rsidRPr="00CF30EA" w14:paraId="47D75ADD" w14:textId="77777777" w:rsidTr="00CF3025">
        <w:trPr>
          <w:cantSplit/>
        </w:trPr>
        <w:tc>
          <w:tcPr>
            <w:tcW w:w="1101" w:type="pct"/>
            <w:vMerge w:val="restart"/>
            <w:tcMar>
              <w:top w:w="24" w:type="dxa"/>
              <w:left w:w="24" w:type="dxa"/>
              <w:bottom w:w="24" w:type="dxa"/>
              <w:right w:w="24" w:type="dxa"/>
            </w:tcMar>
            <w:vAlign w:val="center"/>
          </w:tcPr>
          <w:p w14:paraId="6B44C268" w14:textId="77777777" w:rsidR="004B67EE" w:rsidRPr="00CF30EA" w:rsidRDefault="004B67EE" w:rsidP="00CF3025">
            <w:pPr>
              <w:spacing w:before="60" w:after="60" w:line="240" w:lineRule="auto"/>
              <w:rPr>
                <w:lang w:val="en-GB"/>
              </w:rPr>
            </w:pPr>
            <w:r w:rsidRPr="00CF30EA">
              <w:rPr>
                <w:lang w:val="en-GB"/>
              </w:rPr>
              <w:t>(not specified)</w:t>
            </w:r>
          </w:p>
        </w:tc>
        <w:tc>
          <w:tcPr>
            <w:tcW w:w="984" w:type="pct"/>
            <w:vMerge w:val="restart"/>
            <w:tcMar>
              <w:top w:w="24" w:type="dxa"/>
              <w:left w:w="24" w:type="dxa"/>
              <w:bottom w:w="24" w:type="dxa"/>
              <w:right w:w="24" w:type="dxa"/>
            </w:tcMar>
            <w:vAlign w:val="center"/>
          </w:tcPr>
          <w:p w14:paraId="47E2FE86" w14:textId="77777777" w:rsidR="004B67EE" w:rsidRPr="00CF30EA" w:rsidRDefault="004B67EE" w:rsidP="00CF3025">
            <w:pPr>
              <w:spacing w:before="60" w:after="60" w:line="240" w:lineRule="auto"/>
              <w:rPr>
                <w:lang w:val="en-GB"/>
              </w:rPr>
            </w:pPr>
            <w:r w:rsidRPr="00CF30EA">
              <w:rPr>
                <w:lang w:val="en-GB"/>
              </w:rPr>
              <w:t>(none)</w:t>
            </w:r>
          </w:p>
        </w:tc>
        <w:tc>
          <w:tcPr>
            <w:tcW w:w="967" w:type="pct"/>
            <w:tcMar>
              <w:top w:w="24" w:type="dxa"/>
              <w:left w:w="24" w:type="dxa"/>
              <w:bottom w:w="24" w:type="dxa"/>
              <w:right w:w="24" w:type="dxa"/>
            </w:tcMar>
            <w:vAlign w:val="center"/>
          </w:tcPr>
          <w:p w14:paraId="6A4B4680" w14:textId="77777777" w:rsidR="004B67EE" w:rsidRPr="00CF30EA" w:rsidRDefault="004B67EE" w:rsidP="00CF3025">
            <w:pPr>
              <w:spacing w:before="60" w:after="60" w:line="240" w:lineRule="auto"/>
              <w:jc w:val="left"/>
              <w:rPr>
                <w:lang w:val="en-GB"/>
              </w:rPr>
            </w:pPr>
            <w:r w:rsidRPr="00CF30EA">
              <w:rPr>
                <w:lang w:val="en-GB"/>
              </w:rPr>
              <w:t>lowerBound</w:t>
            </w:r>
            <w:r w:rsidRPr="00CF30EA">
              <w:rPr>
                <w:lang w:val="en-GB"/>
              </w:rPr>
              <w:tab/>
            </w:r>
          </w:p>
        </w:tc>
        <w:tc>
          <w:tcPr>
            <w:tcW w:w="1173" w:type="pct"/>
            <w:vAlign w:val="center"/>
          </w:tcPr>
          <w:p w14:paraId="64DC84F3" w14:textId="77777777" w:rsidR="004B67EE" w:rsidRPr="00CF30EA" w:rsidRDefault="004B67EE" w:rsidP="00CF3025">
            <w:pPr>
              <w:spacing w:before="60" w:after="60" w:line="240" w:lineRule="auto"/>
              <w:jc w:val="left"/>
              <w:rPr>
                <w:lang w:val="en-GB"/>
              </w:rPr>
            </w:pPr>
            <w:r w:rsidRPr="00CF30EA">
              <w:rPr>
                <w:lang w:val="en-GB"/>
              </w:rPr>
              <w:t>0.00</w:t>
            </w:r>
          </w:p>
        </w:tc>
        <w:tc>
          <w:tcPr>
            <w:tcW w:w="775" w:type="pct"/>
            <w:vMerge w:val="restart"/>
            <w:tcMar>
              <w:top w:w="24" w:type="dxa"/>
              <w:left w:w="24" w:type="dxa"/>
              <w:bottom w:w="24" w:type="dxa"/>
              <w:right w:w="24" w:type="dxa"/>
            </w:tcMar>
            <w:vAlign w:val="center"/>
          </w:tcPr>
          <w:p w14:paraId="7AE5400E" w14:textId="77777777" w:rsidR="004B67EE" w:rsidRPr="00CF30EA" w:rsidRDefault="004B67EE" w:rsidP="00CF3025">
            <w:pPr>
              <w:spacing w:before="60" w:after="60" w:line="240" w:lineRule="auto"/>
              <w:jc w:val="left"/>
              <w:rPr>
                <w:lang w:val="en-GB"/>
              </w:rPr>
            </w:pPr>
            <w:r w:rsidRPr="00CF30EA">
              <w:rPr>
                <w:lang w:val="en-GB"/>
              </w:rPr>
              <w:t>2</w:t>
            </w:r>
          </w:p>
        </w:tc>
      </w:tr>
      <w:tr w:rsidR="004B67EE" w:rsidRPr="00CF30EA" w14:paraId="1C8CA3B8" w14:textId="77777777" w:rsidTr="00CF3025">
        <w:trPr>
          <w:cantSplit/>
        </w:trPr>
        <w:tc>
          <w:tcPr>
            <w:tcW w:w="1101" w:type="pct"/>
            <w:vMerge/>
            <w:tcMar>
              <w:top w:w="24" w:type="dxa"/>
              <w:left w:w="24" w:type="dxa"/>
              <w:bottom w:w="24" w:type="dxa"/>
              <w:right w:w="24" w:type="dxa"/>
            </w:tcMar>
            <w:vAlign w:val="center"/>
          </w:tcPr>
          <w:p w14:paraId="2BC59AD7" w14:textId="77777777" w:rsidR="004B67EE" w:rsidRPr="00CF30EA" w:rsidRDefault="004B67EE" w:rsidP="00CF3025">
            <w:pPr>
              <w:spacing w:before="60" w:after="60" w:line="240" w:lineRule="auto"/>
              <w:rPr>
                <w:lang w:val="en-GB"/>
              </w:rPr>
            </w:pPr>
          </w:p>
        </w:tc>
        <w:tc>
          <w:tcPr>
            <w:tcW w:w="984" w:type="pct"/>
            <w:vMerge/>
            <w:tcMar>
              <w:top w:w="24" w:type="dxa"/>
              <w:left w:w="24" w:type="dxa"/>
              <w:bottom w:w="24" w:type="dxa"/>
              <w:right w:w="24" w:type="dxa"/>
            </w:tcMar>
            <w:vAlign w:val="center"/>
          </w:tcPr>
          <w:p w14:paraId="56D1F9AE" w14:textId="77777777" w:rsidR="004B67EE" w:rsidRPr="00CF30EA" w:rsidRDefault="004B67EE" w:rsidP="00CF3025">
            <w:pPr>
              <w:spacing w:before="60" w:after="60" w:line="240" w:lineRule="auto"/>
              <w:rPr>
                <w:lang w:val="en-GB"/>
              </w:rPr>
            </w:pPr>
          </w:p>
        </w:tc>
        <w:tc>
          <w:tcPr>
            <w:tcW w:w="967" w:type="pct"/>
            <w:tcMar>
              <w:top w:w="24" w:type="dxa"/>
              <w:left w:w="24" w:type="dxa"/>
              <w:bottom w:w="24" w:type="dxa"/>
              <w:right w:w="24" w:type="dxa"/>
            </w:tcMar>
            <w:vAlign w:val="center"/>
          </w:tcPr>
          <w:p w14:paraId="50645E4E" w14:textId="77777777" w:rsidR="004B67EE" w:rsidRPr="00CF30EA" w:rsidRDefault="004B67EE" w:rsidP="00CF3025">
            <w:pPr>
              <w:spacing w:before="60" w:after="60" w:line="240" w:lineRule="auto"/>
              <w:jc w:val="left"/>
              <w:rPr>
                <w:lang w:val="en-GB"/>
              </w:rPr>
            </w:pPr>
            <w:r w:rsidRPr="00CF30EA">
              <w:rPr>
                <w:lang w:val="en-GB"/>
              </w:rPr>
              <w:t>upperBound</w:t>
            </w:r>
          </w:p>
        </w:tc>
        <w:tc>
          <w:tcPr>
            <w:tcW w:w="1173" w:type="pct"/>
            <w:vAlign w:val="center"/>
          </w:tcPr>
          <w:p w14:paraId="3582A4DD" w14:textId="77777777" w:rsidR="004B67EE" w:rsidRPr="00CF30EA" w:rsidRDefault="004B67EE" w:rsidP="00CF3025">
            <w:pPr>
              <w:spacing w:before="60" w:after="60" w:line="240" w:lineRule="auto"/>
              <w:jc w:val="left"/>
              <w:rPr>
                <w:lang w:val="en-GB"/>
              </w:rPr>
            </w:pPr>
            <w:r w:rsidRPr="00CF30EA">
              <w:rPr>
                <w:lang w:val="en-GB"/>
              </w:rPr>
              <w:t xml:space="preserve"> (not specified)</w:t>
            </w:r>
          </w:p>
        </w:tc>
        <w:tc>
          <w:tcPr>
            <w:tcW w:w="775" w:type="pct"/>
            <w:vMerge/>
            <w:tcMar>
              <w:top w:w="24" w:type="dxa"/>
              <w:left w:w="24" w:type="dxa"/>
              <w:bottom w:w="24" w:type="dxa"/>
              <w:right w:w="24" w:type="dxa"/>
            </w:tcMar>
            <w:vAlign w:val="center"/>
          </w:tcPr>
          <w:p w14:paraId="6FFB738C" w14:textId="77777777" w:rsidR="004B67EE" w:rsidRPr="00CF30EA" w:rsidRDefault="004B67EE" w:rsidP="00CF3025">
            <w:pPr>
              <w:spacing w:before="60" w:after="60" w:line="240" w:lineRule="auto"/>
              <w:jc w:val="center"/>
              <w:rPr>
                <w:lang w:val="en-GB"/>
              </w:rPr>
            </w:pPr>
          </w:p>
        </w:tc>
      </w:tr>
      <w:tr w:rsidR="004B67EE" w:rsidRPr="00CF30EA" w14:paraId="3E878311" w14:textId="77777777" w:rsidTr="00CF3025">
        <w:trPr>
          <w:cantSplit/>
        </w:trPr>
        <w:tc>
          <w:tcPr>
            <w:tcW w:w="1101" w:type="pct"/>
            <w:vMerge/>
            <w:tcMar>
              <w:top w:w="24" w:type="dxa"/>
              <w:left w:w="24" w:type="dxa"/>
              <w:bottom w:w="24" w:type="dxa"/>
              <w:right w:w="24" w:type="dxa"/>
            </w:tcMar>
            <w:vAlign w:val="center"/>
          </w:tcPr>
          <w:p w14:paraId="5A718603" w14:textId="77777777" w:rsidR="004B67EE" w:rsidRPr="00CF30EA" w:rsidRDefault="004B67EE" w:rsidP="00CF3025">
            <w:pPr>
              <w:spacing w:before="60" w:after="60" w:line="240" w:lineRule="auto"/>
              <w:rPr>
                <w:lang w:val="en-GB"/>
              </w:rPr>
            </w:pPr>
          </w:p>
        </w:tc>
        <w:tc>
          <w:tcPr>
            <w:tcW w:w="984" w:type="pct"/>
            <w:vMerge/>
            <w:tcMar>
              <w:top w:w="24" w:type="dxa"/>
              <w:left w:w="24" w:type="dxa"/>
              <w:bottom w:w="24" w:type="dxa"/>
              <w:right w:w="24" w:type="dxa"/>
            </w:tcMar>
            <w:vAlign w:val="center"/>
          </w:tcPr>
          <w:p w14:paraId="502EF575" w14:textId="77777777" w:rsidR="004B67EE" w:rsidRPr="00CF30EA" w:rsidRDefault="004B67EE" w:rsidP="00CF3025">
            <w:pPr>
              <w:spacing w:before="60" w:after="60" w:line="240" w:lineRule="auto"/>
              <w:rPr>
                <w:lang w:val="en-GB"/>
              </w:rPr>
            </w:pPr>
          </w:p>
        </w:tc>
        <w:tc>
          <w:tcPr>
            <w:tcW w:w="967" w:type="pct"/>
            <w:tcMar>
              <w:top w:w="24" w:type="dxa"/>
              <w:left w:w="24" w:type="dxa"/>
              <w:bottom w:w="24" w:type="dxa"/>
              <w:right w:w="24" w:type="dxa"/>
            </w:tcMar>
            <w:vAlign w:val="center"/>
          </w:tcPr>
          <w:p w14:paraId="348B7793" w14:textId="77777777" w:rsidR="004B67EE" w:rsidRPr="00CF30EA" w:rsidRDefault="004B67EE" w:rsidP="00CF3025">
            <w:pPr>
              <w:spacing w:before="60" w:after="60" w:line="240" w:lineRule="auto"/>
              <w:jc w:val="left"/>
              <w:rPr>
                <w:lang w:val="en-GB"/>
              </w:rPr>
            </w:pPr>
            <w:r w:rsidRPr="00CF30EA">
              <w:rPr>
                <w:lang w:val="en-GB"/>
              </w:rPr>
              <w:t>closure</w:t>
            </w:r>
          </w:p>
        </w:tc>
        <w:tc>
          <w:tcPr>
            <w:tcW w:w="1173" w:type="pct"/>
            <w:vAlign w:val="center"/>
          </w:tcPr>
          <w:p w14:paraId="657715B8" w14:textId="77777777" w:rsidR="004B67EE" w:rsidRPr="00CF30EA" w:rsidRDefault="004B67EE" w:rsidP="00CF3025">
            <w:pPr>
              <w:spacing w:before="60" w:after="60" w:line="240" w:lineRule="auto"/>
              <w:jc w:val="left"/>
              <w:rPr>
                <w:lang w:val="en-GB"/>
              </w:rPr>
            </w:pPr>
            <w:r w:rsidRPr="00CF30EA">
              <w:rPr>
                <w:lang w:val="en-GB"/>
              </w:rPr>
              <w:t>g</w:t>
            </w:r>
            <w:r>
              <w:rPr>
                <w:lang w:val="en-GB"/>
              </w:rPr>
              <w:t>e</w:t>
            </w:r>
            <w:r w:rsidRPr="00CF30EA">
              <w:rPr>
                <w:lang w:val="en-GB"/>
              </w:rPr>
              <w:t>SemiInterval</w:t>
            </w:r>
          </w:p>
        </w:tc>
        <w:tc>
          <w:tcPr>
            <w:tcW w:w="775" w:type="pct"/>
            <w:vMerge/>
            <w:tcMar>
              <w:top w:w="24" w:type="dxa"/>
              <w:left w:w="24" w:type="dxa"/>
              <w:bottom w:w="24" w:type="dxa"/>
              <w:right w:w="24" w:type="dxa"/>
            </w:tcMar>
            <w:vAlign w:val="center"/>
          </w:tcPr>
          <w:p w14:paraId="24893373" w14:textId="77777777" w:rsidR="004B67EE" w:rsidRPr="00CF30EA" w:rsidRDefault="004B67EE" w:rsidP="00CF3025">
            <w:pPr>
              <w:spacing w:before="60" w:after="60" w:line="240" w:lineRule="auto"/>
              <w:jc w:val="center"/>
              <w:rPr>
                <w:lang w:val="en-GB"/>
              </w:rPr>
            </w:pPr>
          </w:p>
        </w:tc>
      </w:tr>
    </w:tbl>
    <w:p w14:paraId="229A6E1C" w14:textId="77777777" w:rsidR="004B67EE" w:rsidRPr="00CF30EA" w:rsidRDefault="004B67EE" w:rsidP="002537D7">
      <w:pPr>
        <w:rPr>
          <w:lang w:val="en-GB"/>
        </w:rPr>
      </w:pPr>
    </w:p>
    <w:p w14:paraId="4FC0CC55" w14:textId="7E57DF18" w:rsidR="0045176E" w:rsidRPr="00CF30EA" w:rsidRDefault="001F25AD" w:rsidP="00DE328B">
      <w:pPr>
        <w:tabs>
          <w:tab w:val="left" w:pos="851"/>
        </w:tabs>
        <w:spacing w:before="120" w:after="200" w:line="240" w:lineRule="auto"/>
        <w:ind w:left="851" w:hanging="851"/>
        <w:rPr>
          <w:rFonts w:cs="Arial"/>
          <w:b/>
          <w:sz w:val="22"/>
          <w:szCs w:val="18"/>
          <w:lang w:val="en-GB"/>
        </w:rPr>
      </w:pPr>
      <w:r>
        <w:rPr>
          <w:rFonts w:cs="Arial"/>
          <w:b/>
          <w:sz w:val="22"/>
          <w:szCs w:val="18"/>
          <w:lang w:val="en-GB"/>
        </w:rPr>
        <w:t>C</w:t>
      </w:r>
      <w:r w:rsidR="00DE328B">
        <w:rPr>
          <w:rFonts w:cs="Arial"/>
          <w:b/>
          <w:sz w:val="22"/>
          <w:szCs w:val="18"/>
          <w:lang w:val="en-GB"/>
        </w:rPr>
        <w:t>-</w:t>
      </w:r>
      <w:r w:rsidR="0045176E" w:rsidRPr="00CF30EA">
        <w:rPr>
          <w:rFonts w:cs="Arial"/>
          <w:b/>
          <w:sz w:val="22"/>
          <w:szCs w:val="18"/>
          <w:lang w:val="en-GB"/>
        </w:rPr>
        <w:t>5.</w:t>
      </w:r>
      <w:r w:rsidR="002537D7">
        <w:rPr>
          <w:rFonts w:cs="Arial"/>
          <w:b/>
          <w:sz w:val="22"/>
          <w:szCs w:val="18"/>
          <w:lang w:val="en-GB"/>
        </w:rPr>
        <w:t>3</w:t>
      </w:r>
      <w:r w:rsidR="00DE328B">
        <w:rPr>
          <w:rFonts w:cs="Arial"/>
          <w:b/>
          <w:sz w:val="22"/>
          <w:szCs w:val="18"/>
          <w:lang w:val="en-GB"/>
        </w:rPr>
        <w:tab/>
      </w:r>
      <w:r w:rsidR="0045176E" w:rsidRPr="00CF30EA">
        <w:rPr>
          <w:rFonts w:cs="Arial"/>
          <w:b/>
          <w:sz w:val="22"/>
          <w:szCs w:val="18"/>
          <w:lang w:val="en-GB"/>
        </w:rPr>
        <w:t>Surface Current Direction</w:t>
      </w:r>
    </w:p>
    <w:p w14:paraId="326BC992" w14:textId="77777777" w:rsidR="0045176E" w:rsidRPr="00CF30EA" w:rsidRDefault="0045176E" w:rsidP="00DE328B">
      <w:pPr>
        <w:spacing w:after="120" w:line="240" w:lineRule="auto"/>
        <w:rPr>
          <w:rFonts w:cs="Arial"/>
          <w:lang w:val="en-GB"/>
        </w:rPr>
      </w:pPr>
      <w:r w:rsidRPr="00CF30EA">
        <w:rPr>
          <w:rFonts w:cs="Arial"/>
          <w:b/>
          <w:lang w:val="en-GB"/>
        </w:rPr>
        <w:t>Definition:</w:t>
      </w:r>
      <w:r w:rsidRPr="00CF30EA">
        <w:rPr>
          <w:rFonts w:cs="Arial"/>
          <w:lang w:val="en-GB"/>
        </w:rPr>
        <w:t xml:space="preserve"> The direction toward which a surface current is flowing, called the set of the surface current.</w:t>
      </w:r>
    </w:p>
    <w:p w14:paraId="6C20C712" w14:textId="77777777" w:rsidR="0045176E" w:rsidRPr="00CF30EA" w:rsidRDefault="0045176E" w:rsidP="00DE328B">
      <w:pPr>
        <w:spacing w:after="120" w:line="240" w:lineRule="auto"/>
        <w:rPr>
          <w:rFonts w:cs="Arial"/>
          <w:lang w:val="en-GB"/>
        </w:rPr>
      </w:pPr>
      <w:r w:rsidRPr="00CF30EA">
        <w:rPr>
          <w:rFonts w:cs="Arial"/>
          <w:b/>
          <w:lang w:val="en-GB"/>
        </w:rPr>
        <w:t>CamelCase:</w:t>
      </w:r>
      <w:r w:rsidRPr="00CF30EA">
        <w:rPr>
          <w:rFonts w:cs="Arial"/>
          <w:lang w:val="en-GB"/>
        </w:rPr>
        <w:t xml:space="preserve"> surfaceCurrentDirection</w:t>
      </w:r>
    </w:p>
    <w:p w14:paraId="4081DFFF" w14:textId="77777777" w:rsidR="0045176E" w:rsidRPr="00CF30EA" w:rsidRDefault="0045176E" w:rsidP="00DE328B">
      <w:pPr>
        <w:spacing w:after="120" w:line="240" w:lineRule="auto"/>
        <w:rPr>
          <w:rFonts w:cs="Arial"/>
          <w:lang w:val="en-GB"/>
        </w:rPr>
      </w:pPr>
      <w:r w:rsidRPr="00CF30EA">
        <w:rPr>
          <w:rFonts w:cs="Arial"/>
          <w:b/>
          <w:lang w:val="en-GB"/>
        </w:rPr>
        <w:t>Alias:</w:t>
      </w:r>
      <w:r w:rsidRPr="00CF30EA">
        <w:rPr>
          <w:rFonts w:cs="Arial"/>
          <w:lang w:val="en-GB"/>
        </w:rPr>
        <w:t xml:space="preserve"> </w:t>
      </w:r>
    </w:p>
    <w:p w14:paraId="517B0730" w14:textId="77777777" w:rsidR="0045176E" w:rsidRPr="00CF30EA" w:rsidRDefault="0045176E" w:rsidP="00DE328B">
      <w:pPr>
        <w:spacing w:after="120" w:line="240" w:lineRule="auto"/>
        <w:rPr>
          <w:rFonts w:cs="Arial"/>
          <w:lang w:val="en-GB"/>
        </w:rPr>
      </w:pPr>
      <w:r w:rsidRPr="00CF30EA">
        <w:rPr>
          <w:rFonts w:cs="Arial"/>
          <w:b/>
          <w:lang w:val="en-GB"/>
        </w:rPr>
        <w:t>Value type:</w:t>
      </w:r>
      <w:r w:rsidRPr="00CF30EA">
        <w:rPr>
          <w:rFonts w:cs="Arial"/>
          <w:lang w:val="en-GB"/>
        </w:rPr>
        <w:t xml:space="preserve"> real</w:t>
      </w:r>
    </w:p>
    <w:p w14:paraId="322512DC" w14:textId="5295FC96" w:rsidR="00D84CD6" w:rsidRPr="00CF30EA" w:rsidRDefault="0045176E" w:rsidP="00DE328B">
      <w:pPr>
        <w:spacing w:after="120" w:line="240" w:lineRule="auto"/>
        <w:rPr>
          <w:rFonts w:cs="Arial"/>
          <w:lang w:val="en-GB"/>
        </w:rPr>
      </w:pPr>
      <w:r w:rsidRPr="00CF30EA">
        <w:rPr>
          <w:rFonts w:cs="Arial"/>
          <w:b/>
          <w:lang w:val="en-GB"/>
        </w:rPr>
        <w:t>Remarks:</w:t>
      </w:r>
      <w:r w:rsidRPr="00CF30EA">
        <w:rPr>
          <w:rFonts w:cs="Arial"/>
          <w:lang w:val="en-GB"/>
        </w:rPr>
        <w:t xml:space="preserve"> No remarks.</w:t>
      </w:r>
    </w:p>
    <w:p w14:paraId="163E7C2A" w14:textId="7DCC7199" w:rsidR="00B475B0" w:rsidRPr="00CF30EA" w:rsidRDefault="00B475B0" w:rsidP="00DE328B">
      <w:pPr>
        <w:shd w:val="clear" w:color="auto" w:fill="FFFFFF"/>
        <w:autoSpaceDE w:val="0"/>
        <w:autoSpaceDN w:val="0"/>
        <w:adjustRightInd w:val="0"/>
        <w:spacing w:after="120" w:line="240" w:lineRule="auto"/>
        <w:jc w:val="left"/>
        <w:rPr>
          <w:rFonts w:ascii="Times New Roman" w:eastAsia="Calibri" w:hAnsi="Times New Roman"/>
          <w:sz w:val="24"/>
          <w:szCs w:val="24"/>
          <w:highlight w:val="white"/>
          <w:lang w:val="en-GB" w:eastAsia="en-US"/>
        </w:rPr>
      </w:pPr>
      <w:r w:rsidRPr="00CF30EA">
        <w:rPr>
          <w:b/>
          <w:bCs/>
          <w:lang w:val="en-GB"/>
        </w:rPr>
        <w:t>Unit of measure</w:t>
      </w:r>
      <w:r w:rsidRPr="00CF30EA">
        <w:rPr>
          <w:lang w:val="en-GB"/>
        </w:rPr>
        <w:t xml:space="preserve"> </w:t>
      </w:r>
      <w:r w:rsidRPr="00CF30EA">
        <w:rPr>
          <w:b/>
          <w:bCs/>
          <w:lang w:val="en-GB"/>
        </w:rPr>
        <w:t>name</w:t>
      </w:r>
      <w:r w:rsidR="00DE328B">
        <w:rPr>
          <w:b/>
          <w:bCs/>
          <w:lang w:val="en-GB"/>
        </w:rPr>
        <w:t>:</w:t>
      </w:r>
      <w:r w:rsidRPr="00CF30EA">
        <w:rPr>
          <w:lang w:val="en-GB"/>
        </w:rPr>
        <w:t xml:space="preserve"> degree    </w:t>
      </w:r>
      <w:r w:rsidRPr="00CF30EA">
        <w:rPr>
          <w:b/>
          <w:bCs/>
          <w:lang w:val="en-GB"/>
        </w:rPr>
        <w:t>definition</w:t>
      </w:r>
      <w:r w:rsidRPr="00CF30EA">
        <w:rPr>
          <w:lang w:val="en-GB"/>
        </w:rPr>
        <w:t xml:space="preserve">: Degrees of arc (compass direction)    </w:t>
      </w:r>
      <w:r w:rsidRPr="00CF30EA">
        <w:rPr>
          <w:b/>
          <w:bCs/>
          <w:lang w:val="en-GB"/>
        </w:rPr>
        <w:t>symbol</w:t>
      </w:r>
      <w:r w:rsidRPr="00CF30EA">
        <w:rPr>
          <w:lang w:val="en-GB"/>
        </w:rPr>
        <w:t xml:space="preserve">: </w:t>
      </w:r>
      <w:r w:rsidRPr="00CF30EA">
        <w:rPr>
          <w:rFonts w:ascii="Times New Roman" w:eastAsia="Calibri" w:hAnsi="Times New Roman"/>
          <w:color w:val="000000"/>
          <w:sz w:val="24"/>
          <w:szCs w:val="24"/>
          <w:highlight w:val="white"/>
          <w:lang w:val="en-GB" w:eastAsia="en-US"/>
        </w:rPr>
        <w:t>°</w:t>
      </w:r>
    </w:p>
    <w:p w14:paraId="339664B6" w14:textId="79D4E3AF" w:rsidR="00B475B0" w:rsidRPr="00CF30EA" w:rsidRDefault="00B475B0" w:rsidP="00DE328B">
      <w:pPr>
        <w:spacing w:after="120" w:line="240" w:lineRule="auto"/>
        <w:rPr>
          <w:lang w:val="en-GB"/>
        </w:rPr>
      </w:pPr>
      <w:r w:rsidRPr="00CF30EA">
        <w:rPr>
          <w:b/>
          <w:bCs/>
          <w:lang w:val="en-GB"/>
        </w:rPr>
        <w:t>Quantity specification</w:t>
      </w:r>
      <w:r w:rsidRPr="00DE328B">
        <w:rPr>
          <w:b/>
          <w:bCs/>
          <w:lang w:val="en-GB"/>
        </w:rPr>
        <w:t>:</w:t>
      </w:r>
      <w:r w:rsidRPr="00CF30EA">
        <w:rPr>
          <w:lang w:val="en-GB"/>
        </w:rPr>
        <w:t xml:space="preserve"> planeAngle</w:t>
      </w:r>
    </w:p>
    <w:p w14:paraId="2BA2577C" w14:textId="272EF5B1" w:rsidR="00B475B0" w:rsidRPr="00CF30EA" w:rsidRDefault="00B475B0" w:rsidP="00DE328B">
      <w:pPr>
        <w:spacing w:after="120" w:line="240" w:lineRule="auto"/>
        <w:jc w:val="left"/>
        <w:rPr>
          <w:b/>
          <w:bCs/>
          <w:lang w:val="en-GB"/>
        </w:rPr>
      </w:pPr>
      <w:r w:rsidRPr="00CF30EA">
        <w:rPr>
          <w:b/>
          <w:bCs/>
          <w:lang w:val="en-GB"/>
        </w:rPr>
        <w:t>Constraints</w:t>
      </w:r>
      <w:r w:rsidR="00DE328B">
        <w:rPr>
          <w:b/>
          <w:bCs/>
          <w:lang w:val="en-GB"/>
        </w:rPr>
        <w:t>:</w:t>
      </w:r>
    </w:p>
    <w:tbl>
      <w:tblPr>
        <w:tblW w:w="46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85"/>
        <w:gridCol w:w="1774"/>
        <w:gridCol w:w="1430"/>
        <w:gridCol w:w="1641"/>
        <w:gridCol w:w="1640"/>
      </w:tblGrid>
      <w:tr w:rsidR="00B475B0" w:rsidRPr="00CF30EA" w14:paraId="1DA3EA60" w14:textId="77777777" w:rsidTr="00AF0FFF">
        <w:trPr>
          <w:cantSplit/>
        </w:trPr>
        <w:tc>
          <w:tcPr>
            <w:tcW w:w="1172" w:type="pct"/>
            <w:shd w:val="clear" w:color="auto" w:fill="D9D9D9" w:themeFill="background1" w:themeFillShade="D9"/>
            <w:tcMar>
              <w:top w:w="24" w:type="dxa"/>
              <w:left w:w="24" w:type="dxa"/>
              <w:bottom w:w="24" w:type="dxa"/>
              <w:right w:w="24" w:type="dxa"/>
            </w:tcMar>
            <w:vAlign w:val="center"/>
          </w:tcPr>
          <w:p w14:paraId="0E0300D3" w14:textId="77777777" w:rsidR="00B475B0" w:rsidRPr="00CF30EA" w:rsidRDefault="00B475B0" w:rsidP="00AF0FFF">
            <w:pPr>
              <w:spacing w:before="60" w:after="60" w:line="240" w:lineRule="auto"/>
              <w:rPr>
                <w:lang w:val="en-GB"/>
              </w:rPr>
            </w:pPr>
            <w:bookmarkStart w:id="2064" w:name="_Hlk80621370"/>
            <w:r w:rsidRPr="00CF30EA">
              <w:rPr>
                <w:b/>
                <w:bCs/>
                <w:lang w:val="en-GB"/>
              </w:rPr>
              <w:t>String Length</w:t>
            </w:r>
          </w:p>
        </w:tc>
        <w:tc>
          <w:tcPr>
            <w:tcW w:w="1047" w:type="pct"/>
            <w:shd w:val="clear" w:color="auto" w:fill="D9D9D9" w:themeFill="background1" w:themeFillShade="D9"/>
            <w:tcMar>
              <w:top w:w="24" w:type="dxa"/>
              <w:left w:w="24" w:type="dxa"/>
              <w:bottom w:w="24" w:type="dxa"/>
              <w:right w:w="24" w:type="dxa"/>
            </w:tcMar>
            <w:vAlign w:val="center"/>
          </w:tcPr>
          <w:p w14:paraId="24434ACA" w14:textId="77777777" w:rsidR="00B475B0" w:rsidRPr="00CF30EA" w:rsidRDefault="00B475B0" w:rsidP="00AF0FFF">
            <w:pPr>
              <w:spacing w:before="60" w:after="60" w:line="240" w:lineRule="auto"/>
              <w:rPr>
                <w:lang w:val="en-GB"/>
              </w:rPr>
            </w:pPr>
            <w:r w:rsidRPr="00CF30EA">
              <w:rPr>
                <w:b/>
                <w:bCs/>
                <w:lang w:val="en-GB"/>
              </w:rPr>
              <w:t>Text Pattern</w:t>
            </w:r>
          </w:p>
        </w:tc>
        <w:tc>
          <w:tcPr>
            <w:tcW w:w="1813" w:type="pct"/>
            <w:gridSpan w:val="2"/>
            <w:shd w:val="clear" w:color="auto" w:fill="D9D9D9" w:themeFill="background1" w:themeFillShade="D9"/>
            <w:tcMar>
              <w:top w:w="24" w:type="dxa"/>
              <w:left w:w="24" w:type="dxa"/>
              <w:bottom w:w="24" w:type="dxa"/>
              <w:right w:w="24" w:type="dxa"/>
            </w:tcMar>
            <w:vAlign w:val="center"/>
          </w:tcPr>
          <w:p w14:paraId="4498DA56" w14:textId="77777777" w:rsidR="00B475B0" w:rsidRPr="00CF30EA" w:rsidRDefault="00B475B0" w:rsidP="00AF0FFF">
            <w:pPr>
              <w:spacing w:before="60" w:after="60" w:line="240" w:lineRule="auto"/>
              <w:rPr>
                <w:lang w:val="en-GB"/>
              </w:rPr>
            </w:pPr>
            <w:r w:rsidRPr="00CF30EA">
              <w:rPr>
                <w:b/>
                <w:bCs/>
                <w:lang w:val="en-GB"/>
              </w:rPr>
              <w:t>Range</w:t>
            </w:r>
          </w:p>
        </w:tc>
        <w:tc>
          <w:tcPr>
            <w:tcW w:w="968" w:type="pct"/>
            <w:shd w:val="clear" w:color="auto" w:fill="D9D9D9" w:themeFill="background1" w:themeFillShade="D9"/>
            <w:tcMar>
              <w:top w:w="24" w:type="dxa"/>
              <w:left w:w="24" w:type="dxa"/>
              <w:bottom w:w="24" w:type="dxa"/>
              <w:right w:w="24" w:type="dxa"/>
            </w:tcMar>
            <w:vAlign w:val="center"/>
          </w:tcPr>
          <w:p w14:paraId="36FCDC80" w14:textId="77777777" w:rsidR="00B475B0" w:rsidRPr="00CF30EA" w:rsidRDefault="00B475B0" w:rsidP="00AF0FFF">
            <w:pPr>
              <w:spacing w:before="60" w:after="60" w:line="240" w:lineRule="auto"/>
              <w:rPr>
                <w:lang w:val="en-GB"/>
              </w:rPr>
            </w:pPr>
            <w:r w:rsidRPr="00CF30EA">
              <w:rPr>
                <w:b/>
                <w:bCs/>
                <w:lang w:val="en-GB"/>
              </w:rPr>
              <w:t>Precision</w:t>
            </w:r>
          </w:p>
        </w:tc>
      </w:tr>
      <w:tr w:rsidR="00B475B0" w:rsidRPr="00CF30EA" w14:paraId="1AC7C034" w14:textId="77777777" w:rsidTr="00AF0FFF">
        <w:trPr>
          <w:cantSplit/>
        </w:trPr>
        <w:tc>
          <w:tcPr>
            <w:tcW w:w="1172" w:type="pct"/>
            <w:vMerge w:val="restart"/>
            <w:tcMar>
              <w:top w:w="24" w:type="dxa"/>
              <w:left w:w="24" w:type="dxa"/>
              <w:bottom w:w="24" w:type="dxa"/>
              <w:right w:w="24" w:type="dxa"/>
            </w:tcMar>
            <w:vAlign w:val="center"/>
          </w:tcPr>
          <w:p w14:paraId="3463307B" w14:textId="77777777" w:rsidR="00B475B0" w:rsidRPr="00CF30EA" w:rsidRDefault="00B475B0" w:rsidP="00AF0FFF">
            <w:pPr>
              <w:spacing w:before="60" w:after="60" w:line="240" w:lineRule="auto"/>
              <w:rPr>
                <w:lang w:val="en-GB"/>
              </w:rPr>
            </w:pPr>
            <w:r w:rsidRPr="00CF30EA">
              <w:rPr>
                <w:lang w:val="en-GB"/>
              </w:rPr>
              <w:t>(not specified)</w:t>
            </w:r>
          </w:p>
        </w:tc>
        <w:tc>
          <w:tcPr>
            <w:tcW w:w="1047" w:type="pct"/>
            <w:vMerge w:val="restart"/>
            <w:tcMar>
              <w:top w:w="24" w:type="dxa"/>
              <w:left w:w="24" w:type="dxa"/>
              <w:bottom w:w="24" w:type="dxa"/>
              <w:right w:w="24" w:type="dxa"/>
            </w:tcMar>
            <w:vAlign w:val="center"/>
          </w:tcPr>
          <w:p w14:paraId="5C479CB9" w14:textId="77777777" w:rsidR="00B475B0" w:rsidRPr="00CF30EA" w:rsidRDefault="00B475B0" w:rsidP="00AF0FFF">
            <w:pPr>
              <w:spacing w:before="60" w:after="60" w:line="240" w:lineRule="auto"/>
              <w:rPr>
                <w:lang w:val="en-GB"/>
              </w:rPr>
            </w:pPr>
            <w:r w:rsidRPr="00CF30EA">
              <w:rPr>
                <w:lang w:val="en-GB"/>
              </w:rPr>
              <w:t>(none)</w:t>
            </w:r>
          </w:p>
        </w:tc>
        <w:tc>
          <w:tcPr>
            <w:tcW w:w="844" w:type="pct"/>
            <w:tcMar>
              <w:top w:w="24" w:type="dxa"/>
              <w:left w:w="24" w:type="dxa"/>
              <w:bottom w:w="24" w:type="dxa"/>
              <w:right w:w="24" w:type="dxa"/>
            </w:tcMar>
            <w:vAlign w:val="center"/>
          </w:tcPr>
          <w:p w14:paraId="42544E55" w14:textId="77777777" w:rsidR="00B475B0" w:rsidRPr="00CF30EA" w:rsidRDefault="00B475B0" w:rsidP="00AF0FFF">
            <w:pPr>
              <w:spacing w:before="60" w:after="60" w:line="240" w:lineRule="auto"/>
              <w:jc w:val="left"/>
              <w:rPr>
                <w:lang w:val="en-GB"/>
              </w:rPr>
            </w:pPr>
            <w:r w:rsidRPr="00CF30EA">
              <w:rPr>
                <w:lang w:val="en-GB"/>
              </w:rPr>
              <w:t>lowerBound</w:t>
            </w:r>
            <w:r w:rsidRPr="00CF30EA">
              <w:rPr>
                <w:lang w:val="en-GB"/>
              </w:rPr>
              <w:tab/>
            </w:r>
          </w:p>
        </w:tc>
        <w:tc>
          <w:tcPr>
            <w:tcW w:w="969" w:type="pct"/>
            <w:vAlign w:val="center"/>
          </w:tcPr>
          <w:p w14:paraId="374DE6A6" w14:textId="121D7CA5" w:rsidR="00B475B0" w:rsidRPr="00CF30EA" w:rsidRDefault="00B475B0" w:rsidP="00AF0FFF">
            <w:pPr>
              <w:spacing w:before="60" w:after="60" w:line="240" w:lineRule="auto"/>
              <w:jc w:val="center"/>
              <w:rPr>
                <w:lang w:val="en-GB"/>
              </w:rPr>
            </w:pPr>
            <w:r w:rsidRPr="00CF30EA">
              <w:rPr>
                <w:lang w:val="en-GB"/>
              </w:rPr>
              <w:t>0.0</w:t>
            </w:r>
          </w:p>
        </w:tc>
        <w:tc>
          <w:tcPr>
            <w:tcW w:w="968" w:type="pct"/>
            <w:vMerge w:val="restart"/>
            <w:tcMar>
              <w:top w:w="24" w:type="dxa"/>
              <w:left w:w="24" w:type="dxa"/>
              <w:bottom w:w="24" w:type="dxa"/>
              <w:right w:w="24" w:type="dxa"/>
            </w:tcMar>
            <w:vAlign w:val="center"/>
          </w:tcPr>
          <w:p w14:paraId="42964AFE" w14:textId="080E8A1D" w:rsidR="00B475B0" w:rsidRPr="00CF30EA" w:rsidRDefault="00B475B0" w:rsidP="00AF0FFF">
            <w:pPr>
              <w:spacing w:before="60" w:after="60" w:line="240" w:lineRule="auto"/>
              <w:jc w:val="left"/>
              <w:rPr>
                <w:lang w:val="en-GB"/>
              </w:rPr>
            </w:pPr>
            <w:r w:rsidRPr="00CF30EA">
              <w:rPr>
                <w:lang w:val="en-GB"/>
              </w:rPr>
              <w:t>1</w:t>
            </w:r>
          </w:p>
        </w:tc>
      </w:tr>
      <w:tr w:rsidR="00B475B0" w:rsidRPr="00CF30EA" w14:paraId="5AF98EAA" w14:textId="77777777" w:rsidTr="00AF0FFF">
        <w:trPr>
          <w:cantSplit/>
        </w:trPr>
        <w:tc>
          <w:tcPr>
            <w:tcW w:w="1172" w:type="pct"/>
            <w:vMerge/>
            <w:tcMar>
              <w:top w:w="24" w:type="dxa"/>
              <w:left w:w="24" w:type="dxa"/>
              <w:bottom w:w="24" w:type="dxa"/>
              <w:right w:w="24" w:type="dxa"/>
            </w:tcMar>
            <w:vAlign w:val="center"/>
          </w:tcPr>
          <w:p w14:paraId="7C253AC4" w14:textId="77777777" w:rsidR="00B475B0" w:rsidRPr="00CF30EA" w:rsidRDefault="00B475B0" w:rsidP="00AF0FFF">
            <w:pPr>
              <w:spacing w:before="60" w:after="60" w:line="240" w:lineRule="auto"/>
              <w:rPr>
                <w:lang w:val="en-GB"/>
              </w:rPr>
            </w:pPr>
          </w:p>
        </w:tc>
        <w:tc>
          <w:tcPr>
            <w:tcW w:w="1047" w:type="pct"/>
            <w:vMerge/>
            <w:tcMar>
              <w:top w:w="24" w:type="dxa"/>
              <w:left w:w="24" w:type="dxa"/>
              <w:bottom w:w="24" w:type="dxa"/>
              <w:right w:w="24" w:type="dxa"/>
            </w:tcMar>
            <w:vAlign w:val="center"/>
          </w:tcPr>
          <w:p w14:paraId="3B4C7407" w14:textId="77777777" w:rsidR="00B475B0" w:rsidRPr="00CF30EA" w:rsidRDefault="00B475B0" w:rsidP="00AF0FFF">
            <w:pPr>
              <w:spacing w:before="60" w:after="60" w:line="240" w:lineRule="auto"/>
              <w:rPr>
                <w:lang w:val="en-GB"/>
              </w:rPr>
            </w:pPr>
          </w:p>
        </w:tc>
        <w:tc>
          <w:tcPr>
            <w:tcW w:w="844" w:type="pct"/>
            <w:tcMar>
              <w:top w:w="24" w:type="dxa"/>
              <w:left w:w="24" w:type="dxa"/>
              <w:bottom w:w="24" w:type="dxa"/>
              <w:right w:w="24" w:type="dxa"/>
            </w:tcMar>
            <w:vAlign w:val="center"/>
          </w:tcPr>
          <w:p w14:paraId="7F0C1013" w14:textId="77777777" w:rsidR="00B475B0" w:rsidRPr="00CF30EA" w:rsidRDefault="00B475B0" w:rsidP="00AF0FFF">
            <w:pPr>
              <w:spacing w:before="60" w:after="60" w:line="240" w:lineRule="auto"/>
              <w:jc w:val="left"/>
              <w:rPr>
                <w:lang w:val="en-GB"/>
              </w:rPr>
            </w:pPr>
            <w:r w:rsidRPr="00CF30EA">
              <w:rPr>
                <w:lang w:val="en-GB"/>
              </w:rPr>
              <w:t>upperBound</w:t>
            </w:r>
          </w:p>
        </w:tc>
        <w:tc>
          <w:tcPr>
            <w:tcW w:w="969" w:type="pct"/>
            <w:vAlign w:val="center"/>
          </w:tcPr>
          <w:p w14:paraId="0CD19973" w14:textId="1F0F67D7" w:rsidR="00B475B0" w:rsidRPr="00CF30EA" w:rsidRDefault="00B475B0" w:rsidP="00AF0FFF">
            <w:pPr>
              <w:spacing w:before="60" w:after="60" w:line="240" w:lineRule="auto"/>
              <w:jc w:val="center"/>
              <w:rPr>
                <w:lang w:val="en-GB"/>
              </w:rPr>
            </w:pPr>
            <w:r w:rsidRPr="00CF30EA">
              <w:rPr>
                <w:lang w:val="en-GB"/>
              </w:rPr>
              <w:t xml:space="preserve"> 359.9</w:t>
            </w:r>
          </w:p>
        </w:tc>
        <w:tc>
          <w:tcPr>
            <w:tcW w:w="968" w:type="pct"/>
            <w:vMerge/>
            <w:tcMar>
              <w:top w:w="24" w:type="dxa"/>
              <w:left w:w="24" w:type="dxa"/>
              <w:bottom w:w="24" w:type="dxa"/>
              <w:right w:w="24" w:type="dxa"/>
            </w:tcMar>
            <w:vAlign w:val="center"/>
          </w:tcPr>
          <w:p w14:paraId="5FF87DA8" w14:textId="77777777" w:rsidR="00B475B0" w:rsidRPr="00CF30EA" w:rsidRDefault="00B475B0" w:rsidP="00AF0FFF">
            <w:pPr>
              <w:spacing w:before="60" w:after="60" w:line="240" w:lineRule="auto"/>
              <w:jc w:val="center"/>
              <w:rPr>
                <w:lang w:val="en-GB"/>
              </w:rPr>
            </w:pPr>
          </w:p>
        </w:tc>
      </w:tr>
      <w:tr w:rsidR="00B475B0" w:rsidRPr="00CF30EA" w14:paraId="2645643F" w14:textId="77777777" w:rsidTr="00AF0FFF">
        <w:trPr>
          <w:cantSplit/>
        </w:trPr>
        <w:tc>
          <w:tcPr>
            <w:tcW w:w="1172" w:type="pct"/>
            <w:vMerge/>
            <w:tcMar>
              <w:top w:w="24" w:type="dxa"/>
              <w:left w:w="24" w:type="dxa"/>
              <w:bottom w:w="24" w:type="dxa"/>
              <w:right w:w="24" w:type="dxa"/>
            </w:tcMar>
            <w:vAlign w:val="center"/>
          </w:tcPr>
          <w:p w14:paraId="32E2FA88" w14:textId="77777777" w:rsidR="00B475B0" w:rsidRPr="00CF30EA" w:rsidRDefault="00B475B0" w:rsidP="00AF0FFF">
            <w:pPr>
              <w:spacing w:before="60" w:after="60" w:line="240" w:lineRule="auto"/>
              <w:rPr>
                <w:lang w:val="en-GB"/>
              </w:rPr>
            </w:pPr>
          </w:p>
        </w:tc>
        <w:tc>
          <w:tcPr>
            <w:tcW w:w="1047" w:type="pct"/>
            <w:vMerge/>
            <w:tcMar>
              <w:top w:w="24" w:type="dxa"/>
              <w:left w:w="24" w:type="dxa"/>
              <w:bottom w:w="24" w:type="dxa"/>
              <w:right w:w="24" w:type="dxa"/>
            </w:tcMar>
            <w:vAlign w:val="center"/>
          </w:tcPr>
          <w:p w14:paraId="48B20707" w14:textId="77777777" w:rsidR="00B475B0" w:rsidRPr="00CF30EA" w:rsidRDefault="00B475B0" w:rsidP="00AF0FFF">
            <w:pPr>
              <w:spacing w:before="60" w:after="60" w:line="240" w:lineRule="auto"/>
              <w:rPr>
                <w:lang w:val="en-GB"/>
              </w:rPr>
            </w:pPr>
          </w:p>
        </w:tc>
        <w:tc>
          <w:tcPr>
            <w:tcW w:w="844" w:type="pct"/>
            <w:tcMar>
              <w:top w:w="24" w:type="dxa"/>
              <w:left w:w="24" w:type="dxa"/>
              <w:bottom w:w="24" w:type="dxa"/>
              <w:right w:w="24" w:type="dxa"/>
            </w:tcMar>
            <w:vAlign w:val="center"/>
          </w:tcPr>
          <w:p w14:paraId="70C4664A" w14:textId="77777777" w:rsidR="00B475B0" w:rsidRPr="00CF30EA" w:rsidRDefault="00B475B0" w:rsidP="00AF0FFF">
            <w:pPr>
              <w:spacing w:before="60" w:after="60" w:line="240" w:lineRule="auto"/>
              <w:jc w:val="left"/>
              <w:rPr>
                <w:lang w:val="en-GB"/>
              </w:rPr>
            </w:pPr>
            <w:r w:rsidRPr="00CF30EA">
              <w:rPr>
                <w:lang w:val="en-GB"/>
              </w:rPr>
              <w:t>closure</w:t>
            </w:r>
          </w:p>
        </w:tc>
        <w:tc>
          <w:tcPr>
            <w:tcW w:w="969" w:type="pct"/>
            <w:vAlign w:val="center"/>
          </w:tcPr>
          <w:p w14:paraId="3995216A" w14:textId="77777777" w:rsidR="00B475B0" w:rsidRPr="00CF30EA" w:rsidRDefault="00B475B0" w:rsidP="00AF0FFF">
            <w:pPr>
              <w:spacing w:before="60" w:after="60" w:line="240" w:lineRule="auto"/>
              <w:jc w:val="center"/>
              <w:rPr>
                <w:lang w:val="en-GB"/>
              </w:rPr>
            </w:pPr>
            <w:r w:rsidRPr="00CF30EA">
              <w:rPr>
                <w:lang w:val="en-GB"/>
              </w:rPr>
              <w:t>closedInterval</w:t>
            </w:r>
          </w:p>
        </w:tc>
        <w:tc>
          <w:tcPr>
            <w:tcW w:w="968" w:type="pct"/>
            <w:vMerge/>
            <w:tcMar>
              <w:top w:w="24" w:type="dxa"/>
              <w:left w:w="24" w:type="dxa"/>
              <w:bottom w:w="24" w:type="dxa"/>
              <w:right w:w="24" w:type="dxa"/>
            </w:tcMar>
            <w:vAlign w:val="center"/>
          </w:tcPr>
          <w:p w14:paraId="292FB527" w14:textId="77777777" w:rsidR="00B475B0" w:rsidRPr="00CF30EA" w:rsidRDefault="00B475B0" w:rsidP="00AF0FFF">
            <w:pPr>
              <w:spacing w:before="60" w:after="60" w:line="240" w:lineRule="auto"/>
              <w:jc w:val="center"/>
              <w:rPr>
                <w:lang w:val="en-GB"/>
              </w:rPr>
            </w:pPr>
          </w:p>
        </w:tc>
      </w:tr>
      <w:bookmarkEnd w:id="2064"/>
    </w:tbl>
    <w:p w14:paraId="5A0E9D29" w14:textId="77777777" w:rsidR="002537D7" w:rsidRDefault="002537D7" w:rsidP="00AF0FFF">
      <w:pPr>
        <w:spacing w:after="0" w:line="240" w:lineRule="auto"/>
        <w:rPr>
          <w:rFonts w:cs="Arial"/>
          <w:lang w:val="en-GB"/>
        </w:rPr>
      </w:pPr>
    </w:p>
    <w:p w14:paraId="1CD1AA65" w14:textId="77777777" w:rsidR="004B67EE" w:rsidRPr="00CF30EA" w:rsidRDefault="004B67EE" w:rsidP="004B67EE">
      <w:pPr>
        <w:spacing w:after="0" w:line="240" w:lineRule="auto"/>
        <w:rPr>
          <w:rFonts w:cs="Arial"/>
          <w:lang w:val="en-GB"/>
        </w:rPr>
      </w:pPr>
    </w:p>
    <w:p w14:paraId="3D768BCE" w14:textId="29DE6EAF" w:rsidR="0045176E" w:rsidRPr="00CF30EA" w:rsidRDefault="001F25AD" w:rsidP="00692EAC">
      <w:pPr>
        <w:tabs>
          <w:tab w:val="left" w:pos="851"/>
        </w:tabs>
        <w:spacing w:before="120" w:after="200" w:line="240" w:lineRule="auto"/>
        <w:ind w:left="851" w:hanging="851"/>
        <w:rPr>
          <w:b/>
          <w:sz w:val="22"/>
          <w:szCs w:val="18"/>
          <w:lang w:val="en-GB"/>
        </w:rPr>
      </w:pPr>
      <w:bookmarkStart w:id="2065" w:name="_Hlk127292877"/>
      <w:r>
        <w:rPr>
          <w:b/>
          <w:sz w:val="22"/>
          <w:szCs w:val="18"/>
          <w:lang w:val="en-GB"/>
        </w:rPr>
        <w:t>C</w:t>
      </w:r>
      <w:r w:rsidR="00692EAC">
        <w:rPr>
          <w:b/>
          <w:sz w:val="22"/>
          <w:szCs w:val="18"/>
          <w:lang w:val="en-GB"/>
        </w:rPr>
        <w:t>-5.</w:t>
      </w:r>
      <w:r w:rsidR="002537D7">
        <w:rPr>
          <w:b/>
          <w:sz w:val="22"/>
          <w:szCs w:val="18"/>
          <w:lang w:val="en-GB"/>
        </w:rPr>
        <w:t>4</w:t>
      </w:r>
      <w:r w:rsidR="00692EAC">
        <w:rPr>
          <w:b/>
          <w:sz w:val="22"/>
          <w:szCs w:val="18"/>
          <w:lang w:val="en-GB"/>
        </w:rPr>
        <w:tab/>
      </w:r>
      <w:r w:rsidR="0045176E" w:rsidRPr="00692EAC">
        <w:rPr>
          <w:b/>
          <w:sz w:val="22"/>
          <w:szCs w:val="18"/>
          <w:lang w:val="en-GB"/>
        </w:rPr>
        <w:t>Surface Current Speed</w:t>
      </w:r>
    </w:p>
    <w:p w14:paraId="07DE32BC" w14:textId="7EC8989D" w:rsidR="0045176E" w:rsidRPr="00CF30EA" w:rsidRDefault="0045176E" w:rsidP="00692EAC">
      <w:pPr>
        <w:spacing w:after="120" w:line="240" w:lineRule="auto"/>
        <w:rPr>
          <w:rFonts w:cs="Arial"/>
          <w:lang w:val="en-GB"/>
        </w:rPr>
      </w:pPr>
      <w:r w:rsidRPr="00CF30EA">
        <w:rPr>
          <w:rFonts w:cs="Arial"/>
          <w:b/>
          <w:lang w:val="en-GB"/>
        </w:rPr>
        <w:t>Definition:</w:t>
      </w:r>
      <w:r w:rsidRPr="00CF30EA">
        <w:rPr>
          <w:rFonts w:cs="Arial"/>
          <w:lang w:val="en-GB"/>
        </w:rPr>
        <w:t xml:space="preserve"> </w:t>
      </w:r>
      <w:r w:rsidR="00AD4EAB" w:rsidRPr="00AD4EAB">
        <w:rPr>
          <w:rFonts w:cs="Arial"/>
          <w:lang w:val="en-GB"/>
        </w:rPr>
        <w:t>Magnitude of current velocity at the water surface, measured or calculated at a depth (or range of depths) consistent with the data product.</w:t>
      </w:r>
    </w:p>
    <w:p w14:paraId="724D020D" w14:textId="77777777" w:rsidR="0045176E" w:rsidRPr="00CF30EA" w:rsidRDefault="0045176E" w:rsidP="00692EAC">
      <w:pPr>
        <w:spacing w:after="120" w:line="240" w:lineRule="auto"/>
        <w:rPr>
          <w:rFonts w:cs="Arial"/>
          <w:lang w:val="en-GB"/>
        </w:rPr>
      </w:pPr>
      <w:r w:rsidRPr="00CF30EA">
        <w:rPr>
          <w:rFonts w:cs="Arial"/>
          <w:b/>
          <w:lang w:val="en-GB"/>
        </w:rPr>
        <w:t>CamelCase:</w:t>
      </w:r>
      <w:r w:rsidRPr="00CF30EA">
        <w:rPr>
          <w:rFonts w:cs="Arial"/>
          <w:lang w:val="en-GB"/>
        </w:rPr>
        <w:t xml:space="preserve"> surfaceCurrentSpeed</w:t>
      </w:r>
    </w:p>
    <w:p w14:paraId="0F54AFED" w14:textId="77777777" w:rsidR="0045176E" w:rsidRPr="00CF30EA" w:rsidRDefault="0045176E" w:rsidP="00692EAC">
      <w:pPr>
        <w:spacing w:after="120" w:line="240" w:lineRule="auto"/>
        <w:rPr>
          <w:rFonts w:cs="Arial"/>
          <w:lang w:val="en-GB"/>
        </w:rPr>
      </w:pPr>
      <w:r w:rsidRPr="00CF30EA">
        <w:rPr>
          <w:rFonts w:cs="Arial"/>
          <w:b/>
          <w:lang w:val="en-GB"/>
        </w:rPr>
        <w:t>Alias:</w:t>
      </w:r>
      <w:r w:rsidRPr="00CF30EA">
        <w:rPr>
          <w:rFonts w:cs="Arial"/>
          <w:lang w:val="en-GB"/>
        </w:rPr>
        <w:t xml:space="preserve"> </w:t>
      </w:r>
    </w:p>
    <w:p w14:paraId="3EEDCCAC" w14:textId="77777777" w:rsidR="0045176E" w:rsidRPr="00CF30EA" w:rsidRDefault="0045176E" w:rsidP="00692EAC">
      <w:pPr>
        <w:spacing w:after="120" w:line="240" w:lineRule="auto"/>
        <w:rPr>
          <w:rFonts w:cs="Arial"/>
          <w:lang w:val="en-GB"/>
        </w:rPr>
      </w:pPr>
      <w:r w:rsidRPr="00CF30EA">
        <w:rPr>
          <w:rFonts w:cs="Arial"/>
          <w:b/>
          <w:lang w:val="en-GB"/>
        </w:rPr>
        <w:t>Value type:</w:t>
      </w:r>
      <w:r w:rsidRPr="00CF30EA">
        <w:rPr>
          <w:rFonts w:cs="Arial"/>
          <w:lang w:val="en-GB"/>
        </w:rPr>
        <w:t xml:space="preserve"> real</w:t>
      </w:r>
    </w:p>
    <w:p w14:paraId="221EDE1A" w14:textId="5548EED0" w:rsidR="0045176E" w:rsidRPr="00CF30EA" w:rsidRDefault="0045176E" w:rsidP="00692EAC">
      <w:pPr>
        <w:spacing w:after="120" w:line="240" w:lineRule="auto"/>
        <w:rPr>
          <w:rFonts w:cs="Arial"/>
          <w:lang w:val="en-GB"/>
        </w:rPr>
      </w:pPr>
      <w:r w:rsidRPr="00CF30EA">
        <w:rPr>
          <w:rFonts w:cs="Arial"/>
          <w:b/>
          <w:lang w:val="en-GB"/>
        </w:rPr>
        <w:t>Remarks:</w:t>
      </w:r>
      <w:r w:rsidRPr="00CF30EA">
        <w:rPr>
          <w:rFonts w:cs="Arial"/>
          <w:lang w:val="en-GB"/>
        </w:rPr>
        <w:t xml:space="preserve"> </w:t>
      </w:r>
      <w:r w:rsidR="00AD4EAB" w:rsidRPr="00AD4EAB">
        <w:rPr>
          <w:rFonts w:cs="Arial"/>
          <w:lang w:val="en-GB"/>
        </w:rPr>
        <w:t>Its units are the units of speed, for example knots</w:t>
      </w:r>
      <w:r w:rsidR="00B475B0" w:rsidRPr="00CF30EA">
        <w:rPr>
          <w:rFonts w:cs="Arial"/>
          <w:lang w:val="en-GB"/>
        </w:rPr>
        <w:t>.</w:t>
      </w:r>
    </w:p>
    <w:p w14:paraId="17793C84" w14:textId="69FE8717" w:rsidR="00B475B0" w:rsidRPr="00CF30EA" w:rsidRDefault="00B475B0" w:rsidP="00692EAC">
      <w:pPr>
        <w:spacing w:after="120" w:line="240" w:lineRule="auto"/>
        <w:rPr>
          <w:lang w:val="en-GB"/>
        </w:rPr>
      </w:pPr>
      <w:bookmarkStart w:id="2066" w:name="_Hlk166514888"/>
      <w:r w:rsidRPr="00CF30EA">
        <w:rPr>
          <w:b/>
          <w:bCs/>
          <w:lang w:val="en-GB"/>
        </w:rPr>
        <w:t>Unit of measure</w:t>
      </w:r>
      <w:r w:rsidRPr="00CF30EA">
        <w:rPr>
          <w:lang w:val="en-GB"/>
        </w:rPr>
        <w:t xml:space="preserve"> </w:t>
      </w:r>
      <w:r w:rsidRPr="00CF30EA">
        <w:rPr>
          <w:b/>
          <w:bCs/>
          <w:lang w:val="en-GB"/>
        </w:rPr>
        <w:t>name</w:t>
      </w:r>
      <w:r w:rsidRPr="00692EAC">
        <w:rPr>
          <w:b/>
          <w:lang w:val="en-GB"/>
        </w:rPr>
        <w:t>:</w:t>
      </w:r>
      <w:r w:rsidRPr="00CF30EA">
        <w:rPr>
          <w:lang w:val="en-GB"/>
        </w:rPr>
        <w:t xml:space="preserve"> </w:t>
      </w:r>
      <w:r w:rsidR="00AD4EAB">
        <w:rPr>
          <w:lang w:val="en-GB"/>
        </w:rPr>
        <w:t>k</w:t>
      </w:r>
      <w:r w:rsidRPr="00CF30EA">
        <w:rPr>
          <w:lang w:val="en-GB"/>
        </w:rPr>
        <w:t xml:space="preserve">not    </w:t>
      </w:r>
      <w:r w:rsidRPr="00CF30EA">
        <w:rPr>
          <w:b/>
          <w:bCs/>
          <w:lang w:val="en-GB"/>
        </w:rPr>
        <w:t>definition</w:t>
      </w:r>
      <w:r w:rsidRPr="00CF30EA">
        <w:rPr>
          <w:lang w:val="en-GB"/>
        </w:rPr>
        <w:t xml:space="preserve">: Nautical miles per hour    </w:t>
      </w:r>
      <w:r w:rsidRPr="00CF30EA">
        <w:rPr>
          <w:b/>
          <w:bCs/>
          <w:lang w:val="en-GB"/>
        </w:rPr>
        <w:t>symbol</w:t>
      </w:r>
      <w:r w:rsidRPr="00CF30EA">
        <w:rPr>
          <w:lang w:val="en-GB"/>
        </w:rPr>
        <w:t>: k</w:t>
      </w:r>
      <w:r w:rsidR="002F2B57" w:rsidRPr="00CF30EA">
        <w:rPr>
          <w:lang w:val="en-GB"/>
        </w:rPr>
        <w:t>n</w:t>
      </w:r>
    </w:p>
    <w:p w14:paraId="211364E1" w14:textId="438C81F1" w:rsidR="00B475B0" w:rsidRPr="00CF30EA" w:rsidRDefault="00B475B0" w:rsidP="00692EAC">
      <w:pPr>
        <w:spacing w:after="120" w:line="240" w:lineRule="auto"/>
        <w:rPr>
          <w:lang w:val="en-GB"/>
        </w:rPr>
      </w:pPr>
      <w:r w:rsidRPr="00CF30EA">
        <w:rPr>
          <w:b/>
          <w:bCs/>
          <w:lang w:val="en-GB"/>
        </w:rPr>
        <w:t>Quantity specification</w:t>
      </w:r>
      <w:r w:rsidRPr="00692EAC">
        <w:rPr>
          <w:b/>
          <w:lang w:val="en-GB"/>
        </w:rPr>
        <w:t>:</w:t>
      </w:r>
      <w:r w:rsidRPr="00CF30EA">
        <w:rPr>
          <w:lang w:val="en-GB"/>
        </w:rPr>
        <w:t xml:space="preserve"> speed</w:t>
      </w:r>
    </w:p>
    <w:p w14:paraId="0011C5D0" w14:textId="50297242" w:rsidR="00B475B0" w:rsidRPr="00CF30EA" w:rsidRDefault="00B475B0" w:rsidP="00692EAC">
      <w:pPr>
        <w:spacing w:after="120" w:line="240" w:lineRule="auto"/>
        <w:jc w:val="left"/>
        <w:rPr>
          <w:b/>
          <w:bCs/>
          <w:lang w:val="en-GB"/>
        </w:rPr>
      </w:pPr>
      <w:r w:rsidRPr="00CF30EA">
        <w:rPr>
          <w:b/>
          <w:bCs/>
          <w:lang w:val="en-GB"/>
        </w:rPr>
        <w:t>Constraints</w:t>
      </w:r>
      <w:r w:rsidR="00692EAC">
        <w:rPr>
          <w:b/>
          <w:bCs/>
          <w:lang w:val="en-GB"/>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86"/>
        <w:gridCol w:w="1774"/>
        <w:gridCol w:w="1744"/>
        <w:gridCol w:w="2115"/>
        <w:gridCol w:w="1397"/>
      </w:tblGrid>
      <w:tr w:rsidR="00B475B0" w:rsidRPr="00CF30EA" w14:paraId="2DCEA6CB" w14:textId="77777777" w:rsidTr="00692EAC">
        <w:trPr>
          <w:cantSplit/>
        </w:trPr>
        <w:tc>
          <w:tcPr>
            <w:tcW w:w="1101" w:type="pct"/>
            <w:shd w:val="clear" w:color="auto" w:fill="D9D9D9" w:themeFill="background1" w:themeFillShade="D9"/>
            <w:tcMar>
              <w:top w:w="24" w:type="dxa"/>
              <w:left w:w="24" w:type="dxa"/>
              <w:bottom w:w="24" w:type="dxa"/>
              <w:right w:w="24" w:type="dxa"/>
            </w:tcMar>
            <w:vAlign w:val="center"/>
          </w:tcPr>
          <w:p w14:paraId="44DE6746" w14:textId="77777777" w:rsidR="00B475B0" w:rsidRPr="00CF30EA" w:rsidRDefault="00B475B0" w:rsidP="00692EAC">
            <w:pPr>
              <w:spacing w:before="60" w:after="60" w:line="240" w:lineRule="auto"/>
              <w:rPr>
                <w:lang w:val="en-GB"/>
              </w:rPr>
            </w:pPr>
            <w:bookmarkStart w:id="2067" w:name="_Hlk166514902"/>
            <w:bookmarkEnd w:id="2066"/>
            <w:r w:rsidRPr="00CF30EA">
              <w:rPr>
                <w:b/>
                <w:bCs/>
                <w:lang w:val="en-GB"/>
              </w:rPr>
              <w:t>String Length</w:t>
            </w:r>
          </w:p>
        </w:tc>
        <w:tc>
          <w:tcPr>
            <w:tcW w:w="984" w:type="pct"/>
            <w:shd w:val="clear" w:color="auto" w:fill="D9D9D9" w:themeFill="background1" w:themeFillShade="D9"/>
            <w:tcMar>
              <w:top w:w="24" w:type="dxa"/>
              <w:left w:w="24" w:type="dxa"/>
              <w:bottom w:w="24" w:type="dxa"/>
              <w:right w:w="24" w:type="dxa"/>
            </w:tcMar>
            <w:vAlign w:val="center"/>
          </w:tcPr>
          <w:p w14:paraId="232CB070" w14:textId="77777777" w:rsidR="00B475B0" w:rsidRPr="00CF30EA" w:rsidRDefault="00B475B0" w:rsidP="00692EAC">
            <w:pPr>
              <w:spacing w:before="60" w:after="60" w:line="240" w:lineRule="auto"/>
              <w:rPr>
                <w:lang w:val="en-GB"/>
              </w:rPr>
            </w:pPr>
            <w:r w:rsidRPr="00CF30EA">
              <w:rPr>
                <w:b/>
                <w:bCs/>
                <w:lang w:val="en-GB"/>
              </w:rPr>
              <w:t>Text Pattern</w:t>
            </w:r>
          </w:p>
        </w:tc>
        <w:tc>
          <w:tcPr>
            <w:tcW w:w="2140" w:type="pct"/>
            <w:gridSpan w:val="2"/>
            <w:shd w:val="clear" w:color="auto" w:fill="D9D9D9" w:themeFill="background1" w:themeFillShade="D9"/>
            <w:tcMar>
              <w:top w:w="24" w:type="dxa"/>
              <w:left w:w="24" w:type="dxa"/>
              <w:bottom w:w="24" w:type="dxa"/>
              <w:right w:w="24" w:type="dxa"/>
            </w:tcMar>
            <w:vAlign w:val="center"/>
          </w:tcPr>
          <w:p w14:paraId="04798F29" w14:textId="77777777" w:rsidR="00B475B0" w:rsidRPr="00CF30EA" w:rsidRDefault="00B475B0" w:rsidP="00692EAC">
            <w:pPr>
              <w:spacing w:before="60" w:after="60" w:line="240" w:lineRule="auto"/>
              <w:rPr>
                <w:lang w:val="en-GB"/>
              </w:rPr>
            </w:pPr>
            <w:r w:rsidRPr="00CF30EA">
              <w:rPr>
                <w:b/>
                <w:bCs/>
                <w:lang w:val="en-GB"/>
              </w:rPr>
              <w:t>Range</w:t>
            </w:r>
          </w:p>
        </w:tc>
        <w:tc>
          <w:tcPr>
            <w:tcW w:w="775" w:type="pct"/>
            <w:shd w:val="clear" w:color="auto" w:fill="D9D9D9" w:themeFill="background1" w:themeFillShade="D9"/>
            <w:tcMar>
              <w:top w:w="24" w:type="dxa"/>
              <w:left w:w="24" w:type="dxa"/>
              <w:bottom w:w="24" w:type="dxa"/>
              <w:right w:w="24" w:type="dxa"/>
            </w:tcMar>
            <w:vAlign w:val="center"/>
          </w:tcPr>
          <w:p w14:paraId="4675BC89" w14:textId="77777777" w:rsidR="00B475B0" w:rsidRPr="00CF30EA" w:rsidRDefault="00B475B0" w:rsidP="00692EAC">
            <w:pPr>
              <w:spacing w:before="60" w:after="60" w:line="240" w:lineRule="auto"/>
              <w:rPr>
                <w:lang w:val="en-GB"/>
              </w:rPr>
            </w:pPr>
            <w:r w:rsidRPr="00CF30EA">
              <w:rPr>
                <w:b/>
                <w:bCs/>
                <w:lang w:val="en-GB"/>
              </w:rPr>
              <w:t>Precision</w:t>
            </w:r>
          </w:p>
        </w:tc>
      </w:tr>
      <w:tr w:rsidR="00B475B0" w:rsidRPr="00CF30EA" w14:paraId="5A5ACEA5" w14:textId="77777777" w:rsidTr="00692EAC">
        <w:trPr>
          <w:cantSplit/>
        </w:trPr>
        <w:tc>
          <w:tcPr>
            <w:tcW w:w="1101" w:type="pct"/>
            <w:vMerge w:val="restart"/>
            <w:tcMar>
              <w:top w:w="24" w:type="dxa"/>
              <w:left w:w="24" w:type="dxa"/>
              <w:bottom w:w="24" w:type="dxa"/>
              <w:right w:w="24" w:type="dxa"/>
            </w:tcMar>
            <w:vAlign w:val="center"/>
          </w:tcPr>
          <w:p w14:paraId="6BE1771C" w14:textId="77777777" w:rsidR="00B475B0" w:rsidRPr="00CF30EA" w:rsidRDefault="00B475B0" w:rsidP="00692EAC">
            <w:pPr>
              <w:spacing w:before="60" w:after="60" w:line="240" w:lineRule="auto"/>
              <w:rPr>
                <w:lang w:val="en-GB"/>
              </w:rPr>
            </w:pPr>
            <w:r w:rsidRPr="00CF30EA">
              <w:rPr>
                <w:lang w:val="en-GB"/>
              </w:rPr>
              <w:t>(not specified)</w:t>
            </w:r>
          </w:p>
        </w:tc>
        <w:tc>
          <w:tcPr>
            <w:tcW w:w="984" w:type="pct"/>
            <w:vMerge w:val="restart"/>
            <w:tcMar>
              <w:top w:w="24" w:type="dxa"/>
              <w:left w:w="24" w:type="dxa"/>
              <w:bottom w:w="24" w:type="dxa"/>
              <w:right w:w="24" w:type="dxa"/>
            </w:tcMar>
            <w:vAlign w:val="center"/>
          </w:tcPr>
          <w:p w14:paraId="43A3644F" w14:textId="77777777" w:rsidR="00B475B0" w:rsidRPr="00CF30EA" w:rsidRDefault="00B475B0" w:rsidP="00692EAC">
            <w:pPr>
              <w:spacing w:before="60" w:after="60" w:line="240" w:lineRule="auto"/>
              <w:rPr>
                <w:lang w:val="en-GB"/>
              </w:rPr>
            </w:pPr>
            <w:r w:rsidRPr="00CF30EA">
              <w:rPr>
                <w:lang w:val="en-GB"/>
              </w:rPr>
              <w:t>(none)</w:t>
            </w:r>
          </w:p>
        </w:tc>
        <w:tc>
          <w:tcPr>
            <w:tcW w:w="967" w:type="pct"/>
            <w:tcMar>
              <w:top w:w="24" w:type="dxa"/>
              <w:left w:w="24" w:type="dxa"/>
              <w:bottom w:w="24" w:type="dxa"/>
              <w:right w:w="24" w:type="dxa"/>
            </w:tcMar>
            <w:vAlign w:val="center"/>
          </w:tcPr>
          <w:p w14:paraId="6E4BFD58" w14:textId="77777777" w:rsidR="00B475B0" w:rsidRPr="00CF30EA" w:rsidRDefault="00B475B0" w:rsidP="00692EAC">
            <w:pPr>
              <w:spacing w:before="60" w:after="60" w:line="240" w:lineRule="auto"/>
              <w:jc w:val="left"/>
              <w:rPr>
                <w:lang w:val="en-GB"/>
              </w:rPr>
            </w:pPr>
            <w:r w:rsidRPr="00CF30EA">
              <w:rPr>
                <w:lang w:val="en-GB"/>
              </w:rPr>
              <w:t>lowerBound</w:t>
            </w:r>
            <w:r w:rsidRPr="00CF30EA">
              <w:rPr>
                <w:lang w:val="en-GB"/>
              </w:rPr>
              <w:tab/>
            </w:r>
          </w:p>
        </w:tc>
        <w:tc>
          <w:tcPr>
            <w:tcW w:w="1173" w:type="pct"/>
            <w:vAlign w:val="center"/>
          </w:tcPr>
          <w:p w14:paraId="74430038" w14:textId="08F14BD2" w:rsidR="00B475B0" w:rsidRPr="00CF30EA" w:rsidRDefault="00B475B0" w:rsidP="0022131F">
            <w:pPr>
              <w:spacing w:before="60" w:after="60" w:line="240" w:lineRule="auto"/>
              <w:jc w:val="left"/>
              <w:rPr>
                <w:lang w:val="en-GB"/>
              </w:rPr>
            </w:pPr>
            <w:r w:rsidRPr="00CF30EA">
              <w:rPr>
                <w:lang w:val="en-GB"/>
              </w:rPr>
              <w:t>0.00</w:t>
            </w:r>
          </w:p>
        </w:tc>
        <w:tc>
          <w:tcPr>
            <w:tcW w:w="775" w:type="pct"/>
            <w:vMerge w:val="restart"/>
            <w:tcMar>
              <w:top w:w="24" w:type="dxa"/>
              <w:left w:w="24" w:type="dxa"/>
              <w:bottom w:w="24" w:type="dxa"/>
              <w:right w:w="24" w:type="dxa"/>
            </w:tcMar>
            <w:vAlign w:val="center"/>
          </w:tcPr>
          <w:p w14:paraId="496C49DF" w14:textId="77777777" w:rsidR="00B475B0" w:rsidRPr="00CF30EA" w:rsidRDefault="00B475B0" w:rsidP="0022131F">
            <w:pPr>
              <w:spacing w:before="60" w:after="60" w:line="240" w:lineRule="auto"/>
              <w:jc w:val="left"/>
              <w:rPr>
                <w:lang w:val="en-GB"/>
              </w:rPr>
            </w:pPr>
            <w:r w:rsidRPr="00CF30EA">
              <w:rPr>
                <w:lang w:val="en-GB"/>
              </w:rPr>
              <w:t>2</w:t>
            </w:r>
          </w:p>
        </w:tc>
      </w:tr>
      <w:tr w:rsidR="00B475B0" w:rsidRPr="00CF30EA" w14:paraId="1E26C84B" w14:textId="77777777" w:rsidTr="00692EAC">
        <w:trPr>
          <w:cantSplit/>
        </w:trPr>
        <w:tc>
          <w:tcPr>
            <w:tcW w:w="1101" w:type="pct"/>
            <w:vMerge/>
            <w:tcMar>
              <w:top w:w="24" w:type="dxa"/>
              <w:left w:w="24" w:type="dxa"/>
              <w:bottom w:w="24" w:type="dxa"/>
              <w:right w:w="24" w:type="dxa"/>
            </w:tcMar>
            <w:vAlign w:val="center"/>
          </w:tcPr>
          <w:p w14:paraId="68B67997" w14:textId="77777777" w:rsidR="00B475B0" w:rsidRPr="00CF30EA" w:rsidRDefault="00B475B0" w:rsidP="00692EAC">
            <w:pPr>
              <w:spacing w:before="60" w:after="60" w:line="240" w:lineRule="auto"/>
              <w:rPr>
                <w:lang w:val="en-GB"/>
              </w:rPr>
            </w:pPr>
          </w:p>
        </w:tc>
        <w:tc>
          <w:tcPr>
            <w:tcW w:w="984" w:type="pct"/>
            <w:vMerge/>
            <w:tcMar>
              <w:top w:w="24" w:type="dxa"/>
              <w:left w:w="24" w:type="dxa"/>
              <w:bottom w:w="24" w:type="dxa"/>
              <w:right w:w="24" w:type="dxa"/>
            </w:tcMar>
            <w:vAlign w:val="center"/>
          </w:tcPr>
          <w:p w14:paraId="3B63740A" w14:textId="77777777" w:rsidR="00B475B0" w:rsidRPr="00CF30EA" w:rsidRDefault="00B475B0" w:rsidP="00692EAC">
            <w:pPr>
              <w:spacing w:before="60" w:after="60" w:line="240" w:lineRule="auto"/>
              <w:rPr>
                <w:lang w:val="en-GB"/>
              </w:rPr>
            </w:pPr>
          </w:p>
        </w:tc>
        <w:tc>
          <w:tcPr>
            <w:tcW w:w="967" w:type="pct"/>
            <w:tcMar>
              <w:top w:w="24" w:type="dxa"/>
              <w:left w:w="24" w:type="dxa"/>
              <w:bottom w:w="24" w:type="dxa"/>
              <w:right w:w="24" w:type="dxa"/>
            </w:tcMar>
            <w:vAlign w:val="center"/>
          </w:tcPr>
          <w:p w14:paraId="716789D5" w14:textId="77777777" w:rsidR="00B475B0" w:rsidRPr="00CF30EA" w:rsidRDefault="00B475B0" w:rsidP="00692EAC">
            <w:pPr>
              <w:spacing w:before="60" w:after="60" w:line="240" w:lineRule="auto"/>
              <w:jc w:val="left"/>
              <w:rPr>
                <w:lang w:val="en-GB"/>
              </w:rPr>
            </w:pPr>
            <w:r w:rsidRPr="00CF30EA">
              <w:rPr>
                <w:lang w:val="en-GB"/>
              </w:rPr>
              <w:t>upperBound</w:t>
            </w:r>
          </w:p>
        </w:tc>
        <w:tc>
          <w:tcPr>
            <w:tcW w:w="1173" w:type="pct"/>
            <w:vAlign w:val="center"/>
          </w:tcPr>
          <w:p w14:paraId="2C1FA74B" w14:textId="759F7D50" w:rsidR="00B475B0" w:rsidRPr="00CF30EA" w:rsidRDefault="00B475B0" w:rsidP="0022131F">
            <w:pPr>
              <w:spacing w:before="60" w:after="60" w:line="240" w:lineRule="auto"/>
              <w:jc w:val="left"/>
              <w:rPr>
                <w:lang w:val="en-GB"/>
              </w:rPr>
            </w:pPr>
            <w:r w:rsidRPr="00CF30EA">
              <w:rPr>
                <w:lang w:val="en-GB"/>
              </w:rPr>
              <w:t xml:space="preserve"> (not specified)</w:t>
            </w:r>
          </w:p>
        </w:tc>
        <w:tc>
          <w:tcPr>
            <w:tcW w:w="775" w:type="pct"/>
            <w:vMerge/>
            <w:tcMar>
              <w:top w:w="24" w:type="dxa"/>
              <w:left w:w="24" w:type="dxa"/>
              <w:bottom w:w="24" w:type="dxa"/>
              <w:right w:w="24" w:type="dxa"/>
            </w:tcMar>
            <w:vAlign w:val="center"/>
          </w:tcPr>
          <w:p w14:paraId="5561A5E9" w14:textId="77777777" w:rsidR="00B475B0" w:rsidRPr="00CF30EA" w:rsidRDefault="00B475B0" w:rsidP="00692EAC">
            <w:pPr>
              <w:spacing w:before="60" w:after="60" w:line="240" w:lineRule="auto"/>
              <w:jc w:val="center"/>
              <w:rPr>
                <w:lang w:val="en-GB"/>
              </w:rPr>
            </w:pPr>
          </w:p>
        </w:tc>
      </w:tr>
      <w:tr w:rsidR="00B475B0" w:rsidRPr="00CF30EA" w14:paraId="57D3E81F" w14:textId="77777777" w:rsidTr="00692EAC">
        <w:trPr>
          <w:cantSplit/>
        </w:trPr>
        <w:tc>
          <w:tcPr>
            <w:tcW w:w="1101" w:type="pct"/>
            <w:vMerge/>
            <w:tcMar>
              <w:top w:w="24" w:type="dxa"/>
              <w:left w:w="24" w:type="dxa"/>
              <w:bottom w:w="24" w:type="dxa"/>
              <w:right w:w="24" w:type="dxa"/>
            </w:tcMar>
            <w:vAlign w:val="center"/>
          </w:tcPr>
          <w:p w14:paraId="50DEA742" w14:textId="77777777" w:rsidR="00B475B0" w:rsidRPr="00CF30EA" w:rsidRDefault="00B475B0" w:rsidP="00692EAC">
            <w:pPr>
              <w:spacing w:before="60" w:after="60" w:line="240" w:lineRule="auto"/>
              <w:rPr>
                <w:lang w:val="en-GB"/>
              </w:rPr>
            </w:pPr>
          </w:p>
        </w:tc>
        <w:tc>
          <w:tcPr>
            <w:tcW w:w="984" w:type="pct"/>
            <w:vMerge/>
            <w:tcMar>
              <w:top w:w="24" w:type="dxa"/>
              <w:left w:w="24" w:type="dxa"/>
              <w:bottom w:w="24" w:type="dxa"/>
              <w:right w:w="24" w:type="dxa"/>
            </w:tcMar>
            <w:vAlign w:val="center"/>
          </w:tcPr>
          <w:p w14:paraId="08C369CB" w14:textId="77777777" w:rsidR="00B475B0" w:rsidRPr="00CF30EA" w:rsidRDefault="00B475B0" w:rsidP="00692EAC">
            <w:pPr>
              <w:spacing w:before="60" w:after="60" w:line="240" w:lineRule="auto"/>
              <w:rPr>
                <w:lang w:val="en-GB"/>
              </w:rPr>
            </w:pPr>
          </w:p>
        </w:tc>
        <w:tc>
          <w:tcPr>
            <w:tcW w:w="967" w:type="pct"/>
            <w:tcMar>
              <w:top w:w="24" w:type="dxa"/>
              <w:left w:w="24" w:type="dxa"/>
              <w:bottom w:w="24" w:type="dxa"/>
              <w:right w:w="24" w:type="dxa"/>
            </w:tcMar>
            <w:vAlign w:val="center"/>
          </w:tcPr>
          <w:p w14:paraId="4BBE49EA" w14:textId="77777777" w:rsidR="00B475B0" w:rsidRPr="00CF30EA" w:rsidRDefault="00B475B0" w:rsidP="00692EAC">
            <w:pPr>
              <w:spacing w:before="60" w:after="60" w:line="240" w:lineRule="auto"/>
              <w:jc w:val="left"/>
              <w:rPr>
                <w:lang w:val="en-GB"/>
              </w:rPr>
            </w:pPr>
            <w:r w:rsidRPr="00CF30EA">
              <w:rPr>
                <w:lang w:val="en-GB"/>
              </w:rPr>
              <w:t>closure</w:t>
            </w:r>
          </w:p>
        </w:tc>
        <w:tc>
          <w:tcPr>
            <w:tcW w:w="1173" w:type="pct"/>
            <w:vAlign w:val="center"/>
          </w:tcPr>
          <w:p w14:paraId="5E26868C" w14:textId="1B82FB72" w:rsidR="00B475B0" w:rsidRPr="00CF30EA" w:rsidRDefault="00B475B0" w:rsidP="0022131F">
            <w:pPr>
              <w:spacing w:before="60" w:after="60" w:line="240" w:lineRule="auto"/>
              <w:jc w:val="left"/>
              <w:rPr>
                <w:lang w:val="en-GB"/>
              </w:rPr>
            </w:pPr>
            <w:r w:rsidRPr="00CF30EA">
              <w:rPr>
                <w:lang w:val="en-GB"/>
              </w:rPr>
              <w:t>g</w:t>
            </w:r>
            <w:r w:rsidR="004B67EE">
              <w:rPr>
                <w:lang w:val="en-GB"/>
              </w:rPr>
              <w:t>e</w:t>
            </w:r>
            <w:r w:rsidRPr="00CF30EA">
              <w:rPr>
                <w:lang w:val="en-GB"/>
              </w:rPr>
              <w:t>SemiInterval</w:t>
            </w:r>
          </w:p>
        </w:tc>
        <w:tc>
          <w:tcPr>
            <w:tcW w:w="775" w:type="pct"/>
            <w:vMerge/>
            <w:tcMar>
              <w:top w:w="24" w:type="dxa"/>
              <w:left w:w="24" w:type="dxa"/>
              <w:bottom w:w="24" w:type="dxa"/>
              <w:right w:w="24" w:type="dxa"/>
            </w:tcMar>
            <w:vAlign w:val="center"/>
          </w:tcPr>
          <w:p w14:paraId="0704A252" w14:textId="77777777" w:rsidR="00B475B0" w:rsidRPr="00CF30EA" w:rsidRDefault="00B475B0" w:rsidP="00692EAC">
            <w:pPr>
              <w:spacing w:before="60" w:after="60" w:line="240" w:lineRule="auto"/>
              <w:jc w:val="center"/>
              <w:rPr>
                <w:lang w:val="en-GB"/>
              </w:rPr>
            </w:pPr>
          </w:p>
        </w:tc>
      </w:tr>
      <w:bookmarkEnd w:id="2065"/>
      <w:bookmarkEnd w:id="2067"/>
    </w:tbl>
    <w:p w14:paraId="777CE046" w14:textId="3E2D20C8" w:rsidR="00B475B0" w:rsidRPr="00CF30EA" w:rsidRDefault="00B475B0" w:rsidP="0022131F">
      <w:pPr>
        <w:spacing w:after="0" w:line="240" w:lineRule="auto"/>
        <w:rPr>
          <w:rFonts w:cs="Arial"/>
          <w:lang w:val="en-GB"/>
        </w:rPr>
      </w:pPr>
    </w:p>
    <w:p w14:paraId="3C6CD1F2" w14:textId="4B3C7E1E" w:rsidR="00717DBB" w:rsidRPr="00CF30EA" w:rsidRDefault="001F25AD" w:rsidP="0022131F">
      <w:pPr>
        <w:tabs>
          <w:tab w:val="left" w:pos="851"/>
        </w:tabs>
        <w:spacing w:before="120" w:after="200" w:line="240" w:lineRule="auto"/>
        <w:ind w:left="851" w:hanging="851"/>
        <w:rPr>
          <w:b/>
          <w:sz w:val="22"/>
          <w:szCs w:val="18"/>
          <w:lang w:val="en-GB"/>
        </w:rPr>
      </w:pPr>
      <w:r>
        <w:rPr>
          <w:b/>
          <w:sz w:val="22"/>
          <w:szCs w:val="18"/>
          <w:lang w:val="en-GB"/>
        </w:rPr>
        <w:t>C</w:t>
      </w:r>
      <w:r w:rsidR="0022131F">
        <w:rPr>
          <w:b/>
          <w:sz w:val="22"/>
          <w:szCs w:val="18"/>
          <w:lang w:val="en-GB"/>
        </w:rPr>
        <w:t>-5.</w:t>
      </w:r>
      <w:r w:rsidR="002537D7">
        <w:rPr>
          <w:b/>
          <w:sz w:val="22"/>
          <w:szCs w:val="18"/>
          <w:lang w:val="en-GB"/>
        </w:rPr>
        <w:t>5</w:t>
      </w:r>
      <w:r w:rsidR="0022131F">
        <w:rPr>
          <w:b/>
          <w:sz w:val="22"/>
          <w:szCs w:val="18"/>
          <w:lang w:val="en-GB"/>
        </w:rPr>
        <w:tab/>
      </w:r>
      <w:r w:rsidR="00717DBB" w:rsidRPr="00CF30EA">
        <w:rPr>
          <w:b/>
          <w:sz w:val="22"/>
          <w:szCs w:val="18"/>
          <w:lang w:val="en-GB"/>
        </w:rPr>
        <w:t>Surface Current Time</w:t>
      </w:r>
    </w:p>
    <w:p w14:paraId="35BF01D6" w14:textId="449EEF5F" w:rsidR="00717DBB" w:rsidRPr="00CF30EA" w:rsidRDefault="00717DBB" w:rsidP="0022131F">
      <w:pPr>
        <w:spacing w:after="120" w:line="240" w:lineRule="auto"/>
        <w:rPr>
          <w:rFonts w:cs="Arial"/>
          <w:lang w:val="en-GB"/>
        </w:rPr>
      </w:pPr>
      <w:r w:rsidRPr="00CF30EA">
        <w:rPr>
          <w:rFonts w:cs="Arial"/>
          <w:b/>
          <w:lang w:val="en-GB"/>
        </w:rPr>
        <w:t>Definition:</w:t>
      </w:r>
      <w:r w:rsidRPr="00CF30EA">
        <w:rPr>
          <w:rFonts w:cs="Arial"/>
          <w:lang w:val="en-GB"/>
        </w:rPr>
        <w:t xml:space="preserve"> The time of the surface current data, expressed in ISO 8601 Date-time format.</w:t>
      </w:r>
    </w:p>
    <w:p w14:paraId="7BB64F2C" w14:textId="132270A7" w:rsidR="00717DBB" w:rsidRPr="00CF30EA" w:rsidRDefault="00717DBB" w:rsidP="0022131F">
      <w:pPr>
        <w:spacing w:after="120" w:line="240" w:lineRule="auto"/>
        <w:rPr>
          <w:rFonts w:cs="Arial"/>
          <w:lang w:val="en-GB"/>
        </w:rPr>
      </w:pPr>
      <w:r w:rsidRPr="00CF30EA">
        <w:rPr>
          <w:rFonts w:cs="Arial"/>
          <w:b/>
          <w:lang w:val="en-GB"/>
        </w:rPr>
        <w:t>CamelCase:</w:t>
      </w:r>
      <w:r w:rsidRPr="00CF30EA">
        <w:rPr>
          <w:rFonts w:cs="Arial"/>
          <w:lang w:val="en-GB"/>
        </w:rPr>
        <w:t xml:space="preserve"> surfaceCurrentTime</w:t>
      </w:r>
    </w:p>
    <w:p w14:paraId="1C08426C" w14:textId="77777777" w:rsidR="00717DBB" w:rsidRPr="00CF30EA" w:rsidRDefault="00717DBB" w:rsidP="0022131F">
      <w:pPr>
        <w:spacing w:after="120" w:line="240" w:lineRule="auto"/>
        <w:rPr>
          <w:rFonts w:cs="Arial"/>
          <w:lang w:val="en-GB"/>
        </w:rPr>
      </w:pPr>
      <w:r w:rsidRPr="00CF30EA">
        <w:rPr>
          <w:rFonts w:cs="Arial"/>
          <w:b/>
          <w:lang w:val="en-GB"/>
        </w:rPr>
        <w:t>Alias:</w:t>
      </w:r>
      <w:r w:rsidRPr="00CF30EA">
        <w:rPr>
          <w:rFonts w:cs="Arial"/>
          <w:lang w:val="en-GB"/>
        </w:rPr>
        <w:t xml:space="preserve"> </w:t>
      </w:r>
    </w:p>
    <w:p w14:paraId="03E8F165" w14:textId="6CFE2E50" w:rsidR="00717DBB" w:rsidRPr="00CF30EA" w:rsidRDefault="00717DBB" w:rsidP="0022131F">
      <w:pPr>
        <w:spacing w:after="120" w:line="240" w:lineRule="auto"/>
        <w:rPr>
          <w:rFonts w:cs="Arial"/>
          <w:lang w:val="en-GB"/>
        </w:rPr>
      </w:pPr>
      <w:r w:rsidRPr="00CF30EA">
        <w:rPr>
          <w:rFonts w:cs="Arial"/>
          <w:b/>
          <w:lang w:val="en-GB"/>
        </w:rPr>
        <w:t>Value type:</w:t>
      </w:r>
      <w:r w:rsidRPr="00CF30EA">
        <w:rPr>
          <w:rFonts w:cs="Arial"/>
          <w:lang w:val="en-GB"/>
        </w:rPr>
        <w:t xml:space="preserve"> dateTime</w:t>
      </w:r>
    </w:p>
    <w:p w14:paraId="1A816019" w14:textId="55D9E9ED" w:rsidR="00717DBB" w:rsidRPr="00CF30EA" w:rsidRDefault="00717DBB" w:rsidP="0022131F">
      <w:pPr>
        <w:spacing w:after="120" w:line="240" w:lineRule="auto"/>
        <w:rPr>
          <w:rFonts w:cs="Arial"/>
          <w:lang w:val="en-GB"/>
        </w:rPr>
      </w:pPr>
      <w:r w:rsidRPr="00CF30EA">
        <w:rPr>
          <w:rFonts w:cs="Arial"/>
          <w:b/>
          <w:lang w:val="en-GB"/>
        </w:rPr>
        <w:t>Remarks:</w:t>
      </w:r>
      <w:r w:rsidRPr="00CF30EA">
        <w:rPr>
          <w:rFonts w:cs="Arial"/>
          <w:lang w:val="en-GB"/>
        </w:rPr>
        <w:t xml:space="preserve"> Unit: Years, months, days, hours, minutes, seconds; Resolution: 1 second. Example: 19850412T101530Z denotes 10 hours, 15 minutes, and 30 seconds, Universal Time on 12 April 1985.</w:t>
      </w:r>
    </w:p>
    <w:p w14:paraId="2965EB21" w14:textId="77777777" w:rsidR="00717DBB" w:rsidRPr="00CF30EA" w:rsidRDefault="00717DBB" w:rsidP="0022131F">
      <w:pPr>
        <w:spacing w:after="120" w:line="240" w:lineRule="auto"/>
        <w:jc w:val="left"/>
        <w:rPr>
          <w:b/>
          <w:bCs/>
          <w:lang w:val="en-GB"/>
        </w:rPr>
      </w:pPr>
      <w:r w:rsidRPr="00CF30EA">
        <w:rPr>
          <w:b/>
          <w:bCs/>
          <w:lang w:val="en-GB"/>
        </w:rPr>
        <w:t>Constraints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432"/>
        <w:gridCol w:w="5731"/>
        <w:gridCol w:w="904"/>
        <w:gridCol w:w="949"/>
      </w:tblGrid>
      <w:tr w:rsidR="00717DBB" w:rsidRPr="00CF30EA" w14:paraId="0D289CD6" w14:textId="77777777" w:rsidTr="0022131F">
        <w:trPr>
          <w:cantSplit/>
        </w:trPr>
        <w:tc>
          <w:tcPr>
            <w:tcW w:w="1437" w:type="dxa"/>
            <w:shd w:val="clear" w:color="auto" w:fill="D9D9D9" w:themeFill="background1" w:themeFillShade="D9"/>
            <w:tcMar>
              <w:top w:w="24" w:type="dxa"/>
              <w:left w:w="24" w:type="dxa"/>
              <w:bottom w:w="24" w:type="dxa"/>
              <w:right w:w="24" w:type="dxa"/>
            </w:tcMar>
            <w:vAlign w:val="center"/>
          </w:tcPr>
          <w:p w14:paraId="45FA13AD" w14:textId="77777777" w:rsidR="00717DBB" w:rsidRPr="00CF30EA" w:rsidRDefault="00717DBB" w:rsidP="0022131F">
            <w:pPr>
              <w:spacing w:before="60" w:after="60" w:line="240" w:lineRule="auto"/>
              <w:rPr>
                <w:lang w:val="en-GB"/>
              </w:rPr>
            </w:pPr>
            <w:r w:rsidRPr="00CF30EA">
              <w:rPr>
                <w:b/>
                <w:bCs/>
                <w:lang w:val="en-GB"/>
              </w:rPr>
              <w:t>String Length</w:t>
            </w:r>
          </w:p>
        </w:tc>
        <w:tc>
          <w:tcPr>
            <w:tcW w:w="5765" w:type="dxa"/>
            <w:shd w:val="clear" w:color="auto" w:fill="D9D9D9" w:themeFill="background1" w:themeFillShade="D9"/>
            <w:tcMar>
              <w:top w:w="24" w:type="dxa"/>
              <w:left w:w="24" w:type="dxa"/>
              <w:bottom w:w="24" w:type="dxa"/>
              <w:right w:w="24" w:type="dxa"/>
            </w:tcMar>
            <w:vAlign w:val="center"/>
          </w:tcPr>
          <w:p w14:paraId="25D1A0A7" w14:textId="77777777" w:rsidR="00717DBB" w:rsidRPr="00CF30EA" w:rsidRDefault="00717DBB" w:rsidP="0022131F">
            <w:pPr>
              <w:spacing w:before="60" w:after="60" w:line="240" w:lineRule="auto"/>
              <w:rPr>
                <w:lang w:val="en-GB"/>
              </w:rPr>
            </w:pPr>
            <w:r w:rsidRPr="00CF30EA">
              <w:rPr>
                <w:b/>
                <w:bCs/>
                <w:lang w:val="en-GB"/>
              </w:rPr>
              <w:t>Text Pattern</w:t>
            </w:r>
          </w:p>
        </w:tc>
        <w:tc>
          <w:tcPr>
            <w:tcW w:w="0" w:type="auto"/>
            <w:shd w:val="clear" w:color="auto" w:fill="D9D9D9" w:themeFill="background1" w:themeFillShade="D9"/>
            <w:tcMar>
              <w:top w:w="24" w:type="dxa"/>
              <w:left w:w="24" w:type="dxa"/>
              <w:bottom w:w="24" w:type="dxa"/>
              <w:right w:w="24" w:type="dxa"/>
            </w:tcMar>
            <w:vAlign w:val="center"/>
          </w:tcPr>
          <w:p w14:paraId="760CE11C" w14:textId="77777777" w:rsidR="00717DBB" w:rsidRPr="00CF30EA" w:rsidRDefault="00717DBB" w:rsidP="0022131F">
            <w:pPr>
              <w:spacing w:before="60" w:after="60" w:line="240" w:lineRule="auto"/>
              <w:rPr>
                <w:lang w:val="en-GB"/>
              </w:rPr>
            </w:pPr>
            <w:r w:rsidRPr="00CF30EA">
              <w:rPr>
                <w:b/>
                <w:bCs/>
                <w:lang w:val="en-GB"/>
              </w:rPr>
              <w:t>Range</w:t>
            </w:r>
          </w:p>
        </w:tc>
        <w:tc>
          <w:tcPr>
            <w:tcW w:w="0" w:type="auto"/>
            <w:shd w:val="clear" w:color="auto" w:fill="D9D9D9" w:themeFill="background1" w:themeFillShade="D9"/>
            <w:tcMar>
              <w:top w:w="24" w:type="dxa"/>
              <w:left w:w="24" w:type="dxa"/>
              <w:bottom w:w="24" w:type="dxa"/>
              <w:right w:w="24" w:type="dxa"/>
            </w:tcMar>
            <w:vAlign w:val="center"/>
          </w:tcPr>
          <w:p w14:paraId="6724E315" w14:textId="77777777" w:rsidR="00717DBB" w:rsidRPr="00CF30EA" w:rsidRDefault="00717DBB" w:rsidP="0022131F">
            <w:pPr>
              <w:spacing w:before="60" w:after="60" w:line="240" w:lineRule="auto"/>
              <w:rPr>
                <w:lang w:val="en-GB"/>
              </w:rPr>
            </w:pPr>
            <w:r w:rsidRPr="00CF30EA">
              <w:rPr>
                <w:b/>
                <w:bCs/>
                <w:lang w:val="en-GB"/>
              </w:rPr>
              <w:t>Precision</w:t>
            </w:r>
          </w:p>
        </w:tc>
      </w:tr>
      <w:tr w:rsidR="00717DBB" w:rsidRPr="00CF30EA" w14:paraId="1D11DAA5" w14:textId="77777777" w:rsidTr="0022131F">
        <w:trPr>
          <w:cantSplit/>
        </w:trPr>
        <w:tc>
          <w:tcPr>
            <w:tcW w:w="1437" w:type="dxa"/>
            <w:shd w:val="clear" w:color="auto" w:fill="auto"/>
            <w:tcMar>
              <w:top w:w="24" w:type="dxa"/>
              <w:left w:w="24" w:type="dxa"/>
              <w:bottom w:w="24" w:type="dxa"/>
              <w:right w:w="24" w:type="dxa"/>
            </w:tcMar>
            <w:vAlign w:val="center"/>
          </w:tcPr>
          <w:p w14:paraId="7DBBC86C" w14:textId="66869ABA" w:rsidR="00717DBB" w:rsidRPr="00CF30EA" w:rsidRDefault="00717DBB" w:rsidP="0022131F">
            <w:pPr>
              <w:spacing w:before="60" w:after="60" w:line="240" w:lineRule="auto"/>
              <w:rPr>
                <w:b/>
                <w:bCs/>
                <w:lang w:val="en-GB"/>
              </w:rPr>
            </w:pPr>
            <w:r w:rsidRPr="00CF30EA">
              <w:rPr>
                <w:lang w:val="en-GB"/>
              </w:rPr>
              <w:t>(not specified)</w:t>
            </w:r>
          </w:p>
        </w:tc>
        <w:tc>
          <w:tcPr>
            <w:tcW w:w="5765" w:type="dxa"/>
            <w:shd w:val="clear" w:color="auto" w:fill="auto"/>
            <w:tcMar>
              <w:top w:w="24" w:type="dxa"/>
              <w:left w:w="24" w:type="dxa"/>
              <w:bottom w:w="24" w:type="dxa"/>
              <w:right w:w="24" w:type="dxa"/>
            </w:tcMar>
            <w:vAlign w:val="center"/>
          </w:tcPr>
          <w:p w14:paraId="2804CB9A" w14:textId="54EAD020" w:rsidR="00717DBB" w:rsidRPr="00CF30EA" w:rsidRDefault="00717DBB" w:rsidP="0022131F">
            <w:pPr>
              <w:spacing w:before="60" w:after="60" w:line="240" w:lineRule="auto"/>
              <w:rPr>
                <w:b/>
                <w:bCs/>
                <w:lang w:val="en-GB"/>
              </w:rPr>
            </w:pPr>
            <w:r w:rsidRPr="00CF30EA">
              <w:rPr>
                <w:lang w:val="en-GB"/>
              </w:rPr>
              <w:t>(((((19)|(20))\d{2})|(21([0-4]\d)))(1[0-2]|0[1-9])(3[01]|0[1-9]|[12][0-9])T(2[0-3]|[01][0-9]):?([0-5][0-9]):?([0-5][0-9])Z)|(21500101T000000Z)</w:t>
            </w:r>
          </w:p>
        </w:tc>
        <w:tc>
          <w:tcPr>
            <w:tcW w:w="0" w:type="auto"/>
            <w:shd w:val="clear" w:color="auto" w:fill="auto"/>
            <w:tcMar>
              <w:top w:w="24" w:type="dxa"/>
              <w:left w:w="24" w:type="dxa"/>
              <w:bottom w:w="24" w:type="dxa"/>
              <w:right w:w="24" w:type="dxa"/>
            </w:tcMar>
            <w:vAlign w:val="center"/>
          </w:tcPr>
          <w:p w14:paraId="5B0389DE" w14:textId="4F3F2D72" w:rsidR="00717DBB" w:rsidRPr="00CF30EA" w:rsidRDefault="00717DBB" w:rsidP="0022131F">
            <w:pPr>
              <w:spacing w:before="60" w:after="60" w:line="240" w:lineRule="auto"/>
              <w:rPr>
                <w:b/>
                <w:bCs/>
                <w:lang w:val="en-GB"/>
              </w:rPr>
            </w:pPr>
            <w:r w:rsidRPr="00CF30EA">
              <w:rPr>
                <w:lang w:val="en-GB"/>
              </w:rPr>
              <w:t>(not specified)</w:t>
            </w:r>
          </w:p>
        </w:tc>
        <w:tc>
          <w:tcPr>
            <w:tcW w:w="0" w:type="auto"/>
            <w:shd w:val="clear" w:color="auto" w:fill="auto"/>
            <w:tcMar>
              <w:top w:w="24" w:type="dxa"/>
              <w:left w:w="24" w:type="dxa"/>
              <w:bottom w:w="24" w:type="dxa"/>
              <w:right w:w="24" w:type="dxa"/>
            </w:tcMar>
            <w:vAlign w:val="center"/>
          </w:tcPr>
          <w:p w14:paraId="31CCE8F5" w14:textId="45BF55BD" w:rsidR="00717DBB" w:rsidRPr="00CF30EA" w:rsidRDefault="00717DBB" w:rsidP="0022131F">
            <w:pPr>
              <w:spacing w:before="60" w:after="60" w:line="240" w:lineRule="auto"/>
              <w:rPr>
                <w:b/>
                <w:bCs/>
                <w:lang w:val="en-GB"/>
              </w:rPr>
            </w:pPr>
            <w:r w:rsidRPr="00CF30EA">
              <w:rPr>
                <w:lang w:val="en-GB"/>
              </w:rPr>
              <w:t>(not specified)</w:t>
            </w:r>
          </w:p>
        </w:tc>
      </w:tr>
    </w:tbl>
    <w:p w14:paraId="644F5E6A" w14:textId="77777777" w:rsidR="00717DBB" w:rsidRPr="00CF30EA" w:rsidRDefault="00717DBB" w:rsidP="0022131F">
      <w:pPr>
        <w:spacing w:after="0"/>
        <w:rPr>
          <w:rFonts w:cs="Arial"/>
          <w:lang w:val="en-GB"/>
        </w:rPr>
      </w:pPr>
    </w:p>
    <w:p w14:paraId="0E96CE27" w14:textId="6DB11120" w:rsidR="0045176E" w:rsidRPr="00CF30EA" w:rsidRDefault="001F25AD" w:rsidP="0022131F">
      <w:pPr>
        <w:tabs>
          <w:tab w:val="left" w:pos="709"/>
        </w:tabs>
        <w:spacing w:before="120" w:after="200" w:line="240" w:lineRule="auto"/>
        <w:ind w:left="709" w:hanging="709"/>
        <w:rPr>
          <w:rFonts w:cs="Arial"/>
          <w:b/>
          <w:sz w:val="24"/>
          <w:szCs w:val="18"/>
          <w:lang w:val="en-GB"/>
        </w:rPr>
      </w:pPr>
      <w:r>
        <w:rPr>
          <w:rFonts w:cs="Arial"/>
          <w:b/>
          <w:bCs/>
          <w:sz w:val="24"/>
          <w:szCs w:val="24"/>
          <w:lang w:val="en-GB"/>
        </w:rPr>
        <w:t>C</w:t>
      </w:r>
      <w:r w:rsidR="0022131F">
        <w:rPr>
          <w:rFonts w:cs="Arial"/>
          <w:b/>
          <w:bCs/>
          <w:sz w:val="24"/>
          <w:szCs w:val="24"/>
          <w:lang w:val="en-GB"/>
        </w:rPr>
        <w:t>-</w:t>
      </w:r>
      <w:r w:rsidR="0022131F">
        <w:rPr>
          <w:rFonts w:cs="Arial"/>
          <w:b/>
          <w:sz w:val="24"/>
          <w:szCs w:val="18"/>
          <w:lang w:val="en-GB"/>
        </w:rPr>
        <w:t>6</w:t>
      </w:r>
      <w:r w:rsidR="0022131F">
        <w:rPr>
          <w:rFonts w:cs="Arial"/>
          <w:b/>
          <w:sz w:val="24"/>
          <w:szCs w:val="18"/>
          <w:lang w:val="en-GB"/>
        </w:rPr>
        <w:tab/>
      </w:r>
      <w:r w:rsidR="0045176E" w:rsidRPr="00CF30EA">
        <w:rPr>
          <w:rFonts w:cs="Arial"/>
          <w:b/>
          <w:sz w:val="24"/>
          <w:szCs w:val="18"/>
          <w:lang w:val="en-GB"/>
        </w:rPr>
        <w:t>Complex Attributes</w:t>
      </w:r>
    </w:p>
    <w:p w14:paraId="353ECD89" w14:textId="0BEBE5B0" w:rsidR="00D84CD6" w:rsidRDefault="00280D77" w:rsidP="0022131F">
      <w:pPr>
        <w:spacing w:after="120" w:line="240" w:lineRule="auto"/>
        <w:rPr>
          <w:lang w:val="en-GB"/>
        </w:rPr>
      </w:pPr>
      <w:r w:rsidRPr="00CF30EA">
        <w:rPr>
          <w:lang w:val="en-GB"/>
        </w:rPr>
        <w:t>[None]</w:t>
      </w:r>
    </w:p>
    <w:p w14:paraId="02705569" w14:textId="77777777" w:rsidR="00065678" w:rsidRPr="00CF30EA" w:rsidRDefault="00065678" w:rsidP="0022131F">
      <w:pPr>
        <w:spacing w:after="120" w:line="240" w:lineRule="auto"/>
        <w:rPr>
          <w:lang w:val="en-GB"/>
        </w:rPr>
      </w:pPr>
    </w:p>
    <w:p w14:paraId="4A6F640B" w14:textId="3CEAEE0A" w:rsidR="0045176E" w:rsidRPr="00CF30EA" w:rsidRDefault="001F25AD" w:rsidP="00065678">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065678">
        <w:rPr>
          <w:rFonts w:cs="Arial"/>
          <w:b/>
          <w:sz w:val="24"/>
          <w:szCs w:val="18"/>
          <w:lang w:val="en-GB"/>
        </w:rPr>
        <w:t>-7</w:t>
      </w:r>
      <w:r w:rsidR="00065678">
        <w:rPr>
          <w:rFonts w:cs="Arial"/>
          <w:b/>
          <w:sz w:val="24"/>
          <w:szCs w:val="18"/>
          <w:lang w:val="en-GB"/>
        </w:rPr>
        <w:tab/>
      </w:r>
      <w:r w:rsidR="0045176E" w:rsidRPr="00CF30EA">
        <w:rPr>
          <w:rFonts w:cs="Arial"/>
          <w:b/>
          <w:sz w:val="24"/>
          <w:szCs w:val="18"/>
          <w:lang w:val="en-GB"/>
        </w:rPr>
        <w:t>Roles</w:t>
      </w:r>
    </w:p>
    <w:p w14:paraId="2E5DC47A" w14:textId="3E451159" w:rsidR="0045176E" w:rsidRDefault="00280D77" w:rsidP="00065678">
      <w:pPr>
        <w:spacing w:after="120" w:line="240" w:lineRule="auto"/>
        <w:rPr>
          <w:lang w:val="en-GB"/>
        </w:rPr>
      </w:pPr>
      <w:r w:rsidRPr="00CF30EA">
        <w:rPr>
          <w:lang w:val="en-GB"/>
        </w:rPr>
        <w:t>[None]</w:t>
      </w:r>
    </w:p>
    <w:p w14:paraId="7D53960C" w14:textId="77777777" w:rsidR="00065678" w:rsidRPr="00CF30EA" w:rsidRDefault="00065678" w:rsidP="00065678">
      <w:pPr>
        <w:spacing w:after="120" w:line="240" w:lineRule="auto"/>
        <w:rPr>
          <w:lang w:val="en-GB"/>
        </w:rPr>
      </w:pPr>
    </w:p>
    <w:p w14:paraId="027675EE" w14:textId="1BBAC163" w:rsidR="00D84CD6" w:rsidRPr="00CF30EA" w:rsidRDefault="001F25AD" w:rsidP="00065678">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065678">
        <w:rPr>
          <w:rFonts w:cs="Arial"/>
          <w:b/>
          <w:sz w:val="24"/>
          <w:szCs w:val="18"/>
          <w:lang w:val="en-GB"/>
        </w:rPr>
        <w:t>-8</w:t>
      </w:r>
      <w:r w:rsidR="00065678">
        <w:rPr>
          <w:rFonts w:cs="Arial"/>
          <w:b/>
          <w:sz w:val="24"/>
          <w:szCs w:val="18"/>
          <w:lang w:val="en-GB"/>
        </w:rPr>
        <w:tab/>
      </w:r>
      <w:r w:rsidR="0045176E" w:rsidRPr="00CF30EA">
        <w:rPr>
          <w:rFonts w:cs="Arial"/>
          <w:b/>
          <w:sz w:val="24"/>
          <w:szCs w:val="18"/>
          <w:lang w:val="en-GB"/>
        </w:rPr>
        <w:t>Information Associations</w:t>
      </w:r>
    </w:p>
    <w:p w14:paraId="52034CC4" w14:textId="4CBF1B0D" w:rsidR="00D84CD6" w:rsidRDefault="00280D77" w:rsidP="00065678">
      <w:pPr>
        <w:spacing w:after="120" w:line="240" w:lineRule="auto"/>
        <w:rPr>
          <w:lang w:val="en-GB"/>
        </w:rPr>
      </w:pPr>
      <w:r w:rsidRPr="00CF30EA">
        <w:rPr>
          <w:lang w:val="en-GB"/>
        </w:rPr>
        <w:lastRenderedPageBreak/>
        <w:t>[None]</w:t>
      </w:r>
    </w:p>
    <w:p w14:paraId="2089136F" w14:textId="77777777" w:rsidR="00065678" w:rsidRPr="00CF30EA" w:rsidRDefault="00065678" w:rsidP="00065678">
      <w:pPr>
        <w:spacing w:after="120" w:line="240" w:lineRule="auto"/>
        <w:rPr>
          <w:lang w:val="en-GB"/>
        </w:rPr>
      </w:pPr>
    </w:p>
    <w:p w14:paraId="08C75537" w14:textId="6699BEF1" w:rsidR="0045176E" w:rsidRPr="00CF30EA" w:rsidRDefault="001F25AD" w:rsidP="00065678">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065678">
        <w:rPr>
          <w:rFonts w:cs="Arial"/>
          <w:b/>
          <w:sz w:val="24"/>
          <w:szCs w:val="18"/>
          <w:lang w:val="en-GB"/>
        </w:rPr>
        <w:t>-9</w:t>
      </w:r>
      <w:r w:rsidR="00065678">
        <w:rPr>
          <w:rFonts w:cs="Arial"/>
          <w:b/>
          <w:sz w:val="24"/>
          <w:szCs w:val="18"/>
          <w:lang w:val="en-GB"/>
        </w:rPr>
        <w:tab/>
      </w:r>
      <w:r w:rsidR="0045176E" w:rsidRPr="00CF30EA">
        <w:rPr>
          <w:rFonts w:cs="Arial"/>
          <w:b/>
          <w:sz w:val="24"/>
          <w:szCs w:val="18"/>
          <w:lang w:val="en-GB"/>
        </w:rPr>
        <w:t>Feature Associations</w:t>
      </w:r>
    </w:p>
    <w:p w14:paraId="670C2791" w14:textId="3C8E2B79" w:rsidR="00280D77" w:rsidRDefault="00280D77" w:rsidP="00065678">
      <w:pPr>
        <w:spacing w:after="120" w:line="240" w:lineRule="auto"/>
        <w:rPr>
          <w:lang w:val="en-GB"/>
        </w:rPr>
      </w:pPr>
      <w:r w:rsidRPr="00CF30EA">
        <w:rPr>
          <w:lang w:val="en-GB"/>
        </w:rPr>
        <w:t>[None]</w:t>
      </w:r>
    </w:p>
    <w:p w14:paraId="30A43ECE" w14:textId="77777777" w:rsidR="00065678" w:rsidRPr="00CF30EA" w:rsidRDefault="00065678" w:rsidP="00065678">
      <w:pPr>
        <w:spacing w:after="120" w:line="240" w:lineRule="auto"/>
        <w:rPr>
          <w:lang w:val="en-GB"/>
        </w:rPr>
      </w:pPr>
    </w:p>
    <w:p w14:paraId="35268D3C" w14:textId="333F046F" w:rsidR="00BD76E6" w:rsidRDefault="001F25AD" w:rsidP="00065678">
      <w:pPr>
        <w:tabs>
          <w:tab w:val="left" w:pos="709"/>
        </w:tabs>
        <w:spacing w:before="120" w:after="200" w:line="240" w:lineRule="auto"/>
        <w:ind w:left="709" w:hanging="709"/>
        <w:rPr>
          <w:b/>
          <w:bCs/>
          <w:sz w:val="24"/>
          <w:szCs w:val="24"/>
          <w:lang w:val="en-GB"/>
        </w:rPr>
      </w:pPr>
      <w:r>
        <w:rPr>
          <w:b/>
          <w:bCs/>
          <w:sz w:val="24"/>
          <w:szCs w:val="24"/>
          <w:lang w:val="en-GB"/>
        </w:rPr>
        <w:t>C</w:t>
      </w:r>
      <w:r w:rsidR="00065678">
        <w:rPr>
          <w:b/>
          <w:bCs/>
          <w:sz w:val="24"/>
          <w:szCs w:val="24"/>
          <w:lang w:val="en-GB"/>
        </w:rPr>
        <w:t>-10</w:t>
      </w:r>
      <w:r w:rsidR="00065678">
        <w:rPr>
          <w:b/>
          <w:bCs/>
          <w:sz w:val="24"/>
          <w:szCs w:val="24"/>
          <w:lang w:val="en-GB"/>
        </w:rPr>
        <w:tab/>
      </w:r>
      <w:r w:rsidR="00BD76E6" w:rsidRPr="00CF30EA">
        <w:rPr>
          <w:b/>
          <w:bCs/>
          <w:sz w:val="24"/>
          <w:szCs w:val="24"/>
          <w:lang w:val="en-GB"/>
        </w:rPr>
        <w:t>Feature Catalogue XML</w:t>
      </w:r>
    </w:p>
    <w:p w14:paraId="727B41B5" w14:textId="1036C89C" w:rsidR="001F25AD" w:rsidRDefault="001F25AD" w:rsidP="001F25AD">
      <w:pPr>
        <w:rPr>
          <w:lang w:val="en-GB"/>
        </w:rPr>
      </w:pPr>
      <w:r w:rsidRPr="001F25AD">
        <w:rPr>
          <w:lang w:val="en-GB"/>
        </w:rPr>
        <w:t xml:space="preserve">The feature catalogue is provided as a separate XML file and can be downloaded from the IHO </w:t>
      </w:r>
      <w:r>
        <w:rPr>
          <w:lang w:val="en-GB"/>
        </w:rPr>
        <w:t>Geospatial Information</w:t>
      </w:r>
      <w:r w:rsidRPr="001F25AD">
        <w:rPr>
          <w:lang w:val="en-GB"/>
        </w:rPr>
        <w:t xml:space="preserve"> Registry.</w:t>
      </w:r>
    </w:p>
    <w:p w14:paraId="33D93FA5" w14:textId="1B391D91" w:rsidR="007733B8" w:rsidRPr="00CF30EA" w:rsidRDefault="00262A77" w:rsidP="00262A77">
      <w:pPr>
        <w:pStyle w:val="ANNEX"/>
        <w:tabs>
          <w:tab w:val="clear" w:pos="1260"/>
        </w:tabs>
        <w:spacing w:before="120" w:after="200"/>
        <w:ind w:left="567" w:hanging="567"/>
      </w:pPr>
      <w:bookmarkStart w:id="2068" w:name="_Toc168658058"/>
      <w:bookmarkStart w:id="2069" w:name="_Toc168658059"/>
      <w:bookmarkStart w:id="2070" w:name="_Toc168658060"/>
      <w:bookmarkStart w:id="2071" w:name="_Toc168487290"/>
      <w:bookmarkStart w:id="2072" w:name="_Toc168658061"/>
      <w:bookmarkStart w:id="2073" w:name="_Toc168487291"/>
      <w:bookmarkStart w:id="2074" w:name="_Toc168658062"/>
      <w:bookmarkStart w:id="2075" w:name="_Toc168487292"/>
      <w:bookmarkStart w:id="2076" w:name="_Toc168658063"/>
      <w:bookmarkStart w:id="2077" w:name="_Toc168487293"/>
      <w:bookmarkStart w:id="2078" w:name="_Toc168658064"/>
      <w:bookmarkStart w:id="2079" w:name="_Toc168487294"/>
      <w:bookmarkStart w:id="2080" w:name="_Toc168658065"/>
      <w:bookmarkStart w:id="2081" w:name="_Toc168487295"/>
      <w:bookmarkStart w:id="2082" w:name="_Toc168658066"/>
      <w:bookmarkStart w:id="2083" w:name="_Toc168487296"/>
      <w:bookmarkStart w:id="2084" w:name="_Toc168658067"/>
      <w:bookmarkStart w:id="2085" w:name="_Toc168487297"/>
      <w:bookmarkStart w:id="2086" w:name="_Toc168658068"/>
      <w:bookmarkStart w:id="2087" w:name="_Toc168487298"/>
      <w:bookmarkStart w:id="2088" w:name="_Toc168658069"/>
      <w:bookmarkStart w:id="2089" w:name="_Toc168487299"/>
      <w:bookmarkStart w:id="2090" w:name="_Toc168658070"/>
      <w:bookmarkStart w:id="2091" w:name="_Toc168487300"/>
      <w:bookmarkStart w:id="2092" w:name="_Toc168658071"/>
      <w:bookmarkStart w:id="2093" w:name="_Toc168487301"/>
      <w:bookmarkStart w:id="2094" w:name="_Toc168658072"/>
      <w:bookmarkStart w:id="2095" w:name="_Toc168487302"/>
      <w:bookmarkStart w:id="2096" w:name="_Toc168658073"/>
      <w:bookmarkStart w:id="2097" w:name="_Toc168487303"/>
      <w:bookmarkStart w:id="2098" w:name="_Toc168658074"/>
      <w:bookmarkStart w:id="2099" w:name="_Toc168487304"/>
      <w:bookmarkStart w:id="2100" w:name="_Toc168658075"/>
      <w:bookmarkStart w:id="2101" w:name="_Toc168487305"/>
      <w:bookmarkStart w:id="2102" w:name="_Toc168658076"/>
      <w:bookmarkStart w:id="2103" w:name="_Toc168487306"/>
      <w:bookmarkStart w:id="2104" w:name="_Toc168658077"/>
      <w:bookmarkStart w:id="2105" w:name="_Toc168487307"/>
      <w:bookmarkStart w:id="2106" w:name="_Toc168658078"/>
      <w:bookmarkStart w:id="2107" w:name="_Toc168487308"/>
      <w:bookmarkStart w:id="2108" w:name="_Toc168658079"/>
      <w:bookmarkStart w:id="2109" w:name="_Toc168487309"/>
      <w:bookmarkStart w:id="2110" w:name="_Toc168658080"/>
      <w:bookmarkStart w:id="2111" w:name="_Toc168487310"/>
      <w:bookmarkStart w:id="2112" w:name="_Toc168658081"/>
      <w:bookmarkStart w:id="2113" w:name="_Toc127967325"/>
      <w:bookmarkStart w:id="2114" w:name="_Toc127967840"/>
      <w:bookmarkStart w:id="2115" w:name="_Toc127967326"/>
      <w:bookmarkStart w:id="2116" w:name="_Toc127967841"/>
      <w:bookmarkStart w:id="2117" w:name="_Toc127967327"/>
      <w:bookmarkStart w:id="2118" w:name="_Toc127967842"/>
      <w:bookmarkStart w:id="2119" w:name="_Toc127967328"/>
      <w:bookmarkStart w:id="2120" w:name="_Toc127967843"/>
      <w:bookmarkStart w:id="2121" w:name="_Toc127967329"/>
      <w:bookmarkStart w:id="2122" w:name="_Toc127967844"/>
      <w:bookmarkStart w:id="2123" w:name="_Toc127967330"/>
      <w:bookmarkStart w:id="2124" w:name="_Toc127967845"/>
      <w:bookmarkStart w:id="2125" w:name="_Toc127967331"/>
      <w:bookmarkStart w:id="2126" w:name="_Toc127967846"/>
      <w:bookmarkStart w:id="2127" w:name="_Toc127967332"/>
      <w:bookmarkStart w:id="2128" w:name="_Toc127967847"/>
      <w:bookmarkStart w:id="2129" w:name="_Toc127967333"/>
      <w:bookmarkStart w:id="2130" w:name="_Toc127967848"/>
      <w:bookmarkStart w:id="2131" w:name="_Toc127967334"/>
      <w:bookmarkStart w:id="2132" w:name="_Toc127967849"/>
      <w:bookmarkStart w:id="2133" w:name="_Toc127967335"/>
      <w:bookmarkStart w:id="2134" w:name="_Toc127967850"/>
      <w:bookmarkStart w:id="2135" w:name="_Toc127967336"/>
      <w:bookmarkStart w:id="2136" w:name="_Toc127967851"/>
      <w:bookmarkStart w:id="2137" w:name="_Toc127967337"/>
      <w:bookmarkStart w:id="2138" w:name="_Toc127967852"/>
      <w:bookmarkStart w:id="2139" w:name="_Toc127967338"/>
      <w:bookmarkStart w:id="2140" w:name="_Toc127967853"/>
      <w:bookmarkStart w:id="2141" w:name="_Toc127967339"/>
      <w:bookmarkStart w:id="2142" w:name="_Toc127967854"/>
      <w:bookmarkStart w:id="2143" w:name="_Toc127967340"/>
      <w:bookmarkStart w:id="2144" w:name="_Toc127967855"/>
      <w:bookmarkStart w:id="2145" w:name="_Toc127967341"/>
      <w:bookmarkStart w:id="2146" w:name="_Toc127967856"/>
      <w:bookmarkStart w:id="2147" w:name="_Toc127967342"/>
      <w:bookmarkStart w:id="2148" w:name="_Toc127967857"/>
      <w:bookmarkStart w:id="2149" w:name="_Toc127967343"/>
      <w:bookmarkStart w:id="2150" w:name="_Toc127967858"/>
      <w:bookmarkStart w:id="2151" w:name="_Toc127967344"/>
      <w:bookmarkStart w:id="2152" w:name="_Toc127967859"/>
      <w:bookmarkStart w:id="2153" w:name="_Toc127967345"/>
      <w:bookmarkStart w:id="2154" w:name="_Toc127967860"/>
      <w:bookmarkStart w:id="2155" w:name="_Toc127967346"/>
      <w:bookmarkStart w:id="2156" w:name="_Toc127967861"/>
      <w:bookmarkStart w:id="2157" w:name="_Toc127967347"/>
      <w:bookmarkStart w:id="2158" w:name="_Toc127967862"/>
      <w:bookmarkStart w:id="2159" w:name="_Toc127967348"/>
      <w:bookmarkStart w:id="2160" w:name="_Toc127967863"/>
      <w:bookmarkStart w:id="2161" w:name="_Toc127967349"/>
      <w:bookmarkStart w:id="2162" w:name="_Toc127967864"/>
      <w:bookmarkStart w:id="2163" w:name="_Toc127967350"/>
      <w:bookmarkStart w:id="2164" w:name="_Toc127967865"/>
      <w:bookmarkStart w:id="2165" w:name="_Toc127967351"/>
      <w:bookmarkStart w:id="2166" w:name="_Toc127967866"/>
      <w:bookmarkStart w:id="2167" w:name="_Toc127967352"/>
      <w:bookmarkStart w:id="2168" w:name="_Toc127967867"/>
      <w:bookmarkStart w:id="2169" w:name="_Toc127967353"/>
      <w:bookmarkStart w:id="2170" w:name="_Toc127967868"/>
      <w:bookmarkStart w:id="2171" w:name="_Toc127967354"/>
      <w:bookmarkStart w:id="2172" w:name="_Toc127967869"/>
      <w:bookmarkStart w:id="2173" w:name="_Toc127967355"/>
      <w:bookmarkStart w:id="2174" w:name="_Toc127967870"/>
      <w:bookmarkStart w:id="2175" w:name="_Toc127967356"/>
      <w:bookmarkStart w:id="2176" w:name="_Toc127967871"/>
      <w:bookmarkStart w:id="2177" w:name="_Toc127967357"/>
      <w:bookmarkStart w:id="2178" w:name="_Toc127967872"/>
      <w:bookmarkStart w:id="2179" w:name="_Toc127967358"/>
      <w:bookmarkStart w:id="2180" w:name="_Toc127967873"/>
      <w:bookmarkStart w:id="2181" w:name="_Toc127967359"/>
      <w:bookmarkStart w:id="2182" w:name="_Toc127967874"/>
      <w:bookmarkStart w:id="2183" w:name="_Toc127967360"/>
      <w:bookmarkStart w:id="2184" w:name="_Toc127967875"/>
      <w:bookmarkStart w:id="2185" w:name="_Toc127967361"/>
      <w:bookmarkStart w:id="2186" w:name="_Toc127967876"/>
      <w:bookmarkStart w:id="2187" w:name="_Toc127967362"/>
      <w:bookmarkStart w:id="2188" w:name="_Toc127967877"/>
      <w:bookmarkStart w:id="2189" w:name="_Toc127967363"/>
      <w:bookmarkStart w:id="2190" w:name="_Toc127967878"/>
      <w:bookmarkStart w:id="2191" w:name="_Toc127967364"/>
      <w:bookmarkStart w:id="2192" w:name="_Toc127967879"/>
      <w:bookmarkStart w:id="2193" w:name="_Toc127967365"/>
      <w:bookmarkStart w:id="2194" w:name="_Toc127967880"/>
      <w:bookmarkStart w:id="2195" w:name="_Toc127967366"/>
      <w:bookmarkStart w:id="2196" w:name="_Toc127967881"/>
      <w:bookmarkStart w:id="2197" w:name="_Toc127967367"/>
      <w:bookmarkStart w:id="2198" w:name="_Toc127967882"/>
      <w:bookmarkStart w:id="2199" w:name="_Toc127967368"/>
      <w:bookmarkStart w:id="2200" w:name="_Toc127967883"/>
      <w:bookmarkStart w:id="2201" w:name="_Toc127967369"/>
      <w:bookmarkStart w:id="2202" w:name="_Toc127967884"/>
      <w:bookmarkStart w:id="2203" w:name="_Toc127967370"/>
      <w:bookmarkStart w:id="2204" w:name="_Toc127967885"/>
      <w:bookmarkStart w:id="2205" w:name="_Toc127967371"/>
      <w:bookmarkStart w:id="2206" w:name="_Toc127967886"/>
      <w:bookmarkStart w:id="2207" w:name="_Toc127967372"/>
      <w:bookmarkStart w:id="2208" w:name="_Toc127967887"/>
      <w:bookmarkStart w:id="2209" w:name="_Toc127967373"/>
      <w:bookmarkStart w:id="2210" w:name="_Toc127967888"/>
      <w:bookmarkStart w:id="2211" w:name="_Toc127967374"/>
      <w:bookmarkStart w:id="2212" w:name="_Toc127967889"/>
      <w:bookmarkStart w:id="2213" w:name="_Toc127967375"/>
      <w:bookmarkStart w:id="2214" w:name="_Toc127967890"/>
      <w:bookmarkStart w:id="2215" w:name="_Toc127967376"/>
      <w:bookmarkStart w:id="2216" w:name="_Toc127967891"/>
      <w:bookmarkStart w:id="2217" w:name="_Toc127967377"/>
      <w:bookmarkStart w:id="2218" w:name="_Toc127967892"/>
      <w:bookmarkStart w:id="2219" w:name="_Toc127967378"/>
      <w:bookmarkStart w:id="2220" w:name="_Toc127967893"/>
      <w:bookmarkStart w:id="2221" w:name="_Toc127967379"/>
      <w:bookmarkStart w:id="2222" w:name="_Toc127967894"/>
      <w:bookmarkStart w:id="2223" w:name="_Toc127967380"/>
      <w:bookmarkStart w:id="2224" w:name="_Toc127967895"/>
      <w:bookmarkStart w:id="2225" w:name="_Toc127967381"/>
      <w:bookmarkStart w:id="2226" w:name="_Toc127967896"/>
      <w:bookmarkStart w:id="2227" w:name="_Toc127967382"/>
      <w:bookmarkStart w:id="2228" w:name="_Toc127967897"/>
      <w:bookmarkStart w:id="2229" w:name="_Toc127967383"/>
      <w:bookmarkStart w:id="2230" w:name="_Toc127967898"/>
      <w:bookmarkStart w:id="2231" w:name="_Toc127967384"/>
      <w:bookmarkStart w:id="2232" w:name="_Toc127967899"/>
      <w:bookmarkStart w:id="2233" w:name="_Toc127967385"/>
      <w:bookmarkStart w:id="2234" w:name="_Toc127967900"/>
      <w:bookmarkStart w:id="2235" w:name="_Toc127967386"/>
      <w:bookmarkStart w:id="2236" w:name="_Toc127967901"/>
      <w:bookmarkStart w:id="2237" w:name="_Toc127967387"/>
      <w:bookmarkStart w:id="2238" w:name="_Toc127967902"/>
      <w:bookmarkStart w:id="2239" w:name="_Toc127967388"/>
      <w:bookmarkStart w:id="2240" w:name="_Toc127967903"/>
      <w:bookmarkStart w:id="2241" w:name="_Toc127967389"/>
      <w:bookmarkStart w:id="2242" w:name="_Toc127967904"/>
      <w:bookmarkStart w:id="2243" w:name="_Toc127967390"/>
      <w:bookmarkStart w:id="2244" w:name="_Toc127967905"/>
      <w:bookmarkStart w:id="2245" w:name="_Toc127967391"/>
      <w:bookmarkStart w:id="2246" w:name="_Toc127967906"/>
      <w:bookmarkStart w:id="2247" w:name="_Toc127967392"/>
      <w:bookmarkStart w:id="2248" w:name="_Toc127967907"/>
      <w:bookmarkStart w:id="2249" w:name="_Toc127967393"/>
      <w:bookmarkStart w:id="2250" w:name="_Toc127967908"/>
      <w:bookmarkStart w:id="2251" w:name="_Toc127967394"/>
      <w:bookmarkStart w:id="2252" w:name="_Toc127967909"/>
      <w:bookmarkStart w:id="2253" w:name="_Toc127967395"/>
      <w:bookmarkStart w:id="2254" w:name="_Toc127967910"/>
      <w:bookmarkStart w:id="2255" w:name="_Toc127967396"/>
      <w:bookmarkStart w:id="2256" w:name="_Toc127967911"/>
      <w:bookmarkStart w:id="2257" w:name="_Toc127967397"/>
      <w:bookmarkStart w:id="2258" w:name="_Toc127967912"/>
      <w:bookmarkStart w:id="2259" w:name="_Toc127967398"/>
      <w:bookmarkStart w:id="2260" w:name="_Toc127967913"/>
      <w:bookmarkStart w:id="2261" w:name="_Toc127967399"/>
      <w:bookmarkStart w:id="2262" w:name="_Toc127967914"/>
      <w:bookmarkStart w:id="2263" w:name="_Toc127967400"/>
      <w:bookmarkStart w:id="2264" w:name="_Toc127967915"/>
      <w:bookmarkStart w:id="2265" w:name="_Toc127967401"/>
      <w:bookmarkStart w:id="2266" w:name="_Toc127967916"/>
      <w:bookmarkStart w:id="2267" w:name="_Toc127967402"/>
      <w:bookmarkStart w:id="2268" w:name="_Toc127967917"/>
      <w:bookmarkStart w:id="2269" w:name="_Toc127967403"/>
      <w:bookmarkStart w:id="2270" w:name="_Toc127967918"/>
      <w:bookmarkStart w:id="2271" w:name="_Toc127967404"/>
      <w:bookmarkStart w:id="2272" w:name="_Toc127967919"/>
      <w:bookmarkStart w:id="2273" w:name="_Toc127967405"/>
      <w:bookmarkStart w:id="2274" w:name="_Toc127967920"/>
      <w:bookmarkStart w:id="2275" w:name="_Toc127967406"/>
      <w:bookmarkStart w:id="2276" w:name="_Toc127967921"/>
      <w:bookmarkStart w:id="2277" w:name="_Toc127967407"/>
      <w:bookmarkStart w:id="2278" w:name="_Toc127967922"/>
      <w:bookmarkStart w:id="2279" w:name="_Toc127967408"/>
      <w:bookmarkStart w:id="2280" w:name="_Toc127967923"/>
      <w:bookmarkStart w:id="2281" w:name="_Toc127967409"/>
      <w:bookmarkStart w:id="2282" w:name="_Toc127967924"/>
      <w:bookmarkStart w:id="2283" w:name="_Toc127967410"/>
      <w:bookmarkStart w:id="2284" w:name="_Toc127967925"/>
      <w:bookmarkStart w:id="2285" w:name="_Toc127967411"/>
      <w:bookmarkStart w:id="2286" w:name="_Toc127967926"/>
      <w:bookmarkStart w:id="2287" w:name="_Toc127967412"/>
      <w:bookmarkStart w:id="2288" w:name="_Toc127967927"/>
      <w:bookmarkStart w:id="2289" w:name="_Toc127967413"/>
      <w:bookmarkStart w:id="2290" w:name="_Toc127967928"/>
      <w:bookmarkStart w:id="2291" w:name="_Toc127967414"/>
      <w:bookmarkStart w:id="2292" w:name="_Toc127967929"/>
      <w:bookmarkStart w:id="2293" w:name="_Toc127967415"/>
      <w:bookmarkStart w:id="2294" w:name="_Toc127967930"/>
      <w:bookmarkStart w:id="2295" w:name="_Toc168487311"/>
      <w:bookmarkStart w:id="2296" w:name="_Toc168658082"/>
      <w:bookmarkStart w:id="2297" w:name="_Toc168487312"/>
      <w:bookmarkStart w:id="2298" w:name="_Toc168658083"/>
      <w:bookmarkStart w:id="2299" w:name="_Toc168487313"/>
      <w:bookmarkStart w:id="2300" w:name="_Toc168658084"/>
      <w:bookmarkStart w:id="2301" w:name="_Toc168487314"/>
      <w:bookmarkStart w:id="2302" w:name="_Toc168658085"/>
      <w:bookmarkStart w:id="2303" w:name="_Toc168487315"/>
      <w:bookmarkStart w:id="2304" w:name="_Toc168658086"/>
      <w:bookmarkStart w:id="2305" w:name="_Toc168487316"/>
      <w:bookmarkStart w:id="2306" w:name="_Toc168658087"/>
      <w:bookmarkStart w:id="2307" w:name="_Toc168487317"/>
      <w:bookmarkStart w:id="2308" w:name="_Toc168658088"/>
      <w:bookmarkStart w:id="2309" w:name="_Toc168487318"/>
      <w:bookmarkStart w:id="2310" w:name="_Toc168658089"/>
      <w:bookmarkStart w:id="2311" w:name="_Toc168487319"/>
      <w:bookmarkStart w:id="2312" w:name="_Toc168658090"/>
      <w:bookmarkStart w:id="2313" w:name="_Toc168487336"/>
      <w:bookmarkStart w:id="2314" w:name="_Toc168658107"/>
      <w:bookmarkStart w:id="2315" w:name="_Toc168487337"/>
      <w:bookmarkStart w:id="2316" w:name="_Toc168658108"/>
      <w:bookmarkStart w:id="2317" w:name="_Toc168487338"/>
      <w:bookmarkStart w:id="2318" w:name="_Toc168658109"/>
      <w:bookmarkStart w:id="2319" w:name="_Toc168487339"/>
      <w:bookmarkStart w:id="2320" w:name="_Toc168658110"/>
      <w:bookmarkStart w:id="2321" w:name="_Toc168487340"/>
      <w:bookmarkStart w:id="2322" w:name="_Toc168658111"/>
      <w:bookmarkStart w:id="2323" w:name="_Toc168487341"/>
      <w:bookmarkStart w:id="2324" w:name="_Toc168658112"/>
      <w:bookmarkStart w:id="2325" w:name="_Toc168487342"/>
      <w:bookmarkStart w:id="2326" w:name="_Toc168658113"/>
      <w:bookmarkStart w:id="2327" w:name="_Toc168487343"/>
      <w:bookmarkStart w:id="2328" w:name="_Toc168658114"/>
      <w:bookmarkStart w:id="2329" w:name="_Toc168487344"/>
      <w:bookmarkStart w:id="2330" w:name="_Toc168658115"/>
      <w:bookmarkStart w:id="2331" w:name="_Toc168487345"/>
      <w:bookmarkStart w:id="2332" w:name="_Toc168658116"/>
      <w:bookmarkStart w:id="2333" w:name="_Toc168487346"/>
      <w:bookmarkStart w:id="2334" w:name="_Toc168658117"/>
      <w:bookmarkStart w:id="2335" w:name="_Toc168487371"/>
      <w:bookmarkStart w:id="2336" w:name="_Toc168658142"/>
      <w:bookmarkStart w:id="2337" w:name="_Toc168487372"/>
      <w:bookmarkStart w:id="2338" w:name="_Toc168658143"/>
      <w:bookmarkStart w:id="2339" w:name="_Toc168487373"/>
      <w:bookmarkStart w:id="2340" w:name="_Toc168658144"/>
      <w:bookmarkStart w:id="2341" w:name="_Toc168487374"/>
      <w:bookmarkStart w:id="2342" w:name="_Toc168658145"/>
      <w:bookmarkStart w:id="2343" w:name="_Toc168487375"/>
      <w:bookmarkStart w:id="2344" w:name="_Toc168658146"/>
      <w:bookmarkStart w:id="2345" w:name="_Toc168487376"/>
      <w:bookmarkStart w:id="2346" w:name="_Toc168658147"/>
      <w:bookmarkStart w:id="2347" w:name="_Toc168487377"/>
      <w:bookmarkStart w:id="2348" w:name="_Toc168658148"/>
      <w:bookmarkStart w:id="2349" w:name="_Toc168487378"/>
      <w:bookmarkStart w:id="2350" w:name="_Toc168658149"/>
      <w:bookmarkStart w:id="2351" w:name="_Toc168487379"/>
      <w:bookmarkStart w:id="2352" w:name="_Toc168658150"/>
      <w:bookmarkStart w:id="2353" w:name="_Toc168487380"/>
      <w:bookmarkStart w:id="2354" w:name="_Toc168658151"/>
      <w:bookmarkStart w:id="2355" w:name="_Toc168487381"/>
      <w:bookmarkStart w:id="2356" w:name="_Toc168658152"/>
      <w:bookmarkStart w:id="2357" w:name="_Toc168487382"/>
      <w:bookmarkStart w:id="2358" w:name="_Toc168658153"/>
      <w:bookmarkStart w:id="2359" w:name="_Toc168487383"/>
      <w:bookmarkStart w:id="2360" w:name="_Toc168658154"/>
      <w:bookmarkStart w:id="2361" w:name="_Toc168487384"/>
      <w:bookmarkStart w:id="2362" w:name="_Toc168658155"/>
      <w:bookmarkStart w:id="2363" w:name="_Toc168487385"/>
      <w:bookmarkStart w:id="2364" w:name="_Toc168658156"/>
      <w:bookmarkStart w:id="2365" w:name="_Toc168487386"/>
      <w:bookmarkStart w:id="2366" w:name="_Toc168658157"/>
      <w:bookmarkStart w:id="2367" w:name="_Toc168487387"/>
      <w:bookmarkStart w:id="2368" w:name="_Toc168658158"/>
      <w:bookmarkStart w:id="2369" w:name="_Toc168487388"/>
      <w:bookmarkStart w:id="2370" w:name="_Toc168658159"/>
      <w:bookmarkStart w:id="2371" w:name="_Toc168487437"/>
      <w:bookmarkStart w:id="2372" w:name="_Toc168658208"/>
      <w:bookmarkStart w:id="2373" w:name="_Toc168487438"/>
      <w:bookmarkStart w:id="2374" w:name="_Toc168658209"/>
      <w:bookmarkStart w:id="2375" w:name="_Toc168487439"/>
      <w:bookmarkStart w:id="2376" w:name="_Toc168658210"/>
      <w:bookmarkStart w:id="2377" w:name="_Toc168487440"/>
      <w:bookmarkStart w:id="2378" w:name="_Toc168658211"/>
      <w:bookmarkStart w:id="2379" w:name="_Toc168487441"/>
      <w:bookmarkStart w:id="2380" w:name="_Toc168658212"/>
      <w:bookmarkStart w:id="2381" w:name="_Toc168487442"/>
      <w:bookmarkStart w:id="2382" w:name="_Toc168658213"/>
      <w:bookmarkStart w:id="2383" w:name="_Toc168487443"/>
      <w:bookmarkStart w:id="2384" w:name="_Toc168658214"/>
      <w:bookmarkStart w:id="2385" w:name="_Toc168487444"/>
      <w:bookmarkStart w:id="2386" w:name="_Toc168658215"/>
      <w:bookmarkStart w:id="2387" w:name="_Toc168487445"/>
      <w:bookmarkStart w:id="2388" w:name="_Toc168658216"/>
      <w:bookmarkStart w:id="2389" w:name="_Toc168487446"/>
      <w:bookmarkStart w:id="2390" w:name="_Toc168658217"/>
      <w:bookmarkStart w:id="2391" w:name="_Toc168487447"/>
      <w:bookmarkStart w:id="2392" w:name="_Toc168658218"/>
      <w:bookmarkStart w:id="2393" w:name="_Toc168487460"/>
      <w:bookmarkStart w:id="2394" w:name="_Toc168658231"/>
      <w:bookmarkStart w:id="2395" w:name="_Toc168487461"/>
      <w:bookmarkStart w:id="2396" w:name="_Toc168658232"/>
      <w:bookmarkStart w:id="2397" w:name="_Toc168487472"/>
      <w:bookmarkStart w:id="2398" w:name="_Toc168658243"/>
      <w:bookmarkStart w:id="2399" w:name="_Toc168487473"/>
      <w:bookmarkStart w:id="2400" w:name="_Toc168658244"/>
      <w:bookmarkStart w:id="2401" w:name="_Toc168487483"/>
      <w:bookmarkStart w:id="2402" w:name="_Toc168658254"/>
      <w:bookmarkStart w:id="2403" w:name="_Toc168487484"/>
      <w:bookmarkStart w:id="2404" w:name="_Toc168658255"/>
      <w:bookmarkStart w:id="2405" w:name="_Toc168487485"/>
      <w:bookmarkStart w:id="2406" w:name="_Toc168658256"/>
      <w:bookmarkStart w:id="2407" w:name="_Toc168487486"/>
      <w:bookmarkStart w:id="2408" w:name="_Toc168658257"/>
      <w:bookmarkStart w:id="2409" w:name="_Toc168487487"/>
      <w:bookmarkStart w:id="2410" w:name="_Toc168658258"/>
      <w:bookmarkStart w:id="2411" w:name="_Toc168487488"/>
      <w:bookmarkStart w:id="2412" w:name="_Toc168658259"/>
      <w:bookmarkStart w:id="2413" w:name="_Toc168487489"/>
      <w:bookmarkStart w:id="2414" w:name="_Toc168658260"/>
      <w:bookmarkStart w:id="2415" w:name="_Toc168487499"/>
      <w:bookmarkStart w:id="2416" w:name="_Toc168658270"/>
      <w:bookmarkStart w:id="2417" w:name="_Toc168487500"/>
      <w:bookmarkStart w:id="2418" w:name="_Toc168658271"/>
      <w:bookmarkStart w:id="2419" w:name="_Toc168487501"/>
      <w:bookmarkStart w:id="2420" w:name="_Toc168658272"/>
      <w:bookmarkStart w:id="2421" w:name="_Toc168487511"/>
      <w:bookmarkStart w:id="2422" w:name="_Toc168658282"/>
      <w:bookmarkStart w:id="2423" w:name="_Toc168487512"/>
      <w:bookmarkStart w:id="2424" w:name="_Toc168658283"/>
      <w:bookmarkStart w:id="2425" w:name="_Toc168487513"/>
      <w:bookmarkStart w:id="2426" w:name="_Toc168658284"/>
      <w:bookmarkStart w:id="2427" w:name="_Toc168487514"/>
      <w:bookmarkStart w:id="2428" w:name="_Toc168658285"/>
      <w:bookmarkStart w:id="2429" w:name="_Toc168487515"/>
      <w:bookmarkStart w:id="2430" w:name="_Toc168658286"/>
      <w:bookmarkStart w:id="2431" w:name="_Toc168487516"/>
      <w:bookmarkStart w:id="2432" w:name="_Toc168658287"/>
      <w:bookmarkStart w:id="2433" w:name="_Toc168487517"/>
      <w:bookmarkStart w:id="2434" w:name="_Toc168658288"/>
      <w:bookmarkStart w:id="2435" w:name="_Toc168487518"/>
      <w:bookmarkStart w:id="2436" w:name="_Toc168658289"/>
      <w:bookmarkStart w:id="2437" w:name="_Toc168487519"/>
      <w:bookmarkStart w:id="2438" w:name="_Toc168658290"/>
      <w:bookmarkStart w:id="2439" w:name="_Toc168487520"/>
      <w:bookmarkStart w:id="2440" w:name="_Toc168658291"/>
      <w:bookmarkStart w:id="2441" w:name="_Toc168487521"/>
      <w:bookmarkStart w:id="2442" w:name="_Toc168658292"/>
      <w:bookmarkStart w:id="2443" w:name="_Toc168487522"/>
      <w:bookmarkStart w:id="2444" w:name="_Toc168658293"/>
      <w:bookmarkStart w:id="2445" w:name="_Toc168487523"/>
      <w:bookmarkStart w:id="2446" w:name="_Toc168658294"/>
      <w:bookmarkStart w:id="2447" w:name="_Toc168487524"/>
      <w:bookmarkStart w:id="2448" w:name="_Toc168658295"/>
      <w:bookmarkStart w:id="2449" w:name="_Toc168487525"/>
      <w:bookmarkStart w:id="2450" w:name="_Toc168658296"/>
      <w:bookmarkStart w:id="2451" w:name="_Toc168487526"/>
      <w:bookmarkStart w:id="2452" w:name="_Toc168658297"/>
      <w:bookmarkStart w:id="2453" w:name="_Toc168487527"/>
      <w:bookmarkStart w:id="2454" w:name="_Toc168658298"/>
      <w:bookmarkStart w:id="2455" w:name="_Toc168487528"/>
      <w:bookmarkStart w:id="2456" w:name="_Toc168658299"/>
      <w:bookmarkStart w:id="2457" w:name="_Toc168487529"/>
      <w:bookmarkStart w:id="2458" w:name="_Toc168658300"/>
      <w:bookmarkStart w:id="2459" w:name="_Toc168487530"/>
      <w:bookmarkStart w:id="2460" w:name="_Toc168658301"/>
      <w:bookmarkStart w:id="2461" w:name="_Toc168487531"/>
      <w:bookmarkStart w:id="2462" w:name="_Toc168658302"/>
      <w:bookmarkStart w:id="2463" w:name="_Toc172126863"/>
      <w:bookmarkEnd w:id="2048"/>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r>
        <w:lastRenderedPageBreak/>
        <w:t xml:space="preserve">– </w:t>
      </w:r>
      <w:r w:rsidR="007733B8" w:rsidRPr="00CF30EA">
        <w:t>Use Cases</w:t>
      </w:r>
      <w:bookmarkEnd w:id="2463"/>
    </w:p>
    <w:p w14:paraId="38559270" w14:textId="6CA16EFF" w:rsidR="007733B8" w:rsidRDefault="00E92C64" w:rsidP="000E622B">
      <w:pPr>
        <w:pStyle w:val="Heading2"/>
        <w:numPr>
          <w:ilvl w:val="0"/>
          <w:numId w:val="0"/>
        </w:numPr>
        <w:ind w:left="576" w:hanging="576"/>
        <w:rPr>
          <w:lang w:val="en-GB"/>
        </w:rPr>
      </w:pPr>
      <w:bookmarkStart w:id="2464" w:name="_Toc172126864"/>
      <w:r>
        <w:rPr>
          <w:lang w:val="en-GB"/>
        </w:rPr>
        <w:t>D</w:t>
      </w:r>
      <w:r w:rsidR="00852CB8">
        <w:rPr>
          <w:lang w:val="en-GB"/>
        </w:rPr>
        <w:t>-1</w:t>
      </w:r>
      <w:r w:rsidR="00852CB8">
        <w:rPr>
          <w:lang w:val="en-GB"/>
        </w:rPr>
        <w:tab/>
      </w:r>
      <w:r w:rsidR="006966F3">
        <w:rPr>
          <w:lang w:val="en-GB"/>
        </w:rPr>
        <w:t>Ferry Sailing Plan Optimization</w:t>
      </w:r>
      <w:bookmarkEnd w:id="2464"/>
    </w:p>
    <w:p w14:paraId="7DE059A5" w14:textId="5D0781ED" w:rsidR="000E622B" w:rsidRDefault="00E92C64" w:rsidP="000E622B">
      <w:pPr>
        <w:pStyle w:val="Heading3"/>
        <w:numPr>
          <w:ilvl w:val="0"/>
          <w:numId w:val="0"/>
        </w:numPr>
        <w:ind w:left="720" w:hanging="720"/>
      </w:pPr>
      <w:bookmarkStart w:id="2465" w:name="_Toc172126865"/>
      <w:r>
        <w:t>D</w:t>
      </w:r>
      <w:r w:rsidR="000E622B">
        <w:t>-1.1</w:t>
      </w:r>
      <w:r w:rsidR="000E622B">
        <w:tab/>
        <w:t>Summary</w:t>
      </w:r>
      <w:bookmarkEnd w:id="2465"/>
    </w:p>
    <w:tbl>
      <w:tblPr>
        <w:tblW w:w="0" w:type="auto"/>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055"/>
        <w:gridCol w:w="6956"/>
      </w:tblGrid>
      <w:tr w:rsidR="0097135D" w:rsidRPr="003A655F" w14:paraId="0E3F98BE" w14:textId="77777777" w:rsidTr="00E73297">
        <w:trPr>
          <w:cantSplit/>
        </w:trPr>
        <w:tc>
          <w:tcPr>
            <w:tcW w:w="0" w:type="auto"/>
            <w:shd w:val="clear" w:color="auto" w:fill="D9D9D9" w:themeFill="background1" w:themeFillShade="D9"/>
          </w:tcPr>
          <w:p w14:paraId="16F68A7D"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Name:</w:t>
            </w:r>
          </w:p>
        </w:tc>
        <w:tc>
          <w:tcPr>
            <w:tcW w:w="0" w:type="auto"/>
          </w:tcPr>
          <w:p w14:paraId="0BA3C609" w14:textId="7E287CB3" w:rsidR="00852CB8" w:rsidRDefault="004D182D" w:rsidP="00E73297">
            <w:pPr>
              <w:spacing w:before="60" w:after="60" w:line="240" w:lineRule="auto"/>
              <w:rPr>
                <w:rFonts w:cs="Arial"/>
                <w:lang w:val="en-GB"/>
              </w:rPr>
            </w:pPr>
            <w:r>
              <w:rPr>
                <w:rFonts w:cs="Arial"/>
                <w:lang w:val="en-GB"/>
              </w:rPr>
              <w:t xml:space="preserve">Ecological Benefit of </w:t>
            </w:r>
            <w:r w:rsidR="00E810C1">
              <w:rPr>
                <w:rFonts w:cs="Arial"/>
                <w:lang w:val="en-GB"/>
              </w:rPr>
              <w:t>Route Planning with Surface Current Information</w:t>
            </w:r>
          </w:p>
          <w:p w14:paraId="23536FC4" w14:textId="7BD710FB" w:rsidR="00E810C1" w:rsidRPr="003A655F" w:rsidRDefault="00E810C1" w:rsidP="00E73297">
            <w:pPr>
              <w:spacing w:before="60" w:after="60" w:line="240" w:lineRule="auto"/>
              <w:rPr>
                <w:rFonts w:cs="Arial"/>
                <w:lang w:val="en-GB"/>
              </w:rPr>
            </w:pPr>
            <w:r>
              <w:rPr>
                <w:rFonts w:cs="Arial"/>
                <w:lang w:val="en-GB"/>
              </w:rPr>
              <w:t xml:space="preserve">(Courtesy HyunSoo Choi </w:t>
            </w:r>
            <w:r w:rsidR="004D182D">
              <w:rPr>
                <w:rFonts w:cs="Arial"/>
                <w:lang w:val="en-GB"/>
              </w:rPr>
              <w:t>–</w:t>
            </w:r>
            <w:r>
              <w:rPr>
                <w:rFonts w:cs="Arial"/>
                <w:lang w:val="en-GB"/>
              </w:rPr>
              <w:t xml:space="preserve"> KRISO</w:t>
            </w:r>
            <w:r w:rsidR="004D182D">
              <w:rPr>
                <w:rFonts w:cs="Arial"/>
                <w:lang w:val="en-GB"/>
              </w:rPr>
              <w:t>; KHOA</w:t>
            </w:r>
            <w:r>
              <w:rPr>
                <w:rFonts w:cs="Arial"/>
                <w:lang w:val="en-GB"/>
              </w:rPr>
              <w:t>)</w:t>
            </w:r>
          </w:p>
        </w:tc>
      </w:tr>
      <w:tr w:rsidR="0097135D" w:rsidRPr="003A655F" w14:paraId="551C912D" w14:textId="77777777" w:rsidTr="00E73297">
        <w:trPr>
          <w:cantSplit/>
        </w:trPr>
        <w:tc>
          <w:tcPr>
            <w:tcW w:w="0" w:type="auto"/>
            <w:shd w:val="clear" w:color="auto" w:fill="D9D9D9" w:themeFill="background1" w:themeFillShade="D9"/>
          </w:tcPr>
          <w:p w14:paraId="60E39B1C"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Description:</w:t>
            </w:r>
          </w:p>
        </w:tc>
        <w:tc>
          <w:tcPr>
            <w:tcW w:w="0" w:type="auto"/>
          </w:tcPr>
          <w:p w14:paraId="1E75AADE" w14:textId="4EFAEC3A" w:rsidR="00090D73" w:rsidRDefault="00747CF9" w:rsidP="00090D73">
            <w:pPr>
              <w:spacing w:before="60" w:after="60" w:line="240" w:lineRule="auto"/>
              <w:rPr>
                <w:rFonts w:cs="Arial"/>
                <w:lang w:val="en-GB"/>
              </w:rPr>
            </w:pPr>
            <w:r>
              <w:rPr>
                <w:rFonts w:cs="Arial"/>
                <w:lang w:val="en-GB"/>
              </w:rPr>
              <w:t xml:space="preserve">A ferry operator plies </w:t>
            </w:r>
            <w:r w:rsidR="0062603C">
              <w:rPr>
                <w:rFonts w:cs="Arial"/>
                <w:lang w:val="en-GB"/>
              </w:rPr>
              <w:t xml:space="preserve">between locations </w:t>
            </w:r>
            <w:r>
              <w:rPr>
                <w:rFonts w:cs="Arial"/>
                <w:lang w:val="en-GB"/>
              </w:rPr>
              <w:t xml:space="preserve">subject to </w:t>
            </w:r>
            <w:r w:rsidR="0062603C">
              <w:rPr>
                <w:rFonts w:cs="Arial"/>
                <w:lang w:val="en-GB"/>
              </w:rPr>
              <w:t xml:space="preserve">constraints on departure and arrival times, route, and speed restrictions. There is some flexibility as to the exact route travelled. S-111 Surface Current time series information covering the time of the planned transit is available to the operator. The ferry operator uses information about surface currents to </w:t>
            </w:r>
            <w:r w:rsidR="000A26C4">
              <w:rPr>
                <w:rFonts w:cs="Arial"/>
                <w:lang w:val="en-GB"/>
              </w:rPr>
              <w:t xml:space="preserve">establish a sailing plan based on dynamic waterway information, including determining a target speed for </w:t>
            </w:r>
            <w:r w:rsidR="00E810C1" w:rsidRPr="00E810C1">
              <w:rPr>
                <w:rFonts w:cs="Arial"/>
                <w:lang w:val="en-GB"/>
              </w:rPr>
              <w:t xml:space="preserve">each section </w:t>
            </w:r>
            <w:r w:rsidR="00E810C1">
              <w:rPr>
                <w:rFonts w:cs="Arial"/>
                <w:lang w:val="en-GB"/>
              </w:rPr>
              <w:t>of a planned route</w:t>
            </w:r>
            <w:r>
              <w:rPr>
                <w:rFonts w:cs="Arial"/>
                <w:lang w:val="en-GB"/>
              </w:rPr>
              <w:t xml:space="preserve"> </w:t>
            </w:r>
            <w:r w:rsidR="000A26C4">
              <w:rPr>
                <w:rFonts w:cs="Arial"/>
                <w:lang w:val="en-GB"/>
              </w:rPr>
              <w:t xml:space="preserve">so as </w:t>
            </w:r>
            <w:r>
              <w:rPr>
                <w:rFonts w:cs="Arial"/>
                <w:lang w:val="en-GB"/>
              </w:rPr>
              <w:t>to optimise fuel consumption</w:t>
            </w:r>
            <w:r w:rsidR="000A26C4">
              <w:rPr>
                <w:rFonts w:cs="Arial"/>
                <w:lang w:val="en-GB"/>
              </w:rPr>
              <w:t>.</w:t>
            </w:r>
            <w:r w:rsidR="00090D73">
              <w:rPr>
                <w:rFonts w:cs="Arial"/>
                <w:lang w:val="en-GB"/>
              </w:rPr>
              <w:t xml:space="preserve"> Engine speeds at different sections of the route are planned to take advantage of current flow</w:t>
            </w:r>
            <w:r w:rsidR="00090D73" w:rsidRPr="00090D73">
              <w:rPr>
                <w:rFonts w:cs="Arial"/>
                <w:lang w:val="en-GB"/>
              </w:rPr>
              <w:t>.</w:t>
            </w:r>
          </w:p>
          <w:p w14:paraId="1C402921" w14:textId="47ACD417" w:rsidR="000A26C4" w:rsidRDefault="000A26C4" w:rsidP="000A26C4">
            <w:pPr>
              <w:spacing w:before="60" w:after="60" w:line="240" w:lineRule="auto"/>
              <w:rPr>
                <w:rFonts w:cs="Arial"/>
                <w:lang w:val="en-GB"/>
              </w:rPr>
            </w:pPr>
            <w:r>
              <w:rPr>
                <w:rFonts w:cs="Arial"/>
                <w:lang w:val="en-GB"/>
              </w:rPr>
              <w:t>The optimal sailing plan allows the ferry to complete the transit within acceptable parameters for time, speed restrictions, and routing, while reducing fuel consumption and pollutant emissions.</w:t>
            </w:r>
          </w:p>
          <w:p w14:paraId="10A04D02" w14:textId="47884C3D" w:rsidR="007B05F5" w:rsidRDefault="007B05F5" w:rsidP="000A26C4">
            <w:pPr>
              <w:spacing w:before="60" w:after="60" w:line="240" w:lineRule="auto"/>
              <w:rPr>
                <w:rFonts w:cs="Arial"/>
                <w:lang w:val="en-GB"/>
              </w:rPr>
            </w:pPr>
            <w:r>
              <w:rPr>
                <w:rFonts w:cs="Arial"/>
                <w:lang w:val="en-GB"/>
              </w:rPr>
              <w:t xml:space="preserve">Current predictions </w:t>
            </w:r>
            <w:r w:rsidR="00090D73">
              <w:rPr>
                <w:rFonts w:cs="Arial"/>
                <w:lang w:val="en-GB"/>
              </w:rPr>
              <w:t>may also be</w:t>
            </w:r>
            <w:r>
              <w:rPr>
                <w:rFonts w:cs="Arial"/>
                <w:lang w:val="en-GB"/>
              </w:rPr>
              <w:t xml:space="preserve"> utilized to prepare sailing plans that minimize vessel </w:t>
            </w:r>
            <w:r w:rsidR="00090D73">
              <w:rPr>
                <w:rFonts w:cs="Arial"/>
                <w:lang w:val="en-GB"/>
              </w:rPr>
              <w:t>exposure to conditions</w:t>
            </w:r>
            <w:r>
              <w:rPr>
                <w:rFonts w:cs="Arial"/>
                <w:lang w:val="en-GB"/>
              </w:rPr>
              <w:t xml:space="preserve"> which pose more </w:t>
            </w:r>
            <w:r w:rsidR="00090D73">
              <w:rPr>
                <w:rFonts w:cs="Arial"/>
                <w:lang w:val="en-GB"/>
              </w:rPr>
              <w:t>demands on equipment and more risk</w:t>
            </w:r>
            <w:r>
              <w:rPr>
                <w:rFonts w:cs="Arial"/>
                <w:lang w:val="en-GB"/>
              </w:rPr>
              <w:t xml:space="preserve"> to </w:t>
            </w:r>
            <w:r w:rsidR="00090D73">
              <w:rPr>
                <w:rFonts w:cs="Arial"/>
                <w:lang w:val="en-GB"/>
              </w:rPr>
              <w:t>vessel safety</w:t>
            </w:r>
            <w:r>
              <w:rPr>
                <w:rFonts w:cs="Arial"/>
                <w:lang w:val="en-GB"/>
              </w:rPr>
              <w:t>.</w:t>
            </w:r>
          </w:p>
          <w:p w14:paraId="7FC17922" w14:textId="073C03B9" w:rsidR="00852CB8" w:rsidRPr="003A655F" w:rsidRDefault="00852CB8" w:rsidP="00E73297">
            <w:pPr>
              <w:spacing w:before="60" w:after="60" w:line="240" w:lineRule="auto"/>
              <w:rPr>
                <w:rFonts w:cs="Arial"/>
                <w:lang w:val="en-GB"/>
              </w:rPr>
            </w:pPr>
            <w:r w:rsidRPr="003A655F">
              <w:rPr>
                <w:rFonts w:cs="Arial"/>
                <w:lang w:val="en-GB"/>
              </w:rPr>
              <w:t>The main user</w:t>
            </w:r>
            <w:r w:rsidR="000A26C4">
              <w:rPr>
                <w:rFonts w:cs="Arial"/>
                <w:lang w:val="en-GB"/>
              </w:rPr>
              <w:t>s are ferry operators, navigation officers, and pilots</w:t>
            </w:r>
            <w:r w:rsidRPr="003A655F">
              <w:rPr>
                <w:rFonts w:cs="Arial"/>
                <w:lang w:val="en-GB"/>
              </w:rPr>
              <w:t>.</w:t>
            </w:r>
          </w:p>
        </w:tc>
      </w:tr>
      <w:tr w:rsidR="0097135D" w:rsidRPr="003A655F" w14:paraId="2A875D81" w14:textId="77777777" w:rsidTr="00E73297">
        <w:trPr>
          <w:cantSplit/>
        </w:trPr>
        <w:tc>
          <w:tcPr>
            <w:tcW w:w="0" w:type="auto"/>
            <w:shd w:val="clear" w:color="auto" w:fill="D9D9D9" w:themeFill="background1" w:themeFillShade="D9"/>
          </w:tcPr>
          <w:p w14:paraId="0962B64A"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Potential Actors:</w:t>
            </w:r>
          </w:p>
        </w:tc>
        <w:tc>
          <w:tcPr>
            <w:tcW w:w="0" w:type="auto"/>
          </w:tcPr>
          <w:p w14:paraId="2AF7E9A2" w14:textId="49F5E231" w:rsidR="00852CB8" w:rsidRPr="003A655F" w:rsidRDefault="00852CB8" w:rsidP="00E73297">
            <w:pPr>
              <w:spacing w:before="60" w:after="60" w:line="240" w:lineRule="auto"/>
              <w:rPr>
                <w:rFonts w:cs="Arial"/>
                <w:lang w:val="en-GB"/>
              </w:rPr>
            </w:pPr>
            <w:r w:rsidRPr="003A655F">
              <w:rPr>
                <w:rFonts w:cs="Arial"/>
                <w:lang w:val="en-GB"/>
              </w:rPr>
              <w:t>Marine Pilots,</w:t>
            </w:r>
            <w:r>
              <w:rPr>
                <w:rFonts w:cs="Arial"/>
                <w:lang w:val="en-GB"/>
              </w:rPr>
              <w:t xml:space="preserve"> Navigation Officers, </w:t>
            </w:r>
            <w:r w:rsidR="000A26C4">
              <w:rPr>
                <w:rFonts w:cs="Arial"/>
                <w:lang w:val="en-GB"/>
              </w:rPr>
              <w:t>Shipping Companies, Ferry Operators.</w:t>
            </w:r>
          </w:p>
        </w:tc>
      </w:tr>
      <w:tr w:rsidR="0097135D" w:rsidRPr="003A655F" w14:paraId="66D52948" w14:textId="77777777" w:rsidTr="00E73297">
        <w:trPr>
          <w:cantSplit/>
        </w:trPr>
        <w:tc>
          <w:tcPr>
            <w:tcW w:w="0" w:type="auto"/>
            <w:shd w:val="clear" w:color="auto" w:fill="D9D9D9" w:themeFill="background1" w:themeFillShade="D9"/>
          </w:tcPr>
          <w:p w14:paraId="1456F141"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Potential Applications</w:t>
            </w:r>
            <w:r>
              <w:rPr>
                <w:rFonts w:cs="Arial"/>
                <w:b/>
                <w:szCs w:val="22"/>
                <w:lang w:val="en-GB"/>
              </w:rPr>
              <w:t>:</w:t>
            </w:r>
          </w:p>
        </w:tc>
        <w:tc>
          <w:tcPr>
            <w:tcW w:w="0" w:type="auto"/>
          </w:tcPr>
          <w:p w14:paraId="6671F8D8" w14:textId="77777777" w:rsidR="00852CB8" w:rsidRPr="003A655F" w:rsidRDefault="00852CB8" w:rsidP="00852CB8">
            <w:pPr>
              <w:numPr>
                <w:ilvl w:val="0"/>
                <w:numId w:val="66"/>
              </w:numPr>
              <w:spacing w:before="60" w:after="60" w:line="240" w:lineRule="auto"/>
              <w:jc w:val="left"/>
              <w:rPr>
                <w:rFonts w:cs="Arial"/>
                <w:lang w:val="en-GB"/>
              </w:rPr>
            </w:pPr>
            <w:r w:rsidRPr="003A655F">
              <w:rPr>
                <w:rFonts w:cs="Arial"/>
                <w:lang w:val="en-GB"/>
              </w:rPr>
              <w:t>Route monitoring</w:t>
            </w:r>
            <w:r>
              <w:rPr>
                <w:rFonts w:cs="Arial"/>
                <w:lang w:val="en-GB"/>
              </w:rPr>
              <w:t>.</w:t>
            </w:r>
          </w:p>
          <w:p w14:paraId="09263FE5" w14:textId="77777777" w:rsidR="00852CB8" w:rsidRDefault="00852CB8" w:rsidP="000E622B">
            <w:pPr>
              <w:numPr>
                <w:ilvl w:val="0"/>
                <w:numId w:val="66"/>
              </w:numPr>
              <w:spacing w:before="60" w:after="60" w:line="240" w:lineRule="auto"/>
              <w:jc w:val="left"/>
              <w:rPr>
                <w:rFonts w:cs="Arial"/>
                <w:lang w:val="en-GB"/>
              </w:rPr>
            </w:pPr>
            <w:r w:rsidRPr="003A655F">
              <w:rPr>
                <w:rFonts w:cs="Arial"/>
                <w:lang w:val="en-GB"/>
              </w:rPr>
              <w:t>Route planning</w:t>
            </w:r>
            <w:r>
              <w:rPr>
                <w:rFonts w:cs="Arial"/>
                <w:lang w:val="en-GB"/>
              </w:rPr>
              <w:t>.</w:t>
            </w:r>
          </w:p>
          <w:p w14:paraId="335B7CD6" w14:textId="48355AF4" w:rsidR="007B05F5" w:rsidRDefault="000A26C4" w:rsidP="007B05F5">
            <w:pPr>
              <w:numPr>
                <w:ilvl w:val="0"/>
                <w:numId w:val="66"/>
              </w:numPr>
              <w:spacing w:before="60" w:after="60" w:line="240" w:lineRule="auto"/>
              <w:jc w:val="left"/>
              <w:rPr>
                <w:rFonts w:cs="Arial"/>
                <w:lang w:val="en-GB"/>
              </w:rPr>
            </w:pPr>
            <w:r>
              <w:rPr>
                <w:rFonts w:cs="Arial"/>
                <w:lang w:val="en-GB"/>
              </w:rPr>
              <w:t>Reduction of fuel consumption</w:t>
            </w:r>
            <w:r w:rsidR="007B05F5">
              <w:rPr>
                <w:rFonts w:cs="Arial"/>
                <w:lang w:val="en-GB"/>
              </w:rPr>
              <w:t>.</w:t>
            </w:r>
          </w:p>
          <w:p w14:paraId="618C7875" w14:textId="4223BF08" w:rsidR="000A26C4" w:rsidRPr="007B05F5" w:rsidRDefault="007B05F5" w:rsidP="007B05F5">
            <w:pPr>
              <w:numPr>
                <w:ilvl w:val="0"/>
                <w:numId w:val="66"/>
              </w:numPr>
              <w:spacing w:before="60" w:after="60" w:line="240" w:lineRule="auto"/>
              <w:jc w:val="left"/>
              <w:rPr>
                <w:rFonts w:cs="Arial"/>
                <w:lang w:val="en-GB"/>
              </w:rPr>
            </w:pPr>
            <w:r>
              <w:rPr>
                <w:rFonts w:cs="Arial"/>
                <w:lang w:val="en-GB"/>
              </w:rPr>
              <w:t xml:space="preserve">Reduction of </w:t>
            </w:r>
            <w:r w:rsidR="000A26C4" w:rsidRPr="007B05F5">
              <w:rPr>
                <w:rFonts w:cs="Arial"/>
                <w:lang w:val="en-GB"/>
              </w:rPr>
              <w:t>pollutant emissions.</w:t>
            </w:r>
          </w:p>
          <w:p w14:paraId="4CD41396" w14:textId="72D22316" w:rsidR="007B05F5" w:rsidRPr="000E622B" w:rsidRDefault="007B05F5" w:rsidP="000E622B">
            <w:pPr>
              <w:numPr>
                <w:ilvl w:val="0"/>
                <w:numId w:val="66"/>
              </w:numPr>
              <w:spacing w:before="60" w:after="60" w:line="240" w:lineRule="auto"/>
              <w:jc w:val="left"/>
              <w:rPr>
                <w:rFonts w:cs="Arial"/>
                <w:lang w:val="en-GB"/>
              </w:rPr>
            </w:pPr>
            <w:r>
              <w:rPr>
                <w:rFonts w:cs="Arial"/>
                <w:lang w:val="en-GB"/>
              </w:rPr>
              <w:t xml:space="preserve">Increased </w:t>
            </w:r>
            <w:r w:rsidR="00090D73">
              <w:rPr>
                <w:rFonts w:cs="Arial"/>
                <w:lang w:val="en-GB"/>
              </w:rPr>
              <w:t xml:space="preserve">vessel </w:t>
            </w:r>
            <w:r>
              <w:rPr>
                <w:rFonts w:cs="Arial"/>
                <w:lang w:val="en-GB"/>
              </w:rPr>
              <w:t>safety.</w:t>
            </w:r>
          </w:p>
        </w:tc>
      </w:tr>
      <w:tr w:rsidR="0097135D" w:rsidRPr="003A655F" w14:paraId="6F9AADFD" w14:textId="77777777" w:rsidTr="00E73297">
        <w:trPr>
          <w:cantSplit/>
        </w:trPr>
        <w:tc>
          <w:tcPr>
            <w:tcW w:w="0" w:type="auto"/>
            <w:shd w:val="clear" w:color="auto" w:fill="D9D9D9" w:themeFill="background1" w:themeFillShade="D9"/>
          </w:tcPr>
          <w:p w14:paraId="47051CA5"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Data Requirements:</w:t>
            </w:r>
          </w:p>
        </w:tc>
        <w:tc>
          <w:tcPr>
            <w:tcW w:w="0" w:type="auto"/>
          </w:tcPr>
          <w:p w14:paraId="11303F92" w14:textId="43289033" w:rsidR="00852CB8" w:rsidRPr="002660DB" w:rsidRDefault="00852CB8" w:rsidP="002660DB">
            <w:pPr>
              <w:pStyle w:val="ListParagraph"/>
              <w:numPr>
                <w:ilvl w:val="0"/>
                <w:numId w:val="67"/>
              </w:numPr>
              <w:spacing w:before="60" w:after="60" w:line="240" w:lineRule="auto"/>
              <w:ind w:left="298" w:hanging="283"/>
              <w:jc w:val="left"/>
              <w:rPr>
                <w:rFonts w:cs="Arial"/>
                <w:lang w:val="en-GB"/>
              </w:rPr>
            </w:pPr>
            <w:r w:rsidRPr="003A655F">
              <w:rPr>
                <w:rFonts w:cs="Arial"/>
                <w:lang w:val="en-GB"/>
              </w:rPr>
              <w:t xml:space="preserve">High quality </w:t>
            </w:r>
            <w:r w:rsidR="000E622B">
              <w:rPr>
                <w:rFonts w:cs="Arial"/>
                <w:lang w:val="en-GB"/>
              </w:rPr>
              <w:t>current</w:t>
            </w:r>
            <w:r w:rsidRPr="003A655F">
              <w:rPr>
                <w:rFonts w:cs="Arial"/>
                <w:lang w:val="en-GB"/>
              </w:rPr>
              <w:t xml:space="preserve"> forecast with adequate spatial and temporal resolution</w:t>
            </w:r>
            <w:r>
              <w:rPr>
                <w:rFonts w:cs="Arial"/>
                <w:lang w:val="en-GB"/>
              </w:rPr>
              <w:t>.</w:t>
            </w:r>
          </w:p>
        </w:tc>
      </w:tr>
      <w:tr w:rsidR="0097135D" w:rsidRPr="003A655F" w14:paraId="3CCD17E8" w14:textId="77777777" w:rsidTr="00E73297">
        <w:trPr>
          <w:cantSplit/>
        </w:trPr>
        <w:tc>
          <w:tcPr>
            <w:tcW w:w="0" w:type="auto"/>
            <w:shd w:val="clear" w:color="auto" w:fill="D9D9D9" w:themeFill="background1" w:themeFillShade="D9"/>
          </w:tcPr>
          <w:p w14:paraId="366BDBDE"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Technical Aspects and Post</w:t>
            </w:r>
            <w:r>
              <w:rPr>
                <w:rFonts w:cs="Arial"/>
                <w:b/>
                <w:szCs w:val="22"/>
                <w:lang w:val="en-GB"/>
              </w:rPr>
              <w:t>-</w:t>
            </w:r>
            <w:r w:rsidRPr="003A655F">
              <w:rPr>
                <w:rFonts w:cs="Arial"/>
                <w:b/>
                <w:szCs w:val="22"/>
                <w:lang w:val="en-GB"/>
              </w:rPr>
              <w:t xml:space="preserve"> </w:t>
            </w:r>
            <w:r>
              <w:rPr>
                <w:rFonts w:cs="Arial"/>
                <w:b/>
                <w:szCs w:val="22"/>
                <w:lang w:val="en-GB"/>
              </w:rPr>
              <w:t>P</w:t>
            </w:r>
            <w:r w:rsidRPr="003A655F">
              <w:rPr>
                <w:rFonts w:cs="Arial"/>
                <w:b/>
                <w:szCs w:val="22"/>
                <w:lang w:val="en-GB"/>
              </w:rPr>
              <w:t>rocessing</w:t>
            </w:r>
            <w:r>
              <w:rPr>
                <w:rFonts w:cs="Arial"/>
                <w:b/>
                <w:szCs w:val="22"/>
                <w:lang w:val="en-GB"/>
              </w:rPr>
              <w:t>:</w:t>
            </w:r>
          </w:p>
        </w:tc>
        <w:tc>
          <w:tcPr>
            <w:tcW w:w="0" w:type="auto"/>
          </w:tcPr>
          <w:p w14:paraId="1E025919" w14:textId="1E54CC77" w:rsidR="00852CB8" w:rsidRPr="000E622B" w:rsidRDefault="000E622B" w:rsidP="000E622B">
            <w:pPr>
              <w:spacing w:before="60" w:after="60" w:line="240" w:lineRule="auto"/>
              <w:jc w:val="left"/>
              <w:rPr>
                <w:rFonts w:cs="Arial"/>
                <w:lang w:val="en-GB"/>
              </w:rPr>
            </w:pPr>
            <w:r>
              <w:rPr>
                <w:rFonts w:cs="Arial"/>
                <w:lang w:val="en-GB"/>
              </w:rPr>
              <w:t>--</w:t>
            </w:r>
          </w:p>
        </w:tc>
      </w:tr>
    </w:tbl>
    <w:p w14:paraId="3EA30844" w14:textId="77777777" w:rsidR="00852CB8" w:rsidRDefault="00852CB8" w:rsidP="00262A77">
      <w:pPr>
        <w:spacing w:after="120" w:line="240" w:lineRule="auto"/>
        <w:rPr>
          <w:lang w:val="en-GB"/>
        </w:rPr>
      </w:pPr>
    </w:p>
    <w:p w14:paraId="0A4167C4" w14:textId="2F459160" w:rsidR="007260BA" w:rsidRDefault="00E92C64" w:rsidP="00090D73">
      <w:pPr>
        <w:pStyle w:val="Heading3"/>
        <w:numPr>
          <w:ilvl w:val="0"/>
          <w:numId w:val="0"/>
        </w:numPr>
        <w:ind w:left="720" w:hanging="720"/>
      </w:pPr>
      <w:bookmarkStart w:id="2466" w:name="_Toc172126866"/>
      <w:r>
        <w:t>D</w:t>
      </w:r>
      <w:r w:rsidR="00090D73">
        <w:t>-1.2</w:t>
      </w:r>
      <w:r w:rsidR="00090D73">
        <w:tab/>
      </w:r>
      <w:r w:rsidR="007260BA">
        <w:t>Additional details</w:t>
      </w:r>
      <w:bookmarkEnd w:id="2466"/>
    </w:p>
    <w:p w14:paraId="52B99AA1" w14:textId="579DB225" w:rsidR="00090D73" w:rsidRDefault="00B9288A" w:rsidP="004D182D">
      <w:pPr>
        <w:spacing w:after="120" w:line="240" w:lineRule="auto"/>
        <w:rPr>
          <w:lang w:val="en-GB"/>
        </w:rPr>
      </w:pPr>
      <w:r w:rsidRPr="00B9288A">
        <w:rPr>
          <w:lang w:val="en-GB"/>
        </w:rPr>
        <w:t xml:space="preserve">Long-distance ferry routes between Mokpo and Jeju were selected to evaluate the impact of tidal currents on </w:t>
      </w:r>
      <w:r>
        <w:rPr>
          <w:lang w:val="en-GB"/>
        </w:rPr>
        <w:t xml:space="preserve"> </w:t>
      </w:r>
      <w:r w:rsidRPr="00B9288A">
        <w:rPr>
          <w:lang w:val="en-GB"/>
        </w:rPr>
        <w:t>ship operations. The route is about 92 miles, which takes 4 hours and 30 minutes in general conditions</w:t>
      </w:r>
      <w:r>
        <w:rPr>
          <w:lang w:val="en-GB"/>
        </w:rPr>
        <w:t>.</w:t>
      </w:r>
      <w:r w:rsidRPr="00B9288A">
        <w:rPr>
          <w:lang w:val="en-GB"/>
        </w:rPr>
        <w:t xml:space="preserve"> </w:t>
      </w:r>
      <w:r>
        <w:rPr>
          <w:lang w:val="en-GB"/>
        </w:rPr>
        <w:t>The ferry is</w:t>
      </w:r>
      <w:r w:rsidRPr="00B9288A">
        <w:rPr>
          <w:lang w:val="en-GB"/>
        </w:rPr>
        <w:t xml:space="preserve"> a 9,832-ton ship with 900 people on board.</w:t>
      </w:r>
    </w:p>
    <w:p w14:paraId="7078393E" w14:textId="77777777" w:rsidR="00260558" w:rsidRDefault="00260558" w:rsidP="004D182D">
      <w:pPr>
        <w:spacing w:after="120" w:line="240" w:lineRule="auto"/>
        <w:rPr>
          <w:lang w:val="en-GB"/>
        </w:rPr>
      </w:pPr>
      <w:r>
        <w:rPr>
          <w:lang w:val="en-GB"/>
        </w:rPr>
        <w:t>A simulation explored two scenarios:</w:t>
      </w:r>
    </w:p>
    <w:p w14:paraId="0C641D2F" w14:textId="77777777" w:rsidR="00260558" w:rsidRPr="00260558" w:rsidRDefault="00B9288A" w:rsidP="00260558">
      <w:pPr>
        <w:pStyle w:val="ListParagraph"/>
        <w:numPr>
          <w:ilvl w:val="0"/>
          <w:numId w:val="72"/>
        </w:numPr>
        <w:spacing w:line="240" w:lineRule="auto"/>
        <w:rPr>
          <w:lang w:val="en-GB"/>
        </w:rPr>
      </w:pPr>
      <w:r w:rsidRPr="00260558">
        <w:rPr>
          <w:lang w:val="en-GB"/>
        </w:rPr>
        <w:t>Scenario 1 considers general operating patterns for legal routes that actually operate</w:t>
      </w:r>
      <w:r w:rsidR="00260558" w:rsidRPr="00260558">
        <w:rPr>
          <w:lang w:val="en-GB"/>
        </w:rPr>
        <w:t>.</w:t>
      </w:r>
    </w:p>
    <w:p w14:paraId="54BBD32D" w14:textId="77777777" w:rsidR="00260558" w:rsidRPr="00260558" w:rsidRDefault="00260558" w:rsidP="00260558">
      <w:pPr>
        <w:pStyle w:val="ListParagraph"/>
        <w:numPr>
          <w:ilvl w:val="0"/>
          <w:numId w:val="72"/>
        </w:numPr>
        <w:spacing w:line="240" w:lineRule="auto"/>
        <w:rPr>
          <w:lang w:val="en-GB"/>
        </w:rPr>
      </w:pPr>
      <w:r w:rsidRPr="00260558">
        <w:rPr>
          <w:lang w:val="en-GB"/>
        </w:rPr>
        <w:t>S</w:t>
      </w:r>
      <w:r w:rsidR="00B9288A" w:rsidRPr="00260558">
        <w:rPr>
          <w:lang w:val="en-GB"/>
        </w:rPr>
        <w:t xml:space="preserve">cenario 2 optimizes RPM usage by section by </w:t>
      </w:r>
      <w:r w:rsidR="004D182D" w:rsidRPr="00260558">
        <w:rPr>
          <w:lang w:val="en-GB"/>
        </w:rPr>
        <w:t>taking into consideration</w:t>
      </w:r>
      <w:r w:rsidR="00B9288A" w:rsidRPr="00260558">
        <w:rPr>
          <w:lang w:val="en-GB"/>
        </w:rPr>
        <w:t xml:space="preserve"> S-111 seawater flow.</w:t>
      </w:r>
    </w:p>
    <w:p w14:paraId="3A19A4ED" w14:textId="15C38796" w:rsidR="00260558" w:rsidRDefault="00260558" w:rsidP="004D182D">
      <w:pPr>
        <w:spacing w:after="120" w:line="240" w:lineRule="auto"/>
        <w:rPr>
          <w:lang w:val="en-GB"/>
        </w:rPr>
      </w:pPr>
      <w:r>
        <w:rPr>
          <w:lang w:val="en-GB"/>
        </w:rPr>
        <w:t xml:space="preserve">Fuel consumption during different sections of the routes for the two scenarios is compared in Figure </w:t>
      </w:r>
      <w:r w:rsidR="00E92C64">
        <w:rPr>
          <w:lang w:val="en-GB"/>
        </w:rPr>
        <w:t>D</w:t>
      </w:r>
      <w:r>
        <w:rPr>
          <w:lang w:val="en-GB"/>
        </w:rPr>
        <w:t>-1 below.</w:t>
      </w:r>
    </w:p>
    <w:p w14:paraId="435B7BED" w14:textId="77777777" w:rsidR="00260558" w:rsidRDefault="00260558" w:rsidP="00260558">
      <w:pPr>
        <w:keepNext/>
        <w:spacing w:after="120" w:line="240" w:lineRule="auto"/>
        <w:jc w:val="center"/>
      </w:pPr>
      <w:r>
        <w:rPr>
          <w:noProof/>
          <w:lang w:val="en-GB"/>
        </w:rPr>
        <w:lastRenderedPageBreak/>
        <w:drawing>
          <wp:inline distT="0" distB="0" distL="0" distR="0" wp14:anchorId="7D4C8AE0" wp14:editId="00B6E337">
            <wp:extent cx="5943600" cy="2769870"/>
            <wp:effectExtent l="0" t="0" r="0" b="0"/>
            <wp:docPr id="154175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51628" name="Picture 1541751628"/>
                    <pic:cNvPicPr/>
                  </pic:nvPicPr>
                  <pic:blipFill>
                    <a:blip r:embed="rId116">
                      <a:extLst>
                        <a:ext uri="{28A0092B-C50C-407E-A947-70E740481C1C}">
                          <a14:useLocalDpi xmlns:a14="http://schemas.microsoft.com/office/drawing/2010/main" val="0"/>
                        </a:ext>
                      </a:extLst>
                    </a:blip>
                    <a:stretch>
                      <a:fillRect/>
                    </a:stretch>
                  </pic:blipFill>
                  <pic:spPr>
                    <a:xfrm>
                      <a:off x="0" y="0"/>
                      <a:ext cx="5943600" cy="2769870"/>
                    </a:xfrm>
                    <a:prstGeom prst="rect">
                      <a:avLst/>
                    </a:prstGeom>
                  </pic:spPr>
                </pic:pic>
              </a:graphicData>
            </a:graphic>
          </wp:inline>
        </w:drawing>
      </w:r>
    </w:p>
    <w:p w14:paraId="096458DA" w14:textId="3EFF05D2" w:rsidR="00260558" w:rsidRPr="005102EF" w:rsidRDefault="00260558" w:rsidP="005A0747">
      <w:pPr>
        <w:pStyle w:val="Caption"/>
        <w:rPr>
          <w:b w:val="0"/>
          <w:bCs/>
          <w:szCs w:val="18"/>
        </w:rPr>
      </w:pPr>
      <w:r w:rsidRPr="005102EF">
        <w:rPr>
          <w:bCs/>
          <w:szCs w:val="18"/>
        </w:rPr>
        <w:t xml:space="preserve">Figure </w:t>
      </w:r>
      <w:r w:rsidR="00E92C64" w:rsidRPr="005102EF">
        <w:rPr>
          <w:bCs/>
          <w:szCs w:val="18"/>
        </w:rPr>
        <w:t>D</w:t>
      </w:r>
      <w:r w:rsidRPr="005102EF">
        <w:rPr>
          <w:bCs/>
          <w:szCs w:val="18"/>
        </w:rPr>
        <w:t>-1 Fuel consumption for route plan scenarios. Left: Scenario 1 (typical transit); Right: Scenario 2 (with RPM optimization)</w:t>
      </w:r>
    </w:p>
    <w:p w14:paraId="2FC88460" w14:textId="511F0B84" w:rsidR="0072474E" w:rsidRDefault="004D182D" w:rsidP="004D182D">
      <w:pPr>
        <w:spacing w:after="120" w:line="240" w:lineRule="auto"/>
        <w:rPr>
          <w:lang w:val="en-GB"/>
        </w:rPr>
      </w:pPr>
      <w:r w:rsidRPr="004D182D">
        <w:rPr>
          <w:lang w:val="en-GB"/>
        </w:rPr>
        <w:t>Scenario 1 shows that fuel consumption is somewhat high because it operates at a high speed of 23-24 knots</w:t>
      </w:r>
      <w:r>
        <w:rPr>
          <w:lang w:val="en-GB"/>
        </w:rPr>
        <w:t xml:space="preserve"> </w:t>
      </w:r>
      <w:r w:rsidRPr="004D182D">
        <w:rPr>
          <w:lang w:val="en-GB"/>
        </w:rPr>
        <w:t>after leaving the speed limit area near Mokpo, and then approaches in time for entry by lowering RPM</w:t>
      </w:r>
      <w:r>
        <w:rPr>
          <w:lang w:val="en-GB"/>
        </w:rPr>
        <w:t xml:space="preserve"> </w:t>
      </w:r>
      <w:r w:rsidRPr="004D182D">
        <w:rPr>
          <w:lang w:val="en-GB"/>
        </w:rPr>
        <w:t>consumption from near Jeju Port. Scenario 2 optimized the RPM use plan by considering the flow of seawater in</w:t>
      </w:r>
      <w:r>
        <w:rPr>
          <w:lang w:val="en-GB"/>
        </w:rPr>
        <w:t xml:space="preserve"> </w:t>
      </w:r>
      <w:r w:rsidRPr="004D182D">
        <w:rPr>
          <w:lang w:val="en-GB"/>
        </w:rPr>
        <w:t>advance for each point where the ship moves. In addition, ships were allowed to use seawater flow near Jindo</w:t>
      </w:r>
      <w:r>
        <w:rPr>
          <w:lang w:val="en-GB"/>
        </w:rPr>
        <w:t xml:space="preserve"> </w:t>
      </w:r>
      <w:r w:rsidRPr="004D182D">
        <w:rPr>
          <w:lang w:val="en-GB"/>
        </w:rPr>
        <w:t>Island, where the maximum flow rate occurs.</w:t>
      </w:r>
    </w:p>
    <w:p w14:paraId="618D947F" w14:textId="77777777" w:rsidR="00366322" w:rsidRPr="00366322" w:rsidRDefault="00366322" w:rsidP="00366322">
      <w:pPr>
        <w:pStyle w:val="ListParagraph"/>
        <w:numPr>
          <w:ilvl w:val="0"/>
          <w:numId w:val="71"/>
        </w:numPr>
        <w:spacing w:line="240" w:lineRule="auto"/>
        <w:rPr>
          <w:lang w:val="en-GB"/>
        </w:rPr>
      </w:pPr>
      <w:r w:rsidRPr="00366322">
        <w:rPr>
          <w:lang w:val="en-GB"/>
        </w:rPr>
        <w:t>Normal Route Planning</w:t>
      </w:r>
    </w:p>
    <w:p w14:paraId="38BE51F5" w14:textId="1CC4FCDD" w:rsidR="00366322" w:rsidRPr="00366322" w:rsidRDefault="00366322" w:rsidP="00366322">
      <w:pPr>
        <w:pStyle w:val="ListParagraph"/>
        <w:numPr>
          <w:ilvl w:val="1"/>
          <w:numId w:val="71"/>
        </w:numPr>
        <w:spacing w:line="240" w:lineRule="auto"/>
        <w:rPr>
          <w:lang w:val="en-GB"/>
        </w:rPr>
      </w:pPr>
      <w:r w:rsidRPr="00366322">
        <w:rPr>
          <w:lang w:val="en-GB"/>
        </w:rPr>
        <w:t>Uses only the changing time of falling and rising currents</w:t>
      </w:r>
    </w:p>
    <w:p w14:paraId="785AFE84" w14:textId="2DB77F57" w:rsidR="00366322" w:rsidRPr="00366322" w:rsidRDefault="00366322" w:rsidP="00366322">
      <w:pPr>
        <w:pStyle w:val="ListParagraph"/>
        <w:numPr>
          <w:ilvl w:val="1"/>
          <w:numId w:val="71"/>
        </w:numPr>
        <w:spacing w:line="240" w:lineRule="auto"/>
        <w:rPr>
          <w:lang w:val="en-GB"/>
        </w:rPr>
      </w:pPr>
      <w:r w:rsidRPr="00366322">
        <w:rPr>
          <w:lang w:val="en-GB"/>
        </w:rPr>
        <w:t>After departing from Mokpo, proceed at full speed and adjust speed near Jeju</w:t>
      </w:r>
    </w:p>
    <w:p w14:paraId="7396621E" w14:textId="77777777" w:rsidR="00366322" w:rsidRPr="00366322" w:rsidRDefault="00366322" w:rsidP="00366322">
      <w:pPr>
        <w:pStyle w:val="ListParagraph"/>
        <w:numPr>
          <w:ilvl w:val="0"/>
          <w:numId w:val="71"/>
        </w:numPr>
        <w:spacing w:line="240" w:lineRule="auto"/>
        <w:rPr>
          <w:lang w:val="en-GB"/>
        </w:rPr>
      </w:pPr>
      <w:r w:rsidRPr="00366322">
        <w:rPr>
          <w:lang w:val="en-GB"/>
        </w:rPr>
        <w:t>Optimal Route Planning</w:t>
      </w:r>
    </w:p>
    <w:p w14:paraId="153DEA5A" w14:textId="38CEE0E4" w:rsidR="00366322" w:rsidRPr="00366322" w:rsidRDefault="00366322" w:rsidP="00366322">
      <w:pPr>
        <w:pStyle w:val="ListParagraph"/>
        <w:numPr>
          <w:ilvl w:val="1"/>
          <w:numId w:val="71"/>
        </w:numPr>
        <w:spacing w:line="240" w:lineRule="auto"/>
        <w:rPr>
          <w:lang w:val="en-GB"/>
        </w:rPr>
      </w:pPr>
      <w:r w:rsidRPr="00366322">
        <w:rPr>
          <w:lang w:val="en-GB"/>
        </w:rPr>
        <w:t>When establishing a sailing plan, the operator can  check the predicted currents (direction, current speed) on an hourly basis.</w:t>
      </w:r>
    </w:p>
    <w:p w14:paraId="3CFEA284" w14:textId="15DADFE6" w:rsidR="00366322" w:rsidRPr="00366322" w:rsidRDefault="00366322" w:rsidP="00366322">
      <w:pPr>
        <w:pStyle w:val="ListParagraph"/>
        <w:numPr>
          <w:ilvl w:val="1"/>
          <w:numId w:val="71"/>
        </w:numPr>
        <w:spacing w:line="240" w:lineRule="auto"/>
        <w:rPr>
          <w:lang w:val="en-GB"/>
        </w:rPr>
      </w:pPr>
      <w:r w:rsidRPr="00366322">
        <w:rPr>
          <w:lang w:val="en-GB"/>
        </w:rPr>
        <w:t>After checking the dynamic waterway information for each time segment provided by S-100 data products, set the target speed for each section and arrive at Jeju.</w:t>
      </w:r>
    </w:p>
    <w:p w14:paraId="6A03E326" w14:textId="77777777" w:rsidR="00366322" w:rsidRPr="00366322" w:rsidRDefault="00366322" w:rsidP="00366322">
      <w:pPr>
        <w:pStyle w:val="ListParagraph"/>
        <w:numPr>
          <w:ilvl w:val="0"/>
          <w:numId w:val="71"/>
        </w:numPr>
        <w:spacing w:line="240" w:lineRule="auto"/>
        <w:rPr>
          <w:lang w:val="en-GB"/>
        </w:rPr>
      </w:pPr>
      <w:r w:rsidRPr="00366322">
        <w:rPr>
          <w:lang w:val="en-GB"/>
        </w:rPr>
        <w:t>S-111 Surface Currents with 1hr interval</w:t>
      </w:r>
    </w:p>
    <w:p w14:paraId="5A7B63D7" w14:textId="302A8382" w:rsidR="00366322" w:rsidRPr="00366322" w:rsidRDefault="00366322" w:rsidP="00366322">
      <w:pPr>
        <w:pStyle w:val="ListParagraph"/>
        <w:numPr>
          <w:ilvl w:val="1"/>
          <w:numId w:val="71"/>
        </w:numPr>
        <w:spacing w:line="240" w:lineRule="auto"/>
        <w:rPr>
          <w:lang w:val="en-GB"/>
        </w:rPr>
      </w:pPr>
      <w:r w:rsidRPr="00366322">
        <w:rPr>
          <w:lang w:val="en-GB"/>
        </w:rPr>
        <w:t>During sailing, there will be RPM differences  under the influence of the flow.</w:t>
      </w:r>
    </w:p>
    <w:p w14:paraId="41C6477E" w14:textId="77777777" w:rsidR="00090D73" w:rsidRDefault="00090D73" w:rsidP="00262A77">
      <w:pPr>
        <w:spacing w:after="120" w:line="240" w:lineRule="auto"/>
        <w:rPr>
          <w:lang w:val="en-GB"/>
        </w:rPr>
      </w:pPr>
    </w:p>
    <w:p w14:paraId="34BAA2EC" w14:textId="44B68018" w:rsidR="00C741B5" w:rsidRDefault="00E92C64" w:rsidP="00D45807">
      <w:pPr>
        <w:pStyle w:val="Heading3"/>
        <w:numPr>
          <w:ilvl w:val="0"/>
          <w:numId w:val="0"/>
        </w:numPr>
        <w:ind w:left="720" w:hanging="720"/>
      </w:pPr>
      <w:bookmarkStart w:id="2467" w:name="_Toc172126867"/>
      <w:r>
        <w:t>D</w:t>
      </w:r>
      <w:r w:rsidR="00D45807">
        <w:t>-1.3</w:t>
      </w:r>
      <w:r w:rsidR="00D45807">
        <w:tab/>
      </w:r>
      <w:r w:rsidR="00C741B5">
        <w:t>Simulation Results</w:t>
      </w:r>
      <w:bookmarkEnd w:id="2467"/>
    </w:p>
    <w:p w14:paraId="664E505E" w14:textId="64194CB6" w:rsidR="00C741B5" w:rsidRPr="00C741B5" w:rsidRDefault="00C741B5" w:rsidP="00C741B5">
      <w:pPr>
        <w:spacing w:after="120" w:line="240" w:lineRule="auto"/>
        <w:rPr>
          <w:lang w:val="en-GB"/>
        </w:rPr>
      </w:pPr>
      <w:r w:rsidRPr="00C741B5">
        <w:rPr>
          <w:lang w:val="en-GB"/>
        </w:rPr>
        <w:t>The amount of fuel consumed for 4 hours and 30 minutes was analy</w:t>
      </w:r>
      <w:r w:rsidR="00E82E13">
        <w:rPr>
          <w:lang w:val="en-GB"/>
        </w:rPr>
        <w:t>s</w:t>
      </w:r>
      <w:r w:rsidRPr="00C741B5">
        <w:rPr>
          <w:lang w:val="en-GB"/>
        </w:rPr>
        <w:t xml:space="preserve">ed using the engine RPM log and fuel </w:t>
      </w:r>
      <w:r>
        <w:rPr>
          <w:lang w:val="en-GB"/>
        </w:rPr>
        <w:t xml:space="preserve"> </w:t>
      </w:r>
      <w:r w:rsidRPr="00C741B5">
        <w:rPr>
          <w:lang w:val="en-GB"/>
        </w:rPr>
        <w:t xml:space="preserve">consumption rate used in the simulation. The fuel required 13.02 tons and 11.12 tons, respectively, which </w:t>
      </w:r>
      <w:r>
        <w:rPr>
          <w:lang w:val="en-GB"/>
        </w:rPr>
        <w:t xml:space="preserve"> </w:t>
      </w:r>
      <w:r w:rsidRPr="00C741B5">
        <w:rPr>
          <w:lang w:val="en-GB"/>
        </w:rPr>
        <w:t xml:space="preserve">reduced fuel consumption by 14.6% when the ship was operated after establishing an optimized routing plan in </w:t>
      </w:r>
      <w:r>
        <w:rPr>
          <w:lang w:val="en-GB"/>
        </w:rPr>
        <w:t xml:space="preserve"> </w:t>
      </w:r>
      <w:r w:rsidRPr="00C741B5">
        <w:rPr>
          <w:lang w:val="en-GB"/>
        </w:rPr>
        <w:t xml:space="preserve">consideration of S-111 seawater flow. Although the arrival time and average speed were almost the same, it can </w:t>
      </w:r>
      <w:r>
        <w:rPr>
          <w:lang w:val="en-GB"/>
        </w:rPr>
        <w:t xml:space="preserve"> </w:t>
      </w:r>
      <w:r w:rsidRPr="00C741B5">
        <w:rPr>
          <w:lang w:val="en-GB"/>
        </w:rPr>
        <w:t xml:space="preserve">be seen that the route plan reflecting S-111 surface currents and considering Just-in-time is much more </w:t>
      </w:r>
      <w:r>
        <w:rPr>
          <w:lang w:val="en-GB"/>
        </w:rPr>
        <w:t xml:space="preserve"> </w:t>
      </w:r>
      <w:r w:rsidRPr="00C741B5">
        <w:rPr>
          <w:lang w:val="en-GB"/>
        </w:rPr>
        <w:t>economical.</w:t>
      </w:r>
    </w:p>
    <w:p w14:paraId="7B6A6B74" w14:textId="47CCA656" w:rsidR="00C741B5" w:rsidRDefault="00C741B5" w:rsidP="00C741B5">
      <w:pPr>
        <w:spacing w:after="120" w:line="240" w:lineRule="auto"/>
        <w:rPr>
          <w:lang w:val="en-GB"/>
        </w:rPr>
      </w:pPr>
      <w:r w:rsidRPr="00C741B5">
        <w:rPr>
          <w:lang w:val="en-GB"/>
        </w:rPr>
        <w:t xml:space="preserve">As fuel consumption was reduced by </w:t>
      </w:r>
      <w:r>
        <w:rPr>
          <w:lang w:val="en-GB"/>
        </w:rPr>
        <w:t xml:space="preserve"> </w:t>
      </w:r>
      <w:r w:rsidRPr="00C741B5">
        <w:rPr>
          <w:lang w:val="en-GB"/>
        </w:rPr>
        <w:t xml:space="preserve">about 14.6%, the emission of pollutants such as carbon and nitrogen oxides was also reduced to a similar </w:t>
      </w:r>
      <w:r>
        <w:rPr>
          <w:lang w:val="en-GB"/>
        </w:rPr>
        <w:t xml:space="preserve"> </w:t>
      </w:r>
      <w:r w:rsidRPr="00C741B5">
        <w:rPr>
          <w:lang w:val="en-GB"/>
        </w:rPr>
        <w:t>percentage</w:t>
      </w:r>
      <w:r w:rsidR="00D45807">
        <w:rPr>
          <w:lang w:val="en-GB"/>
        </w:rPr>
        <w:t>.</w:t>
      </w:r>
    </w:p>
    <w:p w14:paraId="451C13FC" w14:textId="77777777" w:rsidR="00C741B5" w:rsidRDefault="00C741B5" w:rsidP="00C741B5">
      <w:pPr>
        <w:spacing w:after="120" w:line="240" w:lineRule="auto"/>
        <w:rPr>
          <w:lang w:val="en-GB"/>
        </w:rPr>
      </w:pPr>
    </w:p>
    <w:p w14:paraId="01FA19AF" w14:textId="46189E0B" w:rsidR="00D45807" w:rsidRDefault="00E92C64" w:rsidP="00D45807">
      <w:pPr>
        <w:pStyle w:val="Heading3"/>
        <w:numPr>
          <w:ilvl w:val="0"/>
          <w:numId w:val="0"/>
        </w:numPr>
        <w:ind w:left="720" w:hanging="720"/>
      </w:pPr>
      <w:bookmarkStart w:id="2468" w:name="_Toc172126868"/>
      <w:r>
        <w:t>D</w:t>
      </w:r>
      <w:r w:rsidR="00D45807">
        <w:t>-1.4</w:t>
      </w:r>
      <w:r w:rsidR="00D45807">
        <w:tab/>
        <w:t>Data</w:t>
      </w:r>
      <w:bookmarkEnd w:id="2468"/>
    </w:p>
    <w:p w14:paraId="11D28E9A" w14:textId="2EC9777F" w:rsidR="007260BA" w:rsidRDefault="0072474E" w:rsidP="00262A77">
      <w:pPr>
        <w:spacing w:after="120" w:line="240" w:lineRule="auto"/>
        <w:rPr>
          <w:lang w:val="en-GB"/>
        </w:rPr>
      </w:pPr>
      <w:r w:rsidRPr="0072474E">
        <w:rPr>
          <w:lang w:val="en-GB"/>
        </w:rPr>
        <w:t>The range of S-111 data generated by KHOA's physical prediction model is 72 hours. Surface currents grids are 300m 2km and 3km, and 2km grids were used in this test.</w:t>
      </w:r>
    </w:p>
    <w:p w14:paraId="6FFA74DD" w14:textId="77777777" w:rsidR="00D45807" w:rsidRDefault="00D45807" w:rsidP="00262A77">
      <w:pPr>
        <w:spacing w:after="120" w:line="240" w:lineRule="auto"/>
        <w:rPr>
          <w:lang w:val="en-GB"/>
        </w:rPr>
      </w:pPr>
    </w:p>
    <w:p w14:paraId="20169658" w14:textId="77777777" w:rsidR="00A56A71" w:rsidRPr="00A56A71" w:rsidRDefault="00A56A71" w:rsidP="00262A77">
      <w:pPr>
        <w:spacing w:after="120" w:line="240" w:lineRule="auto"/>
        <w:rPr>
          <w:b/>
          <w:bCs/>
          <w:lang w:val="en-GB"/>
        </w:rPr>
      </w:pPr>
      <w:r w:rsidRPr="00A56A71">
        <w:rPr>
          <w:b/>
          <w:bCs/>
          <w:lang w:val="en-GB"/>
        </w:rPr>
        <w:t>Acknowledgements</w:t>
      </w:r>
    </w:p>
    <w:p w14:paraId="1B6F07AD" w14:textId="59B56CAA" w:rsidR="00D45807" w:rsidRDefault="00D45807" w:rsidP="00262A77">
      <w:pPr>
        <w:spacing w:after="120" w:line="240" w:lineRule="auto"/>
        <w:rPr>
          <w:lang w:val="en-GB"/>
        </w:rPr>
      </w:pPr>
      <w:r>
        <w:rPr>
          <w:lang w:val="en-GB"/>
        </w:rPr>
        <w:t>All images and data in this use case are courtesy HyunSoo Choi (Korea Research Institute of Ships and Ocean Engineering) and KHOA (Korea Hydrographic and Oceanographic Agency). Further information is available in the following paper:</w:t>
      </w:r>
    </w:p>
    <w:p w14:paraId="77841BB9" w14:textId="301158D7" w:rsidR="00D45807" w:rsidRPr="00CF30EA" w:rsidRDefault="00D45807" w:rsidP="00262A77">
      <w:pPr>
        <w:spacing w:after="120" w:line="240" w:lineRule="auto"/>
        <w:rPr>
          <w:lang w:val="en-GB"/>
        </w:rPr>
      </w:pPr>
      <w:r w:rsidRPr="00D45807">
        <w:rPr>
          <w:lang w:val="en-GB"/>
        </w:rPr>
        <w:t>Ecological Benefit and Navigational Safety Study based on S-10X Data</w:t>
      </w:r>
      <w:r w:rsidR="00A56A71">
        <w:rPr>
          <w:lang w:val="en-GB"/>
        </w:rPr>
        <w:t>.</w:t>
      </w:r>
      <w:r>
        <w:rPr>
          <w:lang w:val="en-GB"/>
        </w:rPr>
        <w:t xml:space="preserve"> Paper at S-100 WG8 (November 2023), </w:t>
      </w:r>
      <w:r w:rsidR="00A56A71">
        <w:rPr>
          <w:lang w:val="en-GB"/>
        </w:rPr>
        <w:t>s</w:t>
      </w:r>
      <w:r w:rsidR="00A56A71" w:rsidRPr="00A56A71">
        <w:rPr>
          <w:lang w:val="en-GB"/>
        </w:rPr>
        <w:t>ubmitted by: Republic of Korea (KHOA, KRISO)</w:t>
      </w:r>
      <w:r w:rsidR="00A56A71">
        <w:rPr>
          <w:lang w:val="en-GB"/>
        </w:rPr>
        <w:t xml:space="preserve"> (</w:t>
      </w:r>
      <w:r w:rsidR="00A56A71" w:rsidRPr="00A56A71">
        <w:rPr>
          <w:lang w:val="en-GB"/>
        </w:rPr>
        <w:t>S100WG8-32</w:t>
      </w:r>
      <w:r w:rsidR="00A56A71">
        <w:rPr>
          <w:lang w:val="en-GB"/>
        </w:rPr>
        <w:t xml:space="preserve">, </w:t>
      </w:r>
      <w:r w:rsidR="009669E6" w:rsidRPr="009669E6">
        <w:rPr>
          <w:lang w:val="en-GB"/>
        </w:rPr>
        <w:t>https://iho.int/en/s-100wg8-2023</w:t>
      </w:r>
      <w:r w:rsidR="00A56A71">
        <w:rPr>
          <w:lang w:val="en-GB"/>
        </w:rPr>
        <w:t>. Downloaded 15 February 2024).</w:t>
      </w:r>
    </w:p>
    <w:p w14:paraId="24DF8074" w14:textId="43BA8B8D" w:rsidR="00262A77" w:rsidRDefault="00262A77">
      <w:pPr>
        <w:spacing w:after="0" w:line="240" w:lineRule="auto"/>
        <w:jc w:val="left"/>
        <w:rPr>
          <w:lang w:val="en-GB"/>
        </w:rPr>
      </w:pPr>
      <w:r>
        <w:rPr>
          <w:lang w:val="en-GB"/>
        </w:rPr>
        <w:br w:type="page"/>
      </w:r>
    </w:p>
    <w:p w14:paraId="3A4DEC7E" w14:textId="77777777" w:rsidR="00262A77" w:rsidRPr="00E61AD8" w:rsidRDefault="00262A77" w:rsidP="00262A77">
      <w:pPr>
        <w:spacing w:line="240" w:lineRule="auto"/>
        <w:rPr>
          <w:lang w:val="en-US"/>
        </w:rPr>
      </w:pPr>
    </w:p>
    <w:p w14:paraId="5A768240" w14:textId="77777777" w:rsidR="00262A77" w:rsidRPr="00E61AD8" w:rsidRDefault="00262A77" w:rsidP="00262A77">
      <w:pPr>
        <w:spacing w:line="240" w:lineRule="auto"/>
        <w:rPr>
          <w:lang w:val="en-US"/>
        </w:rPr>
      </w:pPr>
    </w:p>
    <w:p w14:paraId="0F6FC159" w14:textId="77777777" w:rsidR="00262A77" w:rsidRPr="00E61AD8" w:rsidRDefault="00262A77" w:rsidP="00262A77">
      <w:pPr>
        <w:spacing w:line="240" w:lineRule="auto"/>
        <w:rPr>
          <w:lang w:val="en-US"/>
        </w:rPr>
      </w:pPr>
    </w:p>
    <w:p w14:paraId="4D591C9E" w14:textId="77777777" w:rsidR="00262A77" w:rsidRPr="00E61AD8" w:rsidRDefault="00262A77" w:rsidP="00262A77">
      <w:pPr>
        <w:spacing w:line="240" w:lineRule="auto"/>
        <w:rPr>
          <w:lang w:val="en-US"/>
        </w:rPr>
      </w:pPr>
    </w:p>
    <w:p w14:paraId="6EABB675" w14:textId="77777777" w:rsidR="00262A77" w:rsidRPr="00E61AD8" w:rsidRDefault="00262A77" w:rsidP="00262A77">
      <w:pPr>
        <w:spacing w:line="240" w:lineRule="auto"/>
        <w:rPr>
          <w:lang w:val="en-US"/>
        </w:rPr>
      </w:pPr>
    </w:p>
    <w:p w14:paraId="4C839745" w14:textId="77777777" w:rsidR="00262A77" w:rsidRPr="00E61AD8" w:rsidRDefault="00262A77" w:rsidP="00262A77">
      <w:pPr>
        <w:spacing w:line="240" w:lineRule="auto"/>
        <w:rPr>
          <w:lang w:val="en-US"/>
        </w:rPr>
      </w:pPr>
    </w:p>
    <w:p w14:paraId="6F4F1A24" w14:textId="77777777" w:rsidR="00262A77" w:rsidRPr="00E61AD8" w:rsidRDefault="00262A77" w:rsidP="00262A77">
      <w:pPr>
        <w:spacing w:line="240" w:lineRule="auto"/>
        <w:rPr>
          <w:lang w:val="en-US"/>
        </w:rPr>
      </w:pPr>
    </w:p>
    <w:p w14:paraId="48AABC62" w14:textId="77777777" w:rsidR="00262A77" w:rsidRPr="00E61AD8" w:rsidRDefault="00262A77" w:rsidP="00262A77">
      <w:pPr>
        <w:spacing w:line="240" w:lineRule="auto"/>
        <w:rPr>
          <w:lang w:val="en-US"/>
        </w:rPr>
      </w:pPr>
    </w:p>
    <w:p w14:paraId="5909C541" w14:textId="77777777" w:rsidR="00262A77" w:rsidRPr="00E61AD8" w:rsidRDefault="00262A77" w:rsidP="00262A77">
      <w:pPr>
        <w:spacing w:line="240" w:lineRule="auto"/>
        <w:rPr>
          <w:lang w:val="en-US"/>
        </w:rPr>
      </w:pPr>
    </w:p>
    <w:p w14:paraId="66E13DA8" w14:textId="77777777" w:rsidR="00262A77" w:rsidRPr="00E61AD8" w:rsidRDefault="00262A77" w:rsidP="00262A77">
      <w:pPr>
        <w:spacing w:line="240" w:lineRule="auto"/>
        <w:rPr>
          <w:lang w:val="en-US"/>
        </w:rPr>
      </w:pPr>
    </w:p>
    <w:p w14:paraId="6A073736" w14:textId="77777777" w:rsidR="00262A77" w:rsidRPr="00E61AD8" w:rsidRDefault="00262A77" w:rsidP="00262A77">
      <w:pPr>
        <w:spacing w:line="240" w:lineRule="auto"/>
        <w:rPr>
          <w:lang w:val="en-US"/>
        </w:rPr>
      </w:pPr>
    </w:p>
    <w:p w14:paraId="31DE0303" w14:textId="77777777" w:rsidR="00262A77" w:rsidRPr="00E61AD8" w:rsidRDefault="00262A77" w:rsidP="00262A77">
      <w:pPr>
        <w:spacing w:line="240" w:lineRule="auto"/>
        <w:rPr>
          <w:lang w:val="en-US"/>
        </w:rPr>
      </w:pPr>
    </w:p>
    <w:p w14:paraId="2D264F40" w14:textId="77777777" w:rsidR="00262A77" w:rsidRPr="00E61AD8" w:rsidRDefault="00262A77" w:rsidP="00262A77">
      <w:pPr>
        <w:spacing w:line="240" w:lineRule="auto"/>
        <w:rPr>
          <w:lang w:val="en-US"/>
        </w:rPr>
      </w:pPr>
    </w:p>
    <w:p w14:paraId="31BB16D4" w14:textId="77777777" w:rsidR="00262A77" w:rsidRPr="00E61AD8" w:rsidRDefault="00262A77" w:rsidP="00262A77">
      <w:pPr>
        <w:spacing w:line="240" w:lineRule="auto"/>
        <w:rPr>
          <w:lang w:val="en-US"/>
        </w:rPr>
      </w:pPr>
    </w:p>
    <w:p w14:paraId="71678EEA" w14:textId="77777777" w:rsidR="00262A77" w:rsidRPr="00E61AD8" w:rsidRDefault="00262A77" w:rsidP="00262A77">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eastAsia="en-GB"/>
        </w:rPr>
      </w:pPr>
      <w:r w:rsidRPr="00E61AD8">
        <w:rPr>
          <w:rFonts w:eastAsia="Times New Roman"/>
          <w:sz w:val="22"/>
          <w:lang w:eastAsia="en-GB"/>
        </w:rPr>
        <w:tab/>
        <w:t>Page intentionally left blank</w:t>
      </w:r>
    </w:p>
    <w:p w14:paraId="2CE2A749" w14:textId="77777777" w:rsidR="00262A77" w:rsidRDefault="00262A77" w:rsidP="00262A77">
      <w:pPr>
        <w:spacing w:line="240" w:lineRule="auto"/>
        <w:rPr>
          <w:lang w:val="en-US"/>
        </w:rPr>
      </w:pPr>
    </w:p>
    <w:p w14:paraId="66887989" w14:textId="77777777" w:rsidR="007733B8" w:rsidRDefault="007733B8" w:rsidP="00262A77">
      <w:pPr>
        <w:spacing w:after="120" w:line="240" w:lineRule="auto"/>
        <w:rPr>
          <w:lang w:val="en-GB"/>
        </w:rPr>
      </w:pPr>
    </w:p>
    <w:p w14:paraId="38325919" w14:textId="77777777" w:rsidR="00262A77" w:rsidRPr="00CF30EA" w:rsidRDefault="00262A77" w:rsidP="00262A77">
      <w:pPr>
        <w:spacing w:after="120" w:line="240" w:lineRule="auto"/>
        <w:rPr>
          <w:lang w:val="en-GB"/>
        </w:rPr>
      </w:pPr>
    </w:p>
    <w:p w14:paraId="0C09F161" w14:textId="112D17F8" w:rsidR="00382C7C" w:rsidRPr="00CF30EA" w:rsidRDefault="00425854" w:rsidP="00814EED">
      <w:pPr>
        <w:spacing w:line="240" w:lineRule="auto"/>
        <w:rPr>
          <w:lang w:val="en-GB"/>
        </w:rPr>
      </w:pPr>
      <w:bookmarkStart w:id="2469" w:name="_Toc415229503"/>
      <w:bookmarkStart w:id="2470" w:name="_Toc415229504"/>
      <w:bookmarkStart w:id="2471" w:name="_Toc415229505"/>
      <w:bookmarkStart w:id="2472" w:name="_Toc415229506"/>
      <w:bookmarkStart w:id="2473" w:name="_Toc415229507"/>
      <w:bookmarkStart w:id="2474" w:name="_Toc415229508"/>
      <w:bookmarkStart w:id="2475" w:name="_Toc415229509"/>
      <w:bookmarkStart w:id="2476" w:name="_Toc415229510"/>
      <w:bookmarkStart w:id="2477" w:name="_Toc415229511"/>
      <w:bookmarkStart w:id="2478" w:name="_Toc415229512"/>
      <w:bookmarkStart w:id="2479" w:name="_Toc415229513"/>
      <w:bookmarkStart w:id="2480" w:name="_Toc415229514"/>
      <w:bookmarkStart w:id="2481" w:name="_Toc415229515"/>
      <w:bookmarkStart w:id="2482" w:name="_Toc415229516"/>
      <w:bookmarkStart w:id="2483" w:name="_Toc415229517"/>
      <w:bookmarkStart w:id="2484" w:name="_Toc415229518"/>
      <w:bookmarkStart w:id="2485" w:name="_Toc415229519"/>
      <w:bookmarkStart w:id="2486" w:name="_Toc415229520"/>
      <w:bookmarkStart w:id="2487" w:name="_Toc415229521"/>
      <w:bookmarkStart w:id="2488" w:name="_Toc415229522"/>
      <w:bookmarkStart w:id="2489" w:name="_Toc415229523"/>
      <w:bookmarkStart w:id="2490" w:name="_Toc415229524"/>
      <w:bookmarkStart w:id="2491" w:name="_Toc415229525"/>
      <w:bookmarkStart w:id="2492" w:name="_Toc415229526"/>
      <w:bookmarkStart w:id="2493" w:name="_Toc415229527"/>
      <w:bookmarkStart w:id="2494" w:name="_Toc415229528"/>
      <w:bookmarkStart w:id="2495" w:name="_Toc415229529"/>
      <w:bookmarkStart w:id="2496" w:name="_Toc415229530"/>
      <w:bookmarkStart w:id="2497" w:name="_Toc415229531"/>
      <w:bookmarkStart w:id="2498" w:name="_Toc415229532"/>
      <w:bookmarkStart w:id="2499" w:name="_Toc415229533"/>
      <w:bookmarkStart w:id="2500" w:name="_Toc415229534"/>
      <w:bookmarkStart w:id="2501" w:name="_Toc415229535"/>
      <w:bookmarkStart w:id="2502" w:name="_Toc415229536"/>
      <w:bookmarkStart w:id="2503" w:name="_Toc415229537"/>
      <w:bookmarkStart w:id="2504" w:name="_Toc415229538"/>
      <w:bookmarkStart w:id="2505" w:name="_Toc415229539"/>
      <w:bookmarkStart w:id="2506" w:name="_Toc415229540"/>
      <w:bookmarkStart w:id="2507" w:name="_Toc415229541"/>
      <w:bookmarkStart w:id="2508" w:name="_Toc415229542"/>
      <w:bookmarkStart w:id="2509" w:name="_Toc415229543"/>
      <w:bookmarkStart w:id="2510" w:name="_Toc415229544"/>
      <w:bookmarkStart w:id="2511" w:name="_Toc415229545"/>
      <w:bookmarkStart w:id="2512" w:name="_Toc415229546"/>
      <w:bookmarkStart w:id="2513" w:name="_Toc415229547"/>
      <w:bookmarkStart w:id="2514" w:name="_Toc415229548"/>
      <w:bookmarkStart w:id="2515" w:name="_Toc415229549"/>
      <w:bookmarkStart w:id="2516" w:name="_Toc415229550"/>
      <w:bookmarkStart w:id="2517" w:name="_Toc415229551"/>
      <w:bookmarkStart w:id="2518" w:name="_Toc415229552"/>
      <w:bookmarkStart w:id="2519" w:name="_Toc415229553"/>
      <w:bookmarkStart w:id="2520" w:name="_Toc415229554"/>
      <w:bookmarkStart w:id="2521" w:name="_Toc415229555"/>
      <w:bookmarkStart w:id="2522" w:name="_Toc415229556"/>
      <w:bookmarkStart w:id="2523" w:name="_Toc415229557"/>
      <w:bookmarkStart w:id="2524" w:name="_Toc415229558"/>
      <w:bookmarkStart w:id="2525" w:name="_Toc415229559"/>
      <w:bookmarkStart w:id="2526" w:name="_Toc415229560"/>
      <w:bookmarkStart w:id="2527" w:name="_Toc415229561"/>
      <w:bookmarkStart w:id="2528" w:name="_Toc415229562"/>
      <w:bookmarkStart w:id="2529" w:name="_Toc415229563"/>
      <w:bookmarkStart w:id="2530" w:name="_Toc415229564"/>
      <w:bookmarkStart w:id="2531" w:name="_Toc415229565"/>
      <w:bookmarkStart w:id="2532" w:name="_Toc415229566"/>
      <w:bookmarkStart w:id="2533" w:name="_Toc415229567"/>
      <w:bookmarkStart w:id="2534" w:name="_Toc415229568"/>
      <w:bookmarkStart w:id="2535" w:name="_Toc415229569"/>
      <w:bookmarkStart w:id="2536" w:name="_Toc415229570"/>
      <w:bookmarkStart w:id="2537" w:name="_Toc415229571"/>
      <w:bookmarkStart w:id="2538" w:name="_Toc415229572"/>
      <w:bookmarkStart w:id="2539" w:name="_Toc415229573"/>
      <w:bookmarkStart w:id="2540" w:name="_Toc415229574"/>
      <w:bookmarkStart w:id="2541" w:name="_Toc415229575"/>
      <w:bookmarkStart w:id="2542" w:name="_Toc415229576"/>
      <w:bookmarkStart w:id="2543" w:name="_Toc415229577"/>
      <w:bookmarkStart w:id="2544" w:name="_Toc415229578"/>
      <w:bookmarkStart w:id="2545" w:name="_Toc415229579"/>
      <w:bookmarkStart w:id="2546" w:name="_Toc415229580"/>
      <w:bookmarkStart w:id="2547" w:name="_Toc415229581"/>
      <w:bookmarkStart w:id="2548" w:name="_Toc415229582"/>
      <w:bookmarkStart w:id="2549" w:name="_Toc415229583"/>
      <w:bookmarkStart w:id="2550" w:name="_Toc415229584"/>
      <w:bookmarkStart w:id="2551" w:name="_Toc415229585"/>
      <w:bookmarkStart w:id="2552" w:name="_Toc415229586"/>
      <w:bookmarkStart w:id="2553" w:name="_Toc415229587"/>
      <w:bookmarkStart w:id="2554" w:name="_Toc415229588"/>
      <w:bookmarkStart w:id="2555" w:name="_Toc415229589"/>
      <w:bookmarkStart w:id="2556" w:name="_Toc415229590"/>
      <w:bookmarkStart w:id="2557" w:name="_Toc415229591"/>
      <w:bookmarkStart w:id="2558" w:name="_Toc415229592"/>
      <w:bookmarkStart w:id="2559" w:name="_Toc415229593"/>
      <w:bookmarkStart w:id="2560" w:name="_Toc415229594"/>
      <w:bookmarkStart w:id="2561" w:name="_Toc415229595"/>
      <w:bookmarkStart w:id="2562" w:name="_Toc415229596"/>
      <w:bookmarkStart w:id="2563" w:name="_Toc415229597"/>
      <w:bookmarkStart w:id="2564" w:name="_Toc415229598"/>
      <w:bookmarkStart w:id="2565" w:name="_Toc415229599"/>
      <w:bookmarkStart w:id="2566" w:name="_Ref416688613"/>
      <w:bookmarkStart w:id="2567" w:name="_Ref416688734"/>
      <w:bookmarkStart w:id="2568" w:name="_Ref416688764"/>
      <w:bookmarkStart w:id="2569" w:name="_Ref416689634"/>
      <w:bookmarkStart w:id="2570" w:name="_Ref416689673"/>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r w:rsidRPr="00CF30EA">
        <w:rPr>
          <w:lang w:val="en-GB"/>
        </w:rPr>
        <w:br w:type="page"/>
      </w:r>
    </w:p>
    <w:p w14:paraId="7D73C29E" w14:textId="24942A61" w:rsidR="0027431B" w:rsidRPr="00CF30EA" w:rsidRDefault="00317B31" w:rsidP="00317B31">
      <w:pPr>
        <w:pStyle w:val="ANNEX"/>
        <w:tabs>
          <w:tab w:val="clear" w:pos="1260"/>
        </w:tabs>
        <w:spacing w:before="120" w:after="200"/>
        <w:ind w:left="567" w:hanging="567"/>
      </w:pPr>
      <w:bookmarkStart w:id="2571" w:name="_Ref112164012"/>
      <w:bookmarkStart w:id="2572" w:name="_Toc172126869"/>
      <w:r>
        <w:lastRenderedPageBreak/>
        <w:t xml:space="preserve">– </w:t>
      </w:r>
      <w:r w:rsidR="00FF2001" w:rsidRPr="00CF30EA">
        <w:t>Surface Current Data</w:t>
      </w:r>
      <w:bookmarkEnd w:id="2566"/>
      <w:bookmarkEnd w:id="2567"/>
      <w:bookmarkEnd w:id="2568"/>
      <w:bookmarkEnd w:id="2569"/>
      <w:bookmarkEnd w:id="2570"/>
      <w:bookmarkEnd w:id="2571"/>
      <w:bookmarkEnd w:id="2572"/>
    </w:p>
    <w:p w14:paraId="1B50C725" w14:textId="4DAD4AA6" w:rsidR="008967E4" w:rsidRDefault="008042E5" w:rsidP="00317B31">
      <w:pPr>
        <w:spacing w:after="120" w:line="240" w:lineRule="auto"/>
        <w:rPr>
          <w:lang w:val="en-GB"/>
        </w:rPr>
      </w:pPr>
      <w:r w:rsidRPr="00CF30EA">
        <w:rPr>
          <w:lang w:val="en-GB"/>
        </w:rPr>
        <w:t>This Annex describes</w:t>
      </w:r>
      <w:r w:rsidR="002D7469" w:rsidRPr="00CF30EA">
        <w:rPr>
          <w:lang w:val="en-GB"/>
        </w:rPr>
        <w:t xml:space="preserve"> the sources of data, </w:t>
      </w:r>
      <w:r w:rsidR="00BE2805" w:rsidRPr="00CF30EA">
        <w:rPr>
          <w:lang w:val="en-GB"/>
        </w:rPr>
        <w:t>methods of organizing surface current data</w:t>
      </w:r>
      <w:r w:rsidR="00284D60" w:rsidRPr="00CF30EA">
        <w:rPr>
          <w:lang w:val="en-GB"/>
        </w:rPr>
        <w:t xml:space="preserve"> </w:t>
      </w:r>
      <w:r w:rsidR="00BE2805" w:rsidRPr="00CF30EA">
        <w:rPr>
          <w:lang w:val="en-GB"/>
        </w:rPr>
        <w:t xml:space="preserve">(the time series and the grid), </w:t>
      </w:r>
      <w:r w:rsidR="002D7469" w:rsidRPr="00CF30EA">
        <w:rPr>
          <w:lang w:val="en-GB"/>
        </w:rPr>
        <w:t>how the data product format is derived</w:t>
      </w:r>
      <w:r w:rsidR="00BE2805" w:rsidRPr="00CF30EA">
        <w:rPr>
          <w:lang w:val="en-GB"/>
        </w:rPr>
        <w:t>.</w:t>
      </w:r>
      <w:r w:rsidRPr="00CF30EA">
        <w:rPr>
          <w:lang w:val="en-GB"/>
        </w:rPr>
        <w:t xml:space="preserve"> In the last </w:t>
      </w:r>
      <w:r w:rsidR="00C208CA">
        <w:rPr>
          <w:lang w:val="en-GB"/>
        </w:rPr>
        <w:t>part of this Annex</w:t>
      </w:r>
      <w:r w:rsidR="00C208CA" w:rsidRPr="00CF30EA">
        <w:rPr>
          <w:lang w:val="en-GB"/>
        </w:rPr>
        <w:t xml:space="preserve"> </w:t>
      </w:r>
      <w:r w:rsidRPr="00CF30EA">
        <w:rPr>
          <w:lang w:val="en-GB"/>
        </w:rPr>
        <w:t>we discuss additional features of current data.</w:t>
      </w:r>
    </w:p>
    <w:p w14:paraId="4A0A9434" w14:textId="77777777" w:rsidR="00317B31" w:rsidRPr="00CF30EA" w:rsidRDefault="00317B31" w:rsidP="00317B31">
      <w:pPr>
        <w:spacing w:after="120" w:line="240" w:lineRule="auto"/>
        <w:rPr>
          <w:lang w:val="en-GB"/>
        </w:rPr>
      </w:pPr>
    </w:p>
    <w:p w14:paraId="04F48773" w14:textId="0CDB7002" w:rsidR="00BE2805" w:rsidRPr="00CF30EA" w:rsidRDefault="006524CB" w:rsidP="00317B31">
      <w:pPr>
        <w:pStyle w:val="Heading2"/>
        <w:numPr>
          <w:ilvl w:val="0"/>
          <w:numId w:val="0"/>
        </w:numPr>
        <w:tabs>
          <w:tab w:val="clear" w:pos="540"/>
          <w:tab w:val="clear" w:pos="700"/>
          <w:tab w:val="left" w:pos="709"/>
        </w:tabs>
        <w:spacing w:before="120" w:after="200" w:line="240" w:lineRule="auto"/>
        <w:ind w:left="709" w:hanging="709"/>
        <w:rPr>
          <w:lang w:val="en-GB"/>
        </w:rPr>
      </w:pPr>
      <w:bookmarkStart w:id="2573" w:name="_Toc172126870"/>
      <w:r>
        <w:rPr>
          <w:lang w:val="en-GB"/>
        </w:rPr>
        <w:t>E</w:t>
      </w:r>
      <w:r w:rsidR="00317B31">
        <w:rPr>
          <w:lang w:val="en-GB"/>
        </w:rPr>
        <w:t>-</w:t>
      </w:r>
      <w:r w:rsidR="007B0128" w:rsidRPr="00CF30EA">
        <w:rPr>
          <w:lang w:val="en-GB"/>
        </w:rPr>
        <w:t>1</w:t>
      </w:r>
      <w:r w:rsidR="00317B31">
        <w:rPr>
          <w:lang w:val="en-GB"/>
        </w:rPr>
        <w:tab/>
      </w:r>
      <w:r w:rsidR="00BE2805" w:rsidRPr="00CF30EA">
        <w:rPr>
          <w:lang w:val="en-GB"/>
        </w:rPr>
        <w:t>Data Sources</w:t>
      </w:r>
      <w:bookmarkEnd w:id="2573"/>
    </w:p>
    <w:p w14:paraId="09E8AEFF" w14:textId="2EC4E143" w:rsidR="00981AAF" w:rsidRPr="00CF30EA" w:rsidRDefault="00981AAF" w:rsidP="00317B31">
      <w:pPr>
        <w:spacing w:after="60" w:line="240" w:lineRule="auto"/>
        <w:rPr>
          <w:lang w:val="en-GB"/>
        </w:rPr>
      </w:pPr>
      <w:r w:rsidRPr="00CF30EA">
        <w:rPr>
          <w:lang w:val="en-GB"/>
        </w:rPr>
        <w:t xml:space="preserve">For the purposes </w:t>
      </w:r>
      <w:r w:rsidR="00855921" w:rsidRPr="00CF30EA">
        <w:rPr>
          <w:lang w:val="en-GB"/>
        </w:rPr>
        <w:t xml:space="preserve">of this Product Specification, </w:t>
      </w:r>
      <w:r w:rsidRPr="00CF30EA">
        <w:rPr>
          <w:lang w:val="en-GB"/>
        </w:rPr>
        <w:t>surface current data</w:t>
      </w:r>
      <w:r w:rsidR="00E5006B" w:rsidRPr="00CF30EA">
        <w:rPr>
          <w:lang w:val="en-GB"/>
        </w:rPr>
        <w:t xml:space="preserve"> </w:t>
      </w:r>
      <w:r w:rsidR="00317B31">
        <w:rPr>
          <w:lang w:val="en-GB"/>
        </w:rPr>
        <w:t xml:space="preserve">is </w:t>
      </w:r>
      <w:r w:rsidR="00E5006B" w:rsidRPr="00CF30EA">
        <w:rPr>
          <w:lang w:val="en-GB"/>
        </w:rPr>
        <w:t>categorize</w:t>
      </w:r>
      <w:r w:rsidR="00C22C37" w:rsidRPr="00CF30EA">
        <w:rPr>
          <w:lang w:val="en-GB"/>
        </w:rPr>
        <w:t>d as one of</w:t>
      </w:r>
      <w:r w:rsidR="00E5006B" w:rsidRPr="00CF30EA">
        <w:rPr>
          <w:lang w:val="en-GB"/>
        </w:rPr>
        <w:t xml:space="preserve"> </w:t>
      </w:r>
      <w:r w:rsidR="000265E2" w:rsidRPr="00CF30EA">
        <w:rPr>
          <w:lang w:val="en-GB"/>
        </w:rPr>
        <w:t>three</w:t>
      </w:r>
      <w:r w:rsidRPr="00CF30EA">
        <w:rPr>
          <w:lang w:val="en-GB"/>
        </w:rPr>
        <w:t xml:space="preserve"> types, depending on the source</w:t>
      </w:r>
      <w:r w:rsidR="00965EF1" w:rsidRPr="00CF30EA">
        <w:rPr>
          <w:lang w:val="en-GB"/>
        </w:rPr>
        <w:t xml:space="preserve"> of production</w:t>
      </w:r>
      <w:r w:rsidRPr="00CF30EA">
        <w:rPr>
          <w:lang w:val="en-GB"/>
        </w:rPr>
        <w:t>. These are:</w:t>
      </w:r>
    </w:p>
    <w:p w14:paraId="6F9AB160" w14:textId="46BDD81C" w:rsidR="00981AAF" w:rsidRPr="00CF30EA" w:rsidRDefault="00981AAF" w:rsidP="00317B31">
      <w:pPr>
        <w:pStyle w:val="ListParagraph"/>
        <w:numPr>
          <w:ilvl w:val="0"/>
          <w:numId w:val="35"/>
        </w:numPr>
        <w:spacing w:after="60" w:line="240" w:lineRule="auto"/>
        <w:ind w:left="567" w:hanging="283"/>
        <w:rPr>
          <w:lang w:val="en-GB"/>
        </w:rPr>
      </w:pPr>
      <w:r w:rsidRPr="00CF30EA">
        <w:rPr>
          <w:lang w:val="en-GB"/>
        </w:rPr>
        <w:t xml:space="preserve">Historical </w:t>
      </w:r>
      <w:r w:rsidR="00FB6CAB" w:rsidRPr="00CF30EA">
        <w:rPr>
          <w:lang w:val="en-GB"/>
        </w:rPr>
        <w:t xml:space="preserve">and real-time </w:t>
      </w:r>
      <w:r w:rsidR="00317B31">
        <w:rPr>
          <w:lang w:val="en-GB"/>
        </w:rPr>
        <w:t>observation;</w:t>
      </w:r>
    </w:p>
    <w:p w14:paraId="1C9397A7" w14:textId="566757E9" w:rsidR="00981AAF" w:rsidRPr="00CF30EA" w:rsidRDefault="00981AAF" w:rsidP="00317B31">
      <w:pPr>
        <w:pStyle w:val="ListParagraph"/>
        <w:numPr>
          <w:ilvl w:val="0"/>
          <w:numId w:val="35"/>
        </w:numPr>
        <w:spacing w:after="60" w:line="240" w:lineRule="auto"/>
        <w:ind w:left="567" w:hanging="283"/>
        <w:rPr>
          <w:lang w:val="en-GB"/>
        </w:rPr>
      </w:pPr>
      <w:r w:rsidRPr="00CF30EA">
        <w:rPr>
          <w:lang w:val="en-GB"/>
        </w:rPr>
        <w:t>Astronomical prediction</w:t>
      </w:r>
      <w:r w:rsidR="00317B31">
        <w:rPr>
          <w:lang w:val="en-GB"/>
        </w:rPr>
        <w:t>;</w:t>
      </w:r>
      <w:r w:rsidRPr="00CF30EA">
        <w:rPr>
          <w:lang w:val="en-GB"/>
        </w:rPr>
        <w:t xml:space="preserve"> and</w:t>
      </w:r>
    </w:p>
    <w:p w14:paraId="652DAB2C" w14:textId="2227A609" w:rsidR="00981AAF" w:rsidRPr="00CF30EA" w:rsidRDefault="00981AAF" w:rsidP="00317B31">
      <w:pPr>
        <w:pStyle w:val="ListParagraph"/>
        <w:numPr>
          <w:ilvl w:val="0"/>
          <w:numId w:val="35"/>
        </w:numPr>
        <w:spacing w:line="240" w:lineRule="auto"/>
        <w:ind w:left="567" w:hanging="283"/>
        <w:rPr>
          <w:lang w:val="en-GB"/>
        </w:rPr>
      </w:pPr>
      <w:r w:rsidRPr="00CF30EA">
        <w:rPr>
          <w:lang w:val="en-GB"/>
        </w:rPr>
        <w:t xml:space="preserve">Model-based </w:t>
      </w:r>
      <w:r w:rsidR="00FB6CAB" w:rsidRPr="00CF30EA">
        <w:rPr>
          <w:lang w:val="en-GB"/>
        </w:rPr>
        <w:t xml:space="preserve">forecast or </w:t>
      </w:r>
      <w:r w:rsidRPr="00CF30EA">
        <w:rPr>
          <w:lang w:val="en-GB"/>
        </w:rPr>
        <w:t>prediction.</w:t>
      </w:r>
    </w:p>
    <w:p w14:paraId="123393C8" w14:textId="21FABB2A" w:rsidR="001D1309" w:rsidRPr="00CF30EA" w:rsidRDefault="00981AAF" w:rsidP="00317B31">
      <w:pPr>
        <w:spacing w:after="120" w:line="240" w:lineRule="auto"/>
        <w:rPr>
          <w:lang w:val="en-GB"/>
        </w:rPr>
      </w:pPr>
      <w:r w:rsidRPr="00CF30EA">
        <w:rPr>
          <w:lang w:val="en-GB"/>
        </w:rPr>
        <w:t xml:space="preserve">An historical observation consists of a time series of values at a specific location or area, often at a specific elevation above the bottom or below the surface. Observations can be for a </w:t>
      </w:r>
      <w:r w:rsidR="00870D74" w:rsidRPr="00CF30EA">
        <w:rPr>
          <w:lang w:val="en-GB"/>
        </w:rPr>
        <w:t>fixed</w:t>
      </w:r>
      <w:r w:rsidRPr="00CF30EA">
        <w:rPr>
          <w:lang w:val="en-GB"/>
        </w:rPr>
        <w:t xml:space="preserve"> point (current meter), </w:t>
      </w:r>
      <w:r w:rsidR="00870D74" w:rsidRPr="00CF30EA">
        <w:rPr>
          <w:lang w:val="en-GB"/>
        </w:rPr>
        <w:t>a moving point (</w:t>
      </w:r>
      <w:r w:rsidR="00317B31">
        <w:rPr>
          <w:lang w:val="en-GB"/>
        </w:rPr>
        <w:t>for example</w:t>
      </w:r>
      <w:r w:rsidR="00D62D4E" w:rsidRPr="00CF30EA">
        <w:rPr>
          <w:lang w:val="en-GB"/>
        </w:rPr>
        <w:t xml:space="preserve">, a </w:t>
      </w:r>
      <w:r w:rsidR="00870D74" w:rsidRPr="00CF30EA">
        <w:rPr>
          <w:lang w:val="en-GB"/>
        </w:rPr>
        <w:t xml:space="preserve">Lagrangian drifter), </w:t>
      </w:r>
      <w:r w:rsidRPr="00CF30EA">
        <w:rPr>
          <w:lang w:val="en-GB"/>
        </w:rPr>
        <w:t xml:space="preserve">along a </w:t>
      </w:r>
      <w:r w:rsidR="00870D74" w:rsidRPr="00CF30EA">
        <w:rPr>
          <w:lang w:val="en-GB"/>
        </w:rPr>
        <w:t xml:space="preserve">vertical or horizontal </w:t>
      </w:r>
      <w:r w:rsidRPr="00CF30EA">
        <w:rPr>
          <w:lang w:val="en-GB"/>
        </w:rPr>
        <w:t xml:space="preserve">line (Doppler profiler), or an area (coastal radar). A real-time </w:t>
      </w:r>
      <w:r w:rsidR="00C22C37" w:rsidRPr="00CF30EA">
        <w:rPr>
          <w:lang w:val="en-GB"/>
        </w:rPr>
        <w:t xml:space="preserve">(or near-real-time) </w:t>
      </w:r>
      <w:r w:rsidRPr="00CF30EA">
        <w:rPr>
          <w:lang w:val="en-GB"/>
        </w:rPr>
        <w:t xml:space="preserve">observation is actually a historical observation but for the </w:t>
      </w:r>
      <w:r w:rsidR="00870D74" w:rsidRPr="00CF30EA">
        <w:rPr>
          <w:lang w:val="en-GB"/>
        </w:rPr>
        <w:t xml:space="preserve">very </w:t>
      </w:r>
      <w:r w:rsidRPr="00CF30EA">
        <w:rPr>
          <w:lang w:val="en-GB"/>
        </w:rPr>
        <w:t xml:space="preserve">recent past. The astronomical tidal current prediction is often a time series computed by a mathematical formula using harmonic constants. This prediction applies to a specific location and depth, and is often produced many months ahead of time. </w:t>
      </w:r>
    </w:p>
    <w:p w14:paraId="5D644B63" w14:textId="77777777" w:rsidR="001D1309" w:rsidRPr="00CF30EA" w:rsidRDefault="00981AAF" w:rsidP="00317B31">
      <w:pPr>
        <w:spacing w:after="120" w:line="240" w:lineRule="auto"/>
        <w:rPr>
          <w:lang w:val="en-GB"/>
        </w:rPr>
      </w:pPr>
      <w:r w:rsidRPr="00CF30EA">
        <w:rPr>
          <w:lang w:val="en-GB"/>
        </w:rPr>
        <w:t xml:space="preserve">The astronomical predictions for multiple stations are often combined into a digital tidal atlas, and the individual predicted currents are usually keyed to the time and amplitude of tidal water levels at a nearby station.  </w:t>
      </w:r>
    </w:p>
    <w:p w14:paraId="68825644" w14:textId="10A92EF6" w:rsidR="00981AAF" w:rsidRDefault="00981AAF" w:rsidP="00317B31">
      <w:pPr>
        <w:spacing w:after="120" w:line="240" w:lineRule="auto"/>
        <w:rPr>
          <w:lang w:val="en-GB"/>
        </w:rPr>
      </w:pPr>
      <w:r w:rsidRPr="00CF30EA">
        <w:rPr>
          <w:lang w:val="en-GB"/>
        </w:rPr>
        <w:t xml:space="preserve">Finally, model-based </w:t>
      </w:r>
      <w:r w:rsidR="00FB6CAB" w:rsidRPr="00CF30EA">
        <w:rPr>
          <w:lang w:val="en-GB"/>
        </w:rPr>
        <w:t xml:space="preserve">forecasts or </w:t>
      </w:r>
      <w:r w:rsidRPr="00CF30EA">
        <w:rPr>
          <w:lang w:val="en-GB"/>
        </w:rPr>
        <w:t>predictions are usually produced by a two- or three-dimensional numerical hydrodynamic model, and include astronomical tide, meteorological forcing, river inflow, spatially varying water density, and open ocean boundary inputs. A model-based hindcast, including an analysis, is based on historically-observed conditions. A forecast is usually produced to predict conditions a few hours or days ahead into the future.</w:t>
      </w:r>
    </w:p>
    <w:p w14:paraId="2AEAF9E0" w14:textId="77777777" w:rsidR="00317B31" w:rsidRPr="00CF30EA" w:rsidRDefault="00317B31" w:rsidP="00317B31">
      <w:pPr>
        <w:spacing w:after="120" w:line="240" w:lineRule="auto"/>
        <w:rPr>
          <w:lang w:val="en-GB"/>
        </w:rPr>
      </w:pPr>
    </w:p>
    <w:p w14:paraId="6B346BE8" w14:textId="7CCFFD38" w:rsidR="00981AAF" w:rsidRPr="00CF30EA" w:rsidRDefault="006524CB" w:rsidP="00317B31">
      <w:pPr>
        <w:pStyle w:val="Heading2"/>
        <w:numPr>
          <w:ilvl w:val="0"/>
          <w:numId w:val="0"/>
        </w:numPr>
        <w:tabs>
          <w:tab w:val="clear" w:pos="540"/>
          <w:tab w:val="clear" w:pos="700"/>
          <w:tab w:val="left" w:pos="709"/>
        </w:tabs>
        <w:spacing w:before="120" w:after="200" w:line="240" w:lineRule="auto"/>
        <w:ind w:left="709" w:hanging="709"/>
        <w:rPr>
          <w:lang w:val="en-GB"/>
        </w:rPr>
      </w:pPr>
      <w:bookmarkStart w:id="2574" w:name="_Toc172126871"/>
      <w:r>
        <w:rPr>
          <w:lang w:val="en-GB"/>
        </w:rPr>
        <w:t>E</w:t>
      </w:r>
      <w:r w:rsidR="00317B31">
        <w:rPr>
          <w:lang w:val="en-GB"/>
        </w:rPr>
        <w:t>-</w:t>
      </w:r>
      <w:r w:rsidR="007B0128" w:rsidRPr="00CF30EA">
        <w:rPr>
          <w:lang w:val="en-GB"/>
        </w:rPr>
        <w:t xml:space="preserve">2 </w:t>
      </w:r>
      <w:r w:rsidR="00317B31">
        <w:rPr>
          <w:lang w:val="en-GB"/>
        </w:rPr>
        <w:tab/>
      </w:r>
      <w:r w:rsidR="00981AAF" w:rsidRPr="00CF30EA">
        <w:rPr>
          <w:lang w:val="en-GB"/>
        </w:rPr>
        <w:t>Data Organization</w:t>
      </w:r>
      <w:bookmarkEnd w:id="2574"/>
    </w:p>
    <w:p w14:paraId="43F85D8E" w14:textId="3E180ED3" w:rsidR="00981AAF" w:rsidRPr="00CF30EA" w:rsidRDefault="00981AAF" w:rsidP="00317B31">
      <w:pPr>
        <w:spacing w:after="120" w:line="240" w:lineRule="auto"/>
        <w:rPr>
          <w:lang w:val="en-GB"/>
        </w:rPr>
      </w:pPr>
      <w:r w:rsidRPr="00CF30EA">
        <w:rPr>
          <w:lang w:val="en-GB"/>
        </w:rPr>
        <w:t>Data are usually organized</w:t>
      </w:r>
      <w:r w:rsidR="00C22C37" w:rsidRPr="00CF30EA">
        <w:rPr>
          <w:lang w:val="en-GB"/>
        </w:rPr>
        <w:t xml:space="preserve"> by the </w:t>
      </w:r>
      <w:r w:rsidR="00317B31">
        <w:rPr>
          <w:lang w:val="en-GB"/>
        </w:rPr>
        <w:t>Data P</w:t>
      </w:r>
      <w:r w:rsidR="00C22C37" w:rsidRPr="00CF30EA">
        <w:rPr>
          <w:lang w:val="en-GB"/>
        </w:rPr>
        <w:t>roducer</w:t>
      </w:r>
      <w:r w:rsidRPr="00CF30EA">
        <w:rPr>
          <w:lang w:val="en-GB"/>
        </w:rPr>
        <w:t xml:space="preserve"> into either (a) a time series of values, such as for historical and real-time</w:t>
      </w:r>
      <w:r w:rsidR="00A52E61">
        <w:rPr>
          <w:lang w:val="en-GB"/>
        </w:rPr>
        <w:t xml:space="preserve"> observations at a single point;</w:t>
      </w:r>
      <w:r w:rsidRPr="00CF30EA">
        <w:rPr>
          <w:lang w:val="en-GB"/>
        </w:rPr>
        <w:t xml:space="preserve"> or (b) a gridded set of values, such as from a model-based forecast or sea-surface analysis</w:t>
      </w:r>
      <w:r w:rsidR="00597B17" w:rsidRPr="00CF30EA">
        <w:rPr>
          <w:lang w:val="en-GB"/>
        </w:rPr>
        <w:t>.</w:t>
      </w:r>
    </w:p>
    <w:p w14:paraId="2A29DDC4" w14:textId="355DF65D" w:rsidR="00981AAF" w:rsidRPr="00CF30EA" w:rsidRDefault="006524CB" w:rsidP="00791D1F">
      <w:pPr>
        <w:pStyle w:val="Annex-F-2"/>
      </w:pPr>
      <w:bookmarkStart w:id="2575" w:name="_Toc172126872"/>
      <w:r>
        <w:t>E</w:t>
      </w:r>
      <w:r w:rsidR="00A52E61">
        <w:t>-2.1</w:t>
      </w:r>
      <w:r w:rsidR="00A52E61">
        <w:tab/>
      </w:r>
      <w:r w:rsidR="00981AAF" w:rsidRPr="00CF30EA">
        <w:t xml:space="preserve">Time </w:t>
      </w:r>
      <w:r w:rsidR="00A52E61">
        <w:t>s</w:t>
      </w:r>
      <w:r w:rsidR="00981AAF" w:rsidRPr="00CF30EA">
        <w:t xml:space="preserve">eries </w:t>
      </w:r>
      <w:r w:rsidR="00A52E61">
        <w:t>d</w:t>
      </w:r>
      <w:r w:rsidR="00981AAF" w:rsidRPr="00CF30EA">
        <w:t>ata</w:t>
      </w:r>
      <w:bookmarkEnd w:id="2575"/>
    </w:p>
    <w:p w14:paraId="232D5F21" w14:textId="77777777" w:rsidR="001D1309" w:rsidRPr="00CF30EA" w:rsidRDefault="001D1309" w:rsidP="00A52E61">
      <w:pPr>
        <w:spacing w:after="120" w:line="240" w:lineRule="auto"/>
        <w:rPr>
          <w:lang w:val="en-GB"/>
        </w:rPr>
      </w:pPr>
      <w:r w:rsidRPr="00CF30EA">
        <w:rPr>
          <w:lang w:val="en-GB"/>
        </w:rPr>
        <w:t xml:space="preserve">An historical observation consists of a time series of values at a specific location or area, often at a specific elevation above the bottom or below the surface. Observations can be for a single point (current meter), along a line (Doppler profiler), or an area (coastal radar). </w:t>
      </w:r>
    </w:p>
    <w:p w14:paraId="45D05F53" w14:textId="77777777" w:rsidR="00BB1BDE" w:rsidRPr="00CF30EA" w:rsidRDefault="00981AAF" w:rsidP="00A52E61">
      <w:pPr>
        <w:spacing w:after="120" w:line="240" w:lineRule="auto"/>
        <w:rPr>
          <w:bCs/>
          <w:lang w:val="en-GB"/>
        </w:rPr>
      </w:pPr>
      <w:r w:rsidRPr="00CF30EA">
        <w:rPr>
          <w:bCs/>
          <w:lang w:val="en-GB"/>
        </w:rPr>
        <w:t xml:space="preserve">The data for individual current meter stations are most conveniently organized in a time series. </w:t>
      </w:r>
    </w:p>
    <w:p w14:paraId="65E5DCB9" w14:textId="77777777" w:rsidR="00BB1BDE" w:rsidRPr="00CF30EA" w:rsidRDefault="00981AAF" w:rsidP="00A52E61">
      <w:pPr>
        <w:spacing w:after="120" w:line="240" w:lineRule="auto"/>
        <w:rPr>
          <w:bCs/>
          <w:lang w:val="en-GB"/>
        </w:rPr>
      </w:pPr>
      <w:r w:rsidRPr="00CF30EA">
        <w:rPr>
          <w:bCs/>
          <w:lang w:val="en-GB"/>
        </w:rPr>
        <w:t xml:space="preserve">For example, for historical observations and astronomical predictions, each record in the series consists of a time for which the data are valid and the water current data itself: speed and direction. Descriptive data may be contained in a metadata block at the beginning of the file. </w:t>
      </w:r>
    </w:p>
    <w:p w14:paraId="5CDEE357" w14:textId="4502AFDB" w:rsidR="00981AAF" w:rsidRPr="00CF30EA" w:rsidRDefault="00981AAF" w:rsidP="00A52E61">
      <w:pPr>
        <w:spacing w:after="120" w:line="240" w:lineRule="auto"/>
        <w:rPr>
          <w:bCs/>
          <w:lang w:val="en-GB"/>
        </w:rPr>
      </w:pPr>
      <w:r w:rsidRPr="00CF30EA">
        <w:rPr>
          <w:lang w:val="en-GB"/>
        </w:rPr>
        <w:t xml:space="preserve">Real-time data is similar to historical data in that, in addition to dataset metadata, they include either a single near-real-time value or a time series of values for speed and direction, with the most recent being the near-real-time value. </w:t>
      </w:r>
      <w:r w:rsidRPr="00CF30EA">
        <w:rPr>
          <w:bCs/>
          <w:lang w:val="en-GB"/>
        </w:rPr>
        <w:t xml:space="preserve">A sample file containing observations is shown in </w:t>
      </w:r>
      <w:r w:rsidR="00C80418" w:rsidRPr="00CF30EA">
        <w:rPr>
          <w:bCs/>
          <w:lang w:val="en-GB"/>
        </w:rPr>
        <w:t xml:space="preserve">Figure </w:t>
      </w:r>
      <w:r w:rsidR="00A252C3">
        <w:rPr>
          <w:bCs/>
          <w:lang w:val="en-GB"/>
        </w:rPr>
        <w:t>E</w:t>
      </w:r>
      <w:r w:rsidR="00A52E61">
        <w:rPr>
          <w:bCs/>
          <w:lang w:val="en-GB"/>
        </w:rPr>
        <w:t>-</w:t>
      </w:r>
      <w:r w:rsidRPr="00CF30EA">
        <w:rPr>
          <w:bCs/>
          <w:lang w:val="en-GB"/>
        </w:rPr>
        <w:t xml:space="preserve">1. </w:t>
      </w:r>
    </w:p>
    <w:p w14:paraId="251B878E" w14:textId="77777777" w:rsidR="00C22C37" w:rsidRPr="00CF30EA" w:rsidRDefault="005E2418" w:rsidP="00375EFD">
      <w:pPr>
        <w:jc w:val="center"/>
        <w:rPr>
          <w:lang w:val="en-GB"/>
        </w:rPr>
      </w:pPr>
      <w:r w:rsidRPr="00CF30EA">
        <w:rPr>
          <w:noProof/>
          <w:lang w:val="fr-FR" w:eastAsia="fr-FR"/>
        </w:rPr>
        <w:lastRenderedPageBreak/>
        <mc:AlternateContent>
          <mc:Choice Requires="wps">
            <w:drawing>
              <wp:inline distT="0" distB="0" distL="0" distR="0" wp14:anchorId="6CFCA108" wp14:editId="31A5BD04">
                <wp:extent cx="3276600" cy="3625702"/>
                <wp:effectExtent l="0" t="0" r="19050" b="13335"/>
                <wp:docPr id="45"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3625702"/>
                        </a:xfrm>
                        <a:prstGeom prst="rect">
                          <a:avLst/>
                        </a:prstGeom>
                        <a:solidFill>
                          <a:srgbClr val="FFFFFF"/>
                        </a:solidFill>
                        <a:ln w="9525">
                          <a:solidFill>
                            <a:srgbClr val="000000"/>
                          </a:solidFill>
                          <a:miter lim="800000"/>
                          <a:headEnd/>
                          <a:tailEnd/>
                        </a:ln>
                      </wps:spPr>
                      <wps:txbx>
                        <w:txbxContent>
                          <w:p w14:paraId="3F9C2490" w14:textId="77777777" w:rsidR="009D0E32" w:rsidRDefault="009D0E32" w:rsidP="00A52E61">
                            <w:pPr>
                              <w:spacing w:before="60" w:after="60" w:line="240" w:lineRule="auto"/>
                            </w:pPr>
                            <w:r>
                              <w:t># Station ID:         cb1101</w:t>
                            </w:r>
                          </w:p>
                          <w:p w14:paraId="64339063" w14:textId="77777777" w:rsidR="009D0E32" w:rsidRDefault="009D0E32" w:rsidP="00A52E61">
                            <w:pPr>
                              <w:spacing w:before="60" w:after="60" w:line="240" w:lineRule="auto"/>
                            </w:pPr>
                            <w:r>
                              <w:t># # Orientation:        Down (Buoy-Mounted)</w:t>
                            </w:r>
                          </w:p>
                          <w:p w14:paraId="29370B45" w14:textId="77777777" w:rsidR="009D0E32" w:rsidRDefault="009D0E32" w:rsidP="00A52E61">
                            <w:pPr>
                              <w:spacing w:before="60" w:after="60" w:line="240" w:lineRule="auto"/>
                            </w:pPr>
                            <w:r>
                              <w:t># # Time Zone:          UTC</w:t>
                            </w:r>
                          </w:p>
                          <w:p w14:paraId="3FB81FB9" w14:textId="77777777" w:rsidR="009D0E32" w:rsidRDefault="009D0E32" w:rsidP="00A52E61">
                            <w:pPr>
                              <w:spacing w:before="60" w:after="60" w:line="240" w:lineRule="auto"/>
                            </w:pPr>
                            <w:r>
                              <w:t># # Approx. Depth:      Near Surface</w:t>
                            </w:r>
                          </w:p>
                          <w:p w14:paraId="15A5C4E4" w14:textId="77777777" w:rsidR="009D0E32" w:rsidRDefault="009D0E32" w:rsidP="00A52E61">
                            <w:pPr>
                              <w:spacing w:before="60" w:after="60" w:line="240" w:lineRule="auto"/>
                            </w:pPr>
                            <w:r>
                              <w:t># # Blank rows indicate missing data. See our data</w:t>
                            </w:r>
                          </w:p>
                          <w:p w14:paraId="137F19A6" w14:textId="77777777" w:rsidR="009D0E32" w:rsidRDefault="009D0E32" w:rsidP="00A52E61">
                            <w:pPr>
                              <w:spacing w:before="60" w:after="60" w:line="240" w:lineRule="auto"/>
                            </w:pPr>
                            <w:r>
                              <w:t># # disclaimer online.</w:t>
                            </w:r>
                          </w:p>
                          <w:p w14:paraId="0E07BF56" w14:textId="77777777" w:rsidR="009D0E32" w:rsidRDefault="009D0E32" w:rsidP="00A52E61">
                            <w:pPr>
                              <w:spacing w:before="60" w:after="60" w:line="240" w:lineRule="auto"/>
                            </w:pPr>
                            <w:r>
                              <w:t># #</w:t>
                            </w:r>
                          </w:p>
                          <w:p w14:paraId="5A440B66" w14:textId="77777777" w:rsidR="009D0E32" w:rsidRDefault="009D0E32" w:rsidP="00A52E61">
                            <w:pPr>
                              <w:spacing w:before="60" w:after="60" w:line="240" w:lineRule="auto"/>
                            </w:pPr>
                            <w:r>
                              <w:t># # Date      Time        Speed (knots) Dir (true)</w:t>
                            </w:r>
                          </w:p>
                          <w:p w14:paraId="7F763AFE" w14:textId="77777777" w:rsidR="009D0E32" w:rsidRDefault="009D0E32" w:rsidP="00A52E61">
                            <w:pPr>
                              <w:spacing w:before="60" w:after="60" w:line="240" w:lineRule="auto"/>
                            </w:pPr>
                            <w:r>
                              <w:t># 2014-12-01 00:00:00      1.08         215</w:t>
                            </w:r>
                          </w:p>
                          <w:p w14:paraId="75C21489" w14:textId="77777777" w:rsidR="009D0E32" w:rsidRDefault="009D0E32" w:rsidP="00A52E61">
                            <w:pPr>
                              <w:spacing w:before="60" w:after="60" w:line="240" w:lineRule="auto"/>
                            </w:pPr>
                            <w:r>
                              <w:t># 2014-12-01 00:06:00      1.00         225</w:t>
                            </w:r>
                          </w:p>
                          <w:p w14:paraId="319ACC1F" w14:textId="77777777" w:rsidR="009D0E32" w:rsidRDefault="009D0E32" w:rsidP="00A52E61">
                            <w:pPr>
                              <w:spacing w:before="60" w:after="60" w:line="240" w:lineRule="auto"/>
                            </w:pPr>
                            <w:r>
                              <w:t># 2014-12-01 00:12:00      0.83         226</w:t>
                            </w:r>
                          </w:p>
                          <w:p w14:paraId="1A95A0F3" w14:textId="77777777" w:rsidR="009D0E32" w:rsidRDefault="009D0E32" w:rsidP="00A52E61">
                            <w:pPr>
                              <w:spacing w:before="60" w:after="60" w:line="240" w:lineRule="auto"/>
                            </w:pPr>
                            <w:r>
                              <w:t># 2014-12-01 00:18:00      0.73         230</w:t>
                            </w:r>
                          </w:p>
                          <w:p w14:paraId="794C3C07" w14:textId="77777777" w:rsidR="009D0E32" w:rsidRDefault="009D0E32" w:rsidP="00A52E61">
                            <w:pPr>
                              <w:spacing w:before="60" w:after="60" w:line="240" w:lineRule="auto"/>
                            </w:pPr>
                            <w:r>
                              <w:t># 2014-12-01 00:24:00      0.80         223</w:t>
                            </w:r>
                          </w:p>
                          <w:p w14:paraId="7CA7C9C2" w14:textId="77777777" w:rsidR="009D0E32" w:rsidRDefault="009D0E32" w:rsidP="00A52E61">
                            <w:pPr>
                              <w:spacing w:before="60" w:after="60" w:line="240" w:lineRule="auto"/>
                            </w:pPr>
                            <w:r>
                              <w:t># 2014-12-01 00:30:00      0.77         236</w:t>
                            </w:r>
                          </w:p>
                          <w:p w14:paraId="4BF40300" w14:textId="77777777" w:rsidR="009D0E32" w:rsidRDefault="009D0E32" w:rsidP="00A52E61">
                            <w:pPr>
                              <w:spacing w:before="60" w:after="60" w:line="240" w:lineRule="auto"/>
                            </w:pPr>
                            <w:r>
                              <w:t># 2014-12-01 00:36:00      0.73         229</w:t>
                            </w:r>
                          </w:p>
                          <w:p w14:paraId="6B23E3A6" w14:textId="77777777" w:rsidR="009D0E32" w:rsidRDefault="009D0E32" w:rsidP="00A52E61">
                            <w:pPr>
                              <w:spacing w:before="60" w:after="60" w:line="240" w:lineRule="auto"/>
                            </w:pPr>
                            <w:r>
                              <w:t># 2014-12-01 00:42:00      0.61         224</w:t>
                            </w:r>
                          </w:p>
                          <w:p w14:paraId="5AE1508A" w14:textId="77777777" w:rsidR="009D0E32" w:rsidRDefault="009D0E32" w:rsidP="00A52E61">
                            <w:pPr>
                              <w:spacing w:before="60" w:after="60" w:line="240" w:lineRule="auto"/>
                            </w:pPr>
                            <w:r>
                              <w:t># 2014-12-01 00:48:00      0.71         224</w:t>
                            </w:r>
                          </w:p>
                          <w:p w14:paraId="10DB9414" w14:textId="77777777" w:rsidR="009D0E32" w:rsidRDefault="009D0E32" w:rsidP="00A52E61">
                            <w:pPr>
                              <w:spacing w:before="60" w:after="60" w:line="240" w:lineRule="auto"/>
                            </w:pPr>
                            <w:r>
                              <w:t># 2014-12-01 00:54:00      0.71         220</w:t>
                            </w:r>
                          </w:p>
                          <w:p w14:paraId="52CC83DA" w14:textId="77777777" w:rsidR="009D0E32" w:rsidRDefault="009D0E32" w:rsidP="00A52E61">
                            <w:pPr>
                              <w:spacing w:before="60" w:after="60" w:line="240" w:lineRule="auto"/>
                            </w:pPr>
                            <w:r>
                              <w:t># 2014-12-01 01:00:00      0.67         230</w:t>
                            </w:r>
                          </w:p>
                        </w:txbxContent>
                      </wps:txbx>
                      <wps:bodyPr rot="0" vert="horz" wrap="square" lIns="91440" tIns="45720" rIns="91440" bIns="45720" anchor="t" anchorCtr="0" upright="1">
                        <a:noAutofit/>
                      </wps:bodyPr>
                    </wps:wsp>
                  </a:graphicData>
                </a:graphic>
              </wp:inline>
            </w:drawing>
          </mc:Choice>
          <mc:Fallback>
            <w:pict>
              <v:shape w14:anchorId="6CFCA108" id="Zone de texte 11" o:spid="_x0000_s1047" type="#_x0000_t202" style="width:258pt;height:2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">
                <v:textbox>
                  <w:txbxContent>
                    <w:p w14:paraId="3F9C2490" w14:textId="77777777" w:rsidR="009D0E32" w:rsidRDefault="009D0E32" w:rsidP="00A52E61">
                      <w:pPr>
                        <w:spacing w:before="60" w:after="60" w:line="240" w:lineRule="auto"/>
                      </w:pPr>
                      <w:r>
                        <w:t># Station ID:         cb1101</w:t>
                      </w:r>
                    </w:p>
                    <w:p w14:paraId="64339063" w14:textId="77777777" w:rsidR="009D0E32" w:rsidRDefault="009D0E32" w:rsidP="00A52E61">
                      <w:pPr>
                        <w:spacing w:before="60" w:after="60" w:line="240" w:lineRule="auto"/>
                      </w:pPr>
                      <w:r>
                        <w:t># # Orientation:        Down (Buoy-Mounted)</w:t>
                      </w:r>
                    </w:p>
                    <w:p w14:paraId="29370B45" w14:textId="77777777" w:rsidR="009D0E32" w:rsidRDefault="009D0E32" w:rsidP="00A52E61">
                      <w:pPr>
                        <w:spacing w:before="60" w:after="60" w:line="240" w:lineRule="auto"/>
                      </w:pPr>
                      <w:r>
                        <w:t># # Time Zone:          UTC</w:t>
                      </w:r>
                    </w:p>
                    <w:p w14:paraId="3FB81FB9" w14:textId="77777777" w:rsidR="009D0E32" w:rsidRDefault="009D0E32" w:rsidP="00A52E61">
                      <w:pPr>
                        <w:spacing w:before="60" w:after="60" w:line="240" w:lineRule="auto"/>
                      </w:pPr>
                      <w:r>
                        <w:t># # Approx. Depth:      Near Surface</w:t>
                      </w:r>
                    </w:p>
                    <w:p w14:paraId="15A5C4E4" w14:textId="77777777" w:rsidR="009D0E32" w:rsidRDefault="009D0E32" w:rsidP="00A52E61">
                      <w:pPr>
                        <w:spacing w:before="60" w:after="60" w:line="240" w:lineRule="auto"/>
                      </w:pPr>
                      <w:r>
                        <w:t># # Blank rows indicate missing data. See our data</w:t>
                      </w:r>
                    </w:p>
                    <w:p w14:paraId="137F19A6" w14:textId="77777777" w:rsidR="009D0E32" w:rsidRDefault="009D0E32" w:rsidP="00A52E61">
                      <w:pPr>
                        <w:spacing w:before="60" w:after="60" w:line="240" w:lineRule="auto"/>
                      </w:pPr>
                      <w:r>
                        <w:t># # disclaimer online.</w:t>
                      </w:r>
                    </w:p>
                    <w:p w14:paraId="0E07BF56" w14:textId="77777777" w:rsidR="009D0E32" w:rsidRDefault="009D0E32" w:rsidP="00A52E61">
                      <w:pPr>
                        <w:spacing w:before="60" w:after="60" w:line="240" w:lineRule="auto"/>
                      </w:pPr>
                      <w:r>
                        <w:t># #</w:t>
                      </w:r>
                    </w:p>
                    <w:p w14:paraId="5A440B66" w14:textId="77777777" w:rsidR="009D0E32" w:rsidRDefault="009D0E32" w:rsidP="00A52E61">
                      <w:pPr>
                        <w:spacing w:before="60" w:after="60" w:line="240" w:lineRule="auto"/>
                      </w:pPr>
                      <w:r>
                        <w:t># # Date      Time        Speed (knots) Dir (true)</w:t>
                      </w:r>
                    </w:p>
                    <w:p w14:paraId="7F763AFE" w14:textId="77777777" w:rsidR="009D0E32" w:rsidRDefault="009D0E32" w:rsidP="00A52E61">
                      <w:pPr>
                        <w:spacing w:before="60" w:after="60" w:line="240" w:lineRule="auto"/>
                      </w:pPr>
                      <w:r>
                        <w:t># 2014-12-01 00:00:00      1.08         215</w:t>
                      </w:r>
                    </w:p>
                    <w:p w14:paraId="75C21489" w14:textId="77777777" w:rsidR="009D0E32" w:rsidRDefault="009D0E32" w:rsidP="00A52E61">
                      <w:pPr>
                        <w:spacing w:before="60" w:after="60" w:line="240" w:lineRule="auto"/>
                      </w:pPr>
                      <w:r>
                        <w:t># 2014-12-01 00:06:00      1.00         225</w:t>
                      </w:r>
                    </w:p>
                    <w:p w14:paraId="319ACC1F" w14:textId="77777777" w:rsidR="009D0E32" w:rsidRDefault="009D0E32" w:rsidP="00A52E61">
                      <w:pPr>
                        <w:spacing w:before="60" w:after="60" w:line="240" w:lineRule="auto"/>
                      </w:pPr>
                      <w:r>
                        <w:t># 2014-12-01 00:12:00      0.83         226</w:t>
                      </w:r>
                    </w:p>
                    <w:p w14:paraId="1A95A0F3" w14:textId="77777777" w:rsidR="009D0E32" w:rsidRDefault="009D0E32" w:rsidP="00A52E61">
                      <w:pPr>
                        <w:spacing w:before="60" w:after="60" w:line="240" w:lineRule="auto"/>
                      </w:pPr>
                      <w:r>
                        <w:t># 2014-12-01 00:18:00      0.73         230</w:t>
                      </w:r>
                    </w:p>
                    <w:p w14:paraId="794C3C07" w14:textId="77777777" w:rsidR="009D0E32" w:rsidRDefault="009D0E32" w:rsidP="00A52E61">
                      <w:pPr>
                        <w:spacing w:before="60" w:after="60" w:line="240" w:lineRule="auto"/>
                      </w:pPr>
                      <w:r>
                        <w:t># 2014-12-01 00:24:00      0.80         223</w:t>
                      </w:r>
                    </w:p>
                    <w:p w14:paraId="7CA7C9C2" w14:textId="77777777" w:rsidR="009D0E32" w:rsidRDefault="009D0E32" w:rsidP="00A52E61">
                      <w:pPr>
                        <w:spacing w:before="60" w:after="60" w:line="240" w:lineRule="auto"/>
                      </w:pPr>
                      <w:r>
                        <w:t># 2014-12-01 00:30:00      0.77         236</w:t>
                      </w:r>
                    </w:p>
                    <w:p w14:paraId="4BF40300" w14:textId="77777777" w:rsidR="009D0E32" w:rsidRDefault="009D0E32" w:rsidP="00A52E61">
                      <w:pPr>
                        <w:spacing w:before="60" w:after="60" w:line="240" w:lineRule="auto"/>
                      </w:pPr>
                      <w:r>
                        <w:t># 2014-12-01 00:36:00      0.73         229</w:t>
                      </w:r>
                    </w:p>
                    <w:p w14:paraId="6B23E3A6" w14:textId="77777777" w:rsidR="009D0E32" w:rsidRDefault="009D0E32" w:rsidP="00A52E61">
                      <w:pPr>
                        <w:spacing w:before="60" w:after="60" w:line="240" w:lineRule="auto"/>
                      </w:pPr>
                      <w:r>
                        <w:t># 2014-12-01 00:42:00      0.61         224</w:t>
                      </w:r>
                    </w:p>
                    <w:p w14:paraId="5AE1508A" w14:textId="77777777" w:rsidR="009D0E32" w:rsidRDefault="009D0E32" w:rsidP="00A52E61">
                      <w:pPr>
                        <w:spacing w:before="60" w:after="60" w:line="240" w:lineRule="auto"/>
                      </w:pPr>
                      <w:r>
                        <w:t># 2014-12-01 00:48:00      0.71         224</w:t>
                      </w:r>
                    </w:p>
                    <w:p w14:paraId="10DB9414" w14:textId="77777777" w:rsidR="009D0E32" w:rsidRDefault="009D0E32" w:rsidP="00A52E61">
                      <w:pPr>
                        <w:spacing w:before="60" w:after="60" w:line="240" w:lineRule="auto"/>
                      </w:pPr>
                      <w:r>
                        <w:t># 2014-12-01 00:54:00      0.71         220</w:t>
                      </w:r>
                    </w:p>
                    <w:p w14:paraId="52CC83DA" w14:textId="77777777" w:rsidR="009D0E32" w:rsidRDefault="009D0E32" w:rsidP="00A52E61">
                      <w:pPr>
                        <w:spacing w:before="60" w:after="60" w:line="240" w:lineRule="auto"/>
                      </w:pPr>
                      <w:r>
                        <w:t># 2014-12-01 01:00:00      0.67         230</w:t>
                      </w:r>
                    </w:p>
                  </w:txbxContent>
                </v:textbox>
                <w10:anchorlock/>
              </v:shape>
            </w:pict>
          </mc:Fallback>
        </mc:AlternateContent>
      </w:r>
    </w:p>
    <w:p w14:paraId="2C2C2695" w14:textId="1321382E" w:rsidR="00981AAF" w:rsidRPr="00A52E61" w:rsidRDefault="008F4893" w:rsidP="00A52E61">
      <w:pPr>
        <w:spacing w:before="120" w:after="120" w:line="240" w:lineRule="auto"/>
        <w:jc w:val="center"/>
        <w:rPr>
          <w:b/>
          <w:bCs/>
          <w:sz w:val="18"/>
          <w:szCs w:val="18"/>
          <w:lang w:val="en-GB"/>
        </w:rPr>
      </w:pPr>
      <w:r w:rsidRPr="00A52E61">
        <w:rPr>
          <w:b/>
          <w:sz w:val="18"/>
          <w:szCs w:val="18"/>
          <w:lang w:val="en-GB"/>
        </w:rPr>
        <w:t xml:space="preserve">Figure </w:t>
      </w:r>
      <w:r w:rsidR="006524CB">
        <w:rPr>
          <w:b/>
          <w:sz w:val="18"/>
          <w:szCs w:val="18"/>
          <w:lang w:val="en-GB"/>
        </w:rPr>
        <w:t>E</w:t>
      </w:r>
      <w:r w:rsidR="00A52E61">
        <w:rPr>
          <w:b/>
          <w:sz w:val="18"/>
          <w:szCs w:val="18"/>
          <w:lang w:val="en-GB"/>
        </w:rPr>
        <w:t>-</w:t>
      </w:r>
      <w:r w:rsidR="00981AAF" w:rsidRPr="00A52E61">
        <w:rPr>
          <w:b/>
          <w:sz w:val="18"/>
          <w:szCs w:val="18"/>
          <w:lang w:val="en-GB"/>
        </w:rPr>
        <w:t>1 – Portion of an actual text file containing surface current observations at 6-minute intervals.</w:t>
      </w:r>
      <w:r w:rsidR="00981AAF" w:rsidRPr="00A52E61">
        <w:rPr>
          <w:b/>
          <w:bCs/>
          <w:sz w:val="18"/>
          <w:szCs w:val="18"/>
          <w:lang w:val="en-GB"/>
        </w:rPr>
        <w:t xml:space="preserve"> The native format is ASCII text (other options were available).</w:t>
      </w:r>
      <w:r w:rsidR="00DA2F48" w:rsidRPr="00A52E61">
        <w:rPr>
          <w:b/>
          <w:bCs/>
          <w:sz w:val="18"/>
          <w:szCs w:val="18"/>
          <w:lang w:val="en-GB"/>
        </w:rPr>
        <w:t xml:space="preserve"> Data courtesy of the </w:t>
      </w:r>
      <w:r w:rsidR="00A52E61" w:rsidRPr="00A52E61">
        <w:rPr>
          <w:b/>
          <w:bCs/>
          <w:sz w:val="18"/>
          <w:szCs w:val="18"/>
          <w:lang w:val="en-GB"/>
        </w:rPr>
        <w:t>Centre</w:t>
      </w:r>
      <w:r w:rsidR="00DA2F48" w:rsidRPr="00A52E61">
        <w:rPr>
          <w:b/>
          <w:bCs/>
          <w:sz w:val="18"/>
          <w:szCs w:val="18"/>
          <w:lang w:val="en-GB"/>
        </w:rPr>
        <w:t xml:space="preserve"> for Operational Oceanogr</w:t>
      </w:r>
      <w:r w:rsidR="00A52E61">
        <w:rPr>
          <w:b/>
          <w:bCs/>
          <w:sz w:val="18"/>
          <w:szCs w:val="18"/>
          <w:lang w:val="en-GB"/>
        </w:rPr>
        <w:t>aphic Products and Services, US</w:t>
      </w:r>
    </w:p>
    <w:p w14:paraId="4E2EA3FC" w14:textId="77777777" w:rsidR="00981AAF" w:rsidRPr="00CF30EA" w:rsidRDefault="00981AAF" w:rsidP="00A52E61">
      <w:pPr>
        <w:spacing w:after="120" w:line="240" w:lineRule="auto"/>
        <w:rPr>
          <w:lang w:val="en-GB"/>
        </w:rPr>
      </w:pPr>
      <w:r w:rsidRPr="00CF30EA">
        <w:rPr>
          <w:lang w:val="en-GB"/>
        </w:rPr>
        <w:t>The sample file contains (a) a metadata block, with information on the station, location, instrument type, and depth, and (b) a header line followed by multiple lines of values which include the date and time, the current speed, and the current direction.</w:t>
      </w:r>
    </w:p>
    <w:p w14:paraId="6D62CFE7" w14:textId="08333617" w:rsidR="008F4893" w:rsidRPr="00CF30EA" w:rsidRDefault="00981AAF" w:rsidP="00A52E61">
      <w:pPr>
        <w:spacing w:after="120" w:line="240" w:lineRule="auto"/>
        <w:rPr>
          <w:lang w:val="en-GB"/>
        </w:rPr>
      </w:pPr>
      <w:r w:rsidRPr="00CF30EA">
        <w:rPr>
          <w:lang w:val="en-GB"/>
        </w:rPr>
        <w:t xml:space="preserve">The file shown in </w:t>
      </w:r>
      <w:r w:rsidR="008F4893" w:rsidRPr="00CF30EA">
        <w:rPr>
          <w:lang w:val="en-GB"/>
        </w:rPr>
        <w:t xml:space="preserve">Figure </w:t>
      </w:r>
      <w:r w:rsidR="006524CB">
        <w:rPr>
          <w:lang w:val="en-GB"/>
        </w:rPr>
        <w:t>E</w:t>
      </w:r>
      <w:r w:rsidR="00E75497">
        <w:rPr>
          <w:lang w:val="en-GB"/>
        </w:rPr>
        <w:t>-</w:t>
      </w:r>
      <w:r w:rsidRPr="00CF30EA">
        <w:rPr>
          <w:lang w:val="en-GB"/>
        </w:rPr>
        <w:t>1 can be reformatted so that the metadata appears at the beginning of the file, and the speed at direction data is group for each time (</w:t>
      </w:r>
      <w:r w:rsidR="008F4893" w:rsidRPr="00CF30EA">
        <w:rPr>
          <w:lang w:val="en-GB"/>
        </w:rPr>
        <w:t xml:space="preserve">Figure </w:t>
      </w:r>
      <w:r w:rsidR="006524CB">
        <w:rPr>
          <w:lang w:val="en-GB"/>
        </w:rPr>
        <w:t>E</w:t>
      </w:r>
      <w:r w:rsidR="00E75497">
        <w:rPr>
          <w:lang w:val="en-GB"/>
        </w:rPr>
        <w:t>-</w:t>
      </w:r>
      <w:r w:rsidRPr="00CF30EA">
        <w:rPr>
          <w:lang w:val="en-GB"/>
        </w:rPr>
        <w:t>2</w:t>
      </w:r>
      <w:r w:rsidR="0010690B" w:rsidRPr="00CF30EA">
        <w:rPr>
          <w:lang w:val="en-GB"/>
        </w:rPr>
        <w:t>a</w:t>
      </w:r>
      <w:r w:rsidRPr="00CF30EA">
        <w:rPr>
          <w:lang w:val="en-GB"/>
        </w:rPr>
        <w:t>).</w:t>
      </w:r>
    </w:p>
    <w:p w14:paraId="508D42CA" w14:textId="77777777" w:rsidR="00C22C37" w:rsidRPr="00CF30EA" w:rsidRDefault="005E2418" w:rsidP="005961EA">
      <w:pPr>
        <w:ind w:left="720" w:firstLine="720"/>
        <w:rPr>
          <w:lang w:val="en-GB"/>
        </w:rPr>
      </w:pPr>
      <w:r w:rsidRPr="00CF30EA">
        <w:rPr>
          <w:noProof/>
          <w:lang w:val="fr-FR" w:eastAsia="fr-FR"/>
        </w:rPr>
        <mc:AlternateContent>
          <mc:Choice Requires="wps">
            <w:drawing>
              <wp:inline distT="0" distB="0" distL="0" distR="0" wp14:anchorId="3B541E57" wp14:editId="01CEE697">
                <wp:extent cx="3943350" cy="1988289"/>
                <wp:effectExtent l="0" t="0" r="19050" b="12065"/>
                <wp:docPr id="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0" cy="1988289"/>
                        </a:xfrm>
                        <a:prstGeom prst="rect">
                          <a:avLst/>
                        </a:prstGeom>
                        <a:solidFill>
                          <a:srgbClr val="FFFFFF"/>
                        </a:solidFill>
                        <a:ln w="9525">
                          <a:solidFill>
                            <a:srgbClr val="000000"/>
                          </a:solidFill>
                          <a:miter lim="800000"/>
                          <a:headEnd/>
                          <a:tailEnd/>
                        </a:ln>
                      </wps:spPr>
                      <wps:txbx>
                        <w:txbxContent>
                          <w:p w14:paraId="7BEC70EB" w14:textId="77777777" w:rsidR="009D0E32" w:rsidRDefault="009D0E32" w:rsidP="00996AEC">
                            <w:pPr>
                              <w:tabs>
                                <w:tab w:val="left" w:pos="7035"/>
                              </w:tabs>
                              <w:spacing w:before="60" w:after="60" w:line="240" w:lineRule="auto"/>
                              <w:rPr>
                                <w:rFonts w:cs="Arial"/>
                              </w:rPr>
                            </w:pPr>
                            <w:r>
                              <w:rPr>
                                <w:rFonts w:cs="Arial"/>
                              </w:rPr>
                              <w:t>[Metadata block for station # 1]</w:t>
                            </w:r>
                          </w:p>
                          <w:p w14:paraId="0BBAEB78" w14:textId="77777777" w:rsidR="009D0E32" w:rsidRDefault="009D0E32" w:rsidP="00996AEC">
                            <w:pPr>
                              <w:tabs>
                                <w:tab w:val="left" w:pos="7035"/>
                              </w:tabs>
                              <w:spacing w:before="60" w:after="60" w:line="240" w:lineRule="auto"/>
                              <w:rPr>
                                <w:rFonts w:cs="Arial"/>
                              </w:rPr>
                            </w:pPr>
                            <w:r>
                              <w:rPr>
                                <w:rFonts w:cs="Arial"/>
                              </w:rPr>
                              <w:t xml:space="preserve">Value of Time 1: </w:t>
                            </w:r>
                            <w:r w:rsidRPr="00E50F80">
                              <w:rPr>
                                <w:rFonts w:cs="Arial"/>
                              </w:rPr>
                              <w:t>2014-12-01 00:00:00</w:t>
                            </w:r>
                          </w:p>
                          <w:p w14:paraId="1CE80767" w14:textId="77777777" w:rsidR="009D0E32" w:rsidRDefault="009D0E32" w:rsidP="00996AEC">
                            <w:pPr>
                              <w:tabs>
                                <w:tab w:val="left" w:pos="7035"/>
                              </w:tabs>
                              <w:spacing w:before="60" w:after="60" w:line="240" w:lineRule="auto"/>
                              <w:rPr>
                                <w:rFonts w:cs="Arial"/>
                              </w:rPr>
                            </w:pPr>
                            <w:r>
                              <w:rPr>
                                <w:rFonts w:cs="Arial"/>
                              </w:rPr>
                              <w:t>Speed at Time 1 =       1.08</w:t>
                            </w:r>
                          </w:p>
                          <w:p w14:paraId="0C70C5B9" w14:textId="77777777" w:rsidR="009D0E32" w:rsidRDefault="009D0E32" w:rsidP="00996AEC">
                            <w:pPr>
                              <w:tabs>
                                <w:tab w:val="left" w:pos="7035"/>
                              </w:tabs>
                              <w:spacing w:before="60" w:after="60" w:line="240" w:lineRule="auto"/>
                              <w:rPr>
                                <w:rFonts w:cs="Arial"/>
                              </w:rPr>
                            </w:pPr>
                            <w:r>
                              <w:rPr>
                                <w:rFonts w:cs="Arial"/>
                              </w:rPr>
                              <w:t>Direction at Time 1 = 215</w:t>
                            </w:r>
                          </w:p>
                          <w:p w14:paraId="7D01AFE7" w14:textId="77777777" w:rsidR="009D0E32" w:rsidRDefault="009D0E32" w:rsidP="00996AEC">
                            <w:pPr>
                              <w:tabs>
                                <w:tab w:val="left" w:pos="7035"/>
                              </w:tabs>
                              <w:spacing w:before="60" w:after="60" w:line="240" w:lineRule="auto"/>
                              <w:rPr>
                                <w:rFonts w:cs="Arial"/>
                              </w:rPr>
                            </w:pPr>
                            <w:r>
                              <w:rPr>
                                <w:rFonts w:cs="Arial"/>
                              </w:rPr>
                              <w:t xml:space="preserve">Value of Time 2: </w:t>
                            </w:r>
                            <w:r w:rsidRPr="00E50F80">
                              <w:rPr>
                                <w:rFonts w:cs="Arial"/>
                              </w:rPr>
                              <w:t>2014-12-01 00:06:00</w:t>
                            </w:r>
                            <w:r>
                              <w:rPr>
                                <w:sz w:val="18"/>
                                <w:szCs w:val="18"/>
                              </w:rPr>
                              <w:t xml:space="preserve">      </w:t>
                            </w:r>
                          </w:p>
                          <w:p w14:paraId="44C6298D" w14:textId="77777777" w:rsidR="009D0E32" w:rsidRDefault="009D0E32" w:rsidP="00996AEC">
                            <w:pPr>
                              <w:spacing w:before="60" w:after="60" w:line="240" w:lineRule="auto"/>
                              <w:rPr>
                                <w:rFonts w:cs="Arial"/>
                              </w:rPr>
                            </w:pPr>
                            <w:r>
                              <w:rPr>
                                <w:rFonts w:cs="Arial"/>
                              </w:rPr>
                              <w:t>Speed at Time 2 =       1.00</w:t>
                            </w:r>
                          </w:p>
                          <w:p w14:paraId="0134F126" w14:textId="77777777" w:rsidR="009D0E32" w:rsidRDefault="009D0E32" w:rsidP="00996AEC">
                            <w:pPr>
                              <w:spacing w:before="60" w:after="60" w:line="240" w:lineRule="auto"/>
                              <w:rPr>
                                <w:rFonts w:cs="Arial"/>
                              </w:rPr>
                            </w:pPr>
                            <w:r>
                              <w:rPr>
                                <w:rFonts w:cs="Arial"/>
                              </w:rPr>
                              <w:t>Direction at Time 2 = 225</w:t>
                            </w:r>
                          </w:p>
                          <w:p w14:paraId="046A9883" w14:textId="77777777" w:rsidR="009D0E32" w:rsidRDefault="009D0E32" w:rsidP="00996AEC">
                            <w:pPr>
                              <w:spacing w:before="60" w:after="60" w:line="240" w:lineRule="auto"/>
                              <w:rPr>
                                <w:rFonts w:cs="Arial"/>
                              </w:rPr>
                            </w:pPr>
                            <w:r>
                              <w:rPr>
                                <w:rFonts w:cs="Arial"/>
                              </w:rPr>
                              <w:t xml:space="preserve">Value of Time 3: </w:t>
                            </w:r>
                            <w:r w:rsidRPr="00E50F80">
                              <w:rPr>
                                <w:rFonts w:cs="Arial"/>
                              </w:rPr>
                              <w:t>2014-12-01 00:12:00</w:t>
                            </w:r>
                            <w:r>
                              <w:rPr>
                                <w:sz w:val="18"/>
                                <w:szCs w:val="18"/>
                              </w:rPr>
                              <w:t xml:space="preserve">      </w:t>
                            </w:r>
                          </w:p>
                          <w:p w14:paraId="0869959C" w14:textId="77777777" w:rsidR="009D0E32" w:rsidRDefault="009D0E32" w:rsidP="00996AEC">
                            <w:pPr>
                              <w:spacing w:before="60" w:after="60" w:line="240" w:lineRule="auto"/>
                              <w:rPr>
                                <w:rFonts w:cs="Arial"/>
                              </w:rPr>
                            </w:pPr>
                            <w:r>
                              <w:rPr>
                                <w:rFonts w:cs="Arial"/>
                              </w:rPr>
                              <w:t>Speed at Time 3 =       0.83</w:t>
                            </w:r>
                          </w:p>
                          <w:p w14:paraId="559D481A" w14:textId="77777777" w:rsidR="009D0E32" w:rsidRDefault="009D0E32" w:rsidP="00996AEC">
                            <w:pPr>
                              <w:spacing w:before="60" w:after="60" w:line="240" w:lineRule="auto"/>
                            </w:pPr>
                            <w:r>
                              <w:rPr>
                                <w:rFonts w:cs="Arial"/>
                              </w:rPr>
                              <w:t>Direction at Time 3 =  226</w:t>
                            </w:r>
                          </w:p>
                        </w:txbxContent>
                      </wps:txbx>
                      <wps:bodyPr rot="0" vert="horz" wrap="square" lIns="91440" tIns="45720" rIns="91440" bIns="45720" anchor="t" anchorCtr="0" upright="1">
                        <a:noAutofit/>
                      </wps:bodyPr>
                    </wps:wsp>
                  </a:graphicData>
                </a:graphic>
              </wp:inline>
            </w:drawing>
          </mc:Choice>
          <mc:Fallback>
            <w:pict>
              <v:shape w14:anchorId="3B541E57" id="Text Box 31" o:spid="_x0000_s1048" type="#_x0000_t202" style="width:310.5pt;height:15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">
                <v:textbox>
                  <w:txbxContent>
                    <w:p w14:paraId="7BEC70EB" w14:textId="77777777" w:rsidR="009D0E32" w:rsidRDefault="009D0E32" w:rsidP="00996AEC">
                      <w:pPr>
                        <w:tabs>
                          <w:tab w:val="left" w:pos="7035"/>
                        </w:tabs>
                        <w:spacing w:before="60" w:after="60" w:line="240" w:lineRule="auto"/>
                        <w:rPr>
                          <w:rFonts w:cs="Arial"/>
                        </w:rPr>
                      </w:pPr>
                      <w:r>
                        <w:rPr>
                          <w:rFonts w:cs="Arial"/>
                        </w:rPr>
                        <w:t>[Metadata block for station # 1]</w:t>
                      </w:r>
                    </w:p>
                    <w:p w14:paraId="0BBAEB78" w14:textId="77777777" w:rsidR="009D0E32" w:rsidRDefault="009D0E32" w:rsidP="00996AEC">
                      <w:pPr>
                        <w:tabs>
                          <w:tab w:val="left" w:pos="7035"/>
                        </w:tabs>
                        <w:spacing w:before="60" w:after="60" w:line="240" w:lineRule="auto"/>
                        <w:rPr>
                          <w:rFonts w:cs="Arial"/>
                        </w:rPr>
                      </w:pPr>
                      <w:r>
                        <w:rPr>
                          <w:rFonts w:cs="Arial"/>
                        </w:rPr>
                        <w:t xml:space="preserve">Value of Time 1: </w:t>
                      </w:r>
                      <w:r w:rsidRPr="00E50F80">
                        <w:rPr>
                          <w:rFonts w:cs="Arial"/>
                        </w:rPr>
                        <w:t>2014-12-01 00:00:00</w:t>
                      </w:r>
                    </w:p>
                    <w:p w14:paraId="1CE80767" w14:textId="77777777" w:rsidR="009D0E32" w:rsidRDefault="009D0E32" w:rsidP="00996AEC">
                      <w:pPr>
                        <w:tabs>
                          <w:tab w:val="left" w:pos="7035"/>
                        </w:tabs>
                        <w:spacing w:before="60" w:after="60" w:line="240" w:lineRule="auto"/>
                        <w:rPr>
                          <w:rFonts w:cs="Arial"/>
                        </w:rPr>
                      </w:pPr>
                      <w:r>
                        <w:rPr>
                          <w:rFonts w:cs="Arial"/>
                        </w:rPr>
                        <w:t>Speed at Time 1 =       1.08</w:t>
                      </w:r>
                    </w:p>
                    <w:p w14:paraId="0C70C5B9" w14:textId="77777777" w:rsidR="009D0E32" w:rsidRDefault="009D0E32" w:rsidP="00996AEC">
                      <w:pPr>
                        <w:tabs>
                          <w:tab w:val="left" w:pos="7035"/>
                        </w:tabs>
                        <w:spacing w:before="60" w:after="60" w:line="240" w:lineRule="auto"/>
                        <w:rPr>
                          <w:rFonts w:cs="Arial"/>
                        </w:rPr>
                      </w:pPr>
                      <w:r>
                        <w:rPr>
                          <w:rFonts w:cs="Arial"/>
                        </w:rPr>
                        <w:t>Direction at Time 1 = 215</w:t>
                      </w:r>
                    </w:p>
                    <w:p w14:paraId="7D01AFE7" w14:textId="77777777" w:rsidR="009D0E32" w:rsidRDefault="009D0E32" w:rsidP="00996AEC">
                      <w:pPr>
                        <w:tabs>
                          <w:tab w:val="left" w:pos="7035"/>
                        </w:tabs>
                        <w:spacing w:before="60" w:after="60" w:line="240" w:lineRule="auto"/>
                        <w:rPr>
                          <w:rFonts w:cs="Arial"/>
                        </w:rPr>
                      </w:pPr>
                      <w:r>
                        <w:rPr>
                          <w:rFonts w:cs="Arial"/>
                        </w:rPr>
                        <w:t xml:space="preserve">Value of Time 2: </w:t>
                      </w:r>
                      <w:r w:rsidRPr="00E50F80">
                        <w:rPr>
                          <w:rFonts w:cs="Arial"/>
                        </w:rPr>
                        <w:t>2014-12-01 00:06:00</w:t>
                      </w:r>
                      <w:r>
                        <w:rPr>
                          <w:sz w:val="18"/>
                          <w:szCs w:val="18"/>
                        </w:rPr>
                        <w:t xml:space="preserve">      </w:t>
                      </w:r>
                    </w:p>
                    <w:p w14:paraId="44C6298D" w14:textId="77777777" w:rsidR="009D0E32" w:rsidRDefault="009D0E32" w:rsidP="00996AEC">
                      <w:pPr>
                        <w:spacing w:before="60" w:after="60" w:line="240" w:lineRule="auto"/>
                        <w:rPr>
                          <w:rFonts w:cs="Arial"/>
                        </w:rPr>
                      </w:pPr>
                      <w:r>
                        <w:rPr>
                          <w:rFonts w:cs="Arial"/>
                        </w:rPr>
                        <w:t>Speed at Time 2 =       1.00</w:t>
                      </w:r>
                    </w:p>
                    <w:p w14:paraId="0134F126" w14:textId="77777777" w:rsidR="009D0E32" w:rsidRDefault="009D0E32" w:rsidP="00996AEC">
                      <w:pPr>
                        <w:spacing w:before="60" w:after="60" w:line="240" w:lineRule="auto"/>
                        <w:rPr>
                          <w:rFonts w:cs="Arial"/>
                        </w:rPr>
                      </w:pPr>
                      <w:r>
                        <w:rPr>
                          <w:rFonts w:cs="Arial"/>
                        </w:rPr>
                        <w:t>Direction at Time 2 = 225</w:t>
                      </w:r>
                    </w:p>
                    <w:p w14:paraId="046A9883" w14:textId="77777777" w:rsidR="009D0E32" w:rsidRDefault="009D0E32" w:rsidP="00996AEC">
                      <w:pPr>
                        <w:spacing w:before="60" w:after="60" w:line="240" w:lineRule="auto"/>
                        <w:rPr>
                          <w:rFonts w:cs="Arial"/>
                        </w:rPr>
                      </w:pPr>
                      <w:r>
                        <w:rPr>
                          <w:rFonts w:cs="Arial"/>
                        </w:rPr>
                        <w:t xml:space="preserve">Value of Time 3: </w:t>
                      </w:r>
                      <w:r w:rsidRPr="00E50F80">
                        <w:rPr>
                          <w:rFonts w:cs="Arial"/>
                        </w:rPr>
                        <w:t>2014-12-01 00:12:00</w:t>
                      </w:r>
                      <w:r>
                        <w:rPr>
                          <w:sz w:val="18"/>
                          <w:szCs w:val="18"/>
                        </w:rPr>
                        <w:t xml:space="preserve">      </w:t>
                      </w:r>
                    </w:p>
                    <w:p w14:paraId="0869959C" w14:textId="77777777" w:rsidR="009D0E32" w:rsidRDefault="009D0E32" w:rsidP="00996AEC">
                      <w:pPr>
                        <w:spacing w:before="60" w:after="60" w:line="240" w:lineRule="auto"/>
                        <w:rPr>
                          <w:rFonts w:cs="Arial"/>
                        </w:rPr>
                      </w:pPr>
                      <w:r>
                        <w:rPr>
                          <w:rFonts w:cs="Arial"/>
                        </w:rPr>
                        <w:t>Speed at Time 3 =       0.83</w:t>
                      </w:r>
                    </w:p>
                    <w:p w14:paraId="559D481A" w14:textId="77777777" w:rsidR="009D0E32" w:rsidRDefault="009D0E32" w:rsidP="00996AEC">
                      <w:pPr>
                        <w:spacing w:before="60" w:after="60" w:line="240" w:lineRule="auto"/>
                      </w:pPr>
                      <w:r>
                        <w:rPr>
                          <w:rFonts w:cs="Arial"/>
                        </w:rPr>
                        <w:t>Direction at Time 3 =  226</w:t>
                      </w:r>
                    </w:p>
                  </w:txbxContent>
                </v:textbox>
                <w10:anchorlock/>
              </v:shape>
            </w:pict>
          </mc:Fallback>
        </mc:AlternateContent>
      </w:r>
    </w:p>
    <w:p w14:paraId="56480F1C" w14:textId="2FAEC3FB" w:rsidR="00981AAF" w:rsidRPr="00996AEC" w:rsidRDefault="008F4893" w:rsidP="00996AEC">
      <w:pPr>
        <w:spacing w:before="120" w:after="120" w:line="240" w:lineRule="auto"/>
        <w:jc w:val="center"/>
        <w:rPr>
          <w:b/>
          <w:sz w:val="18"/>
          <w:szCs w:val="18"/>
          <w:lang w:val="en-GB"/>
        </w:rPr>
      </w:pPr>
      <w:r w:rsidRPr="00996AEC">
        <w:rPr>
          <w:b/>
          <w:sz w:val="18"/>
          <w:szCs w:val="18"/>
          <w:lang w:val="en-GB"/>
        </w:rPr>
        <w:t xml:space="preserve">Figure </w:t>
      </w:r>
      <w:r w:rsidR="006524CB">
        <w:rPr>
          <w:b/>
          <w:sz w:val="18"/>
          <w:szCs w:val="18"/>
          <w:lang w:val="en-GB"/>
        </w:rPr>
        <w:t>E</w:t>
      </w:r>
      <w:r w:rsidR="00996AEC">
        <w:rPr>
          <w:b/>
          <w:sz w:val="18"/>
          <w:szCs w:val="18"/>
          <w:lang w:val="en-GB"/>
        </w:rPr>
        <w:t>-</w:t>
      </w:r>
      <w:r w:rsidR="00981AAF" w:rsidRPr="00996AEC">
        <w:rPr>
          <w:b/>
          <w:sz w:val="18"/>
          <w:szCs w:val="18"/>
          <w:lang w:val="en-GB"/>
        </w:rPr>
        <w:t>2</w:t>
      </w:r>
      <w:r w:rsidR="0010690B" w:rsidRPr="00996AEC">
        <w:rPr>
          <w:b/>
          <w:sz w:val="18"/>
          <w:szCs w:val="18"/>
          <w:lang w:val="en-GB"/>
        </w:rPr>
        <w:t>a</w:t>
      </w:r>
      <w:r w:rsidR="00981AAF" w:rsidRPr="00996AEC">
        <w:rPr>
          <w:b/>
          <w:sz w:val="18"/>
          <w:szCs w:val="18"/>
          <w:lang w:val="en-GB"/>
        </w:rPr>
        <w:t xml:space="preserve"> </w:t>
      </w:r>
      <w:r w:rsidR="00996AEC">
        <w:rPr>
          <w:b/>
          <w:sz w:val="18"/>
          <w:szCs w:val="18"/>
          <w:lang w:val="en-GB"/>
        </w:rPr>
        <w:t>–</w:t>
      </w:r>
      <w:r w:rsidR="00981AAF" w:rsidRPr="00996AEC">
        <w:rPr>
          <w:b/>
          <w:sz w:val="18"/>
          <w:szCs w:val="18"/>
          <w:lang w:val="en-GB"/>
        </w:rPr>
        <w:t xml:space="preserve"> Reformatted time serie</w:t>
      </w:r>
      <w:r w:rsidR="00996AEC">
        <w:rPr>
          <w:b/>
          <w:sz w:val="18"/>
          <w:szCs w:val="18"/>
          <w:lang w:val="en-GB"/>
        </w:rPr>
        <w:t>s or real-time data</w:t>
      </w:r>
    </w:p>
    <w:p w14:paraId="257879D8" w14:textId="492E917B" w:rsidR="0010690B" w:rsidRPr="00CF30EA" w:rsidRDefault="0010690B" w:rsidP="00996AEC">
      <w:pPr>
        <w:spacing w:after="120" w:line="240" w:lineRule="auto"/>
        <w:rPr>
          <w:lang w:val="en-GB"/>
        </w:rPr>
      </w:pPr>
      <w:r w:rsidRPr="00CF30EA">
        <w:rPr>
          <w:lang w:val="en-GB"/>
        </w:rPr>
        <w:t xml:space="preserve">The data in Figure </w:t>
      </w:r>
      <w:r w:rsidR="006524CB">
        <w:rPr>
          <w:lang w:val="en-GB"/>
        </w:rPr>
        <w:t>E</w:t>
      </w:r>
      <w:r w:rsidR="00E859C3">
        <w:rPr>
          <w:lang w:val="en-GB"/>
        </w:rPr>
        <w:t>-</w:t>
      </w:r>
      <w:r w:rsidRPr="00CF30EA">
        <w:rPr>
          <w:lang w:val="en-GB"/>
        </w:rPr>
        <w:t xml:space="preserve">2a can be rearranged so that all the speeds and all the directions appear in a sequence, as in Figure </w:t>
      </w:r>
      <w:r w:rsidR="006524CB">
        <w:rPr>
          <w:lang w:val="en-GB"/>
        </w:rPr>
        <w:t>E</w:t>
      </w:r>
      <w:r w:rsidR="00E859C3">
        <w:rPr>
          <w:lang w:val="en-GB"/>
        </w:rPr>
        <w:t>-</w:t>
      </w:r>
      <w:r w:rsidRPr="00CF30EA">
        <w:rPr>
          <w:lang w:val="en-GB"/>
        </w:rPr>
        <w:t>2b.</w:t>
      </w:r>
    </w:p>
    <w:p w14:paraId="5077F2C6" w14:textId="77777777" w:rsidR="0010690B" w:rsidRPr="00CF30EA" w:rsidRDefault="005E2418" w:rsidP="002D55AE">
      <w:pPr>
        <w:ind w:left="720" w:firstLine="720"/>
        <w:rPr>
          <w:sz w:val="22"/>
          <w:lang w:val="en-GB"/>
        </w:rPr>
      </w:pPr>
      <w:r w:rsidRPr="00CF30EA">
        <w:rPr>
          <w:noProof/>
          <w:lang w:val="fr-FR" w:eastAsia="fr-FR"/>
        </w:rPr>
        <mc:AlternateContent>
          <mc:Choice Requires="wps">
            <w:drawing>
              <wp:inline distT="0" distB="0" distL="0" distR="0" wp14:anchorId="58FC3387" wp14:editId="70F46DA8">
                <wp:extent cx="3943350" cy="893135"/>
                <wp:effectExtent l="0" t="0" r="19050" b="2159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0" cy="893135"/>
                        </a:xfrm>
                        <a:prstGeom prst="rect">
                          <a:avLst/>
                        </a:prstGeom>
                        <a:solidFill>
                          <a:srgbClr val="FFFFFF"/>
                        </a:solidFill>
                        <a:ln w="9525">
                          <a:solidFill>
                            <a:srgbClr val="000000"/>
                          </a:solidFill>
                          <a:miter lim="800000"/>
                          <a:headEnd/>
                          <a:tailEnd/>
                        </a:ln>
                      </wps:spPr>
                      <wps:txbx>
                        <w:txbxContent>
                          <w:p w14:paraId="7F70FC0B" w14:textId="77777777" w:rsidR="009D0E32" w:rsidRDefault="009D0E32" w:rsidP="00996AEC">
                            <w:pPr>
                              <w:tabs>
                                <w:tab w:val="left" w:pos="7035"/>
                              </w:tabs>
                              <w:spacing w:before="60" w:after="60" w:line="240" w:lineRule="auto"/>
                              <w:rPr>
                                <w:rFonts w:cs="Arial"/>
                              </w:rPr>
                            </w:pPr>
                            <w:r>
                              <w:rPr>
                                <w:rFonts w:cs="Arial"/>
                              </w:rPr>
                              <w:t>[Metadata block for station # 1]</w:t>
                            </w:r>
                          </w:p>
                          <w:p w14:paraId="1AC3D528" w14:textId="77777777" w:rsidR="009D0E32" w:rsidRDefault="009D0E32" w:rsidP="00996AEC">
                            <w:pPr>
                              <w:tabs>
                                <w:tab w:val="left" w:pos="7035"/>
                              </w:tabs>
                              <w:spacing w:before="60" w:after="60" w:line="240" w:lineRule="auto"/>
                              <w:rPr>
                                <w:rFonts w:cs="Arial"/>
                              </w:rPr>
                            </w:pPr>
                            <w:r>
                              <w:rPr>
                                <w:rFonts w:cs="Arial"/>
                              </w:rPr>
                              <w:t xml:space="preserve">Value of Time 1: </w:t>
                            </w:r>
                            <w:r w:rsidRPr="00E50F80">
                              <w:rPr>
                                <w:rFonts w:cs="Arial"/>
                              </w:rPr>
                              <w:t>2014-12-01 00:00:00</w:t>
                            </w:r>
                          </w:p>
                          <w:p w14:paraId="65D51062" w14:textId="77777777" w:rsidR="009D0E32" w:rsidRDefault="009D0E32" w:rsidP="00996AEC">
                            <w:pPr>
                              <w:tabs>
                                <w:tab w:val="left" w:pos="7035"/>
                              </w:tabs>
                              <w:spacing w:before="60" w:after="60" w:line="240" w:lineRule="auto"/>
                              <w:rPr>
                                <w:rFonts w:cs="Arial"/>
                              </w:rPr>
                            </w:pPr>
                            <w:r>
                              <w:rPr>
                                <w:rFonts w:cs="Arial"/>
                              </w:rPr>
                              <w:t>Speed  =    1.08, 1.00, 0.83</w:t>
                            </w:r>
                          </w:p>
                          <w:p w14:paraId="39E269ED" w14:textId="77777777" w:rsidR="009D0E32" w:rsidRDefault="009D0E32" w:rsidP="00996AEC">
                            <w:pPr>
                              <w:tabs>
                                <w:tab w:val="left" w:pos="7035"/>
                              </w:tabs>
                              <w:spacing w:before="60" w:after="60" w:line="240" w:lineRule="auto"/>
                              <w:rPr>
                                <w:rFonts w:cs="Arial"/>
                              </w:rPr>
                            </w:pPr>
                            <w:r>
                              <w:rPr>
                                <w:rFonts w:cs="Arial"/>
                              </w:rPr>
                              <w:t>Direction = 215, 225, 226</w:t>
                            </w:r>
                          </w:p>
                          <w:p w14:paraId="3E067945" w14:textId="77777777" w:rsidR="009D0E32" w:rsidRDefault="009D0E32" w:rsidP="0010690B">
                            <w:pPr>
                              <w:tabs>
                                <w:tab w:val="left" w:pos="7035"/>
                              </w:tabs>
                              <w:rPr>
                                <w:rFonts w:cs="Arial"/>
                              </w:rPr>
                            </w:pPr>
                          </w:p>
                          <w:p w14:paraId="1967338C" w14:textId="77777777" w:rsidR="009D0E32" w:rsidRDefault="009D0E32" w:rsidP="0010690B"/>
                        </w:txbxContent>
                      </wps:txbx>
                      <wps:bodyPr rot="0" vert="horz" wrap="square" lIns="91440" tIns="45720" rIns="91440" bIns="45720" anchor="t" anchorCtr="0" upright="1">
                        <a:noAutofit/>
                      </wps:bodyPr>
                    </wps:wsp>
                  </a:graphicData>
                </a:graphic>
              </wp:inline>
            </w:drawing>
          </mc:Choice>
          <mc:Fallback>
            <w:pict>
              <v:shape w14:anchorId="58FC3387" id="_x0000_s1049" type="#_x0000_t202" style="width:310.5pt;height:7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">
                <v:textbox>
                  <w:txbxContent>
                    <w:p w14:paraId="7F70FC0B" w14:textId="77777777" w:rsidR="009D0E32" w:rsidRDefault="009D0E32" w:rsidP="00996AEC">
                      <w:pPr>
                        <w:tabs>
                          <w:tab w:val="left" w:pos="7035"/>
                        </w:tabs>
                        <w:spacing w:before="60" w:after="60" w:line="240" w:lineRule="auto"/>
                        <w:rPr>
                          <w:rFonts w:cs="Arial"/>
                        </w:rPr>
                      </w:pPr>
                      <w:r>
                        <w:rPr>
                          <w:rFonts w:cs="Arial"/>
                        </w:rPr>
                        <w:t>[Metadata block for station # 1]</w:t>
                      </w:r>
                    </w:p>
                    <w:p w14:paraId="1AC3D528" w14:textId="77777777" w:rsidR="009D0E32" w:rsidRDefault="009D0E32" w:rsidP="00996AEC">
                      <w:pPr>
                        <w:tabs>
                          <w:tab w:val="left" w:pos="7035"/>
                        </w:tabs>
                        <w:spacing w:before="60" w:after="60" w:line="240" w:lineRule="auto"/>
                        <w:rPr>
                          <w:rFonts w:cs="Arial"/>
                        </w:rPr>
                      </w:pPr>
                      <w:r>
                        <w:rPr>
                          <w:rFonts w:cs="Arial"/>
                        </w:rPr>
                        <w:t xml:space="preserve">Value of Time 1: </w:t>
                      </w:r>
                      <w:r w:rsidRPr="00E50F80">
                        <w:rPr>
                          <w:rFonts w:cs="Arial"/>
                        </w:rPr>
                        <w:t>2014-12-01 00:00:00</w:t>
                      </w:r>
                    </w:p>
                    <w:p w14:paraId="65D51062" w14:textId="77777777" w:rsidR="009D0E32" w:rsidRDefault="009D0E32" w:rsidP="00996AEC">
                      <w:pPr>
                        <w:tabs>
                          <w:tab w:val="left" w:pos="7035"/>
                        </w:tabs>
                        <w:spacing w:before="60" w:after="60" w:line="240" w:lineRule="auto"/>
                        <w:rPr>
                          <w:rFonts w:cs="Arial"/>
                        </w:rPr>
                      </w:pPr>
                      <w:r>
                        <w:rPr>
                          <w:rFonts w:cs="Arial"/>
                        </w:rPr>
                        <w:t>Speed  =    1.08, 1.00, 0.83</w:t>
                      </w:r>
                    </w:p>
                    <w:p w14:paraId="39E269ED" w14:textId="77777777" w:rsidR="009D0E32" w:rsidRDefault="009D0E32" w:rsidP="00996AEC">
                      <w:pPr>
                        <w:tabs>
                          <w:tab w:val="left" w:pos="7035"/>
                        </w:tabs>
                        <w:spacing w:before="60" w:after="60" w:line="240" w:lineRule="auto"/>
                        <w:rPr>
                          <w:rFonts w:cs="Arial"/>
                        </w:rPr>
                      </w:pPr>
                      <w:r>
                        <w:rPr>
                          <w:rFonts w:cs="Arial"/>
                        </w:rPr>
                        <w:t>Direction = 215, 225, 226</w:t>
                      </w:r>
                    </w:p>
                    <w:p w14:paraId="3E067945" w14:textId="77777777" w:rsidR="009D0E32" w:rsidRDefault="009D0E32" w:rsidP="0010690B">
                      <w:pPr>
                        <w:tabs>
                          <w:tab w:val="left" w:pos="7035"/>
                        </w:tabs>
                        <w:rPr>
                          <w:rFonts w:cs="Arial"/>
                        </w:rPr>
                      </w:pPr>
                    </w:p>
                    <w:p w14:paraId="1967338C" w14:textId="77777777" w:rsidR="009D0E32" w:rsidRDefault="009D0E32" w:rsidP="0010690B"/>
                  </w:txbxContent>
                </v:textbox>
                <w10:anchorlock/>
              </v:shape>
            </w:pict>
          </mc:Fallback>
        </mc:AlternateContent>
      </w:r>
    </w:p>
    <w:p w14:paraId="135428B0" w14:textId="1F608C24" w:rsidR="0010690B" w:rsidRPr="00996AEC" w:rsidRDefault="0010690B" w:rsidP="00996AEC">
      <w:pPr>
        <w:spacing w:before="120" w:after="120" w:line="240" w:lineRule="auto"/>
        <w:ind w:left="1440" w:firstLine="720"/>
        <w:rPr>
          <w:b/>
          <w:sz w:val="18"/>
          <w:szCs w:val="18"/>
          <w:lang w:val="en-GB"/>
        </w:rPr>
      </w:pPr>
      <w:r w:rsidRPr="00996AEC">
        <w:rPr>
          <w:b/>
          <w:sz w:val="18"/>
          <w:szCs w:val="18"/>
          <w:lang w:val="en-GB"/>
        </w:rPr>
        <w:lastRenderedPageBreak/>
        <w:t xml:space="preserve">Figure </w:t>
      </w:r>
      <w:r w:rsidR="006524CB">
        <w:rPr>
          <w:b/>
          <w:sz w:val="18"/>
          <w:szCs w:val="18"/>
          <w:lang w:val="en-GB"/>
        </w:rPr>
        <w:t>E</w:t>
      </w:r>
      <w:r w:rsidR="00E859C3">
        <w:rPr>
          <w:b/>
          <w:sz w:val="18"/>
          <w:szCs w:val="18"/>
          <w:lang w:val="en-GB"/>
        </w:rPr>
        <w:t>-</w:t>
      </w:r>
      <w:r w:rsidRPr="00996AEC">
        <w:rPr>
          <w:b/>
          <w:sz w:val="18"/>
          <w:szCs w:val="18"/>
          <w:lang w:val="en-GB"/>
        </w:rPr>
        <w:t xml:space="preserve">2b </w:t>
      </w:r>
      <w:r w:rsidR="00996AEC">
        <w:rPr>
          <w:b/>
          <w:sz w:val="18"/>
          <w:szCs w:val="18"/>
          <w:lang w:val="en-GB"/>
        </w:rPr>
        <w:t>–</w:t>
      </w:r>
      <w:r w:rsidRPr="00996AEC">
        <w:rPr>
          <w:b/>
          <w:sz w:val="18"/>
          <w:szCs w:val="18"/>
          <w:lang w:val="en-GB"/>
        </w:rPr>
        <w:t xml:space="preserve"> Reformatted time series data</w:t>
      </w:r>
    </w:p>
    <w:p w14:paraId="1DFE3D57" w14:textId="7E381FB6" w:rsidR="00981AAF" w:rsidRPr="00CF30EA" w:rsidRDefault="006524CB" w:rsidP="00791D1F">
      <w:pPr>
        <w:pStyle w:val="Annex-F-2"/>
      </w:pPr>
      <w:bookmarkStart w:id="2576" w:name="_Toc172126873"/>
      <w:r>
        <w:t>E</w:t>
      </w:r>
      <w:r w:rsidR="00E859C3">
        <w:t>-</w:t>
      </w:r>
      <w:r w:rsidR="00682824" w:rsidRPr="00CF30EA">
        <w:t xml:space="preserve">2.2 </w:t>
      </w:r>
      <w:r w:rsidR="005E1B34">
        <w:tab/>
      </w:r>
      <w:r w:rsidR="00981AAF" w:rsidRPr="00CF30EA">
        <w:t xml:space="preserve">Gridded </w:t>
      </w:r>
      <w:r w:rsidR="005E1B34">
        <w:t>d</w:t>
      </w:r>
      <w:r w:rsidR="00981AAF" w:rsidRPr="00CF30EA">
        <w:t>ata</w:t>
      </w:r>
      <w:bookmarkEnd w:id="2576"/>
    </w:p>
    <w:p w14:paraId="3D83E435" w14:textId="7C2D3D17" w:rsidR="00981AAF" w:rsidRPr="00CF30EA" w:rsidRDefault="00981AAF" w:rsidP="005E1B34">
      <w:pPr>
        <w:spacing w:after="120" w:line="240" w:lineRule="auto"/>
        <w:rPr>
          <w:lang w:val="en-GB"/>
        </w:rPr>
      </w:pPr>
      <w:r w:rsidRPr="00CF30EA">
        <w:rPr>
          <w:lang w:val="en-GB"/>
        </w:rPr>
        <w:t xml:space="preserve">For certain data products that cover a specific geographic area, the data are most likely to be gridded. Examples are </w:t>
      </w:r>
      <w:r w:rsidR="001E004D" w:rsidRPr="00CF30EA">
        <w:rPr>
          <w:lang w:val="en-GB"/>
        </w:rPr>
        <w:t xml:space="preserve">hindcasts </w:t>
      </w:r>
      <w:r w:rsidRPr="00CF30EA">
        <w:rPr>
          <w:lang w:val="en-GB"/>
        </w:rPr>
        <w:t>and forecasts p</w:t>
      </w:r>
      <w:r w:rsidR="005E1B34">
        <w:rPr>
          <w:lang w:val="en-GB"/>
        </w:rPr>
        <w:t>roduced by a hydrodynamic model;</w:t>
      </w:r>
      <w:r w:rsidRPr="00CF30EA">
        <w:rPr>
          <w:lang w:val="en-GB"/>
        </w:rPr>
        <w:t xml:space="preserve"> currents derived from the ana</w:t>
      </w:r>
      <w:r w:rsidR="005E1B34">
        <w:rPr>
          <w:lang w:val="en-GB"/>
        </w:rPr>
        <w:t>lysis of sea-surface topography;</w:t>
      </w:r>
      <w:r w:rsidRPr="00CF30EA">
        <w:rPr>
          <w:lang w:val="en-GB"/>
        </w:rPr>
        <w:t xml:space="preserve"> and currents derived from high-frequency coastal radar observations. </w:t>
      </w:r>
    </w:p>
    <w:p w14:paraId="510C5D18" w14:textId="530A7731" w:rsidR="00981AAF" w:rsidRPr="00CF30EA" w:rsidRDefault="009821BF" w:rsidP="005E1B34">
      <w:pPr>
        <w:spacing w:after="120" w:line="240" w:lineRule="auto"/>
        <w:rPr>
          <w:lang w:val="en-GB"/>
        </w:rPr>
      </w:pPr>
      <w:r w:rsidRPr="00CF30EA">
        <w:rPr>
          <w:lang w:val="en-GB"/>
        </w:rPr>
        <w:t>Many</w:t>
      </w:r>
      <w:r w:rsidR="00981AAF" w:rsidRPr="00CF30EA">
        <w:rPr>
          <w:lang w:val="en-GB"/>
        </w:rPr>
        <w:t xml:space="preserve"> spatial grids are regular (</w:t>
      </w:r>
      <w:r w:rsidR="005E1B34">
        <w:rPr>
          <w:lang w:val="en-GB"/>
        </w:rPr>
        <w:t>that is</w:t>
      </w:r>
      <w:r w:rsidR="00981AAF" w:rsidRPr="00CF30EA">
        <w:rPr>
          <w:lang w:val="en-GB"/>
        </w:rPr>
        <w:t xml:space="preserve">, having uniform spacing in each direction) and </w:t>
      </w:r>
      <w:r w:rsidR="008303D8" w:rsidRPr="00CF30EA">
        <w:rPr>
          <w:lang w:val="en-GB"/>
        </w:rPr>
        <w:t xml:space="preserve">geodetic </w:t>
      </w:r>
      <w:r w:rsidR="00981AAF" w:rsidRPr="00CF30EA">
        <w:rPr>
          <w:lang w:val="en-GB"/>
        </w:rPr>
        <w:t>(with the X</w:t>
      </w:r>
      <w:r w:rsidR="009D76C4" w:rsidRPr="00CF30EA">
        <w:rPr>
          <w:lang w:val="en-GB"/>
        </w:rPr>
        <w:t xml:space="preserve"> axis</w:t>
      </w:r>
      <w:r w:rsidR="00981AAF" w:rsidRPr="00CF30EA">
        <w:rPr>
          <w:lang w:val="en-GB"/>
        </w:rPr>
        <w:t xml:space="preserve"> directed toward the east and Y</w:t>
      </w:r>
      <w:r w:rsidR="009D76C4" w:rsidRPr="00CF30EA">
        <w:rPr>
          <w:lang w:val="en-GB"/>
        </w:rPr>
        <w:t xml:space="preserve"> axis</w:t>
      </w:r>
      <w:r w:rsidR="00981AAF" w:rsidRPr="00CF30EA">
        <w:rPr>
          <w:lang w:val="en-GB"/>
        </w:rPr>
        <w:t xml:space="preserve"> directed toward the north). Such grids are defined by several parameters: the origin (longitude and </w:t>
      </w:r>
      <w:r w:rsidR="005E1B34">
        <w:rPr>
          <w:lang w:val="en-GB"/>
        </w:rPr>
        <w:t>latitude of a geographic point);</w:t>
      </w:r>
      <w:r w:rsidR="00981AAF" w:rsidRPr="00CF30EA">
        <w:rPr>
          <w:lang w:val="en-GB"/>
        </w:rPr>
        <w:t xml:space="preserve"> the grid sp</w:t>
      </w:r>
      <w:r w:rsidR="005E1B34">
        <w:rPr>
          <w:lang w:val="en-GB"/>
        </w:rPr>
        <w:t>acing along each axis (degrees);</w:t>
      </w:r>
      <w:r w:rsidR="00981AAF" w:rsidRPr="00CF30EA">
        <w:rPr>
          <w:lang w:val="en-GB"/>
        </w:rPr>
        <w:t xml:space="preserve"> and the number of points along each axis. Given an uncertainty in the location of the origin and in the spacing, there will be an uncertainty on the precise position of the grid points. A portion of the metadata and the current speed data from a forecast model is shown in </w:t>
      </w:r>
      <w:r w:rsidR="00C80418" w:rsidRPr="00CF30EA">
        <w:rPr>
          <w:lang w:val="en-GB"/>
        </w:rPr>
        <w:t xml:space="preserve">Figure </w:t>
      </w:r>
      <w:r w:rsidR="006524CB">
        <w:rPr>
          <w:lang w:val="en-GB"/>
        </w:rPr>
        <w:t>E</w:t>
      </w:r>
      <w:r w:rsidR="00E75497">
        <w:rPr>
          <w:lang w:val="en-GB"/>
        </w:rPr>
        <w:t>-</w:t>
      </w:r>
      <w:r w:rsidR="00981AAF" w:rsidRPr="00CF30EA">
        <w:rPr>
          <w:lang w:val="en-GB"/>
        </w:rPr>
        <w:t>3. There are similar data for the current direction grid.</w:t>
      </w:r>
    </w:p>
    <w:p w14:paraId="52B8D9C9" w14:textId="605A0CD6" w:rsidR="00981AAF" w:rsidRPr="00CF30EA" w:rsidRDefault="00981AAF" w:rsidP="005E1B34">
      <w:pPr>
        <w:spacing w:after="120" w:line="240" w:lineRule="auto"/>
        <w:rPr>
          <w:lang w:val="en-GB"/>
        </w:rPr>
      </w:pPr>
      <w:r w:rsidRPr="00CF30EA">
        <w:rPr>
          <w:lang w:val="en-GB"/>
        </w:rPr>
        <w:t xml:space="preserve">NOTE: some datasets contain a land mask array, for the purpose of determining whether a grid point represents land or water. Herein </w:t>
      </w:r>
      <w:r w:rsidR="00D915E4" w:rsidRPr="00CF30EA">
        <w:rPr>
          <w:lang w:val="en-GB"/>
        </w:rPr>
        <w:t xml:space="preserve">the </w:t>
      </w:r>
      <w:r w:rsidR="005E1B34">
        <w:rPr>
          <w:lang w:val="en-GB"/>
        </w:rPr>
        <w:t>P</w:t>
      </w:r>
      <w:r w:rsidR="00D915E4" w:rsidRPr="00CF30EA">
        <w:rPr>
          <w:lang w:val="en-GB"/>
        </w:rPr>
        <w:t xml:space="preserve">roduct </w:t>
      </w:r>
      <w:r w:rsidR="005E1B34">
        <w:rPr>
          <w:lang w:val="en-GB"/>
        </w:rPr>
        <w:t>S</w:t>
      </w:r>
      <w:r w:rsidR="00D915E4" w:rsidRPr="00CF30EA">
        <w:rPr>
          <w:lang w:val="en-GB"/>
        </w:rPr>
        <w:t xml:space="preserve">pecification </w:t>
      </w:r>
      <w:r w:rsidRPr="00CF30EA">
        <w:rPr>
          <w:lang w:val="en-GB"/>
        </w:rPr>
        <w:t>use</w:t>
      </w:r>
      <w:r w:rsidR="00D915E4" w:rsidRPr="00CF30EA">
        <w:rPr>
          <w:lang w:val="en-GB"/>
        </w:rPr>
        <w:t>s</w:t>
      </w:r>
      <w:r w:rsidRPr="00CF30EA">
        <w:rPr>
          <w:lang w:val="en-GB"/>
        </w:rPr>
        <w:t xml:space="preserve"> a land mask value (</w:t>
      </w:r>
      <w:r w:rsidR="005E1B34">
        <w:rPr>
          <w:lang w:val="en-GB"/>
        </w:rPr>
        <w:t xml:space="preserve">for example </w:t>
      </w:r>
      <w:r w:rsidR="00D915E4" w:rsidRPr="00CF30EA">
        <w:rPr>
          <w:lang w:val="en-GB"/>
        </w:rPr>
        <w:noBreakHyphen/>
      </w:r>
      <w:r w:rsidRPr="00CF30EA">
        <w:rPr>
          <w:lang w:val="en-GB"/>
        </w:rPr>
        <w:t>99.999)</w:t>
      </w:r>
      <w:r w:rsidR="009821BF" w:rsidRPr="00CF30EA">
        <w:rPr>
          <w:lang w:val="en-GB"/>
        </w:rPr>
        <w:t>, which is substituted for a gridded value which is on land,</w:t>
      </w:r>
      <w:r w:rsidRPr="00CF30EA">
        <w:rPr>
          <w:lang w:val="en-GB"/>
        </w:rPr>
        <w:t xml:space="preserve"> to represent land, thus reducing the number of arrays required.</w:t>
      </w:r>
    </w:p>
    <w:p w14:paraId="6A8EF2F4" w14:textId="77777777" w:rsidR="00D915E4" w:rsidRPr="00CF30EA" w:rsidRDefault="005E2418" w:rsidP="00981AAF">
      <w:pPr>
        <w:rPr>
          <w:lang w:val="en-GB"/>
        </w:rPr>
      </w:pPr>
      <w:r w:rsidRPr="00CF30EA">
        <w:rPr>
          <w:noProof/>
          <w:lang w:val="fr-FR" w:eastAsia="fr-FR"/>
        </w:rPr>
        <mc:AlternateContent>
          <mc:Choice Requires="wps">
            <w:drawing>
              <wp:inline distT="0" distB="0" distL="0" distR="0" wp14:anchorId="0028ACFD" wp14:editId="66024CED">
                <wp:extent cx="5469255" cy="4699591"/>
                <wp:effectExtent l="0" t="0" r="17145" b="25400"/>
                <wp:docPr id="5"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4699591"/>
                        </a:xfrm>
                        <a:prstGeom prst="rect">
                          <a:avLst/>
                        </a:prstGeom>
                        <a:solidFill>
                          <a:srgbClr val="FFFFFF"/>
                        </a:solidFill>
                        <a:ln w="9525">
                          <a:solidFill>
                            <a:srgbClr val="000000"/>
                          </a:solidFill>
                          <a:miter lim="800000"/>
                          <a:headEnd/>
                          <a:tailEnd/>
                        </a:ln>
                      </wps:spPr>
                      <wps:txbx>
                        <w:txbxContent>
                          <w:p w14:paraId="24F4E022" w14:textId="77777777" w:rsidR="009D0E32" w:rsidRDefault="009D0E32" w:rsidP="005E1B34">
                            <w:pPr>
                              <w:spacing w:before="60" w:after="60" w:line="240" w:lineRule="auto"/>
                            </w:pPr>
                            <w:r>
                              <w:t xml:space="preserve">        Dataset 'speed(knots)' </w:t>
                            </w:r>
                          </w:p>
                          <w:p w14:paraId="61473E08" w14:textId="77777777" w:rsidR="009D0E32" w:rsidRDefault="009D0E32" w:rsidP="005E1B34">
                            <w:pPr>
                              <w:spacing w:before="60" w:after="60" w:line="240" w:lineRule="auto"/>
                            </w:pPr>
                            <w:r>
                              <w:t xml:space="preserve">            Size:  500x325</w:t>
                            </w:r>
                          </w:p>
                          <w:p w14:paraId="0523B644" w14:textId="77777777" w:rsidR="009D0E32" w:rsidRDefault="009D0E32" w:rsidP="005E1B34">
                            <w:pPr>
                              <w:spacing w:before="60" w:after="60" w:line="240" w:lineRule="auto"/>
                            </w:pPr>
                            <w:r>
                              <w:t xml:space="preserve">            MaxSize:  500x325</w:t>
                            </w:r>
                          </w:p>
                          <w:p w14:paraId="4613FDC2" w14:textId="77777777" w:rsidR="009D0E32" w:rsidRDefault="009D0E32" w:rsidP="005E1B34">
                            <w:pPr>
                              <w:spacing w:before="60" w:after="60" w:line="240" w:lineRule="auto"/>
                            </w:pPr>
                            <w:r>
                              <w:t xml:space="preserve">            Datatype:   H5T_IEEE_F32LE (single)</w:t>
                            </w:r>
                          </w:p>
                          <w:p w14:paraId="07FAD804" w14:textId="77777777" w:rsidR="009D0E32" w:rsidRDefault="009D0E32" w:rsidP="005E1B34">
                            <w:pPr>
                              <w:spacing w:before="60" w:after="60" w:line="240" w:lineRule="auto"/>
                            </w:pPr>
                            <w:r>
                              <w:t xml:space="preserve">            ChunkSize:  1x325</w:t>
                            </w:r>
                          </w:p>
                          <w:p w14:paraId="3D3DD171" w14:textId="77777777" w:rsidR="009D0E32" w:rsidRDefault="009D0E32" w:rsidP="005E1B34">
                            <w:pPr>
                              <w:spacing w:before="60" w:after="60" w:line="240" w:lineRule="auto"/>
                            </w:pPr>
                            <w:r>
                              <w:t xml:space="preserve">            Filters:  deflate(9)</w:t>
                            </w:r>
                          </w:p>
                          <w:p w14:paraId="0798BA8A" w14:textId="77777777" w:rsidR="009D0E32" w:rsidRDefault="009D0E32" w:rsidP="005E1B34">
                            <w:pPr>
                              <w:spacing w:before="60" w:after="60" w:line="240" w:lineRule="auto"/>
                            </w:pPr>
                            <w:r>
                              <w:t xml:space="preserve">            FillValue:  0.000000</w:t>
                            </w:r>
                          </w:p>
                          <w:p w14:paraId="0938F57C" w14:textId="77777777" w:rsidR="009D0E32" w:rsidRDefault="009D0E32" w:rsidP="005E1B34">
                            <w:pPr>
                              <w:spacing w:before="60" w:after="60" w:line="240" w:lineRule="auto"/>
                            </w:pPr>
                            <w:r>
                              <w:t xml:space="preserve">            Attributes:</w:t>
                            </w:r>
                          </w:p>
                          <w:p w14:paraId="692E561C" w14:textId="77777777" w:rsidR="009D0E32" w:rsidRDefault="009D0E32" w:rsidP="005E1B34">
                            <w:pPr>
                              <w:spacing w:before="60" w:after="60" w:line="240" w:lineRule="auto"/>
                            </w:pPr>
                            <w:r>
                              <w:t xml:space="preserve">                'organization':  'Center Canadian Meteorological Service - Montreal (RSMC) (54) '</w:t>
                            </w:r>
                          </w:p>
                          <w:p w14:paraId="31AA55A0" w14:textId="77777777" w:rsidR="009D0E32" w:rsidRDefault="009D0E32" w:rsidP="005E1B34">
                            <w:pPr>
                              <w:spacing w:before="60" w:after="60" w:line="240" w:lineRule="auto"/>
                            </w:pPr>
                            <w:r>
                              <w:t xml:space="preserve">                'Delta_Longitude':  '0.02993999933078885 '</w:t>
                            </w:r>
                          </w:p>
                          <w:p w14:paraId="6EA3B2B7" w14:textId="77777777" w:rsidR="009D0E32" w:rsidRDefault="009D0E32" w:rsidP="005E1B34">
                            <w:pPr>
                              <w:spacing w:before="60" w:after="60" w:line="240" w:lineRule="auto"/>
                            </w:pPr>
                            <w:r>
                              <w:t xml:space="preserve">                'Delta_Latitude':  '0.019938461092802194 '</w:t>
                            </w:r>
                          </w:p>
                          <w:p w14:paraId="190BFD49" w14:textId="77777777" w:rsidR="009D0E32" w:rsidRDefault="009D0E32" w:rsidP="005E1B34">
                            <w:pPr>
                              <w:spacing w:before="60" w:after="60" w:line="240" w:lineRule="auto"/>
                            </w:pPr>
                            <w:r>
                              <w:t xml:space="preserve">                'forecastDateTime':  '20140611_180000 '</w:t>
                            </w:r>
                          </w:p>
                          <w:p w14:paraId="7C009516" w14:textId="77777777" w:rsidR="009D0E32" w:rsidRDefault="009D0E32" w:rsidP="005E1B34">
                            <w:pPr>
                              <w:spacing w:before="60" w:after="60" w:line="240" w:lineRule="auto"/>
                            </w:pPr>
                            <w:r>
                              <w:t xml:space="preserve">                'Product':  'Type: Forecast products Status: Operational products '</w:t>
                            </w:r>
                          </w:p>
                          <w:p w14:paraId="3D645658" w14:textId="77777777" w:rsidR="009D0E32" w:rsidRDefault="009D0E32" w:rsidP="005E1B34">
                            <w:pPr>
                              <w:spacing w:before="60" w:after="60" w:line="240" w:lineRule="auto"/>
                            </w:pPr>
                            <w:r>
                              <w:t xml:space="preserve">                'Minimum_Latitude':  '45.5 '</w:t>
                            </w:r>
                          </w:p>
                          <w:p w14:paraId="4D51306E" w14:textId="77777777" w:rsidR="009D0E32" w:rsidRDefault="009D0E32" w:rsidP="005E1B34">
                            <w:pPr>
                              <w:spacing w:before="60" w:after="60" w:line="240" w:lineRule="auto"/>
                            </w:pPr>
                            <w:r>
                              <w:t xml:space="preserve">                'Maximum_Latitude':  '51.97999985516071 '</w:t>
                            </w:r>
                          </w:p>
                          <w:p w14:paraId="3EBBCA39" w14:textId="77777777" w:rsidR="009D0E32" w:rsidRDefault="009D0E32" w:rsidP="005E1B34">
                            <w:pPr>
                              <w:spacing w:before="60" w:after="60" w:line="240" w:lineRule="auto"/>
                            </w:pPr>
                            <w:r>
                              <w:t xml:space="preserve">                'Maximum_Longitude':  '-56.030000334605575 '</w:t>
                            </w:r>
                          </w:p>
                          <w:p w14:paraId="4549B384" w14:textId="77777777" w:rsidR="009D0E32" w:rsidRDefault="009D0E32" w:rsidP="005E1B34">
                            <w:pPr>
                              <w:spacing w:before="60" w:after="60" w:line="240" w:lineRule="auto"/>
                            </w:pPr>
                            <w:r>
                              <w:t xml:space="preserve">                'Number_Of_Cells_South_North':  '325 '</w:t>
                            </w:r>
                          </w:p>
                          <w:p w14:paraId="37789B61" w14:textId="77777777" w:rsidR="009D0E32" w:rsidRDefault="009D0E32" w:rsidP="005E1B34">
                            <w:pPr>
                              <w:spacing w:before="60" w:after="60" w:line="240" w:lineRule="auto"/>
                            </w:pPr>
                            <w:r>
                              <w:t xml:space="preserve">                'Minimum_Longitude':  '-71.0 '</w:t>
                            </w:r>
                          </w:p>
                          <w:p w14:paraId="28EDBC92" w14:textId="77777777" w:rsidR="009D0E32" w:rsidRDefault="009D0E32" w:rsidP="005E1B34">
                            <w:pPr>
                              <w:spacing w:before="60" w:after="60" w:line="240" w:lineRule="auto"/>
                            </w:pPr>
                            <w:r>
                              <w:t xml:space="preserve">                'Number_Of_Cells_West_East':  '500 '</w:t>
                            </w:r>
                          </w:p>
                          <w:p w14:paraId="4367E8D5" w14:textId="77777777" w:rsidR="009D0E32" w:rsidRDefault="009D0E32" w:rsidP="005E1B34">
                            <w:pPr>
                              <w:spacing w:before="60" w:after="60" w:line="240" w:lineRule="auto"/>
                            </w:pPr>
                            <w:r>
                              <w:t xml:space="preserve">                'generatedDateTime':  '20140611_000000 '</w:t>
                            </w:r>
                          </w:p>
                          <w:p w14:paraId="045C0B46" w14:textId="77777777" w:rsidR="009D0E32" w:rsidRDefault="009D0E32" w:rsidP="005E1B34">
                            <w:pPr>
                              <w:spacing w:before="60" w:after="60" w:line="240" w:lineRule="auto"/>
                            </w:pPr>
                            <w:r>
                              <w:t xml:space="preserve">                'units':  'mm/s '</w:t>
                            </w:r>
                          </w:p>
                          <w:p w14:paraId="5A293260" w14:textId="77777777" w:rsidR="009D0E32" w:rsidRDefault="009D0E32" w:rsidP="005E1B34">
                            <w:pPr>
                              <w:spacing w:before="60" w:after="60" w:line="240" w:lineRule="auto"/>
                            </w:pPr>
                            <w:r>
                              <w:t xml:space="preserve">  speed(knots) =</w:t>
                            </w:r>
                          </w:p>
                          <w:p w14:paraId="797E84AF" w14:textId="77777777" w:rsidR="009D0E32" w:rsidRDefault="009D0E32" w:rsidP="005E1B34">
                            <w:pPr>
                              <w:spacing w:before="60" w:after="60" w:line="240" w:lineRule="auto"/>
                            </w:pPr>
                            <w:r>
                              <w:t xml:space="preserve">      0, 0, 0, 0.5191959, 0.5159838, 0.5159435, 0.5186388,</w:t>
                            </w:r>
                          </w:p>
                          <w:p w14:paraId="05B5186D" w14:textId="77777777" w:rsidR="009D0E32" w:rsidRDefault="009D0E32" w:rsidP="005E1B34">
                            <w:pPr>
                              <w:spacing w:before="60" w:after="60" w:line="240" w:lineRule="auto"/>
                            </w:pPr>
                            <w:r>
                              <w:t xml:space="preserve">      0.5209069, 0.5167338, 0.5114825, 0.4738558, 0.378551, 0.2911682,</w:t>
                            </w:r>
                          </w:p>
                          <w:p w14:paraId="0F76C1FA" w14:textId="77777777" w:rsidR="009D0E32" w:rsidRDefault="009D0E32" w:rsidP="005E1B34">
                            <w:pPr>
                              <w:spacing w:before="60" w:after="60" w:line="240" w:lineRule="auto"/>
                            </w:pPr>
                            <w:r>
                              <w:t xml:space="preserve">      0.204335, 0.1294665, …</w:t>
                            </w:r>
                          </w:p>
                          <w:p w14:paraId="59FC4605" w14:textId="77777777" w:rsidR="009D0E32" w:rsidRDefault="009D0E32" w:rsidP="00981AAF"/>
                          <w:p w14:paraId="3E17227B" w14:textId="77777777" w:rsidR="009D0E32" w:rsidRDefault="009D0E32" w:rsidP="00981AAF"/>
                        </w:txbxContent>
                      </wps:txbx>
                      <wps:bodyPr rot="0" vert="horz" wrap="square" lIns="91440" tIns="45720" rIns="91440" bIns="45720" anchor="t" anchorCtr="0" upright="1">
                        <a:noAutofit/>
                      </wps:bodyPr>
                    </wps:wsp>
                  </a:graphicData>
                </a:graphic>
              </wp:inline>
            </w:drawing>
          </mc:Choice>
          <mc:Fallback>
            <w:pict>
              <v:shape w14:anchorId="0028ACFD" id="Text Box 30" o:spid="_x0000_s1050" type="#_x0000_t202" style="width:430.65pt;height:37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">
                <v:textbox>
                  <w:txbxContent>
                    <w:p w14:paraId="24F4E022" w14:textId="77777777" w:rsidR="009D0E32" w:rsidRDefault="009D0E32" w:rsidP="005E1B34">
                      <w:pPr>
                        <w:spacing w:before="60" w:after="60" w:line="240" w:lineRule="auto"/>
                      </w:pPr>
                      <w:r>
                        <w:t xml:space="preserve">        Dataset 'speed(knots)' </w:t>
                      </w:r>
                    </w:p>
                    <w:p w14:paraId="61473E08" w14:textId="77777777" w:rsidR="009D0E32" w:rsidRDefault="009D0E32" w:rsidP="005E1B34">
                      <w:pPr>
                        <w:spacing w:before="60" w:after="60" w:line="240" w:lineRule="auto"/>
                      </w:pPr>
                      <w:r>
                        <w:t xml:space="preserve">            Size:  500x325</w:t>
                      </w:r>
                    </w:p>
                    <w:p w14:paraId="0523B644" w14:textId="77777777" w:rsidR="009D0E32" w:rsidRDefault="009D0E32" w:rsidP="005E1B34">
                      <w:pPr>
                        <w:spacing w:before="60" w:after="60" w:line="240" w:lineRule="auto"/>
                      </w:pPr>
                      <w:r>
                        <w:t xml:space="preserve">            MaxSize:  500x325</w:t>
                      </w:r>
                    </w:p>
                    <w:p w14:paraId="4613FDC2" w14:textId="77777777" w:rsidR="009D0E32" w:rsidRDefault="009D0E32" w:rsidP="005E1B34">
                      <w:pPr>
                        <w:spacing w:before="60" w:after="60" w:line="240" w:lineRule="auto"/>
                      </w:pPr>
                      <w:r>
                        <w:t xml:space="preserve">            Datatype:   H5T_IEEE_F32LE (single)</w:t>
                      </w:r>
                    </w:p>
                    <w:p w14:paraId="07FAD804" w14:textId="77777777" w:rsidR="009D0E32" w:rsidRDefault="009D0E32" w:rsidP="005E1B34">
                      <w:pPr>
                        <w:spacing w:before="60" w:after="60" w:line="240" w:lineRule="auto"/>
                      </w:pPr>
                      <w:r>
                        <w:t xml:space="preserve">            ChunkSize:  1x325</w:t>
                      </w:r>
                    </w:p>
                    <w:p w14:paraId="3D3DD171" w14:textId="77777777" w:rsidR="009D0E32" w:rsidRDefault="009D0E32" w:rsidP="005E1B34">
                      <w:pPr>
                        <w:spacing w:before="60" w:after="60" w:line="240" w:lineRule="auto"/>
                      </w:pPr>
                      <w:r>
                        <w:t xml:space="preserve">            Filters:  deflate(9)</w:t>
                      </w:r>
                    </w:p>
                    <w:p w14:paraId="0798BA8A" w14:textId="77777777" w:rsidR="009D0E32" w:rsidRDefault="009D0E32" w:rsidP="005E1B34">
                      <w:pPr>
                        <w:spacing w:before="60" w:after="60" w:line="240" w:lineRule="auto"/>
                      </w:pPr>
                      <w:r>
                        <w:t xml:space="preserve">            FillValue:  0.000000</w:t>
                      </w:r>
                    </w:p>
                    <w:p w14:paraId="0938F57C" w14:textId="77777777" w:rsidR="009D0E32" w:rsidRDefault="009D0E32" w:rsidP="005E1B34">
                      <w:pPr>
                        <w:spacing w:before="60" w:after="60" w:line="240" w:lineRule="auto"/>
                      </w:pPr>
                      <w:r>
                        <w:t xml:space="preserve">            Attributes:</w:t>
                      </w:r>
                    </w:p>
                    <w:p w14:paraId="692E561C" w14:textId="77777777" w:rsidR="009D0E32" w:rsidRDefault="009D0E32" w:rsidP="005E1B34">
                      <w:pPr>
                        <w:spacing w:before="60" w:after="60" w:line="240" w:lineRule="auto"/>
                      </w:pPr>
                      <w:r>
                        <w:t xml:space="preserve">                'organization':  'Center Canadian Meteorological Service - Montreal (RSMC) (54) '</w:t>
                      </w:r>
                    </w:p>
                    <w:p w14:paraId="31AA55A0" w14:textId="77777777" w:rsidR="009D0E32" w:rsidRDefault="009D0E32" w:rsidP="005E1B34">
                      <w:pPr>
                        <w:spacing w:before="60" w:after="60" w:line="240" w:lineRule="auto"/>
                      </w:pPr>
                      <w:r>
                        <w:t xml:space="preserve">                'Delta_Longitude':  '0.02993999933078885 '</w:t>
                      </w:r>
                    </w:p>
                    <w:p w14:paraId="6EA3B2B7" w14:textId="77777777" w:rsidR="009D0E32" w:rsidRDefault="009D0E32" w:rsidP="005E1B34">
                      <w:pPr>
                        <w:spacing w:before="60" w:after="60" w:line="240" w:lineRule="auto"/>
                      </w:pPr>
                      <w:r>
                        <w:t xml:space="preserve">                'Delta_Latitude':  '0.019938461092802194 '</w:t>
                      </w:r>
                    </w:p>
                    <w:p w14:paraId="190BFD49" w14:textId="77777777" w:rsidR="009D0E32" w:rsidRDefault="009D0E32" w:rsidP="005E1B34">
                      <w:pPr>
                        <w:spacing w:before="60" w:after="60" w:line="240" w:lineRule="auto"/>
                      </w:pPr>
                      <w:r>
                        <w:t xml:space="preserve">                'forecastDateTime':  '20140611_180000 '</w:t>
                      </w:r>
                    </w:p>
                    <w:p w14:paraId="7C009516" w14:textId="77777777" w:rsidR="009D0E32" w:rsidRDefault="009D0E32" w:rsidP="005E1B34">
                      <w:pPr>
                        <w:spacing w:before="60" w:after="60" w:line="240" w:lineRule="auto"/>
                      </w:pPr>
                      <w:r>
                        <w:t xml:space="preserve">                'Product':  'Type: Forecast products Status: Operational products '</w:t>
                      </w:r>
                    </w:p>
                    <w:p w14:paraId="3D645658" w14:textId="77777777" w:rsidR="009D0E32" w:rsidRDefault="009D0E32" w:rsidP="005E1B34">
                      <w:pPr>
                        <w:spacing w:before="60" w:after="60" w:line="240" w:lineRule="auto"/>
                      </w:pPr>
                      <w:r>
                        <w:t xml:space="preserve">                'Minimum_Latitude':  '45.5 '</w:t>
                      </w:r>
                    </w:p>
                    <w:p w14:paraId="4D51306E" w14:textId="77777777" w:rsidR="009D0E32" w:rsidRDefault="009D0E32" w:rsidP="005E1B34">
                      <w:pPr>
                        <w:spacing w:before="60" w:after="60" w:line="240" w:lineRule="auto"/>
                      </w:pPr>
                      <w:r>
                        <w:t xml:space="preserve">                'Maximum_Latitude':  '51.97999985516071 '</w:t>
                      </w:r>
                    </w:p>
                    <w:p w14:paraId="3EBBCA39" w14:textId="77777777" w:rsidR="009D0E32" w:rsidRDefault="009D0E32" w:rsidP="005E1B34">
                      <w:pPr>
                        <w:spacing w:before="60" w:after="60" w:line="240" w:lineRule="auto"/>
                      </w:pPr>
                      <w:r>
                        <w:t xml:space="preserve">                'Maximum_Longitude':  '-56.030000334605575 '</w:t>
                      </w:r>
                    </w:p>
                    <w:p w14:paraId="4549B384" w14:textId="77777777" w:rsidR="009D0E32" w:rsidRDefault="009D0E32" w:rsidP="005E1B34">
                      <w:pPr>
                        <w:spacing w:before="60" w:after="60" w:line="240" w:lineRule="auto"/>
                      </w:pPr>
                      <w:r>
                        <w:t xml:space="preserve">                'Number_Of_Cells_South_North':  '325 '</w:t>
                      </w:r>
                    </w:p>
                    <w:p w14:paraId="37789B61" w14:textId="77777777" w:rsidR="009D0E32" w:rsidRDefault="009D0E32" w:rsidP="005E1B34">
                      <w:pPr>
                        <w:spacing w:before="60" w:after="60" w:line="240" w:lineRule="auto"/>
                      </w:pPr>
                      <w:r>
                        <w:t xml:space="preserve">                'Minimum_Longitude':  '-71.0 '</w:t>
                      </w:r>
                    </w:p>
                    <w:p w14:paraId="28EDBC92" w14:textId="77777777" w:rsidR="009D0E32" w:rsidRDefault="009D0E32" w:rsidP="005E1B34">
                      <w:pPr>
                        <w:spacing w:before="60" w:after="60" w:line="240" w:lineRule="auto"/>
                      </w:pPr>
                      <w:r>
                        <w:t xml:space="preserve">                'Number_Of_Cells_West_East':  '500 '</w:t>
                      </w:r>
                    </w:p>
                    <w:p w14:paraId="4367E8D5" w14:textId="77777777" w:rsidR="009D0E32" w:rsidRDefault="009D0E32" w:rsidP="005E1B34">
                      <w:pPr>
                        <w:spacing w:before="60" w:after="60" w:line="240" w:lineRule="auto"/>
                      </w:pPr>
                      <w:r>
                        <w:t xml:space="preserve">                'generatedDateTime':  '20140611_000000 '</w:t>
                      </w:r>
                    </w:p>
                    <w:p w14:paraId="045C0B46" w14:textId="77777777" w:rsidR="009D0E32" w:rsidRDefault="009D0E32" w:rsidP="005E1B34">
                      <w:pPr>
                        <w:spacing w:before="60" w:after="60" w:line="240" w:lineRule="auto"/>
                      </w:pPr>
                      <w:r>
                        <w:t xml:space="preserve">                'units':  'mm/s '</w:t>
                      </w:r>
                    </w:p>
                    <w:p w14:paraId="5A293260" w14:textId="77777777" w:rsidR="009D0E32" w:rsidRDefault="009D0E32" w:rsidP="005E1B34">
                      <w:pPr>
                        <w:spacing w:before="60" w:after="60" w:line="240" w:lineRule="auto"/>
                      </w:pPr>
                      <w:r>
                        <w:t xml:space="preserve">  speed(knots) =</w:t>
                      </w:r>
                    </w:p>
                    <w:p w14:paraId="797E84AF" w14:textId="77777777" w:rsidR="009D0E32" w:rsidRDefault="009D0E32" w:rsidP="005E1B34">
                      <w:pPr>
                        <w:spacing w:before="60" w:after="60" w:line="240" w:lineRule="auto"/>
                      </w:pPr>
                      <w:r>
                        <w:t xml:space="preserve">      0, 0, 0, 0.5191959, 0.5159838, 0.5159435, 0.5186388,</w:t>
                      </w:r>
                    </w:p>
                    <w:p w14:paraId="05B5186D" w14:textId="77777777" w:rsidR="009D0E32" w:rsidRDefault="009D0E32" w:rsidP="005E1B34">
                      <w:pPr>
                        <w:spacing w:before="60" w:after="60" w:line="240" w:lineRule="auto"/>
                      </w:pPr>
                      <w:r>
                        <w:t xml:space="preserve">      0.5209069, 0.5167338, 0.5114825, 0.4738558, 0.378551, 0.2911682,</w:t>
                      </w:r>
                    </w:p>
                    <w:p w14:paraId="0F76C1FA" w14:textId="77777777" w:rsidR="009D0E32" w:rsidRDefault="009D0E32" w:rsidP="005E1B34">
                      <w:pPr>
                        <w:spacing w:before="60" w:after="60" w:line="240" w:lineRule="auto"/>
                      </w:pPr>
                      <w:r>
                        <w:t xml:space="preserve">      0.204335, 0.1294665, …</w:t>
                      </w:r>
                    </w:p>
                    <w:p w14:paraId="59FC4605" w14:textId="77777777" w:rsidR="009D0E32" w:rsidRDefault="009D0E32" w:rsidP="00981AAF"/>
                    <w:p w14:paraId="3E17227B" w14:textId="77777777" w:rsidR="009D0E32" w:rsidRDefault="009D0E32" w:rsidP="00981AAF"/>
                  </w:txbxContent>
                </v:textbox>
                <w10:anchorlock/>
              </v:shape>
            </w:pict>
          </mc:Fallback>
        </mc:AlternateContent>
      </w:r>
    </w:p>
    <w:p w14:paraId="66EC6CEC" w14:textId="283AF116" w:rsidR="00981AAF" w:rsidRPr="008E00BC" w:rsidRDefault="008F4893" w:rsidP="008E00BC">
      <w:pPr>
        <w:spacing w:before="120" w:after="120" w:line="240" w:lineRule="auto"/>
        <w:jc w:val="center"/>
        <w:rPr>
          <w:b/>
          <w:sz w:val="18"/>
          <w:szCs w:val="18"/>
          <w:lang w:val="en-GB"/>
        </w:rPr>
      </w:pPr>
      <w:r w:rsidRPr="008E00BC">
        <w:rPr>
          <w:b/>
          <w:sz w:val="18"/>
          <w:szCs w:val="18"/>
          <w:lang w:val="en-GB"/>
        </w:rPr>
        <w:t xml:space="preserve">Figure </w:t>
      </w:r>
      <w:r w:rsidR="006524CB">
        <w:rPr>
          <w:b/>
          <w:sz w:val="18"/>
          <w:szCs w:val="18"/>
          <w:lang w:val="en-GB"/>
        </w:rPr>
        <w:t>E</w:t>
      </w:r>
      <w:r w:rsidR="00E75497">
        <w:rPr>
          <w:b/>
          <w:sz w:val="18"/>
          <w:szCs w:val="18"/>
          <w:lang w:val="en-GB"/>
        </w:rPr>
        <w:t>-</w:t>
      </w:r>
      <w:r w:rsidR="00981AAF" w:rsidRPr="008E00BC">
        <w:rPr>
          <w:b/>
          <w:sz w:val="18"/>
          <w:szCs w:val="18"/>
          <w:lang w:val="en-GB"/>
        </w:rPr>
        <w:t xml:space="preserve">3 </w:t>
      </w:r>
      <w:r w:rsidR="008E00BC">
        <w:rPr>
          <w:b/>
          <w:sz w:val="18"/>
          <w:szCs w:val="18"/>
          <w:lang w:val="en-GB"/>
        </w:rPr>
        <w:t>–</w:t>
      </w:r>
      <w:r w:rsidR="00981AAF" w:rsidRPr="008E00BC">
        <w:rPr>
          <w:b/>
          <w:sz w:val="18"/>
          <w:szCs w:val="18"/>
          <w:lang w:val="en-GB"/>
        </w:rPr>
        <w:t xml:space="preserve"> A portion of the actual metadata and the gridded current speed data produced by the</w:t>
      </w:r>
      <w:r w:rsidR="008E00BC">
        <w:rPr>
          <w:b/>
          <w:sz w:val="18"/>
          <w:szCs w:val="18"/>
          <w:lang w:val="en-GB"/>
        </w:rPr>
        <w:t xml:space="preserve"> </w:t>
      </w:r>
      <w:r w:rsidR="00981AAF" w:rsidRPr="008E00BC">
        <w:rPr>
          <w:b/>
          <w:sz w:val="18"/>
          <w:szCs w:val="18"/>
          <w:lang w:val="en-GB"/>
        </w:rPr>
        <w:t>Canadian Meteorological Service from a model-based fore</w:t>
      </w:r>
      <w:r w:rsidR="008E00BC">
        <w:rPr>
          <w:b/>
          <w:sz w:val="18"/>
          <w:szCs w:val="18"/>
          <w:lang w:val="en-GB"/>
        </w:rPr>
        <w:t>cast. The native format is HDF5</w:t>
      </w:r>
    </w:p>
    <w:p w14:paraId="5E369B97" w14:textId="3C35A426" w:rsidR="00981AAF" w:rsidRPr="00CF30EA" w:rsidRDefault="00981AAF" w:rsidP="008E00BC">
      <w:pPr>
        <w:spacing w:after="120" w:line="240" w:lineRule="auto"/>
        <w:rPr>
          <w:lang w:val="en-GB"/>
        </w:rPr>
      </w:pPr>
      <w:r w:rsidRPr="00CF30EA">
        <w:rPr>
          <w:lang w:val="en-GB"/>
        </w:rPr>
        <w:t xml:space="preserve">Note that the data for current speed in </w:t>
      </w:r>
      <w:r w:rsidR="008F4893" w:rsidRPr="00CF30EA">
        <w:rPr>
          <w:lang w:val="en-GB"/>
        </w:rPr>
        <w:t xml:space="preserve">Figure </w:t>
      </w:r>
      <w:r w:rsidR="006524CB">
        <w:rPr>
          <w:lang w:val="en-GB"/>
        </w:rPr>
        <w:t>E</w:t>
      </w:r>
      <w:r w:rsidR="00E75497">
        <w:rPr>
          <w:lang w:val="en-GB"/>
        </w:rPr>
        <w:t>-</w:t>
      </w:r>
      <w:r w:rsidRPr="00CF30EA">
        <w:rPr>
          <w:lang w:val="en-GB"/>
        </w:rPr>
        <w:t>3 is organized similarly to that for time series: (a) metadata followed by (b) a header record and then the data. However, unlike the time series, the data are valid for a single time (the value of which appears elsewhere in the metadata).</w:t>
      </w:r>
    </w:p>
    <w:p w14:paraId="2A21FB94" w14:textId="0FE0AB1C" w:rsidR="00981AAF" w:rsidRPr="00CF30EA" w:rsidRDefault="00D73ABF" w:rsidP="008E00BC">
      <w:pPr>
        <w:spacing w:after="120" w:line="240" w:lineRule="auto"/>
        <w:rPr>
          <w:lang w:val="en-GB"/>
        </w:rPr>
      </w:pPr>
      <w:r w:rsidRPr="00CF30EA">
        <w:rPr>
          <w:lang w:val="en-GB"/>
        </w:rPr>
        <w:lastRenderedPageBreak/>
        <w:t>C</w:t>
      </w:r>
      <w:r w:rsidR="00981AAF" w:rsidRPr="00CF30EA">
        <w:rPr>
          <w:lang w:val="en-GB"/>
        </w:rPr>
        <w:t xml:space="preserve">urrent data produced on </w:t>
      </w:r>
      <w:r w:rsidR="00773388" w:rsidRPr="00CF30EA">
        <w:rPr>
          <w:lang w:val="en-GB"/>
        </w:rPr>
        <w:t xml:space="preserve">ungeorectified </w:t>
      </w:r>
      <w:r w:rsidR="00981AAF" w:rsidRPr="00CF30EA">
        <w:rPr>
          <w:lang w:val="en-GB"/>
        </w:rPr>
        <w:t>grids or on unstructured grids</w:t>
      </w:r>
      <w:r w:rsidR="00870D74" w:rsidRPr="00CF30EA">
        <w:rPr>
          <w:lang w:val="en-GB"/>
        </w:rPr>
        <w:t>, or for surface drifters,</w:t>
      </w:r>
      <w:r w:rsidR="00981AAF" w:rsidRPr="00CF30EA">
        <w:rPr>
          <w:lang w:val="en-GB"/>
        </w:rPr>
        <w:t xml:space="preserve"> may be incorporated by spatially referencing each individual velocity location by explicitly giving its latitude and longitude in the metadata. </w:t>
      </w:r>
    </w:p>
    <w:p w14:paraId="1749C7FD" w14:textId="7ADA7285" w:rsidR="00981AAF" w:rsidRPr="00CF30EA" w:rsidRDefault="00981AAF" w:rsidP="008E00BC">
      <w:pPr>
        <w:spacing w:after="120" w:line="240" w:lineRule="auto"/>
        <w:rPr>
          <w:rFonts w:eastAsia="Times New Roman"/>
          <w:bCs/>
          <w:lang w:val="en-GB"/>
        </w:rPr>
      </w:pPr>
      <w:r w:rsidRPr="00CF30EA">
        <w:rPr>
          <w:rFonts w:eastAsia="Times New Roman"/>
          <w:bCs/>
          <w:lang w:val="en-GB"/>
        </w:rPr>
        <w:t>For gridded data in general, the metadata for both speed and direction will be the same, so only one metadata block is required to describe both the speed and direction data (</w:t>
      </w:r>
      <w:r w:rsidR="008F4893" w:rsidRPr="00CF30EA">
        <w:rPr>
          <w:rFonts w:eastAsia="Times New Roman"/>
          <w:bCs/>
          <w:lang w:val="en-GB"/>
        </w:rPr>
        <w:t xml:space="preserve">Figure </w:t>
      </w:r>
      <w:r w:rsidR="006524CB">
        <w:rPr>
          <w:rFonts w:eastAsia="Times New Roman"/>
          <w:bCs/>
          <w:lang w:val="en-GB"/>
        </w:rPr>
        <w:t>E</w:t>
      </w:r>
      <w:r w:rsidR="00E75497">
        <w:rPr>
          <w:rFonts w:eastAsia="Times New Roman"/>
          <w:bCs/>
          <w:lang w:val="en-GB"/>
        </w:rPr>
        <w:t>-</w:t>
      </w:r>
      <w:r w:rsidRPr="00CF30EA">
        <w:rPr>
          <w:rFonts w:eastAsia="Times New Roman"/>
          <w:bCs/>
          <w:lang w:val="en-GB"/>
        </w:rPr>
        <w:t xml:space="preserve">4). The data for speed in </w:t>
      </w:r>
      <w:r w:rsidR="008F4893" w:rsidRPr="00CF30EA">
        <w:rPr>
          <w:rFonts w:eastAsia="Times New Roman"/>
          <w:bCs/>
          <w:lang w:val="en-GB"/>
        </w:rPr>
        <w:t xml:space="preserve">Figure </w:t>
      </w:r>
      <w:r w:rsidR="006524CB">
        <w:rPr>
          <w:rFonts w:eastAsia="Times New Roman"/>
          <w:bCs/>
          <w:lang w:val="en-GB"/>
        </w:rPr>
        <w:t>E</w:t>
      </w:r>
      <w:r w:rsidR="00E75497">
        <w:rPr>
          <w:rFonts w:eastAsia="Times New Roman"/>
          <w:bCs/>
          <w:lang w:val="en-GB"/>
        </w:rPr>
        <w:t>-</w:t>
      </w:r>
      <w:r w:rsidRPr="00CF30EA">
        <w:rPr>
          <w:rFonts w:eastAsia="Times New Roman"/>
          <w:bCs/>
          <w:lang w:val="en-GB"/>
        </w:rPr>
        <w:t>3 is a series of values at grid points, starting from the lower left corner of the grid and proceeding along the first row until the end, then starting with the first point in the second row, and so on. Note that for the two fields (speed and direction) in this example, the memory required is 0.325 mb.</w:t>
      </w:r>
    </w:p>
    <w:p w14:paraId="21F9231F" w14:textId="77777777" w:rsidR="00981AAF" w:rsidRPr="00CF30EA" w:rsidRDefault="005E2418" w:rsidP="002D55AE">
      <w:pPr>
        <w:rPr>
          <w:lang w:val="en-GB"/>
        </w:rPr>
      </w:pPr>
      <w:r w:rsidRPr="00CF30EA">
        <w:rPr>
          <w:noProof/>
          <w:lang w:val="fr-FR" w:eastAsia="fr-FR"/>
        </w:rPr>
        <mc:AlternateContent>
          <mc:Choice Requires="wps">
            <w:drawing>
              <wp:inline distT="0" distB="0" distL="0" distR="0" wp14:anchorId="78987514" wp14:editId="5304DAA4">
                <wp:extent cx="5934710" cy="1190847"/>
                <wp:effectExtent l="0" t="0" r="27940" b="28575"/>
                <wp:docPr id="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1190847"/>
                        </a:xfrm>
                        <a:prstGeom prst="rect">
                          <a:avLst/>
                        </a:prstGeom>
                        <a:solidFill>
                          <a:srgbClr val="FFFFFF"/>
                        </a:solidFill>
                        <a:ln w="9525">
                          <a:solidFill>
                            <a:srgbClr val="000000"/>
                          </a:solidFill>
                          <a:miter lim="800000"/>
                          <a:headEnd/>
                          <a:tailEnd/>
                        </a:ln>
                      </wps:spPr>
                      <wps:txbx>
                        <w:txbxContent>
                          <w:p w14:paraId="4B60ACA3" w14:textId="77777777" w:rsidR="009D0E32" w:rsidRDefault="009D0E32" w:rsidP="008E00BC">
                            <w:pPr>
                              <w:keepNext/>
                              <w:keepLines/>
                              <w:spacing w:before="60" w:after="60" w:line="240" w:lineRule="auto"/>
                              <w:rPr>
                                <w:sz w:val="18"/>
                                <w:szCs w:val="18"/>
                              </w:rPr>
                            </w:pPr>
                            <w:r>
                              <w:rPr>
                                <w:sz w:val="18"/>
                                <w:szCs w:val="18"/>
                              </w:rPr>
                              <w:t>[Metadata block for gridded  fields]</w:t>
                            </w:r>
                          </w:p>
                          <w:p w14:paraId="56CBCA78" w14:textId="77777777" w:rsidR="009D0E32" w:rsidRDefault="009D0E32" w:rsidP="008E00BC">
                            <w:pPr>
                              <w:keepNext/>
                              <w:keepLines/>
                              <w:spacing w:before="60" w:after="60" w:line="240" w:lineRule="auto"/>
                              <w:rPr>
                                <w:sz w:val="18"/>
                                <w:szCs w:val="18"/>
                              </w:rPr>
                            </w:pPr>
                            <w:r>
                              <w:rPr>
                                <w:sz w:val="18"/>
                                <w:szCs w:val="18"/>
                              </w:rPr>
                              <w:t>Value of Time 1</w:t>
                            </w:r>
                          </w:p>
                          <w:p w14:paraId="632354F4" w14:textId="77777777" w:rsidR="009D0E32" w:rsidRDefault="009D0E32" w:rsidP="008E00BC">
                            <w:pPr>
                              <w:keepNext/>
                              <w:keepLines/>
                              <w:spacing w:before="60" w:after="60" w:line="240" w:lineRule="auto"/>
                              <w:rPr>
                                <w:sz w:val="18"/>
                                <w:szCs w:val="18"/>
                              </w:rPr>
                            </w:pPr>
                            <w:r>
                              <w:rPr>
                                <w:sz w:val="18"/>
                                <w:szCs w:val="18"/>
                              </w:rPr>
                              <w:t>Speed at T1 =  0, 0, 0, 0.5191959, 0.5159838, 0.5159435, 0.5186388, 0.5209069,  0.5167338, 0.5114825, 0.4738558, 0.378551, 0.2911682, 0.204335, 0.1294665, …</w:t>
                            </w:r>
                          </w:p>
                          <w:p w14:paraId="5D7EFC0A" w14:textId="77777777" w:rsidR="009D0E32" w:rsidRDefault="009D0E32" w:rsidP="008E00BC">
                            <w:pPr>
                              <w:keepNext/>
                              <w:keepLines/>
                              <w:spacing w:before="60" w:after="60" w:line="240" w:lineRule="auto"/>
                              <w:rPr>
                                <w:sz w:val="18"/>
                                <w:szCs w:val="18"/>
                              </w:rPr>
                            </w:pPr>
                            <w:r>
                              <w:rPr>
                                <w:sz w:val="18"/>
                                <w:szCs w:val="18"/>
                              </w:rPr>
                              <w:t xml:space="preserve"> Direction at T1 = 0, 0, 0, 32.7725, 30.33029, 27.84417, 26.28601, 26.46908, 26.46744, 26.56505, 25.9423, 24.28312, 23.54004, 24.69553, 28.52312, …</w:t>
                            </w:r>
                          </w:p>
                        </w:txbxContent>
                      </wps:txbx>
                      <wps:bodyPr rot="0" vert="horz" wrap="square" lIns="91440" tIns="45720" rIns="91440" bIns="45720" anchor="t" anchorCtr="0" upright="1">
                        <a:noAutofit/>
                      </wps:bodyPr>
                    </wps:wsp>
                  </a:graphicData>
                </a:graphic>
              </wp:inline>
            </w:drawing>
          </mc:Choice>
          <mc:Fallback>
            <w:pict>
              <v:shape w14:anchorId="78987514" id="Text Box 28" o:spid="_x0000_s1051" type="#_x0000_t202" style="width:467.3pt;height:9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">
                <v:textbox>
                  <w:txbxContent>
                    <w:p w14:paraId="4B60ACA3" w14:textId="77777777" w:rsidR="009D0E32" w:rsidRDefault="009D0E32" w:rsidP="008E00BC">
                      <w:pPr>
                        <w:keepNext/>
                        <w:keepLines/>
                        <w:spacing w:before="60" w:after="60" w:line="240" w:lineRule="auto"/>
                        <w:rPr>
                          <w:sz w:val="18"/>
                          <w:szCs w:val="18"/>
                        </w:rPr>
                      </w:pPr>
                      <w:r>
                        <w:rPr>
                          <w:sz w:val="18"/>
                          <w:szCs w:val="18"/>
                        </w:rPr>
                        <w:t>[Metadata block for gridded  fields]</w:t>
                      </w:r>
                    </w:p>
                    <w:p w14:paraId="56CBCA78" w14:textId="77777777" w:rsidR="009D0E32" w:rsidRDefault="009D0E32" w:rsidP="008E00BC">
                      <w:pPr>
                        <w:keepNext/>
                        <w:keepLines/>
                        <w:spacing w:before="60" w:after="60" w:line="240" w:lineRule="auto"/>
                        <w:rPr>
                          <w:sz w:val="18"/>
                          <w:szCs w:val="18"/>
                        </w:rPr>
                      </w:pPr>
                      <w:r>
                        <w:rPr>
                          <w:sz w:val="18"/>
                          <w:szCs w:val="18"/>
                        </w:rPr>
                        <w:t>Value of Time 1</w:t>
                      </w:r>
                    </w:p>
                    <w:p w14:paraId="632354F4" w14:textId="77777777" w:rsidR="009D0E32" w:rsidRDefault="009D0E32" w:rsidP="008E00BC">
                      <w:pPr>
                        <w:keepNext/>
                        <w:keepLines/>
                        <w:spacing w:before="60" w:after="60" w:line="240" w:lineRule="auto"/>
                        <w:rPr>
                          <w:sz w:val="18"/>
                          <w:szCs w:val="18"/>
                        </w:rPr>
                      </w:pPr>
                      <w:r>
                        <w:rPr>
                          <w:sz w:val="18"/>
                          <w:szCs w:val="18"/>
                        </w:rPr>
                        <w:t>Speed at T1 =  0, 0, 0, 0.5191959, 0.5159838, 0.5159435, 0.5186388, 0.5209069,  0.5167338, 0.5114825, 0.4738558, 0.378551, 0.2911682, 0.204335, 0.1294665, …</w:t>
                      </w:r>
                    </w:p>
                    <w:p w14:paraId="5D7EFC0A" w14:textId="77777777" w:rsidR="009D0E32" w:rsidRDefault="009D0E32" w:rsidP="008E00BC">
                      <w:pPr>
                        <w:keepNext/>
                        <w:keepLines/>
                        <w:spacing w:before="60" w:after="60" w:line="240" w:lineRule="auto"/>
                        <w:rPr>
                          <w:sz w:val="18"/>
                          <w:szCs w:val="18"/>
                        </w:rPr>
                      </w:pPr>
                      <w:r>
                        <w:rPr>
                          <w:sz w:val="18"/>
                          <w:szCs w:val="18"/>
                        </w:rPr>
                        <w:t xml:space="preserve"> Direction at T1 = 0, 0, 0, 32.7725, 30.33029, 27.84417, 26.28601, 26.46908, 26.46744, 26.56505, 25.9423, 24.28312, 23.54004, 24.69553, 28.52312, …</w:t>
                      </w:r>
                    </w:p>
                  </w:txbxContent>
                </v:textbox>
                <w10:anchorlock/>
              </v:shape>
            </w:pict>
          </mc:Fallback>
        </mc:AlternateContent>
      </w:r>
    </w:p>
    <w:p w14:paraId="3C4FD374" w14:textId="1D5CBFCA" w:rsidR="001E7208" w:rsidRDefault="008F4893" w:rsidP="008E00BC">
      <w:pPr>
        <w:spacing w:before="120" w:after="120" w:line="240" w:lineRule="auto"/>
        <w:jc w:val="center"/>
        <w:rPr>
          <w:rFonts w:eastAsia="Times New Roman"/>
          <w:b/>
          <w:bCs/>
          <w:sz w:val="18"/>
          <w:szCs w:val="18"/>
          <w:lang w:val="en-GB"/>
        </w:rPr>
      </w:pPr>
      <w:r w:rsidRPr="008E00BC">
        <w:rPr>
          <w:rFonts w:eastAsia="Times New Roman" w:cs="Arial"/>
          <w:b/>
          <w:sz w:val="18"/>
          <w:szCs w:val="18"/>
          <w:lang w:val="en-GB"/>
        </w:rPr>
        <w:t xml:space="preserve">Figure </w:t>
      </w:r>
      <w:r w:rsidR="006524CB">
        <w:rPr>
          <w:rFonts w:eastAsia="Times New Roman" w:cs="Arial"/>
          <w:b/>
          <w:sz w:val="18"/>
          <w:szCs w:val="18"/>
          <w:lang w:val="en-GB"/>
        </w:rPr>
        <w:t>E</w:t>
      </w:r>
      <w:r w:rsidR="00E75497">
        <w:rPr>
          <w:rFonts w:eastAsia="Times New Roman" w:cs="Arial"/>
          <w:b/>
          <w:sz w:val="18"/>
          <w:szCs w:val="18"/>
          <w:lang w:val="en-GB"/>
        </w:rPr>
        <w:t>-</w:t>
      </w:r>
      <w:r w:rsidR="00981AAF" w:rsidRPr="008E00BC">
        <w:rPr>
          <w:rFonts w:eastAsia="Times New Roman" w:cs="Arial"/>
          <w:b/>
          <w:sz w:val="18"/>
          <w:szCs w:val="18"/>
          <w:lang w:val="en-GB"/>
        </w:rPr>
        <w:t xml:space="preserve">4 </w:t>
      </w:r>
      <w:r w:rsidR="008E00BC">
        <w:rPr>
          <w:rFonts w:eastAsia="Times New Roman" w:cs="Arial"/>
          <w:b/>
          <w:sz w:val="18"/>
          <w:szCs w:val="18"/>
          <w:lang w:val="en-GB"/>
        </w:rPr>
        <w:t>–</w:t>
      </w:r>
      <w:r w:rsidR="00981AAF" w:rsidRPr="008E00BC">
        <w:rPr>
          <w:rFonts w:eastAsia="Times New Roman" w:cs="Arial"/>
          <w:b/>
          <w:sz w:val="18"/>
          <w:szCs w:val="18"/>
          <w:lang w:val="en-GB"/>
        </w:rPr>
        <w:t xml:space="preserve"> </w:t>
      </w:r>
      <w:r w:rsidR="00981AAF" w:rsidRPr="008E00BC">
        <w:rPr>
          <w:rFonts w:eastAsia="Times New Roman"/>
          <w:b/>
          <w:bCs/>
          <w:sz w:val="18"/>
          <w:szCs w:val="18"/>
          <w:lang w:val="en-GB"/>
        </w:rPr>
        <w:t xml:space="preserve">A portion of a generalized file with the metadata and the gridded current speed and direction data at one specific time from a model-based forecast shown in </w:t>
      </w:r>
      <w:r w:rsidRPr="008E00BC">
        <w:rPr>
          <w:rFonts w:eastAsia="Times New Roman"/>
          <w:b/>
          <w:bCs/>
          <w:sz w:val="18"/>
          <w:szCs w:val="18"/>
          <w:lang w:val="en-GB"/>
        </w:rPr>
        <w:t xml:space="preserve">Figure </w:t>
      </w:r>
      <w:r w:rsidR="006524CB">
        <w:rPr>
          <w:rFonts w:eastAsia="Times New Roman"/>
          <w:b/>
          <w:bCs/>
          <w:sz w:val="18"/>
          <w:szCs w:val="18"/>
          <w:lang w:val="en-GB"/>
        </w:rPr>
        <w:t>E</w:t>
      </w:r>
      <w:r w:rsidR="00E75497">
        <w:rPr>
          <w:rFonts w:eastAsia="Times New Roman"/>
          <w:b/>
          <w:bCs/>
          <w:sz w:val="18"/>
          <w:szCs w:val="18"/>
          <w:lang w:val="en-GB"/>
        </w:rPr>
        <w:t>-</w:t>
      </w:r>
      <w:r w:rsidR="00250F4B">
        <w:rPr>
          <w:rFonts w:eastAsia="Times New Roman"/>
          <w:b/>
          <w:bCs/>
          <w:sz w:val="18"/>
          <w:szCs w:val="18"/>
          <w:lang w:val="en-GB"/>
        </w:rPr>
        <w:t>3</w:t>
      </w:r>
    </w:p>
    <w:p w14:paraId="4F7FAB1D" w14:textId="77777777" w:rsidR="008E00BC" w:rsidRPr="008E00BC" w:rsidRDefault="008E00BC" w:rsidP="008E00BC">
      <w:pPr>
        <w:spacing w:after="120" w:line="240" w:lineRule="auto"/>
        <w:rPr>
          <w:rFonts w:eastAsia="Times New Roman"/>
          <w:bCs/>
          <w:lang w:val="en-GB"/>
        </w:rPr>
      </w:pPr>
    </w:p>
    <w:p w14:paraId="270A9860" w14:textId="6357AE1E" w:rsidR="001E7208" w:rsidRPr="00CF30EA" w:rsidRDefault="006524CB" w:rsidP="00250F4B">
      <w:pPr>
        <w:pStyle w:val="Heading2"/>
        <w:numPr>
          <w:ilvl w:val="0"/>
          <w:numId w:val="0"/>
        </w:numPr>
        <w:tabs>
          <w:tab w:val="clear" w:pos="540"/>
          <w:tab w:val="clear" w:pos="700"/>
          <w:tab w:val="left" w:pos="709"/>
        </w:tabs>
        <w:spacing w:before="120" w:after="200" w:line="240" w:lineRule="auto"/>
        <w:ind w:left="709" w:hanging="709"/>
        <w:rPr>
          <w:lang w:val="en-GB"/>
        </w:rPr>
      </w:pPr>
      <w:bookmarkStart w:id="2577" w:name="_Toc172126874"/>
      <w:r>
        <w:rPr>
          <w:lang w:val="en-GB"/>
        </w:rPr>
        <w:t>E</w:t>
      </w:r>
      <w:r w:rsidR="00E75497">
        <w:rPr>
          <w:lang w:val="en-GB"/>
        </w:rPr>
        <w:t>-</w:t>
      </w:r>
      <w:r w:rsidR="007B0128" w:rsidRPr="00CF30EA">
        <w:rPr>
          <w:lang w:val="en-GB"/>
        </w:rPr>
        <w:t xml:space="preserve">3 </w:t>
      </w:r>
      <w:r w:rsidR="00250F4B">
        <w:rPr>
          <w:lang w:val="en-GB"/>
        </w:rPr>
        <w:tab/>
      </w:r>
      <w:r w:rsidR="001E7208" w:rsidRPr="00CF30EA">
        <w:rPr>
          <w:lang w:val="en-GB"/>
        </w:rPr>
        <w:t>Digital Tidal Atlas Data</w:t>
      </w:r>
      <w:bookmarkEnd w:id="2577"/>
    </w:p>
    <w:p w14:paraId="5FCC2A2B" w14:textId="1D683AEC" w:rsidR="001E7208" w:rsidRPr="00CF30EA" w:rsidRDefault="001E7208" w:rsidP="00250F4B">
      <w:pPr>
        <w:spacing w:after="120" w:line="240" w:lineRule="auto"/>
        <w:rPr>
          <w:lang w:val="en-GB"/>
        </w:rPr>
      </w:pPr>
      <w:r w:rsidRPr="00CF30EA">
        <w:rPr>
          <w:lang w:val="en-GB"/>
        </w:rPr>
        <w:t>A digital tidal atlas typically contains speed and direction information for a number of locations, the valid time of which is expressed as a whole number of hours before and/or after</w:t>
      </w:r>
      <w:r w:rsidR="003D5DF0" w:rsidRPr="00CF30EA">
        <w:rPr>
          <w:lang w:val="en-GB"/>
        </w:rPr>
        <w:t xml:space="preserve"> either</w:t>
      </w:r>
      <w:r w:rsidRPr="00CF30EA">
        <w:rPr>
          <w:lang w:val="en-GB"/>
        </w:rPr>
        <w:t xml:space="preserve"> time of high water at a reference tidal water level </w:t>
      </w:r>
      <w:r w:rsidR="003D5DF0" w:rsidRPr="00CF30EA">
        <w:rPr>
          <w:lang w:val="en-GB"/>
        </w:rPr>
        <w:t xml:space="preserve">station </w:t>
      </w:r>
      <w:r w:rsidR="00FB6CAB" w:rsidRPr="00CF30EA">
        <w:rPr>
          <w:lang w:val="en-GB"/>
        </w:rPr>
        <w:t xml:space="preserve">or </w:t>
      </w:r>
      <w:r w:rsidR="003D5DF0" w:rsidRPr="00CF30EA">
        <w:rPr>
          <w:lang w:val="en-GB"/>
        </w:rPr>
        <w:t xml:space="preserve">time of maximum flood </w:t>
      </w:r>
      <w:r w:rsidR="00FB6CAB" w:rsidRPr="00CF30EA">
        <w:rPr>
          <w:lang w:val="en-GB"/>
        </w:rPr>
        <w:t xml:space="preserve">current </w:t>
      </w:r>
      <w:r w:rsidR="003D5DF0" w:rsidRPr="00CF30EA">
        <w:rPr>
          <w:lang w:val="en-GB"/>
        </w:rPr>
        <w:t xml:space="preserve">at a reference </w:t>
      </w:r>
      <w:r w:rsidRPr="00CF30EA">
        <w:rPr>
          <w:lang w:val="en-GB"/>
        </w:rPr>
        <w:t xml:space="preserve">station. Often the speed and direction are given for both neap and spring tide conditions (Table </w:t>
      </w:r>
      <w:r w:rsidR="006524CB">
        <w:rPr>
          <w:lang w:val="en-GB"/>
        </w:rPr>
        <w:t>E</w:t>
      </w:r>
      <w:r w:rsidR="00E75497">
        <w:rPr>
          <w:lang w:val="en-GB"/>
        </w:rPr>
        <w:t>-</w:t>
      </w:r>
      <w:r w:rsidRPr="00CF30EA">
        <w:rPr>
          <w:lang w:val="en-GB"/>
        </w:rPr>
        <w:t xml:space="preserve">1). </w:t>
      </w:r>
    </w:p>
    <w:p w14:paraId="1A4C0E9B" w14:textId="7286E8EF" w:rsidR="00C45F34" w:rsidRPr="00CF30EA" w:rsidRDefault="00C45F34" w:rsidP="00250F4B">
      <w:pPr>
        <w:spacing w:after="120" w:line="240" w:lineRule="auto"/>
        <w:rPr>
          <w:lang w:val="en-GB"/>
        </w:rPr>
      </w:pPr>
      <w:r w:rsidRPr="00CF30EA">
        <w:rPr>
          <w:lang w:val="en-GB"/>
        </w:rPr>
        <w:t>Data in the atlas format, when used with daily predictions of tidal water levels or currents at a reference station, can be converted into time series data</w:t>
      </w:r>
      <w:r w:rsidR="009201A5" w:rsidRPr="00CF30EA">
        <w:rPr>
          <w:lang w:val="en-GB"/>
        </w:rPr>
        <w:t xml:space="preserve"> (see Figure </w:t>
      </w:r>
      <w:r w:rsidR="006524CB">
        <w:rPr>
          <w:lang w:val="en-GB"/>
        </w:rPr>
        <w:t>E</w:t>
      </w:r>
      <w:r w:rsidR="00E75497">
        <w:rPr>
          <w:lang w:val="en-GB"/>
        </w:rPr>
        <w:t>-</w:t>
      </w:r>
      <w:r w:rsidR="009201A5" w:rsidRPr="00CF30EA">
        <w:rPr>
          <w:lang w:val="en-GB"/>
        </w:rPr>
        <w:t>2b)</w:t>
      </w:r>
      <w:r w:rsidRPr="00CF30EA">
        <w:rPr>
          <w:lang w:val="en-GB"/>
        </w:rPr>
        <w:t xml:space="preserve">, and thus into the S-111 format. This conversion is </w:t>
      </w:r>
      <w:r w:rsidR="009234C7" w:rsidRPr="00CF30EA">
        <w:rPr>
          <w:lang w:val="en-GB"/>
        </w:rPr>
        <w:t>to the responsibility of</w:t>
      </w:r>
      <w:r w:rsidRPr="00CF30EA">
        <w:rPr>
          <w:lang w:val="en-GB"/>
        </w:rPr>
        <w:t xml:space="preserve"> the</w:t>
      </w:r>
      <w:r w:rsidR="009234C7" w:rsidRPr="00CF30EA">
        <w:rPr>
          <w:lang w:val="en-GB"/>
        </w:rPr>
        <w:t xml:space="preserve"> </w:t>
      </w:r>
      <w:r w:rsidR="00250F4B">
        <w:rPr>
          <w:lang w:val="en-GB"/>
        </w:rPr>
        <w:t>Data Producer</w:t>
      </w:r>
      <w:r w:rsidRPr="00CF30EA">
        <w:rPr>
          <w:lang w:val="en-GB"/>
        </w:rPr>
        <w:t>.</w:t>
      </w:r>
    </w:p>
    <w:p w14:paraId="7BA39489" w14:textId="58153283" w:rsidR="001E7208" w:rsidRPr="00250F4B" w:rsidRDefault="001E7208" w:rsidP="00250F4B">
      <w:pPr>
        <w:spacing w:before="120" w:after="120" w:line="257" w:lineRule="auto"/>
        <w:jc w:val="center"/>
        <w:rPr>
          <w:b/>
          <w:sz w:val="18"/>
          <w:szCs w:val="18"/>
          <w:lang w:val="fr-FR"/>
        </w:rPr>
      </w:pPr>
      <w:r w:rsidRPr="00250F4B">
        <w:rPr>
          <w:b/>
          <w:sz w:val="18"/>
          <w:szCs w:val="18"/>
          <w:lang w:val="en-GB"/>
        </w:rPr>
        <w:t xml:space="preserve">Table </w:t>
      </w:r>
      <w:r w:rsidR="006524CB">
        <w:rPr>
          <w:b/>
          <w:sz w:val="18"/>
          <w:szCs w:val="18"/>
          <w:lang w:val="en-GB"/>
        </w:rPr>
        <w:t>E</w:t>
      </w:r>
      <w:r w:rsidR="00E75497">
        <w:rPr>
          <w:b/>
          <w:sz w:val="18"/>
          <w:szCs w:val="18"/>
          <w:lang w:val="en-GB"/>
        </w:rPr>
        <w:t>-</w:t>
      </w:r>
      <w:r w:rsidRPr="00250F4B">
        <w:rPr>
          <w:b/>
          <w:sz w:val="18"/>
          <w:szCs w:val="18"/>
          <w:lang w:val="en-GB"/>
        </w:rPr>
        <w:t>1 – Example of digital tidal data for a station off the French coast.</w:t>
      </w:r>
      <w:r w:rsidR="00EF110B" w:rsidRPr="00250F4B">
        <w:rPr>
          <w:b/>
          <w:sz w:val="18"/>
          <w:szCs w:val="18"/>
          <w:lang w:val="en-GB"/>
        </w:rPr>
        <w:t xml:space="preserve"> Speed and direction vary by hour relative to high water at a reference station, and by tide range.</w:t>
      </w:r>
      <w:r w:rsidR="00A82EA6" w:rsidRPr="00250F4B">
        <w:rPr>
          <w:b/>
          <w:sz w:val="18"/>
          <w:szCs w:val="18"/>
          <w:lang w:val="en-GB"/>
        </w:rPr>
        <w:t xml:space="preserve"> </w:t>
      </w:r>
      <w:r w:rsidR="00A82EA6" w:rsidRPr="00250F4B">
        <w:rPr>
          <w:b/>
          <w:sz w:val="18"/>
          <w:szCs w:val="18"/>
          <w:lang w:val="fr-FR"/>
        </w:rPr>
        <w:t>Data courtesy of</w:t>
      </w:r>
      <w:r w:rsidR="00C90B3A" w:rsidRPr="00250F4B">
        <w:rPr>
          <w:b/>
          <w:sz w:val="18"/>
          <w:szCs w:val="18"/>
          <w:lang w:val="fr-FR"/>
        </w:rPr>
        <w:t xml:space="preserve"> </w:t>
      </w:r>
      <w:r w:rsidR="00C90B3A" w:rsidRPr="00250F4B">
        <w:rPr>
          <w:rFonts w:cs="Arial"/>
          <w:b/>
          <w:sz w:val="18"/>
          <w:szCs w:val="18"/>
          <w:shd w:val="clear" w:color="auto" w:fill="FFFFFF"/>
          <w:lang w:val="fr-FR"/>
        </w:rPr>
        <w:t>Service </w:t>
      </w:r>
      <w:r w:rsidR="00C90B3A" w:rsidRPr="00250F4B">
        <w:rPr>
          <w:rFonts w:cs="Arial"/>
          <w:b/>
          <w:bCs/>
          <w:sz w:val="18"/>
          <w:szCs w:val="18"/>
          <w:shd w:val="clear" w:color="auto" w:fill="FFFFFF"/>
          <w:lang w:val="fr-FR"/>
        </w:rPr>
        <w:t>Hydrographique</w:t>
      </w:r>
      <w:r w:rsidR="00C90B3A" w:rsidRPr="00250F4B">
        <w:rPr>
          <w:rFonts w:cs="Arial"/>
          <w:b/>
          <w:sz w:val="18"/>
          <w:szCs w:val="18"/>
          <w:shd w:val="clear" w:color="auto" w:fill="FFFFFF"/>
          <w:lang w:val="fr-FR"/>
        </w:rPr>
        <w:t> et Océanographique</w:t>
      </w:r>
      <w:r w:rsidR="00A82EA6" w:rsidRPr="00250F4B">
        <w:rPr>
          <w:b/>
          <w:sz w:val="18"/>
          <w:szCs w:val="18"/>
          <w:lang w:val="fr-FR"/>
        </w:rPr>
        <w:t xml:space="preserve"> </w:t>
      </w:r>
      <w:r w:rsidR="00C90B3A" w:rsidRPr="00250F4B">
        <w:rPr>
          <w:b/>
          <w:sz w:val="18"/>
          <w:szCs w:val="18"/>
          <w:lang w:val="fr-FR"/>
        </w:rPr>
        <w:t>de la Marine, France.</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0"/>
        <w:gridCol w:w="1848"/>
        <w:gridCol w:w="1848"/>
        <w:gridCol w:w="1849"/>
        <w:gridCol w:w="1849"/>
      </w:tblGrid>
      <w:tr w:rsidR="001E7208" w:rsidRPr="00CF30EA" w14:paraId="0586244D" w14:textId="77777777" w:rsidTr="00250F4B">
        <w:trPr>
          <w:cantSplit/>
        </w:trPr>
        <w:tc>
          <w:tcPr>
            <w:tcW w:w="1200" w:type="dxa"/>
            <w:vMerge w:val="restart"/>
            <w:tcBorders>
              <w:left w:val="nil"/>
              <w:bottom w:val="nil"/>
              <w:right w:val="nil"/>
            </w:tcBorders>
            <w:shd w:val="clear" w:color="auto" w:fill="D9D9D9" w:themeFill="background1" w:themeFillShade="D9"/>
            <w:vAlign w:val="center"/>
          </w:tcPr>
          <w:p w14:paraId="4D86582F" w14:textId="77777777" w:rsidR="001E7208" w:rsidRPr="00CF30EA" w:rsidRDefault="00D00A4A" w:rsidP="00250F4B">
            <w:pPr>
              <w:spacing w:before="60" w:after="60" w:line="240" w:lineRule="auto"/>
              <w:jc w:val="center"/>
              <w:rPr>
                <w:b/>
                <w:lang w:val="en-GB"/>
              </w:rPr>
            </w:pPr>
            <w:r w:rsidRPr="00CF30EA">
              <w:rPr>
                <w:b/>
                <w:lang w:val="en-GB"/>
              </w:rPr>
              <w:t>Hour</w:t>
            </w:r>
          </w:p>
        </w:tc>
        <w:tc>
          <w:tcPr>
            <w:tcW w:w="3696" w:type="dxa"/>
            <w:gridSpan w:val="2"/>
            <w:tcBorders>
              <w:left w:val="nil"/>
              <w:bottom w:val="nil"/>
              <w:right w:val="nil"/>
            </w:tcBorders>
            <w:shd w:val="clear" w:color="auto" w:fill="D9D9D9" w:themeFill="background1" w:themeFillShade="D9"/>
          </w:tcPr>
          <w:p w14:paraId="35F1EC33" w14:textId="77777777" w:rsidR="001E7208" w:rsidRPr="00CF30EA" w:rsidRDefault="00EF110B" w:rsidP="00250F4B">
            <w:pPr>
              <w:spacing w:before="60" w:after="60" w:line="240" w:lineRule="auto"/>
              <w:jc w:val="center"/>
              <w:rPr>
                <w:b/>
                <w:lang w:val="en-GB"/>
              </w:rPr>
            </w:pPr>
            <w:r w:rsidRPr="00CF30EA">
              <w:rPr>
                <w:b/>
                <w:lang w:val="en-GB"/>
              </w:rPr>
              <w:t>Speed (m</w:t>
            </w:r>
            <w:r w:rsidR="00D00A4A" w:rsidRPr="00CF30EA">
              <w:rPr>
                <w:b/>
                <w:lang w:val="en-GB"/>
              </w:rPr>
              <w:t>s</w:t>
            </w:r>
            <w:r w:rsidR="00D00A4A" w:rsidRPr="00CF30EA">
              <w:rPr>
                <w:b/>
                <w:vertAlign w:val="superscript"/>
                <w:lang w:val="en-GB"/>
              </w:rPr>
              <w:t>-1</w:t>
            </w:r>
            <w:r w:rsidR="00D00A4A" w:rsidRPr="00CF30EA">
              <w:rPr>
                <w:b/>
                <w:lang w:val="en-GB"/>
              </w:rPr>
              <w:t>)</w:t>
            </w:r>
          </w:p>
        </w:tc>
        <w:tc>
          <w:tcPr>
            <w:tcW w:w="3698" w:type="dxa"/>
            <w:gridSpan w:val="2"/>
            <w:tcBorders>
              <w:left w:val="nil"/>
              <w:bottom w:val="nil"/>
              <w:right w:val="nil"/>
            </w:tcBorders>
            <w:shd w:val="clear" w:color="auto" w:fill="D9D9D9" w:themeFill="background1" w:themeFillShade="D9"/>
          </w:tcPr>
          <w:p w14:paraId="1CFF344D" w14:textId="77777777" w:rsidR="001E7208" w:rsidRPr="00CF30EA" w:rsidRDefault="00D00A4A" w:rsidP="00250F4B">
            <w:pPr>
              <w:spacing w:before="60" w:after="60" w:line="240" w:lineRule="auto"/>
              <w:jc w:val="center"/>
              <w:rPr>
                <w:b/>
                <w:lang w:val="en-GB"/>
              </w:rPr>
            </w:pPr>
            <w:r w:rsidRPr="00CF30EA">
              <w:rPr>
                <w:b/>
                <w:lang w:val="en-GB"/>
              </w:rPr>
              <w:t>Direction</w:t>
            </w:r>
            <w:r w:rsidR="00EF110B" w:rsidRPr="00CF30EA">
              <w:rPr>
                <w:b/>
                <w:lang w:val="en-GB"/>
              </w:rPr>
              <w:t xml:space="preserve"> (deg)</w:t>
            </w:r>
          </w:p>
        </w:tc>
      </w:tr>
      <w:tr w:rsidR="001E7208" w:rsidRPr="00CF30EA" w14:paraId="7AED4258" w14:textId="77777777" w:rsidTr="00250F4B">
        <w:trPr>
          <w:cantSplit/>
        </w:trPr>
        <w:tc>
          <w:tcPr>
            <w:tcW w:w="1200" w:type="dxa"/>
            <w:vMerge/>
            <w:tcBorders>
              <w:top w:val="nil"/>
              <w:left w:val="nil"/>
              <w:bottom w:val="single" w:sz="4" w:space="0" w:color="auto"/>
              <w:right w:val="nil"/>
            </w:tcBorders>
            <w:shd w:val="clear" w:color="auto" w:fill="D9D9D9" w:themeFill="background1" w:themeFillShade="D9"/>
          </w:tcPr>
          <w:p w14:paraId="062B458A" w14:textId="77777777" w:rsidR="001E7208" w:rsidRPr="00CF30EA" w:rsidRDefault="001E7208" w:rsidP="00250F4B">
            <w:pPr>
              <w:spacing w:before="60" w:after="60" w:line="240" w:lineRule="auto"/>
              <w:jc w:val="center"/>
              <w:rPr>
                <w:b/>
                <w:lang w:val="en-GB"/>
              </w:rPr>
            </w:pPr>
          </w:p>
        </w:tc>
        <w:tc>
          <w:tcPr>
            <w:tcW w:w="1848" w:type="dxa"/>
            <w:tcBorders>
              <w:top w:val="nil"/>
              <w:left w:val="nil"/>
              <w:bottom w:val="single" w:sz="4" w:space="0" w:color="auto"/>
              <w:right w:val="nil"/>
            </w:tcBorders>
            <w:shd w:val="clear" w:color="auto" w:fill="D9D9D9" w:themeFill="background1" w:themeFillShade="D9"/>
          </w:tcPr>
          <w:p w14:paraId="45176F03" w14:textId="77777777" w:rsidR="001E7208" w:rsidRPr="00CF30EA" w:rsidRDefault="00D00A4A" w:rsidP="00250F4B">
            <w:pPr>
              <w:spacing w:before="60" w:after="60" w:line="240" w:lineRule="auto"/>
              <w:jc w:val="center"/>
              <w:rPr>
                <w:b/>
                <w:lang w:val="en-GB"/>
              </w:rPr>
            </w:pPr>
            <w:r w:rsidRPr="00CF30EA">
              <w:rPr>
                <w:b/>
                <w:lang w:val="en-GB"/>
              </w:rPr>
              <w:t>Neap</w:t>
            </w:r>
          </w:p>
        </w:tc>
        <w:tc>
          <w:tcPr>
            <w:tcW w:w="1848" w:type="dxa"/>
            <w:tcBorders>
              <w:top w:val="nil"/>
              <w:left w:val="nil"/>
              <w:bottom w:val="single" w:sz="4" w:space="0" w:color="auto"/>
              <w:right w:val="nil"/>
            </w:tcBorders>
            <w:shd w:val="clear" w:color="auto" w:fill="D9D9D9" w:themeFill="background1" w:themeFillShade="D9"/>
          </w:tcPr>
          <w:p w14:paraId="2F0AA28D" w14:textId="77777777" w:rsidR="001E7208" w:rsidRPr="00CF30EA" w:rsidRDefault="00D00A4A" w:rsidP="00250F4B">
            <w:pPr>
              <w:spacing w:before="60" w:after="60" w:line="240" w:lineRule="auto"/>
              <w:jc w:val="center"/>
              <w:rPr>
                <w:b/>
                <w:lang w:val="en-GB"/>
              </w:rPr>
            </w:pPr>
            <w:r w:rsidRPr="00CF30EA">
              <w:rPr>
                <w:b/>
                <w:lang w:val="en-GB"/>
              </w:rPr>
              <w:t>Spring</w:t>
            </w:r>
          </w:p>
        </w:tc>
        <w:tc>
          <w:tcPr>
            <w:tcW w:w="1849" w:type="dxa"/>
            <w:tcBorders>
              <w:top w:val="nil"/>
              <w:left w:val="nil"/>
              <w:bottom w:val="single" w:sz="4" w:space="0" w:color="auto"/>
              <w:right w:val="nil"/>
            </w:tcBorders>
            <w:shd w:val="clear" w:color="auto" w:fill="D9D9D9" w:themeFill="background1" w:themeFillShade="D9"/>
          </w:tcPr>
          <w:p w14:paraId="460ADA9B" w14:textId="77777777" w:rsidR="001E7208" w:rsidRPr="00CF30EA" w:rsidRDefault="00D00A4A" w:rsidP="00250F4B">
            <w:pPr>
              <w:spacing w:before="60" w:after="60" w:line="240" w:lineRule="auto"/>
              <w:jc w:val="center"/>
              <w:rPr>
                <w:b/>
                <w:lang w:val="en-GB"/>
              </w:rPr>
            </w:pPr>
            <w:r w:rsidRPr="00CF30EA">
              <w:rPr>
                <w:b/>
                <w:lang w:val="en-GB"/>
              </w:rPr>
              <w:t>Neap</w:t>
            </w:r>
          </w:p>
        </w:tc>
        <w:tc>
          <w:tcPr>
            <w:tcW w:w="1849" w:type="dxa"/>
            <w:tcBorders>
              <w:top w:val="nil"/>
              <w:left w:val="nil"/>
              <w:bottom w:val="single" w:sz="4" w:space="0" w:color="auto"/>
              <w:right w:val="nil"/>
            </w:tcBorders>
            <w:shd w:val="clear" w:color="auto" w:fill="D9D9D9" w:themeFill="background1" w:themeFillShade="D9"/>
          </w:tcPr>
          <w:p w14:paraId="29714EEA" w14:textId="77777777" w:rsidR="001E7208" w:rsidRPr="00CF30EA" w:rsidRDefault="00D00A4A" w:rsidP="00250F4B">
            <w:pPr>
              <w:spacing w:before="60" w:after="60" w:line="240" w:lineRule="auto"/>
              <w:jc w:val="center"/>
              <w:rPr>
                <w:b/>
                <w:lang w:val="en-GB"/>
              </w:rPr>
            </w:pPr>
            <w:r w:rsidRPr="00CF30EA">
              <w:rPr>
                <w:b/>
                <w:lang w:val="en-GB"/>
              </w:rPr>
              <w:t>Spring</w:t>
            </w:r>
          </w:p>
        </w:tc>
      </w:tr>
      <w:tr w:rsidR="001E7208" w:rsidRPr="00CF30EA" w14:paraId="3C9E6F35" w14:textId="77777777" w:rsidTr="00250F4B">
        <w:trPr>
          <w:cantSplit/>
        </w:trPr>
        <w:tc>
          <w:tcPr>
            <w:tcW w:w="1200" w:type="dxa"/>
            <w:tcBorders>
              <w:left w:val="nil"/>
              <w:bottom w:val="nil"/>
              <w:right w:val="nil"/>
            </w:tcBorders>
            <w:shd w:val="clear" w:color="auto" w:fill="auto"/>
          </w:tcPr>
          <w:p w14:paraId="7B1713EA"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-6</w:t>
            </w:r>
          </w:p>
        </w:tc>
        <w:tc>
          <w:tcPr>
            <w:tcW w:w="1848" w:type="dxa"/>
            <w:tcBorders>
              <w:left w:val="nil"/>
              <w:bottom w:val="nil"/>
              <w:right w:val="nil"/>
            </w:tcBorders>
            <w:shd w:val="clear" w:color="auto" w:fill="auto"/>
          </w:tcPr>
          <w:p w14:paraId="3F63F237"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0.924</w:t>
            </w:r>
          </w:p>
        </w:tc>
        <w:tc>
          <w:tcPr>
            <w:tcW w:w="1848" w:type="dxa"/>
            <w:tcBorders>
              <w:left w:val="nil"/>
              <w:bottom w:val="nil"/>
              <w:right w:val="nil"/>
            </w:tcBorders>
            <w:shd w:val="clear" w:color="auto" w:fill="auto"/>
          </w:tcPr>
          <w:p w14:paraId="78500BB5"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0.991</w:t>
            </w:r>
          </w:p>
        </w:tc>
        <w:tc>
          <w:tcPr>
            <w:tcW w:w="1849" w:type="dxa"/>
            <w:tcBorders>
              <w:left w:val="nil"/>
              <w:bottom w:val="nil"/>
              <w:right w:val="nil"/>
            </w:tcBorders>
            <w:shd w:val="clear" w:color="auto" w:fill="auto"/>
          </w:tcPr>
          <w:p w14:paraId="31DE15E4"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234.0</w:t>
            </w:r>
          </w:p>
        </w:tc>
        <w:tc>
          <w:tcPr>
            <w:tcW w:w="1849" w:type="dxa"/>
            <w:tcBorders>
              <w:left w:val="nil"/>
              <w:bottom w:val="nil"/>
              <w:right w:val="nil"/>
            </w:tcBorders>
            <w:shd w:val="clear" w:color="auto" w:fill="auto"/>
          </w:tcPr>
          <w:p w14:paraId="2FFA9E7A"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232.8</w:t>
            </w:r>
          </w:p>
        </w:tc>
      </w:tr>
      <w:tr w:rsidR="001E7208" w:rsidRPr="00CF30EA" w14:paraId="23851AB5" w14:textId="77777777" w:rsidTr="00250F4B">
        <w:trPr>
          <w:cantSplit/>
        </w:trPr>
        <w:tc>
          <w:tcPr>
            <w:tcW w:w="1200" w:type="dxa"/>
            <w:tcBorders>
              <w:top w:val="nil"/>
              <w:left w:val="nil"/>
              <w:bottom w:val="nil"/>
              <w:right w:val="nil"/>
            </w:tcBorders>
            <w:shd w:val="clear" w:color="auto" w:fill="auto"/>
          </w:tcPr>
          <w:p w14:paraId="251D29A2"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-5</w:t>
            </w:r>
          </w:p>
        </w:tc>
        <w:tc>
          <w:tcPr>
            <w:tcW w:w="1848" w:type="dxa"/>
            <w:tcBorders>
              <w:top w:val="nil"/>
              <w:left w:val="nil"/>
              <w:bottom w:val="nil"/>
              <w:right w:val="nil"/>
            </w:tcBorders>
            <w:shd w:val="clear" w:color="auto" w:fill="auto"/>
          </w:tcPr>
          <w:p w14:paraId="6AD2FC79"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0.991</w:t>
            </w:r>
          </w:p>
        </w:tc>
        <w:tc>
          <w:tcPr>
            <w:tcW w:w="1848" w:type="dxa"/>
            <w:tcBorders>
              <w:top w:val="nil"/>
              <w:left w:val="nil"/>
              <w:bottom w:val="nil"/>
              <w:right w:val="nil"/>
            </w:tcBorders>
            <w:shd w:val="clear" w:color="auto" w:fill="auto"/>
          </w:tcPr>
          <w:p w14:paraId="3B2C98E1"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1.047</w:t>
            </w:r>
          </w:p>
        </w:tc>
        <w:tc>
          <w:tcPr>
            <w:tcW w:w="1849" w:type="dxa"/>
            <w:tcBorders>
              <w:top w:val="nil"/>
              <w:left w:val="nil"/>
              <w:bottom w:val="nil"/>
              <w:right w:val="nil"/>
            </w:tcBorders>
            <w:shd w:val="clear" w:color="auto" w:fill="auto"/>
          </w:tcPr>
          <w:p w14:paraId="38F1D15F"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235.4</w:t>
            </w:r>
          </w:p>
        </w:tc>
        <w:tc>
          <w:tcPr>
            <w:tcW w:w="1849" w:type="dxa"/>
            <w:tcBorders>
              <w:top w:val="nil"/>
              <w:left w:val="nil"/>
              <w:bottom w:val="nil"/>
              <w:right w:val="nil"/>
            </w:tcBorders>
            <w:shd w:val="clear" w:color="auto" w:fill="auto"/>
          </w:tcPr>
          <w:p w14:paraId="2FF9F6FD"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233.5</w:t>
            </w:r>
          </w:p>
        </w:tc>
      </w:tr>
      <w:tr w:rsidR="001E7208" w:rsidRPr="00CF30EA" w14:paraId="02ED9943" w14:textId="77777777" w:rsidTr="00250F4B">
        <w:trPr>
          <w:cantSplit/>
        </w:trPr>
        <w:tc>
          <w:tcPr>
            <w:tcW w:w="1200" w:type="dxa"/>
            <w:tcBorders>
              <w:top w:val="nil"/>
              <w:left w:val="nil"/>
              <w:bottom w:val="nil"/>
              <w:right w:val="nil"/>
            </w:tcBorders>
            <w:shd w:val="clear" w:color="auto" w:fill="auto"/>
          </w:tcPr>
          <w:p w14:paraId="445E6094"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-4</w:t>
            </w:r>
          </w:p>
        </w:tc>
        <w:tc>
          <w:tcPr>
            <w:tcW w:w="1848" w:type="dxa"/>
            <w:tcBorders>
              <w:top w:val="nil"/>
              <w:left w:val="nil"/>
              <w:bottom w:val="nil"/>
              <w:right w:val="nil"/>
            </w:tcBorders>
            <w:shd w:val="clear" w:color="auto" w:fill="auto"/>
          </w:tcPr>
          <w:p w14:paraId="73ABEAE6"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1.015</w:t>
            </w:r>
          </w:p>
        </w:tc>
        <w:tc>
          <w:tcPr>
            <w:tcW w:w="1848" w:type="dxa"/>
            <w:tcBorders>
              <w:top w:val="nil"/>
              <w:left w:val="nil"/>
              <w:bottom w:val="nil"/>
              <w:right w:val="nil"/>
            </w:tcBorders>
            <w:shd w:val="clear" w:color="auto" w:fill="auto"/>
          </w:tcPr>
          <w:p w14:paraId="255F714B"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1.104</w:t>
            </w:r>
          </w:p>
        </w:tc>
        <w:tc>
          <w:tcPr>
            <w:tcW w:w="1849" w:type="dxa"/>
            <w:tcBorders>
              <w:top w:val="nil"/>
              <w:left w:val="nil"/>
              <w:bottom w:val="nil"/>
              <w:right w:val="nil"/>
            </w:tcBorders>
            <w:shd w:val="clear" w:color="auto" w:fill="auto"/>
          </w:tcPr>
          <w:p w14:paraId="598A07E9"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233.1</w:t>
            </w:r>
          </w:p>
        </w:tc>
        <w:tc>
          <w:tcPr>
            <w:tcW w:w="1849" w:type="dxa"/>
            <w:tcBorders>
              <w:top w:val="nil"/>
              <w:left w:val="nil"/>
              <w:bottom w:val="nil"/>
              <w:right w:val="nil"/>
            </w:tcBorders>
            <w:shd w:val="clear" w:color="auto" w:fill="auto"/>
          </w:tcPr>
          <w:p w14:paraId="1F5E624B"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234.8</w:t>
            </w:r>
          </w:p>
        </w:tc>
      </w:tr>
      <w:tr w:rsidR="001E7208" w:rsidRPr="00CF30EA" w14:paraId="2E16B087" w14:textId="77777777" w:rsidTr="00250F4B">
        <w:trPr>
          <w:cantSplit/>
        </w:trPr>
        <w:tc>
          <w:tcPr>
            <w:tcW w:w="1200" w:type="dxa"/>
            <w:tcBorders>
              <w:top w:val="nil"/>
              <w:left w:val="nil"/>
              <w:bottom w:val="nil"/>
              <w:right w:val="nil"/>
            </w:tcBorders>
            <w:shd w:val="clear" w:color="auto" w:fill="auto"/>
          </w:tcPr>
          <w:p w14:paraId="701D53C9"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-3</w:t>
            </w:r>
          </w:p>
        </w:tc>
        <w:tc>
          <w:tcPr>
            <w:tcW w:w="1848" w:type="dxa"/>
            <w:tcBorders>
              <w:top w:val="nil"/>
              <w:left w:val="nil"/>
              <w:bottom w:val="nil"/>
              <w:right w:val="nil"/>
            </w:tcBorders>
            <w:shd w:val="clear" w:color="auto" w:fill="auto"/>
          </w:tcPr>
          <w:p w14:paraId="30244BEC"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0.939</w:t>
            </w:r>
          </w:p>
        </w:tc>
        <w:tc>
          <w:tcPr>
            <w:tcW w:w="1848" w:type="dxa"/>
            <w:tcBorders>
              <w:top w:val="nil"/>
              <w:left w:val="nil"/>
              <w:bottom w:val="nil"/>
              <w:right w:val="nil"/>
            </w:tcBorders>
            <w:shd w:val="clear" w:color="auto" w:fill="auto"/>
          </w:tcPr>
          <w:p w14:paraId="7B81578D"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1.132</w:t>
            </w:r>
          </w:p>
        </w:tc>
        <w:tc>
          <w:tcPr>
            <w:tcW w:w="1849" w:type="dxa"/>
            <w:tcBorders>
              <w:top w:val="nil"/>
              <w:left w:val="nil"/>
              <w:bottom w:val="nil"/>
              <w:right w:val="nil"/>
            </w:tcBorders>
            <w:shd w:val="clear" w:color="auto" w:fill="auto"/>
          </w:tcPr>
          <w:p w14:paraId="2C08AC9E"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233.4</w:t>
            </w:r>
          </w:p>
        </w:tc>
        <w:tc>
          <w:tcPr>
            <w:tcW w:w="1849" w:type="dxa"/>
            <w:tcBorders>
              <w:top w:val="nil"/>
              <w:left w:val="nil"/>
              <w:bottom w:val="nil"/>
              <w:right w:val="nil"/>
            </w:tcBorders>
            <w:shd w:val="clear" w:color="auto" w:fill="auto"/>
          </w:tcPr>
          <w:p w14:paraId="63D2EE8E"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233.0</w:t>
            </w:r>
          </w:p>
        </w:tc>
      </w:tr>
      <w:tr w:rsidR="001E7208" w:rsidRPr="00CF30EA" w14:paraId="1ED8D5A3" w14:textId="77777777" w:rsidTr="00250F4B">
        <w:trPr>
          <w:cantSplit/>
        </w:trPr>
        <w:tc>
          <w:tcPr>
            <w:tcW w:w="1200" w:type="dxa"/>
            <w:tcBorders>
              <w:top w:val="nil"/>
              <w:left w:val="nil"/>
              <w:bottom w:val="nil"/>
              <w:right w:val="nil"/>
            </w:tcBorders>
            <w:shd w:val="clear" w:color="auto" w:fill="auto"/>
          </w:tcPr>
          <w:p w14:paraId="377EF6F2"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-2</w:t>
            </w:r>
          </w:p>
        </w:tc>
        <w:tc>
          <w:tcPr>
            <w:tcW w:w="1848" w:type="dxa"/>
            <w:tcBorders>
              <w:top w:val="nil"/>
              <w:left w:val="nil"/>
              <w:bottom w:val="nil"/>
              <w:right w:val="nil"/>
            </w:tcBorders>
            <w:shd w:val="clear" w:color="auto" w:fill="auto"/>
          </w:tcPr>
          <w:p w14:paraId="1CD47BD5"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0.447</w:t>
            </w:r>
          </w:p>
        </w:tc>
        <w:tc>
          <w:tcPr>
            <w:tcW w:w="1848" w:type="dxa"/>
            <w:tcBorders>
              <w:top w:val="nil"/>
              <w:left w:val="nil"/>
              <w:bottom w:val="nil"/>
              <w:right w:val="nil"/>
            </w:tcBorders>
            <w:shd w:val="clear" w:color="auto" w:fill="auto"/>
          </w:tcPr>
          <w:p w14:paraId="1E9F4CA8"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0.947</w:t>
            </w:r>
          </w:p>
        </w:tc>
        <w:tc>
          <w:tcPr>
            <w:tcW w:w="1849" w:type="dxa"/>
            <w:tcBorders>
              <w:top w:val="nil"/>
              <w:left w:val="nil"/>
              <w:bottom w:val="nil"/>
              <w:right w:val="nil"/>
            </w:tcBorders>
            <w:shd w:val="clear" w:color="auto" w:fill="auto"/>
          </w:tcPr>
          <w:p w14:paraId="604C9E4C"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233.7</w:t>
            </w:r>
          </w:p>
        </w:tc>
        <w:tc>
          <w:tcPr>
            <w:tcW w:w="1849" w:type="dxa"/>
            <w:tcBorders>
              <w:top w:val="nil"/>
              <w:left w:val="nil"/>
              <w:bottom w:val="nil"/>
              <w:right w:val="nil"/>
            </w:tcBorders>
            <w:shd w:val="clear" w:color="auto" w:fill="auto"/>
          </w:tcPr>
          <w:p w14:paraId="7661BE92"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233.3</w:t>
            </w:r>
          </w:p>
        </w:tc>
      </w:tr>
      <w:tr w:rsidR="001E7208" w:rsidRPr="00CF30EA" w14:paraId="00A6396A" w14:textId="77777777" w:rsidTr="00250F4B">
        <w:trPr>
          <w:cantSplit/>
        </w:trPr>
        <w:tc>
          <w:tcPr>
            <w:tcW w:w="1200" w:type="dxa"/>
            <w:tcBorders>
              <w:top w:val="nil"/>
              <w:left w:val="nil"/>
              <w:bottom w:val="nil"/>
              <w:right w:val="nil"/>
            </w:tcBorders>
            <w:shd w:val="clear" w:color="auto" w:fill="auto"/>
          </w:tcPr>
          <w:p w14:paraId="7F888595"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-1</w:t>
            </w:r>
          </w:p>
        </w:tc>
        <w:tc>
          <w:tcPr>
            <w:tcW w:w="1848" w:type="dxa"/>
            <w:tcBorders>
              <w:top w:val="nil"/>
              <w:left w:val="nil"/>
              <w:bottom w:val="nil"/>
              <w:right w:val="nil"/>
            </w:tcBorders>
            <w:shd w:val="clear" w:color="auto" w:fill="auto"/>
          </w:tcPr>
          <w:p w14:paraId="3379AE40"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0.302</w:t>
            </w:r>
          </w:p>
        </w:tc>
        <w:tc>
          <w:tcPr>
            <w:tcW w:w="1848" w:type="dxa"/>
            <w:tcBorders>
              <w:top w:val="nil"/>
              <w:left w:val="nil"/>
              <w:bottom w:val="nil"/>
              <w:right w:val="nil"/>
            </w:tcBorders>
            <w:shd w:val="clear" w:color="auto" w:fill="auto"/>
          </w:tcPr>
          <w:p w14:paraId="5E1E904F"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0.061</w:t>
            </w:r>
          </w:p>
        </w:tc>
        <w:tc>
          <w:tcPr>
            <w:tcW w:w="1849" w:type="dxa"/>
            <w:tcBorders>
              <w:top w:val="nil"/>
              <w:left w:val="nil"/>
              <w:bottom w:val="nil"/>
              <w:right w:val="nil"/>
            </w:tcBorders>
            <w:shd w:val="clear" w:color="auto" w:fill="auto"/>
          </w:tcPr>
          <w:p w14:paraId="55931657"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232.8</w:t>
            </w:r>
          </w:p>
        </w:tc>
        <w:tc>
          <w:tcPr>
            <w:tcW w:w="1849" w:type="dxa"/>
            <w:tcBorders>
              <w:top w:val="nil"/>
              <w:left w:val="nil"/>
              <w:bottom w:val="nil"/>
              <w:right w:val="nil"/>
            </w:tcBorders>
            <w:shd w:val="clear" w:color="auto" w:fill="auto"/>
          </w:tcPr>
          <w:p w14:paraId="06CCFA2D"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200.1</w:t>
            </w:r>
          </w:p>
        </w:tc>
      </w:tr>
      <w:tr w:rsidR="001E7208" w:rsidRPr="00CF30EA" w14:paraId="424F7F7A" w14:textId="77777777" w:rsidTr="00250F4B">
        <w:trPr>
          <w:cantSplit/>
        </w:trPr>
        <w:tc>
          <w:tcPr>
            <w:tcW w:w="1200" w:type="dxa"/>
            <w:tcBorders>
              <w:top w:val="nil"/>
              <w:left w:val="nil"/>
              <w:bottom w:val="nil"/>
              <w:right w:val="nil"/>
            </w:tcBorders>
            <w:shd w:val="clear" w:color="auto" w:fill="auto"/>
          </w:tcPr>
          <w:p w14:paraId="03F5394E"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0</w:t>
            </w:r>
          </w:p>
        </w:tc>
        <w:tc>
          <w:tcPr>
            <w:tcW w:w="1848" w:type="dxa"/>
            <w:tcBorders>
              <w:top w:val="nil"/>
              <w:left w:val="nil"/>
              <w:bottom w:val="nil"/>
              <w:right w:val="nil"/>
            </w:tcBorders>
            <w:shd w:val="clear" w:color="auto" w:fill="auto"/>
          </w:tcPr>
          <w:p w14:paraId="71A415BD"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0.444</w:t>
            </w:r>
          </w:p>
        </w:tc>
        <w:tc>
          <w:tcPr>
            <w:tcW w:w="1848" w:type="dxa"/>
            <w:tcBorders>
              <w:top w:val="nil"/>
              <w:left w:val="nil"/>
              <w:bottom w:val="nil"/>
              <w:right w:val="nil"/>
            </w:tcBorders>
            <w:shd w:val="clear" w:color="auto" w:fill="auto"/>
          </w:tcPr>
          <w:p w14:paraId="3EE2E609"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0.292</w:t>
            </w:r>
          </w:p>
        </w:tc>
        <w:tc>
          <w:tcPr>
            <w:tcW w:w="1849" w:type="dxa"/>
            <w:tcBorders>
              <w:top w:val="nil"/>
              <w:left w:val="nil"/>
              <w:bottom w:val="nil"/>
              <w:right w:val="nil"/>
            </w:tcBorders>
            <w:shd w:val="clear" w:color="auto" w:fill="auto"/>
          </w:tcPr>
          <w:p w14:paraId="219FB0ED"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232.5</w:t>
            </w:r>
          </w:p>
        </w:tc>
        <w:tc>
          <w:tcPr>
            <w:tcW w:w="1849" w:type="dxa"/>
            <w:tcBorders>
              <w:top w:val="nil"/>
              <w:left w:val="nil"/>
              <w:bottom w:val="nil"/>
              <w:right w:val="nil"/>
            </w:tcBorders>
            <w:shd w:val="clear" w:color="auto" w:fill="auto"/>
          </w:tcPr>
          <w:p w14:paraId="06533CC8"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56.0</w:t>
            </w:r>
          </w:p>
        </w:tc>
      </w:tr>
      <w:tr w:rsidR="001E7208" w:rsidRPr="00CF30EA" w14:paraId="5A1942E7" w14:textId="77777777" w:rsidTr="00250F4B">
        <w:trPr>
          <w:cantSplit/>
        </w:trPr>
        <w:tc>
          <w:tcPr>
            <w:tcW w:w="1200" w:type="dxa"/>
            <w:tcBorders>
              <w:top w:val="nil"/>
              <w:left w:val="nil"/>
              <w:bottom w:val="nil"/>
              <w:right w:val="nil"/>
            </w:tcBorders>
            <w:shd w:val="clear" w:color="auto" w:fill="auto"/>
          </w:tcPr>
          <w:p w14:paraId="7EDA3559"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1</w:t>
            </w:r>
          </w:p>
        </w:tc>
        <w:tc>
          <w:tcPr>
            <w:tcW w:w="1848" w:type="dxa"/>
            <w:tcBorders>
              <w:top w:val="nil"/>
              <w:left w:val="nil"/>
              <w:bottom w:val="nil"/>
              <w:right w:val="nil"/>
            </w:tcBorders>
            <w:shd w:val="clear" w:color="auto" w:fill="auto"/>
          </w:tcPr>
          <w:p w14:paraId="143D82DB"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0.562</w:t>
            </w:r>
          </w:p>
        </w:tc>
        <w:tc>
          <w:tcPr>
            <w:tcW w:w="1848" w:type="dxa"/>
            <w:tcBorders>
              <w:top w:val="nil"/>
              <w:left w:val="nil"/>
              <w:bottom w:val="nil"/>
              <w:right w:val="nil"/>
            </w:tcBorders>
            <w:shd w:val="clear" w:color="auto" w:fill="auto"/>
          </w:tcPr>
          <w:p w14:paraId="16D1D837"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0.044</w:t>
            </w:r>
          </w:p>
        </w:tc>
        <w:tc>
          <w:tcPr>
            <w:tcW w:w="1849" w:type="dxa"/>
            <w:tcBorders>
              <w:top w:val="nil"/>
              <w:left w:val="nil"/>
              <w:bottom w:val="nil"/>
              <w:right w:val="nil"/>
            </w:tcBorders>
            <w:shd w:val="clear" w:color="auto" w:fill="auto"/>
          </w:tcPr>
          <w:p w14:paraId="0B60627E"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232.5</w:t>
            </w:r>
          </w:p>
        </w:tc>
        <w:tc>
          <w:tcPr>
            <w:tcW w:w="1849" w:type="dxa"/>
            <w:tcBorders>
              <w:top w:val="nil"/>
              <w:left w:val="nil"/>
              <w:bottom w:val="nil"/>
              <w:right w:val="nil"/>
            </w:tcBorders>
            <w:shd w:val="clear" w:color="auto" w:fill="auto"/>
          </w:tcPr>
          <w:p w14:paraId="0BAF2B35"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68.2</w:t>
            </w:r>
          </w:p>
        </w:tc>
      </w:tr>
      <w:tr w:rsidR="001E7208" w:rsidRPr="00CF30EA" w14:paraId="699553E2" w14:textId="77777777" w:rsidTr="00250F4B">
        <w:trPr>
          <w:cantSplit/>
        </w:trPr>
        <w:tc>
          <w:tcPr>
            <w:tcW w:w="1200" w:type="dxa"/>
            <w:tcBorders>
              <w:top w:val="nil"/>
              <w:left w:val="nil"/>
              <w:bottom w:val="nil"/>
              <w:right w:val="nil"/>
            </w:tcBorders>
            <w:shd w:val="clear" w:color="auto" w:fill="auto"/>
          </w:tcPr>
          <w:p w14:paraId="16289008"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2</w:t>
            </w:r>
          </w:p>
        </w:tc>
        <w:tc>
          <w:tcPr>
            <w:tcW w:w="1848" w:type="dxa"/>
            <w:tcBorders>
              <w:top w:val="nil"/>
              <w:left w:val="nil"/>
              <w:bottom w:val="nil"/>
              <w:right w:val="nil"/>
            </w:tcBorders>
            <w:shd w:val="clear" w:color="auto" w:fill="auto"/>
          </w:tcPr>
          <w:p w14:paraId="2D2A3CE7"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0.596</w:t>
            </w:r>
          </w:p>
        </w:tc>
        <w:tc>
          <w:tcPr>
            <w:tcW w:w="1848" w:type="dxa"/>
            <w:tcBorders>
              <w:top w:val="nil"/>
              <w:left w:val="nil"/>
              <w:bottom w:val="nil"/>
              <w:right w:val="nil"/>
            </w:tcBorders>
            <w:shd w:val="clear" w:color="auto" w:fill="auto"/>
          </w:tcPr>
          <w:p w14:paraId="486F3406"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0.469</w:t>
            </w:r>
          </w:p>
        </w:tc>
        <w:tc>
          <w:tcPr>
            <w:tcW w:w="1849" w:type="dxa"/>
            <w:tcBorders>
              <w:top w:val="nil"/>
              <w:left w:val="nil"/>
              <w:bottom w:val="nil"/>
              <w:right w:val="nil"/>
            </w:tcBorders>
            <w:shd w:val="clear" w:color="auto" w:fill="auto"/>
          </w:tcPr>
          <w:p w14:paraId="6D2B964E"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232.4</w:t>
            </w:r>
          </w:p>
        </w:tc>
        <w:tc>
          <w:tcPr>
            <w:tcW w:w="1849" w:type="dxa"/>
            <w:tcBorders>
              <w:top w:val="nil"/>
              <w:left w:val="nil"/>
              <w:bottom w:val="nil"/>
              <w:right w:val="nil"/>
            </w:tcBorders>
            <w:shd w:val="clear" w:color="auto" w:fill="auto"/>
          </w:tcPr>
          <w:p w14:paraId="3C321D28"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231.2</w:t>
            </w:r>
          </w:p>
        </w:tc>
      </w:tr>
      <w:tr w:rsidR="001E7208" w:rsidRPr="00CF30EA" w14:paraId="1A4D7E98" w14:textId="77777777" w:rsidTr="00250F4B">
        <w:trPr>
          <w:cantSplit/>
        </w:trPr>
        <w:tc>
          <w:tcPr>
            <w:tcW w:w="1200" w:type="dxa"/>
            <w:tcBorders>
              <w:top w:val="nil"/>
              <w:left w:val="nil"/>
              <w:bottom w:val="nil"/>
              <w:right w:val="nil"/>
            </w:tcBorders>
            <w:shd w:val="clear" w:color="auto" w:fill="auto"/>
          </w:tcPr>
          <w:p w14:paraId="20BFE277"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3</w:t>
            </w:r>
          </w:p>
        </w:tc>
        <w:tc>
          <w:tcPr>
            <w:tcW w:w="1848" w:type="dxa"/>
            <w:tcBorders>
              <w:top w:val="nil"/>
              <w:left w:val="nil"/>
              <w:bottom w:val="nil"/>
              <w:right w:val="nil"/>
            </w:tcBorders>
            <w:shd w:val="clear" w:color="auto" w:fill="auto"/>
          </w:tcPr>
          <w:p w14:paraId="7C5FAF24"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0.620</w:t>
            </w:r>
          </w:p>
        </w:tc>
        <w:tc>
          <w:tcPr>
            <w:tcW w:w="1848" w:type="dxa"/>
            <w:tcBorders>
              <w:top w:val="nil"/>
              <w:left w:val="nil"/>
              <w:bottom w:val="nil"/>
              <w:right w:val="nil"/>
            </w:tcBorders>
            <w:shd w:val="clear" w:color="auto" w:fill="auto"/>
          </w:tcPr>
          <w:p w14:paraId="7DCEF5F4"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0.662</w:t>
            </w:r>
          </w:p>
        </w:tc>
        <w:tc>
          <w:tcPr>
            <w:tcW w:w="1849" w:type="dxa"/>
            <w:tcBorders>
              <w:top w:val="nil"/>
              <w:left w:val="nil"/>
              <w:bottom w:val="nil"/>
              <w:right w:val="nil"/>
            </w:tcBorders>
            <w:shd w:val="clear" w:color="auto" w:fill="auto"/>
          </w:tcPr>
          <w:p w14:paraId="07BE97D7"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232.5</w:t>
            </w:r>
          </w:p>
        </w:tc>
        <w:tc>
          <w:tcPr>
            <w:tcW w:w="1849" w:type="dxa"/>
            <w:tcBorders>
              <w:top w:val="nil"/>
              <w:left w:val="nil"/>
              <w:bottom w:val="nil"/>
              <w:right w:val="nil"/>
            </w:tcBorders>
            <w:shd w:val="clear" w:color="auto" w:fill="auto"/>
          </w:tcPr>
          <w:p w14:paraId="35D3D2DF"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231.3</w:t>
            </w:r>
          </w:p>
        </w:tc>
      </w:tr>
      <w:tr w:rsidR="001E7208" w:rsidRPr="00CF30EA" w14:paraId="5C223A04" w14:textId="77777777" w:rsidTr="00250F4B">
        <w:trPr>
          <w:cantSplit/>
        </w:trPr>
        <w:tc>
          <w:tcPr>
            <w:tcW w:w="1200" w:type="dxa"/>
            <w:tcBorders>
              <w:top w:val="nil"/>
              <w:left w:val="nil"/>
              <w:bottom w:val="nil"/>
              <w:right w:val="nil"/>
            </w:tcBorders>
            <w:shd w:val="clear" w:color="auto" w:fill="auto"/>
          </w:tcPr>
          <w:p w14:paraId="29FE4EEF"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4</w:t>
            </w:r>
          </w:p>
        </w:tc>
        <w:tc>
          <w:tcPr>
            <w:tcW w:w="1848" w:type="dxa"/>
            <w:tcBorders>
              <w:top w:val="nil"/>
              <w:left w:val="nil"/>
              <w:bottom w:val="nil"/>
              <w:right w:val="nil"/>
            </w:tcBorders>
            <w:shd w:val="clear" w:color="auto" w:fill="auto"/>
          </w:tcPr>
          <w:p w14:paraId="1C26E5C4"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0.705</w:t>
            </w:r>
          </w:p>
        </w:tc>
        <w:tc>
          <w:tcPr>
            <w:tcW w:w="1848" w:type="dxa"/>
            <w:tcBorders>
              <w:top w:val="nil"/>
              <w:left w:val="nil"/>
              <w:bottom w:val="nil"/>
              <w:right w:val="nil"/>
            </w:tcBorders>
            <w:shd w:val="clear" w:color="auto" w:fill="auto"/>
          </w:tcPr>
          <w:p w14:paraId="1B4959DC"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0.779</w:t>
            </w:r>
          </w:p>
        </w:tc>
        <w:tc>
          <w:tcPr>
            <w:tcW w:w="1849" w:type="dxa"/>
            <w:tcBorders>
              <w:top w:val="nil"/>
              <w:left w:val="nil"/>
              <w:bottom w:val="nil"/>
              <w:right w:val="nil"/>
            </w:tcBorders>
            <w:shd w:val="clear" w:color="auto" w:fill="auto"/>
          </w:tcPr>
          <w:p w14:paraId="6809159A"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232.7</w:t>
            </w:r>
          </w:p>
        </w:tc>
        <w:tc>
          <w:tcPr>
            <w:tcW w:w="1849" w:type="dxa"/>
            <w:tcBorders>
              <w:top w:val="nil"/>
              <w:left w:val="nil"/>
              <w:bottom w:val="nil"/>
              <w:right w:val="nil"/>
            </w:tcBorders>
            <w:shd w:val="clear" w:color="auto" w:fill="auto"/>
          </w:tcPr>
          <w:p w14:paraId="3F8E9621"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231.6</w:t>
            </w:r>
          </w:p>
        </w:tc>
      </w:tr>
      <w:tr w:rsidR="001E7208" w:rsidRPr="00CF30EA" w14:paraId="60321D5B" w14:textId="77777777" w:rsidTr="00250F4B">
        <w:trPr>
          <w:cantSplit/>
        </w:trPr>
        <w:tc>
          <w:tcPr>
            <w:tcW w:w="1200" w:type="dxa"/>
            <w:tcBorders>
              <w:top w:val="nil"/>
              <w:left w:val="nil"/>
              <w:bottom w:val="nil"/>
              <w:right w:val="nil"/>
            </w:tcBorders>
            <w:shd w:val="clear" w:color="auto" w:fill="auto"/>
          </w:tcPr>
          <w:p w14:paraId="281896FA"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5</w:t>
            </w:r>
          </w:p>
        </w:tc>
        <w:tc>
          <w:tcPr>
            <w:tcW w:w="1848" w:type="dxa"/>
            <w:tcBorders>
              <w:top w:val="nil"/>
              <w:left w:val="nil"/>
              <w:bottom w:val="nil"/>
              <w:right w:val="nil"/>
            </w:tcBorders>
            <w:shd w:val="clear" w:color="auto" w:fill="auto"/>
          </w:tcPr>
          <w:p w14:paraId="5264C165"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0.797</w:t>
            </w:r>
          </w:p>
        </w:tc>
        <w:tc>
          <w:tcPr>
            <w:tcW w:w="1848" w:type="dxa"/>
            <w:tcBorders>
              <w:top w:val="nil"/>
              <w:left w:val="nil"/>
              <w:bottom w:val="nil"/>
              <w:right w:val="nil"/>
            </w:tcBorders>
            <w:shd w:val="clear" w:color="auto" w:fill="auto"/>
          </w:tcPr>
          <w:p w14:paraId="7E5C31F4"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0.886</w:t>
            </w:r>
          </w:p>
        </w:tc>
        <w:tc>
          <w:tcPr>
            <w:tcW w:w="1849" w:type="dxa"/>
            <w:tcBorders>
              <w:top w:val="nil"/>
              <w:left w:val="nil"/>
              <w:bottom w:val="nil"/>
              <w:right w:val="nil"/>
            </w:tcBorders>
            <w:shd w:val="clear" w:color="auto" w:fill="auto"/>
          </w:tcPr>
          <w:p w14:paraId="31F55DEB"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233.0</w:t>
            </w:r>
          </w:p>
        </w:tc>
        <w:tc>
          <w:tcPr>
            <w:tcW w:w="1849" w:type="dxa"/>
            <w:tcBorders>
              <w:top w:val="nil"/>
              <w:left w:val="nil"/>
              <w:bottom w:val="nil"/>
              <w:right w:val="nil"/>
            </w:tcBorders>
            <w:shd w:val="clear" w:color="auto" w:fill="auto"/>
          </w:tcPr>
          <w:p w14:paraId="2D20D903"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232.1</w:t>
            </w:r>
          </w:p>
        </w:tc>
      </w:tr>
      <w:tr w:rsidR="001E7208" w:rsidRPr="00CF30EA" w14:paraId="40FDEF11" w14:textId="77777777" w:rsidTr="00250F4B">
        <w:trPr>
          <w:cantSplit/>
        </w:trPr>
        <w:tc>
          <w:tcPr>
            <w:tcW w:w="1200" w:type="dxa"/>
            <w:tcBorders>
              <w:top w:val="nil"/>
              <w:left w:val="nil"/>
              <w:right w:val="nil"/>
            </w:tcBorders>
            <w:shd w:val="clear" w:color="auto" w:fill="auto"/>
          </w:tcPr>
          <w:p w14:paraId="7D9D2105"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6</w:t>
            </w:r>
          </w:p>
        </w:tc>
        <w:tc>
          <w:tcPr>
            <w:tcW w:w="1848" w:type="dxa"/>
            <w:tcBorders>
              <w:top w:val="nil"/>
              <w:left w:val="nil"/>
              <w:right w:val="nil"/>
            </w:tcBorders>
            <w:shd w:val="clear" w:color="auto" w:fill="auto"/>
          </w:tcPr>
          <w:p w14:paraId="1008AB6A"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0.876</w:t>
            </w:r>
          </w:p>
        </w:tc>
        <w:tc>
          <w:tcPr>
            <w:tcW w:w="1848" w:type="dxa"/>
            <w:tcBorders>
              <w:top w:val="nil"/>
              <w:left w:val="nil"/>
              <w:right w:val="nil"/>
            </w:tcBorders>
            <w:shd w:val="clear" w:color="auto" w:fill="auto"/>
          </w:tcPr>
          <w:p w14:paraId="37A4B8E1"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0.967</w:t>
            </w:r>
          </w:p>
        </w:tc>
        <w:tc>
          <w:tcPr>
            <w:tcW w:w="1849" w:type="dxa"/>
            <w:tcBorders>
              <w:top w:val="nil"/>
              <w:left w:val="nil"/>
              <w:right w:val="nil"/>
            </w:tcBorders>
            <w:shd w:val="clear" w:color="auto" w:fill="auto"/>
          </w:tcPr>
          <w:p w14:paraId="4555727E"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233.5</w:t>
            </w:r>
          </w:p>
        </w:tc>
        <w:tc>
          <w:tcPr>
            <w:tcW w:w="1849" w:type="dxa"/>
            <w:tcBorders>
              <w:top w:val="nil"/>
              <w:left w:val="nil"/>
              <w:right w:val="nil"/>
            </w:tcBorders>
            <w:shd w:val="clear" w:color="auto" w:fill="auto"/>
          </w:tcPr>
          <w:p w14:paraId="7A16350B"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232.6</w:t>
            </w:r>
          </w:p>
        </w:tc>
      </w:tr>
    </w:tbl>
    <w:p w14:paraId="68C9339E" w14:textId="77777777" w:rsidR="001E7208" w:rsidRDefault="001E7208" w:rsidP="00250F4B">
      <w:pPr>
        <w:spacing w:after="0" w:line="240" w:lineRule="auto"/>
        <w:rPr>
          <w:sz w:val="22"/>
          <w:lang w:val="en-GB"/>
        </w:rPr>
      </w:pPr>
    </w:p>
    <w:p w14:paraId="495A2E44" w14:textId="77777777" w:rsidR="00250F4B" w:rsidRPr="00CF30EA" w:rsidRDefault="00250F4B" w:rsidP="00250F4B">
      <w:pPr>
        <w:spacing w:after="0" w:line="240" w:lineRule="auto"/>
        <w:rPr>
          <w:sz w:val="22"/>
          <w:lang w:val="en-GB"/>
        </w:rPr>
      </w:pPr>
    </w:p>
    <w:p w14:paraId="577BEA14" w14:textId="67BF7BD8" w:rsidR="001E7208" w:rsidRPr="00CF30EA" w:rsidRDefault="006524CB" w:rsidP="007F33C0">
      <w:pPr>
        <w:pStyle w:val="Heading2"/>
        <w:numPr>
          <w:ilvl w:val="0"/>
          <w:numId w:val="0"/>
        </w:numPr>
        <w:tabs>
          <w:tab w:val="clear" w:pos="540"/>
          <w:tab w:val="clear" w:pos="700"/>
          <w:tab w:val="left" w:pos="709"/>
        </w:tabs>
        <w:spacing w:before="120" w:after="200" w:line="240" w:lineRule="auto"/>
        <w:ind w:left="709" w:hanging="709"/>
        <w:rPr>
          <w:lang w:val="en-GB"/>
        </w:rPr>
      </w:pPr>
      <w:bookmarkStart w:id="2578" w:name="_Toc172126875"/>
      <w:r>
        <w:rPr>
          <w:lang w:val="en-GB"/>
        </w:rPr>
        <w:lastRenderedPageBreak/>
        <w:t>E</w:t>
      </w:r>
      <w:r w:rsidR="00E75497">
        <w:rPr>
          <w:lang w:val="en-GB"/>
        </w:rPr>
        <w:t>-</w:t>
      </w:r>
      <w:r w:rsidR="007B0128" w:rsidRPr="00CF30EA">
        <w:rPr>
          <w:lang w:val="en-GB"/>
        </w:rPr>
        <w:t>4</w:t>
      </w:r>
      <w:r w:rsidR="007F33C0">
        <w:rPr>
          <w:lang w:val="en-GB"/>
        </w:rPr>
        <w:tab/>
      </w:r>
      <w:r w:rsidR="00D62D4E" w:rsidRPr="00CF30EA">
        <w:rPr>
          <w:lang w:val="en-GB"/>
        </w:rPr>
        <w:t>Moving Platform</w:t>
      </w:r>
      <w:r w:rsidR="009201A5" w:rsidRPr="00CF30EA">
        <w:rPr>
          <w:lang w:val="en-GB"/>
        </w:rPr>
        <w:t xml:space="preserve"> Data</w:t>
      </w:r>
      <w:bookmarkEnd w:id="2578"/>
    </w:p>
    <w:p w14:paraId="70453FFE" w14:textId="00EB5EEF" w:rsidR="00791D1F" w:rsidRDefault="006524CB" w:rsidP="006674C5">
      <w:pPr>
        <w:pStyle w:val="Annex-F-2"/>
      </w:pPr>
      <w:bookmarkStart w:id="2579" w:name="_Toc172126876"/>
      <w:r>
        <w:t>E</w:t>
      </w:r>
      <w:r w:rsidR="00E75497">
        <w:t>-</w:t>
      </w:r>
      <w:r w:rsidR="00791D1F">
        <w:t>4.1</w:t>
      </w:r>
      <w:r w:rsidR="00791D1F">
        <w:tab/>
        <w:t>Drifting platforms</w:t>
      </w:r>
      <w:bookmarkEnd w:id="2579"/>
    </w:p>
    <w:p w14:paraId="170ACE85" w14:textId="748FD82D" w:rsidR="009201A5" w:rsidRDefault="00D62D4E" w:rsidP="007F33C0">
      <w:pPr>
        <w:spacing w:after="120" w:line="240" w:lineRule="auto"/>
        <w:rPr>
          <w:lang w:val="en-GB"/>
        </w:rPr>
      </w:pPr>
      <w:r w:rsidRPr="00CF30EA">
        <w:rPr>
          <w:lang w:val="en-GB"/>
        </w:rPr>
        <w:t>Moving platforms (</w:t>
      </w:r>
      <w:r w:rsidR="007F33C0">
        <w:rPr>
          <w:lang w:val="en-GB"/>
        </w:rPr>
        <w:t>for example</w:t>
      </w:r>
      <w:r w:rsidRPr="00CF30EA">
        <w:rPr>
          <w:lang w:val="en-GB"/>
        </w:rPr>
        <w:t xml:space="preserve">, surface </w:t>
      </w:r>
      <w:r w:rsidR="009201A5" w:rsidRPr="00CF30EA">
        <w:rPr>
          <w:lang w:val="en-GB"/>
        </w:rPr>
        <w:t>Lagrangian drifters</w:t>
      </w:r>
      <w:r w:rsidRPr="00CF30EA">
        <w:rPr>
          <w:lang w:val="en-GB"/>
        </w:rPr>
        <w:t>)</w:t>
      </w:r>
      <w:r w:rsidR="009201A5" w:rsidRPr="00CF30EA">
        <w:rPr>
          <w:lang w:val="en-GB"/>
        </w:rPr>
        <w:t xml:space="preserve"> float along with the currents and represent the motion at some depth depending on the specific design. The data are often available, in the raw form, as a list with locations and (usually non-equally-spaced) times (Figure </w:t>
      </w:r>
      <w:r w:rsidR="006524CB">
        <w:rPr>
          <w:lang w:val="en-GB"/>
        </w:rPr>
        <w:t>E</w:t>
      </w:r>
      <w:r w:rsidR="00E75497">
        <w:rPr>
          <w:lang w:val="en-GB"/>
        </w:rPr>
        <w:t>-</w:t>
      </w:r>
      <w:r w:rsidR="009201A5" w:rsidRPr="00CF30EA">
        <w:rPr>
          <w:lang w:val="en-GB"/>
        </w:rPr>
        <w:t>5). The data are often telemetered from the drifter to a collection station.</w:t>
      </w:r>
    </w:p>
    <w:p w14:paraId="243ABE68" w14:textId="54D6028E" w:rsidR="00FD5937" w:rsidRPr="00CF30EA" w:rsidRDefault="00FD5937" w:rsidP="007F33C0">
      <w:pPr>
        <w:spacing w:after="120" w:line="240" w:lineRule="auto"/>
        <w:rPr>
          <w:lang w:val="en-GB"/>
        </w:rPr>
      </w:pPr>
      <w:r w:rsidRPr="00CF30EA">
        <w:rPr>
          <w:noProof/>
          <w:lang w:val="fr-FR" w:eastAsia="fr-FR"/>
        </w:rPr>
        <mc:AlternateContent>
          <mc:Choice Requires="wps">
            <w:drawing>
              <wp:anchor distT="0" distB="0" distL="114300" distR="114300" simplePos="0" relativeHeight="251685888" behindDoc="0" locked="0" layoutInCell="1" allowOverlap="0" wp14:anchorId="312CDC07" wp14:editId="2101B53D">
                <wp:simplePos x="0" y="0"/>
                <wp:positionH relativeFrom="column">
                  <wp:posOffset>0</wp:posOffset>
                </wp:positionH>
                <wp:positionV relativeFrom="paragraph">
                  <wp:posOffset>222250</wp:posOffset>
                </wp:positionV>
                <wp:extent cx="4828032" cy="1828800"/>
                <wp:effectExtent l="0" t="0" r="10795" b="19050"/>
                <wp:wrapTopAndBottom/>
                <wp:docPr id="539359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8032" cy="1828800"/>
                        </a:xfrm>
                        <a:prstGeom prst="rect">
                          <a:avLst/>
                        </a:prstGeom>
                        <a:solidFill>
                          <a:srgbClr val="FFFFFF"/>
                        </a:solidFill>
                        <a:ln w="9525">
                          <a:solidFill>
                            <a:srgbClr val="000000"/>
                          </a:solidFill>
                          <a:miter lim="800000"/>
                          <a:headEnd/>
                          <a:tailEnd/>
                        </a:ln>
                      </wps:spPr>
                      <wps:txbx>
                        <w:txbxContent>
                          <w:p w14:paraId="7DC0EE32" w14:textId="77777777" w:rsidR="00FD5937" w:rsidRPr="008352D1" w:rsidRDefault="00FD5937" w:rsidP="00FD5937">
                            <w:pPr>
                              <w:spacing w:before="60" w:after="60" w:line="240" w:lineRule="auto"/>
                              <w:rPr>
                                <w:rFonts w:cs="Arial"/>
                                <w:sz w:val="18"/>
                                <w:szCs w:val="18"/>
                              </w:rPr>
                            </w:pPr>
                            <w:r w:rsidRPr="008352D1">
                              <w:rPr>
                                <w:rFonts w:cs="Arial"/>
                                <w:sz w:val="18"/>
                                <w:szCs w:val="18"/>
                              </w:rPr>
                              <w:t>OBJECTID,ARID,YR,MON,DD,HH,MM,SS,LAT,LON,ACC</w:t>
                            </w:r>
                          </w:p>
                          <w:p w14:paraId="6D7EF09E" w14:textId="77777777" w:rsidR="00FD5937" w:rsidRPr="008352D1" w:rsidRDefault="00FD5937" w:rsidP="00FD5937">
                            <w:pPr>
                              <w:spacing w:before="60" w:after="60" w:line="240" w:lineRule="auto"/>
                              <w:rPr>
                                <w:rFonts w:cs="Arial"/>
                                <w:sz w:val="18"/>
                                <w:szCs w:val="18"/>
                              </w:rPr>
                            </w:pPr>
                            <w:r w:rsidRPr="008352D1">
                              <w:rPr>
                                <w:rFonts w:cs="Arial"/>
                                <w:sz w:val="18"/>
                                <w:szCs w:val="18"/>
                              </w:rPr>
                              <w:t>127134,52299,2005,9,25,7,18,16,15.57400000000,142.82200000000,2</w:t>
                            </w:r>
                          </w:p>
                          <w:p w14:paraId="39E1D25D" w14:textId="77777777" w:rsidR="00FD5937" w:rsidRPr="008352D1" w:rsidRDefault="00FD5937" w:rsidP="00FD5937">
                            <w:pPr>
                              <w:spacing w:before="60" w:after="60" w:line="240" w:lineRule="auto"/>
                              <w:rPr>
                                <w:rFonts w:cs="Arial"/>
                                <w:sz w:val="18"/>
                                <w:szCs w:val="18"/>
                              </w:rPr>
                            </w:pPr>
                            <w:r w:rsidRPr="008352D1">
                              <w:rPr>
                                <w:rFonts w:cs="Arial"/>
                                <w:sz w:val="18"/>
                                <w:szCs w:val="18"/>
                              </w:rPr>
                              <w:t>127135,52299,2005,9,25,8,58,0,15.57400000000,142.80000000000,2</w:t>
                            </w:r>
                          </w:p>
                          <w:p w14:paraId="27500218" w14:textId="77777777" w:rsidR="00FD5937" w:rsidRPr="008352D1" w:rsidRDefault="00FD5937" w:rsidP="00FD5937">
                            <w:pPr>
                              <w:spacing w:before="60" w:after="60" w:line="240" w:lineRule="auto"/>
                              <w:rPr>
                                <w:rFonts w:cs="Arial"/>
                                <w:sz w:val="18"/>
                                <w:szCs w:val="18"/>
                              </w:rPr>
                            </w:pPr>
                            <w:r w:rsidRPr="008352D1">
                              <w:rPr>
                                <w:rFonts w:cs="Arial"/>
                                <w:sz w:val="18"/>
                                <w:szCs w:val="18"/>
                              </w:rPr>
                              <w:t>127136,52299,2005,9,25,18,47,37,15.54300000000,142.72100000000,2</w:t>
                            </w:r>
                          </w:p>
                          <w:p w14:paraId="436D110F" w14:textId="77777777" w:rsidR="00FD5937" w:rsidRPr="008352D1" w:rsidRDefault="00FD5937" w:rsidP="00FD5937">
                            <w:pPr>
                              <w:spacing w:before="60" w:after="60" w:line="240" w:lineRule="auto"/>
                              <w:rPr>
                                <w:rFonts w:cs="Arial"/>
                                <w:sz w:val="18"/>
                                <w:szCs w:val="18"/>
                              </w:rPr>
                            </w:pPr>
                            <w:r w:rsidRPr="008352D1">
                              <w:rPr>
                                <w:rFonts w:cs="Arial"/>
                                <w:sz w:val="18"/>
                                <w:szCs w:val="18"/>
                              </w:rPr>
                              <w:t>127137,52299,2005,9,25,19,47,45,15.54100000000,142.71100000000,2</w:t>
                            </w:r>
                          </w:p>
                          <w:p w14:paraId="4A344B15" w14:textId="77777777" w:rsidR="00FD5937" w:rsidRPr="008352D1" w:rsidRDefault="00FD5937" w:rsidP="00FD5937">
                            <w:pPr>
                              <w:spacing w:before="60" w:after="60" w:line="240" w:lineRule="auto"/>
                              <w:rPr>
                                <w:rFonts w:cs="Arial"/>
                                <w:sz w:val="18"/>
                                <w:szCs w:val="18"/>
                              </w:rPr>
                            </w:pPr>
                            <w:r w:rsidRPr="008352D1">
                              <w:rPr>
                                <w:rFonts w:cs="Arial"/>
                                <w:sz w:val="18"/>
                                <w:szCs w:val="18"/>
                              </w:rPr>
                              <w:t>127138,52299,2005,9,25,21,27,29,15.53300000000,142.69200000000,2</w:t>
                            </w:r>
                          </w:p>
                          <w:p w14:paraId="53314E47" w14:textId="77777777" w:rsidR="00FD5937" w:rsidRPr="008352D1" w:rsidRDefault="00FD5937" w:rsidP="00FD5937">
                            <w:pPr>
                              <w:spacing w:before="60" w:after="60" w:line="240" w:lineRule="auto"/>
                              <w:rPr>
                                <w:rFonts w:cs="Arial"/>
                                <w:sz w:val="18"/>
                                <w:szCs w:val="18"/>
                              </w:rPr>
                            </w:pPr>
                            <w:r w:rsidRPr="008352D1">
                              <w:rPr>
                                <w:rFonts w:cs="Arial"/>
                                <w:sz w:val="18"/>
                                <w:szCs w:val="18"/>
                              </w:rPr>
                              <w:t>127139,52299,2005,9,26,6,55,6,15.49900000000,142.65500000000,1</w:t>
                            </w:r>
                          </w:p>
                          <w:p w14:paraId="2594D7FB" w14:textId="77777777" w:rsidR="00FD5937" w:rsidRPr="008352D1" w:rsidRDefault="00FD5937" w:rsidP="00FD5937">
                            <w:pPr>
                              <w:spacing w:before="60" w:after="60" w:line="240" w:lineRule="auto"/>
                              <w:rPr>
                                <w:rFonts w:cs="Arial"/>
                                <w:sz w:val="18"/>
                                <w:szCs w:val="18"/>
                              </w:rPr>
                            </w:pPr>
                            <w:r w:rsidRPr="008352D1">
                              <w:rPr>
                                <w:rFonts w:cs="Arial"/>
                                <w:sz w:val="18"/>
                                <w:szCs w:val="18"/>
                              </w:rPr>
                              <w:t>127140,52299,2005,9,26,8,34,6,15.48600000000,142.64400000000,2</w:t>
                            </w:r>
                          </w:p>
                          <w:p w14:paraId="5A2E7805" w14:textId="77777777" w:rsidR="00FD5937" w:rsidRPr="008352D1" w:rsidRDefault="00FD5937" w:rsidP="00FD5937">
                            <w:pPr>
                              <w:spacing w:before="60" w:after="60" w:line="240" w:lineRule="auto"/>
                              <w:rPr>
                                <w:rFonts w:cs="Arial"/>
                                <w:sz w:val="18"/>
                                <w:szCs w:val="18"/>
                              </w:rPr>
                            </w:pPr>
                            <w:r w:rsidRPr="008352D1">
                              <w:rPr>
                                <w:rFonts w:cs="Arial"/>
                                <w:sz w:val="18"/>
                                <w:szCs w:val="18"/>
                              </w:rPr>
                              <w:t>127141,52299,2005,9,26,18,35,27,15.43800000000,142.59300000000,1</w:t>
                            </w:r>
                          </w:p>
                          <w:p w14:paraId="43BF4EBA" w14:textId="77777777" w:rsidR="00FD5937" w:rsidRPr="008352D1" w:rsidRDefault="00FD5937" w:rsidP="00FD5937">
                            <w:pPr>
                              <w:spacing w:before="60" w:after="60" w:line="240" w:lineRule="auto"/>
                              <w:rPr>
                                <w:rFonts w:cs="Arial"/>
                                <w:sz w:val="18"/>
                                <w:szCs w:val="18"/>
                              </w:rPr>
                            </w:pPr>
                            <w:r w:rsidRPr="008352D1">
                              <w:rPr>
                                <w:rFonts w:cs="Arial"/>
                                <w:sz w:val="18"/>
                                <w:szCs w:val="18"/>
                              </w:rPr>
                              <w:t>127142,52299,2005,9,26,19,23,51,15.43300000000,142.59000000000,2</w:t>
                            </w:r>
                          </w:p>
                          <w:p w14:paraId="1D3C1987" w14:textId="77777777" w:rsidR="00FD5937" w:rsidRPr="008352D1" w:rsidRDefault="00FD5937" w:rsidP="00FD5937">
                            <w:pPr>
                              <w:rPr>
                                <w:sz w:val="18"/>
                                <w:szCs w:val="18"/>
                              </w:rPr>
                            </w:pP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312CDC07" id="Text Box 2" o:spid="_x0000_s1052" type="#_x0000_t202" style="position:absolute;left:0;text-align:left;margin-left:0;margin-top:17.5pt;width:380.15pt;height:2in;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" o:allowoverlap="f">
                <v:textbox>
                  <w:txbxContent>
                    <w:p w14:paraId="7DC0EE32" w14:textId="77777777" w:rsidR="00FD5937" w:rsidRPr="008352D1" w:rsidRDefault="00FD5937" w:rsidP="00FD5937">
                      <w:pPr>
                        <w:spacing w:before="60" w:after="60" w:line="240" w:lineRule="auto"/>
                        <w:rPr>
                          <w:rFonts w:cs="Arial"/>
                          <w:sz w:val="18"/>
                          <w:szCs w:val="18"/>
                        </w:rPr>
                      </w:pPr>
                      <w:r w:rsidRPr="008352D1">
                        <w:rPr>
                          <w:rFonts w:cs="Arial"/>
                          <w:sz w:val="18"/>
                          <w:szCs w:val="18"/>
                        </w:rPr>
                        <w:t>OBJECTID,ARID,YR,MON,DD,HH,MM,SS,LAT,LON,ACC</w:t>
                      </w:r>
                    </w:p>
                    <w:p w14:paraId="6D7EF09E" w14:textId="77777777" w:rsidR="00FD5937" w:rsidRPr="008352D1" w:rsidRDefault="00FD5937" w:rsidP="00FD5937">
                      <w:pPr>
                        <w:spacing w:before="60" w:after="60" w:line="240" w:lineRule="auto"/>
                        <w:rPr>
                          <w:rFonts w:cs="Arial"/>
                          <w:sz w:val="18"/>
                          <w:szCs w:val="18"/>
                        </w:rPr>
                      </w:pPr>
                      <w:r w:rsidRPr="008352D1">
                        <w:rPr>
                          <w:rFonts w:cs="Arial"/>
                          <w:sz w:val="18"/>
                          <w:szCs w:val="18"/>
                        </w:rPr>
                        <w:t>127134,52299,2005,9,25,7,18,16,15.57400000000,142.82200000000,2</w:t>
                      </w:r>
                    </w:p>
                    <w:p w14:paraId="39E1D25D" w14:textId="77777777" w:rsidR="00FD5937" w:rsidRPr="008352D1" w:rsidRDefault="00FD5937" w:rsidP="00FD5937">
                      <w:pPr>
                        <w:spacing w:before="60" w:after="60" w:line="240" w:lineRule="auto"/>
                        <w:rPr>
                          <w:rFonts w:cs="Arial"/>
                          <w:sz w:val="18"/>
                          <w:szCs w:val="18"/>
                        </w:rPr>
                      </w:pPr>
                      <w:r w:rsidRPr="008352D1">
                        <w:rPr>
                          <w:rFonts w:cs="Arial"/>
                          <w:sz w:val="18"/>
                          <w:szCs w:val="18"/>
                        </w:rPr>
                        <w:t>127135,52299,2005,9,25,8,58,0,15.57400000000,142.80000000000,2</w:t>
                      </w:r>
                    </w:p>
                    <w:p w14:paraId="27500218" w14:textId="77777777" w:rsidR="00FD5937" w:rsidRPr="008352D1" w:rsidRDefault="00FD5937" w:rsidP="00FD5937">
                      <w:pPr>
                        <w:spacing w:before="60" w:after="60" w:line="240" w:lineRule="auto"/>
                        <w:rPr>
                          <w:rFonts w:cs="Arial"/>
                          <w:sz w:val="18"/>
                          <w:szCs w:val="18"/>
                        </w:rPr>
                      </w:pPr>
                      <w:r w:rsidRPr="008352D1">
                        <w:rPr>
                          <w:rFonts w:cs="Arial"/>
                          <w:sz w:val="18"/>
                          <w:szCs w:val="18"/>
                        </w:rPr>
                        <w:t>127136,52299,2005,9,25,18,47,37,15.54300000000,142.72100000000,2</w:t>
                      </w:r>
                    </w:p>
                    <w:p w14:paraId="436D110F" w14:textId="77777777" w:rsidR="00FD5937" w:rsidRPr="008352D1" w:rsidRDefault="00FD5937" w:rsidP="00FD5937">
                      <w:pPr>
                        <w:spacing w:before="60" w:after="60" w:line="240" w:lineRule="auto"/>
                        <w:rPr>
                          <w:rFonts w:cs="Arial"/>
                          <w:sz w:val="18"/>
                          <w:szCs w:val="18"/>
                        </w:rPr>
                      </w:pPr>
                      <w:r w:rsidRPr="008352D1">
                        <w:rPr>
                          <w:rFonts w:cs="Arial"/>
                          <w:sz w:val="18"/>
                          <w:szCs w:val="18"/>
                        </w:rPr>
                        <w:t>127137,52299,2005,9,25,19,47,45,15.54100000000,142.71100000000,2</w:t>
                      </w:r>
                    </w:p>
                    <w:p w14:paraId="4A344B15" w14:textId="77777777" w:rsidR="00FD5937" w:rsidRPr="008352D1" w:rsidRDefault="00FD5937" w:rsidP="00FD5937">
                      <w:pPr>
                        <w:spacing w:before="60" w:after="60" w:line="240" w:lineRule="auto"/>
                        <w:rPr>
                          <w:rFonts w:cs="Arial"/>
                          <w:sz w:val="18"/>
                          <w:szCs w:val="18"/>
                        </w:rPr>
                      </w:pPr>
                      <w:r w:rsidRPr="008352D1">
                        <w:rPr>
                          <w:rFonts w:cs="Arial"/>
                          <w:sz w:val="18"/>
                          <w:szCs w:val="18"/>
                        </w:rPr>
                        <w:t>127138,52299,2005,9,25,21,27,29,15.53300000000,142.69200000000,2</w:t>
                      </w:r>
                    </w:p>
                    <w:p w14:paraId="53314E47" w14:textId="77777777" w:rsidR="00FD5937" w:rsidRPr="008352D1" w:rsidRDefault="00FD5937" w:rsidP="00FD5937">
                      <w:pPr>
                        <w:spacing w:before="60" w:after="60" w:line="240" w:lineRule="auto"/>
                        <w:rPr>
                          <w:rFonts w:cs="Arial"/>
                          <w:sz w:val="18"/>
                          <w:szCs w:val="18"/>
                        </w:rPr>
                      </w:pPr>
                      <w:r w:rsidRPr="008352D1">
                        <w:rPr>
                          <w:rFonts w:cs="Arial"/>
                          <w:sz w:val="18"/>
                          <w:szCs w:val="18"/>
                        </w:rPr>
                        <w:t>127139,52299,2005,9,26,6,55,6,15.49900000000,142.65500000000,1</w:t>
                      </w:r>
                    </w:p>
                    <w:p w14:paraId="2594D7FB" w14:textId="77777777" w:rsidR="00FD5937" w:rsidRPr="008352D1" w:rsidRDefault="00FD5937" w:rsidP="00FD5937">
                      <w:pPr>
                        <w:spacing w:before="60" w:after="60" w:line="240" w:lineRule="auto"/>
                        <w:rPr>
                          <w:rFonts w:cs="Arial"/>
                          <w:sz w:val="18"/>
                          <w:szCs w:val="18"/>
                        </w:rPr>
                      </w:pPr>
                      <w:r w:rsidRPr="008352D1">
                        <w:rPr>
                          <w:rFonts w:cs="Arial"/>
                          <w:sz w:val="18"/>
                          <w:szCs w:val="18"/>
                        </w:rPr>
                        <w:t>127140,52299,2005,9,26,8,34,6,15.48600000000,142.64400000000,2</w:t>
                      </w:r>
                    </w:p>
                    <w:p w14:paraId="5A2E7805" w14:textId="77777777" w:rsidR="00FD5937" w:rsidRPr="008352D1" w:rsidRDefault="00FD5937" w:rsidP="00FD5937">
                      <w:pPr>
                        <w:spacing w:before="60" w:after="60" w:line="240" w:lineRule="auto"/>
                        <w:rPr>
                          <w:rFonts w:cs="Arial"/>
                          <w:sz w:val="18"/>
                          <w:szCs w:val="18"/>
                        </w:rPr>
                      </w:pPr>
                      <w:r w:rsidRPr="008352D1">
                        <w:rPr>
                          <w:rFonts w:cs="Arial"/>
                          <w:sz w:val="18"/>
                          <w:szCs w:val="18"/>
                        </w:rPr>
                        <w:t>127141,52299,2005,9,26,18,35,27,15.43800000000,142.59300000000,1</w:t>
                      </w:r>
                    </w:p>
                    <w:p w14:paraId="43BF4EBA" w14:textId="77777777" w:rsidR="00FD5937" w:rsidRPr="008352D1" w:rsidRDefault="00FD5937" w:rsidP="00FD5937">
                      <w:pPr>
                        <w:spacing w:before="60" w:after="60" w:line="240" w:lineRule="auto"/>
                        <w:rPr>
                          <w:rFonts w:cs="Arial"/>
                          <w:sz w:val="18"/>
                          <w:szCs w:val="18"/>
                        </w:rPr>
                      </w:pPr>
                      <w:r w:rsidRPr="008352D1">
                        <w:rPr>
                          <w:rFonts w:cs="Arial"/>
                          <w:sz w:val="18"/>
                          <w:szCs w:val="18"/>
                        </w:rPr>
                        <w:t>127142,52299,2005,9,26,19,23,51,15.43300000000,142.59000000000,2</w:t>
                      </w:r>
                    </w:p>
                    <w:p w14:paraId="1D3C1987" w14:textId="77777777" w:rsidR="00FD5937" w:rsidRPr="008352D1" w:rsidRDefault="00FD5937" w:rsidP="00FD5937">
                      <w:pPr>
                        <w:rPr>
                          <w:sz w:val="18"/>
                          <w:szCs w:val="18"/>
                        </w:rPr>
                      </w:pPr>
                    </w:p>
                  </w:txbxContent>
                </v:textbox>
                <w10:wrap type="topAndBottom"/>
              </v:shape>
            </w:pict>
          </mc:Fallback>
        </mc:AlternateContent>
      </w:r>
    </w:p>
    <w:p w14:paraId="3BB4D074" w14:textId="1E4DDC80" w:rsidR="009201A5" w:rsidRPr="007F33C0" w:rsidRDefault="009201A5" w:rsidP="007F33C0">
      <w:pPr>
        <w:spacing w:before="240" w:after="120" w:line="240" w:lineRule="auto"/>
        <w:jc w:val="center"/>
        <w:rPr>
          <w:rFonts w:cs="Arial"/>
          <w:b/>
          <w:bCs/>
          <w:sz w:val="18"/>
          <w:szCs w:val="18"/>
          <w:lang w:val="en-GB" w:eastAsia="en-GB"/>
        </w:rPr>
      </w:pPr>
      <w:r w:rsidRPr="007F33C0">
        <w:rPr>
          <w:rFonts w:cs="Arial"/>
          <w:b/>
          <w:bCs/>
          <w:sz w:val="18"/>
          <w:szCs w:val="18"/>
          <w:lang w:val="en-GB" w:eastAsia="en-GB"/>
        </w:rPr>
        <w:t xml:space="preserve">Figure </w:t>
      </w:r>
      <w:r w:rsidR="006524CB">
        <w:rPr>
          <w:rFonts w:cs="Arial"/>
          <w:b/>
          <w:bCs/>
          <w:sz w:val="18"/>
          <w:szCs w:val="18"/>
          <w:lang w:val="en-GB" w:eastAsia="en-GB"/>
        </w:rPr>
        <w:t>E</w:t>
      </w:r>
      <w:r w:rsidR="00E75497">
        <w:rPr>
          <w:rFonts w:cs="Arial"/>
          <w:b/>
          <w:bCs/>
          <w:sz w:val="18"/>
          <w:szCs w:val="18"/>
          <w:lang w:val="en-GB" w:eastAsia="en-GB"/>
        </w:rPr>
        <w:t>-</w:t>
      </w:r>
      <w:r w:rsidRPr="007F33C0">
        <w:rPr>
          <w:rFonts w:cs="Arial"/>
          <w:b/>
          <w:bCs/>
          <w:sz w:val="18"/>
          <w:szCs w:val="18"/>
          <w:lang w:val="en-GB" w:eastAsia="en-GB"/>
        </w:rPr>
        <w:t>5</w:t>
      </w:r>
      <w:r w:rsidR="001B190F" w:rsidRPr="007F33C0">
        <w:rPr>
          <w:rFonts w:cs="Arial"/>
          <w:b/>
          <w:bCs/>
          <w:sz w:val="18"/>
          <w:szCs w:val="18"/>
          <w:lang w:val="en-GB" w:eastAsia="en-GB"/>
        </w:rPr>
        <w:t xml:space="preserve"> </w:t>
      </w:r>
      <w:r w:rsidR="007F33C0">
        <w:rPr>
          <w:rFonts w:cs="Arial"/>
          <w:b/>
          <w:bCs/>
          <w:sz w:val="18"/>
          <w:szCs w:val="18"/>
          <w:lang w:val="en-GB" w:eastAsia="en-GB"/>
        </w:rPr>
        <w:t>–</w:t>
      </w:r>
      <w:r w:rsidRPr="007F33C0">
        <w:rPr>
          <w:rFonts w:cs="Arial"/>
          <w:b/>
          <w:bCs/>
          <w:sz w:val="18"/>
          <w:szCs w:val="18"/>
          <w:lang w:val="en-GB" w:eastAsia="en-GB"/>
        </w:rPr>
        <w:t xml:space="preserve"> Portion of an Argos System CLS file describing the positions and times o</w:t>
      </w:r>
      <w:r w:rsidR="007F33C0">
        <w:rPr>
          <w:rFonts w:cs="Arial"/>
          <w:b/>
          <w:bCs/>
          <w:sz w:val="18"/>
          <w:szCs w:val="18"/>
          <w:lang w:val="en-GB" w:eastAsia="en-GB"/>
        </w:rPr>
        <w:t>f a specific Lagrangian drifter</w:t>
      </w:r>
    </w:p>
    <w:p w14:paraId="0A76AD38" w14:textId="1FC2B311" w:rsidR="00A356F8" w:rsidRDefault="009201A5" w:rsidP="007F33C0">
      <w:pPr>
        <w:spacing w:after="120" w:line="240" w:lineRule="auto"/>
        <w:rPr>
          <w:lang w:val="en-GB"/>
        </w:rPr>
      </w:pPr>
      <w:r w:rsidRPr="00CF30EA">
        <w:rPr>
          <w:lang w:val="en-GB" w:eastAsia="en-GB"/>
        </w:rPr>
        <w:t>In the raw form, the data must be converted into speed and directions. This can be accomplished by cubic spline interpolation of the longitudes and latitudes separately, then dividing the difference in position by the differences in time.  The data can</w:t>
      </w:r>
      <w:r w:rsidRPr="00CF30EA">
        <w:rPr>
          <w:lang w:val="en-GB"/>
        </w:rPr>
        <w:t xml:space="preserve"> be converted into time series data (see </w:t>
      </w:r>
      <w:r w:rsidR="00C80418" w:rsidRPr="00CF30EA">
        <w:rPr>
          <w:lang w:val="en-GB"/>
        </w:rPr>
        <w:t xml:space="preserve">Figure </w:t>
      </w:r>
      <w:r w:rsidR="006524CB">
        <w:rPr>
          <w:lang w:val="en-GB"/>
        </w:rPr>
        <w:t>E</w:t>
      </w:r>
      <w:r w:rsidR="00E75497">
        <w:rPr>
          <w:lang w:val="en-GB"/>
        </w:rPr>
        <w:t>-</w:t>
      </w:r>
      <w:r w:rsidRPr="00CF30EA">
        <w:rPr>
          <w:lang w:val="en-GB"/>
        </w:rPr>
        <w:t>2b), and thus into the S-111 format.</w:t>
      </w:r>
    </w:p>
    <w:p w14:paraId="30D43FA9" w14:textId="5A695F5D" w:rsidR="00791D1F" w:rsidRDefault="006524CB" w:rsidP="006674C5">
      <w:pPr>
        <w:pStyle w:val="Annex-F-2"/>
      </w:pPr>
      <w:bookmarkStart w:id="2580" w:name="_Toc172126877"/>
      <w:r>
        <w:t>E</w:t>
      </w:r>
      <w:r w:rsidR="00E75497">
        <w:t>-</w:t>
      </w:r>
      <w:r w:rsidR="00791D1F">
        <w:t>4.2</w:t>
      </w:r>
      <w:r w:rsidR="00791D1F">
        <w:tab/>
        <w:t>Propelled platforms</w:t>
      </w:r>
      <w:bookmarkEnd w:id="2580"/>
    </w:p>
    <w:p w14:paraId="411C57F4" w14:textId="3FC377EE" w:rsidR="00EB727D" w:rsidRDefault="00EB727D" w:rsidP="007F33C0">
      <w:pPr>
        <w:spacing w:after="120" w:line="240" w:lineRule="auto"/>
        <w:rPr>
          <w:lang w:val="en-GB"/>
        </w:rPr>
      </w:pPr>
      <w:r>
        <w:rPr>
          <w:lang w:val="en-GB"/>
        </w:rPr>
        <w:t xml:space="preserve">Other moving platforms </w:t>
      </w:r>
      <w:r w:rsidR="00525DAE">
        <w:rPr>
          <w:lang w:val="en-GB"/>
        </w:rPr>
        <w:t xml:space="preserve">such as ships or wave riders </w:t>
      </w:r>
      <w:r>
        <w:rPr>
          <w:lang w:val="en-GB"/>
        </w:rPr>
        <w:t>may be self-propelled to some degree</w:t>
      </w:r>
      <w:r w:rsidR="00791D1F">
        <w:rPr>
          <w:lang w:val="en-GB"/>
        </w:rPr>
        <w:t xml:space="preserve"> or use a means of propulsion independent of drift</w:t>
      </w:r>
      <w:r>
        <w:rPr>
          <w:lang w:val="en-GB"/>
        </w:rPr>
        <w:t xml:space="preserve">, in which case instantaneous positions cannot be used to determine current speed and direction. Such platforms may carry </w:t>
      </w:r>
      <w:r w:rsidR="00791D1F">
        <w:rPr>
          <w:lang w:val="en-GB"/>
        </w:rPr>
        <w:t>hydroacoustic current meters</w:t>
      </w:r>
      <w:r>
        <w:rPr>
          <w:lang w:val="en-GB"/>
        </w:rPr>
        <w:t xml:space="preserve"> which </w:t>
      </w:r>
      <w:r w:rsidR="00791D1F">
        <w:rPr>
          <w:lang w:val="en-GB"/>
        </w:rPr>
        <w:t>can</w:t>
      </w:r>
      <w:r>
        <w:rPr>
          <w:lang w:val="en-GB"/>
        </w:rPr>
        <w:t xml:space="preserve"> be used to determine current speed and direction</w:t>
      </w:r>
      <w:r w:rsidR="00791D1F">
        <w:rPr>
          <w:lang w:val="en-GB"/>
        </w:rPr>
        <w:t xml:space="preserve">, </w:t>
      </w:r>
      <w:r>
        <w:rPr>
          <w:lang w:val="en-GB"/>
        </w:rPr>
        <w:t>such as</w:t>
      </w:r>
      <w:r w:rsidRPr="00EB727D">
        <w:t xml:space="preserve"> </w:t>
      </w:r>
      <w:r>
        <w:rPr>
          <w:lang w:val="en-GB"/>
        </w:rPr>
        <w:t>a</w:t>
      </w:r>
      <w:r w:rsidRPr="00EB727D">
        <w:rPr>
          <w:lang w:val="en-GB"/>
        </w:rPr>
        <w:t xml:space="preserve">coustic Doppler </w:t>
      </w:r>
      <w:r>
        <w:rPr>
          <w:lang w:val="en-GB"/>
        </w:rPr>
        <w:t>c</w:t>
      </w:r>
      <w:r w:rsidRPr="00EB727D">
        <w:rPr>
          <w:lang w:val="en-GB"/>
        </w:rPr>
        <w:t xml:space="preserve">urrent </w:t>
      </w:r>
      <w:r>
        <w:rPr>
          <w:lang w:val="en-GB"/>
        </w:rPr>
        <w:t>p</w:t>
      </w:r>
      <w:r w:rsidRPr="00EB727D">
        <w:rPr>
          <w:lang w:val="en-GB"/>
        </w:rPr>
        <w:t>rofiler</w:t>
      </w:r>
      <w:r>
        <w:rPr>
          <w:lang w:val="en-GB"/>
        </w:rPr>
        <w:t>s</w:t>
      </w:r>
      <w:r w:rsidR="00791D1F">
        <w:rPr>
          <w:lang w:val="en-GB"/>
        </w:rPr>
        <w:t xml:space="preserve">. Data from such platforms includes </w:t>
      </w:r>
      <w:r w:rsidR="00525DAE">
        <w:rPr>
          <w:lang w:val="en-GB"/>
        </w:rPr>
        <w:t>locations associated with time stamped current speed and direction values, obtained after cleaning and processing of the raw sensor data. Time stamps may be at non-uniform intervals for various reasons. Such data can be carried in S-111 datasets as non-uniform moving platform data</w:t>
      </w:r>
      <w:r w:rsidR="00AA2D9E">
        <w:rPr>
          <w:lang w:val="en-GB"/>
        </w:rPr>
        <w:t>, with time stamps associated to each observation instead of a uniform time interval for the whole series.</w:t>
      </w:r>
      <w:r w:rsidR="00525DAE">
        <w:rPr>
          <w:lang w:val="en-GB"/>
        </w:rPr>
        <w:t xml:space="preserve"> </w:t>
      </w:r>
    </w:p>
    <w:p w14:paraId="4B802F2F" w14:textId="77777777" w:rsidR="007F33C0" w:rsidRPr="00CF30EA" w:rsidRDefault="007F33C0" w:rsidP="007F33C0">
      <w:pPr>
        <w:spacing w:after="120" w:line="240" w:lineRule="auto"/>
        <w:rPr>
          <w:lang w:val="en-GB" w:eastAsia="en-GB"/>
        </w:rPr>
      </w:pPr>
    </w:p>
    <w:p w14:paraId="3E2C797E" w14:textId="34F2B1F3" w:rsidR="00981AAF" w:rsidRPr="00CF30EA" w:rsidRDefault="006524CB" w:rsidP="00C443A7">
      <w:pPr>
        <w:pStyle w:val="Heading2"/>
        <w:numPr>
          <w:ilvl w:val="0"/>
          <w:numId w:val="0"/>
        </w:numPr>
        <w:tabs>
          <w:tab w:val="clear" w:pos="540"/>
          <w:tab w:val="clear" w:pos="700"/>
          <w:tab w:val="left" w:pos="709"/>
        </w:tabs>
        <w:spacing w:before="120" w:after="200" w:line="240" w:lineRule="auto"/>
        <w:ind w:left="709" w:hanging="709"/>
        <w:rPr>
          <w:lang w:val="en-GB"/>
        </w:rPr>
      </w:pPr>
      <w:bookmarkStart w:id="2581" w:name="_Toc172126878"/>
      <w:r>
        <w:rPr>
          <w:lang w:val="en-GB"/>
        </w:rPr>
        <w:t>E</w:t>
      </w:r>
      <w:r w:rsidR="00E75497">
        <w:rPr>
          <w:lang w:val="en-GB"/>
        </w:rPr>
        <w:t>-</w:t>
      </w:r>
      <w:r w:rsidR="009201A5" w:rsidRPr="00CF30EA">
        <w:rPr>
          <w:lang w:val="en-GB"/>
        </w:rPr>
        <w:t>5</w:t>
      </w:r>
      <w:r w:rsidR="00C443A7">
        <w:rPr>
          <w:lang w:val="en-GB"/>
        </w:rPr>
        <w:tab/>
      </w:r>
      <w:r w:rsidR="00682824" w:rsidRPr="00CF30EA">
        <w:rPr>
          <w:lang w:val="en-GB"/>
        </w:rPr>
        <w:t>Preliminary</w:t>
      </w:r>
      <w:r w:rsidR="00981AAF" w:rsidRPr="00CF30EA">
        <w:rPr>
          <w:lang w:val="en-GB"/>
        </w:rPr>
        <w:t xml:space="preserve"> </w:t>
      </w:r>
      <w:r w:rsidR="00597B17" w:rsidRPr="00CF30EA">
        <w:rPr>
          <w:lang w:val="en-GB"/>
        </w:rPr>
        <w:t xml:space="preserve">Data Product </w:t>
      </w:r>
      <w:r w:rsidR="00981AAF" w:rsidRPr="00CF30EA">
        <w:rPr>
          <w:lang w:val="en-GB"/>
        </w:rPr>
        <w:t>Format</w:t>
      </w:r>
      <w:bookmarkEnd w:id="2581"/>
    </w:p>
    <w:p w14:paraId="18CFC728" w14:textId="0DE6790F" w:rsidR="00981AAF" w:rsidRPr="00CF30EA" w:rsidRDefault="007C7271" w:rsidP="00C443A7">
      <w:pPr>
        <w:spacing w:after="120" w:line="240" w:lineRule="auto"/>
        <w:rPr>
          <w:lang w:val="en-GB"/>
        </w:rPr>
      </w:pPr>
      <w:r w:rsidRPr="00CF30EA">
        <w:rPr>
          <w:lang w:val="en-GB"/>
        </w:rPr>
        <w:t>T</w:t>
      </w:r>
      <w:r w:rsidR="008F4893" w:rsidRPr="00CF30EA">
        <w:rPr>
          <w:lang w:val="en-GB"/>
        </w:rPr>
        <w:t xml:space="preserve">wo forms </w:t>
      </w:r>
      <w:r w:rsidR="007B4A8A" w:rsidRPr="00CF30EA">
        <w:rPr>
          <w:lang w:val="en-GB"/>
        </w:rPr>
        <w:t xml:space="preserve">of data </w:t>
      </w:r>
      <w:r w:rsidR="008F4893" w:rsidRPr="00CF30EA">
        <w:rPr>
          <w:lang w:val="en-GB"/>
        </w:rPr>
        <w:t xml:space="preserve">(Figure </w:t>
      </w:r>
      <w:r w:rsidR="006524CB">
        <w:rPr>
          <w:lang w:val="en-GB"/>
        </w:rPr>
        <w:t>E</w:t>
      </w:r>
      <w:r w:rsidR="00E75497">
        <w:rPr>
          <w:lang w:val="en-GB"/>
        </w:rPr>
        <w:t>-</w:t>
      </w:r>
      <w:r w:rsidR="008F4893" w:rsidRPr="00CF30EA">
        <w:rPr>
          <w:lang w:val="en-GB"/>
        </w:rPr>
        <w:t>2</w:t>
      </w:r>
      <w:r w:rsidR="0010690B" w:rsidRPr="00CF30EA">
        <w:rPr>
          <w:lang w:val="en-GB"/>
        </w:rPr>
        <w:t>b</w:t>
      </w:r>
      <w:r w:rsidR="008F4893" w:rsidRPr="00CF30EA">
        <w:rPr>
          <w:lang w:val="en-GB"/>
        </w:rPr>
        <w:t xml:space="preserve"> and </w:t>
      </w:r>
      <w:r w:rsidR="006524CB">
        <w:rPr>
          <w:lang w:val="en-GB"/>
        </w:rPr>
        <w:t>E</w:t>
      </w:r>
      <w:r w:rsidR="00E75497">
        <w:rPr>
          <w:lang w:val="en-GB"/>
        </w:rPr>
        <w:t>-</w:t>
      </w:r>
      <w:r w:rsidR="00981AAF" w:rsidRPr="00CF30EA">
        <w:rPr>
          <w:lang w:val="en-GB"/>
        </w:rPr>
        <w:t xml:space="preserve">4) are similar, the main difference being that </w:t>
      </w:r>
      <w:r w:rsidR="00D219F4" w:rsidRPr="00CF30EA">
        <w:rPr>
          <w:lang w:val="en-GB"/>
        </w:rPr>
        <w:t>the</w:t>
      </w:r>
      <w:r w:rsidR="009201A5" w:rsidRPr="00CF30EA">
        <w:rPr>
          <w:lang w:val="en-GB"/>
        </w:rPr>
        <w:t xml:space="preserve"> </w:t>
      </w:r>
      <w:r w:rsidR="00981AAF" w:rsidRPr="00CF30EA">
        <w:rPr>
          <w:lang w:val="en-GB"/>
        </w:rPr>
        <w:t xml:space="preserve">multiple values for each variable in </w:t>
      </w:r>
      <w:r w:rsidR="00C80418" w:rsidRPr="00CF30EA">
        <w:rPr>
          <w:lang w:val="en-GB"/>
        </w:rPr>
        <w:t xml:space="preserve">Figure </w:t>
      </w:r>
      <w:r w:rsidR="006524CB">
        <w:rPr>
          <w:lang w:val="en-GB"/>
        </w:rPr>
        <w:t>E</w:t>
      </w:r>
      <w:r w:rsidR="00E75497">
        <w:rPr>
          <w:lang w:val="en-GB"/>
        </w:rPr>
        <w:t>-</w:t>
      </w:r>
      <w:r w:rsidR="00981AAF" w:rsidRPr="00CF30EA">
        <w:rPr>
          <w:lang w:val="en-GB"/>
        </w:rPr>
        <w:t xml:space="preserve">4 correspond to multiple grid points, rather than the </w:t>
      </w:r>
      <w:r w:rsidR="00D219F4" w:rsidRPr="00CF30EA">
        <w:rPr>
          <w:lang w:val="en-GB"/>
        </w:rPr>
        <w:t>multiple times</w:t>
      </w:r>
      <w:r w:rsidR="00981AAF" w:rsidRPr="00CF30EA">
        <w:rPr>
          <w:lang w:val="en-GB"/>
        </w:rPr>
        <w:t xml:space="preserve"> in </w:t>
      </w:r>
      <w:r w:rsidR="00C80418" w:rsidRPr="00CF30EA">
        <w:rPr>
          <w:lang w:val="en-GB"/>
        </w:rPr>
        <w:t xml:space="preserve">Figure </w:t>
      </w:r>
      <w:r w:rsidR="006524CB">
        <w:rPr>
          <w:lang w:val="en-GB"/>
        </w:rPr>
        <w:t>E</w:t>
      </w:r>
      <w:r w:rsidR="00E75497">
        <w:rPr>
          <w:lang w:val="en-GB"/>
        </w:rPr>
        <w:t>-</w:t>
      </w:r>
      <w:r w:rsidR="00981AAF" w:rsidRPr="00CF30EA">
        <w:rPr>
          <w:lang w:val="en-GB"/>
        </w:rPr>
        <w:t>2</w:t>
      </w:r>
      <w:r w:rsidR="00D219F4" w:rsidRPr="00CF30EA">
        <w:rPr>
          <w:lang w:val="en-GB"/>
        </w:rPr>
        <w:t>b</w:t>
      </w:r>
      <w:r w:rsidR="00981AAF" w:rsidRPr="00CF30EA">
        <w:rPr>
          <w:lang w:val="en-GB"/>
        </w:rPr>
        <w:t xml:space="preserve"> (</w:t>
      </w:r>
      <w:r w:rsidR="00D219F4" w:rsidRPr="00CF30EA">
        <w:rPr>
          <w:lang w:val="en-GB"/>
        </w:rPr>
        <w:t>at</w:t>
      </w:r>
      <w:r w:rsidR="00981AAF" w:rsidRPr="00CF30EA">
        <w:rPr>
          <w:lang w:val="en-GB"/>
        </w:rPr>
        <w:t xml:space="preserve"> a single station). Thus the two forms can be combined into a single form (</w:t>
      </w:r>
      <w:r w:rsidR="00C80418" w:rsidRPr="00CF30EA">
        <w:rPr>
          <w:lang w:val="en-GB"/>
        </w:rPr>
        <w:t xml:space="preserve">Figure </w:t>
      </w:r>
      <w:r w:rsidR="006524CB">
        <w:rPr>
          <w:lang w:val="en-GB"/>
        </w:rPr>
        <w:t>E</w:t>
      </w:r>
      <w:r w:rsidR="00E75497">
        <w:rPr>
          <w:lang w:val="en-GB"/>
        </w:rPr>
        <w:t>-</w:t>
      </w:r>
      <w:r w:rsidR="009201A5" w:rsidRPr="00CF30EA">
        <w:rPr>
          <w:lang w:val="en-GB"/>
        </w:rPr>
        <w:t>6</w:t>
      </w:r>
      <w:r w:rsidR="00D219F4" w:rsidRPr="00CF30EA">
        <w:rPr>
          <w:lang w:val="en-GB"/>
        </w:rPr>
        <w:t>, although the data are interpreted differently</w:t>
      </w:r>
      <w:r w:rsidR="0010690B" w:rsidRPr="00CF30EA">
        <w:rPr>
          <w:lang w:val="en-GB"/>
        </w:rPr>
        <w:t>.</w:t>
      </w:r>
      <w:r w:rsidR="007169A0" w:rsidRPr="00CF30EA">
        <w:rPr>
          <w:lang w:val="en-GB"/>
        </w:rPr>
        <w:t xml:space="preserve"> </w:t>
      </w:r>
      <w:r w:rsidRPr="00CF30EA">
        <w:rPr>
          <w:lang w:val="en-GB"/>
        </w:rPr>
        <w:t xml:space="preserve">Other forms </w:t>
      </w:r>
      <w:r w:rsidR="007B4A8A" w:rsidRPr="00CF30EA">
        <w:rPr>
          <w:lang w:val="en-GB"/>
        </w:rPr>
        <w:t xml:space="preserve">of data </w:t>
      </w:r>
      <w:r w:rsidRPr="00CF30EA">
        <w:rPr>
          <w:lang w:val="en-GB"/>
        </w:rPr>
        <w:t xml:space="preserve">(Figures </w:t>
      </w:r>
      <w:r w:rsidR="006524CB">
        <w:rPr>
          <w:lang w:val="en-GB"/>
        </w:rPr>
        <w:t>E</w:t>
      </w:r>
      <w:r w:rsidR="00E75497">
        <w:rPr>
          <w:lang w:val="en-GB"/>
        </w:rPr>
        <w:t>-</w:t>
      </w:r>
      <w:r w:rsidR="007B0128" w:rsidRPr="00CF30EA">
        <w:rPr>
          <w:lang w:val="en-GB"/>
        </w:rPr>
        <w:t>4</w:t>
      </w:r>
      <w:r w:rsidRPr="00CF30EA">
        <w:rPr>
          <w:lang w:val="en-GB"/>
        </w:rPr>
        <w:t xml:space="preserve"> and </w:t>
      </w:r>
      <w:r w:rsidR="006524CB">
        <w:rPr>
          <w:lang w:val="en-GB"/>
        </w:rPr>
        <w:t>E</w:t>
      </w:r>
      <w:r w:rsidR="00E75497">
        <w:rPr>
          <w:lang w:val="en-GB"/>
        </w:rPr>
        <w:t>-</w:t>
      </w:r>
      <w:r w:rsidRPr="00CF30EA">
        <w:rPr>
          <w:lang w:val="en-GB"/>
        </w:rPr>
        <w:t>5) must be processed to fit the format.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
        <w:gridCol w:w="3942"/>
        <w:gridCol w:w="315"/>
      </w:tblGrid>
      <w:tr w:rsidR="00981AAF" w:rsidRPr="00CF30EA" w14:paraId="1FACE53B" w14:textId="77777777" w:rsidTr="00C443A7">
        <w:trPr>
          <w:cantSplit/>
          <w:jc w:val="center"/>
        </w:trPr>
        <w:tc>
          <w:tcPr>
            <w:tcW w:w="288" w:type="dxa"/>
            <w:tcBorders>
              <w:top w:val="single" w:sz="4" w:space="0" w:color="auto"/>
              <w:left w:val="single" w:sz="4" w:space="0" w:color="auto"/>
              <w:bottom w:val="nil"/>
              <w:right w:val="nil"/>
            </w:tcBorders>
            <w:tcMar>
              <w:left w:w="115" w:type="dxa"/>
              <w:right w:w="115" w:type="dxa"/>
            </w:tcMar>
            <w:vAlign w:val="center"/>
          </w:tcPr>
          <w:p w14:paraId="761817D4"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nil"/>
              <w:bottom w:val="single" w:sz="4" w:space="0" w:color="auto"/>
              <w:right w:val="nil"/>
            </w:tcBorders>
            <w:tcMar>
              <w:left w:w="115" w:type="dxa"/>
              <w:right w:w="115" w:type="dxa"/>
            </w:tcMar>
            <w:vAlign w:val="center"/>
          </w:tcPr>
          <w:p w14:paraId="1557191A" w14:textId="77777777" w:rsidR="00981AAF" w:rsidRPr="00C443A7" w:rsidRDefault="00981AAF" w:rsidP="00FD5937">
            <w:pPr>
              <w:keepNext/>
              <w:spacing w:before="60" w:after="60" w:line="240" w:lineRule="auto"/>
              <w:rPr>
                <w:rFonts w:eastAsia="Times New Roman" w:cs="Arial"/>
                <w:bCs/>
                <w:szCs w:val="16"/>
                <w:lang w:val="en-GB"/>
              </w:rPr>
            </w:pPr>
          </w:p>
        </w:tc>
        <w:tc>
          <w:tcPr>
            <w:tcW w:w="315" w:type="dxa"/>
            <w:tcBorders>
              <w:top w:val="single" w:sz="4" w:space="0" w:color="auto"/>
              <w:left w:val="nil"/>
              <w:bottom w:val="nil"/>
              <w:right w:val="single" w:sz="4" w:space="0" w:color="auto"/>
            </w:tcBorders>
            <w:tcMar>
              <w:left w:w="115" w:type="dxa"/>
              <w:right w:w="115" w:type="dxa"/>
            </w:tcMar>
            <w:vAlign w:val="center"/>
          </w:tcPr>
          <w:p w14:paraId="496AC24D"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3BE75F0B"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46E2D96E"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07BC385E"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Metadata Block</w:t>
            </w:r>
          </w:p>
        </w:tc>
        <w:tc>
          <w:tcPr>
            <w:tcW w:w="315" w:type="dxa"/>
            <w:tcBorders>
              <w:top w:val="nil"/>
              <w:left w:val="single" w:sz="4" w:space="0" w:color="auto"/>
              <w:bottom w:val="nil"/>
              <w:right w:val="single" w:sz="4" w:space="0" w:color="auto"/>
            </w:tcBorders>
            <w:tcMar>
              <w:left w:w="115" w:type="dxa"/>
              <w:right w:w="115" w:type="dxa"/>
            </w:tcMar>
            <w:vAlign w:val="center"/>
          </w:tcPr>
          <w:p w14:paraId="5ACB14BC" w14:textId="77777777" w:rsidR="00981AAF" w:rsidRPr="00CF30EA" w:rsidRDefault="00981AAF" w:rsidP="00421E01">
            <w:pPr>
              <w:spacing w:before="60" w:after="60" w:line="240" w:lineRule="auto"/>
              <w:rPr>
                <w:rFonts w:ascii="Times New Roman" w:eastAsia="Times New Roman" w:hAnsi="Times New Roman"/>
                <w:bCs/>
                <w:lang w:val="en-GB"/>
              </w:rPr>
            </w:pPr>
          </w:p>
        </w:tc>
      </w:tr>
      <w:tr w:rsidR="007C7271" w:rsidRPr="00CF30EA" w14:paraId="6E26A238"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3635EE4E" w14:textId="77777777" w:rsidR="007C7271" w:rsidRPr="00C443A7" w:rsidRDefault="007C7271"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tcPr>
          <w:p w14:paraId="4E0400D9" w14:textId="77777777" w:rsidR="007C7271" w:rsidRPr="00C443A7" w:rsidRDefault="007C7271" w:rsidP="00FD5937">
            <w:pPr>
              <w:keepNext/>
              <w:spacing w:before="60" w:after="60" w:line="240" w:lineRule="auto"/>
              <w:rPr>
                <w:rFonts w:eastAsia="Times New Roman" w:cs="Arial"/>
                <w:bCs/>
                <w:szCs w:val="16"/>
                <w:lang w:val="en-GB"/>
              </w:rPr>
            </w:pPr>
            <w:r w:rsidRPr="00C443A7">
              <w:rPr>
                <w:rFonts w:eastAsia="Times New Roman" w:cs="Arial"/>
                <w:bCs/>
                <w:szCs w:val="16"/>
                <w:lang w:val="en-GB"/>
              </w:rPr>
              <w:t>Location Data</w:t>
            </w:r>
          </w:p>
        </w:tc>
        <w:tc>
          <w:tcPr>
            <w:tcW w:w="315" w:type="dxa"/>
            <w:tcBorders>
              <w:top w:val="nil"/>
              <w:left w:val="single" w:sz="4" w:space="0" w:color="auto"/>
              <w:bottom w:val="nil"/>
              <w:right w:val="single" w:sz="4" w:space="0" w:color="auto"/>
            </w:tcBorders>
            <w:tcMar>
              <w:left w:w="115" w:type="dxa"/>
              <w:right w:w="115" w:type="dxa"/>
            </w:tcMar>
            <w:vAlign w:val="center"/>
          </w:tcPr>
          <w:p w14:paraId="0AA16EDC" w14:textId="77777777" w:rsidR="007C7271" w:rsidRPr="00CF30EA" w:rsidRDefault="007C7271" w:rsidP="00421E01">
            <w:pPr>
              <w:spacing w:before="60" w:after="60" w:line="240" w:lineRule="auto"/>
              <w:rPr>
                <w:rFonts w:ascii="Times New Roman" w:eastAsia="Times New Roman" w:hAnsi="Times New Roman"/>
                <w:bCs/>
                <w:lang w:val="en-GB"/>
              </w:rPr>
            </w:pPr>
          </w:p>
        </w:tc>
      </w:tr>
      <w:tr w:rsidR="00981AAF" w:rsidRPr="00CF30EA" w14:paraId="3FBDC7EC" w14:textId="77777777" w:rsidTr="00C443A7">
        <w:trPr>
          <w:cantSplit/>
          <w:jc w:val="center"/>
        </w:trPr>
        <w:tc>
          <w:tcPr>
            <w:tcW w:w="288" w:type="dxa"/>
            <w:tcBorders>
              <w:top w:val="nil"/>
              <w:left w:val="single" w:sz="4" w:space="0" w:color="auto"/>
              <w:bottom w:val="nil"/>
              <w:right w:val="nil"/>
            </w:tcBorders>
            <w:tcMar>
              <w:left w:w="115" w:type="dxa"/>
              <w:right w:w="115" w:type="dxa"/>
            </w:tcMar>
            <w:vAlign w:val="center"/>
          </w:tcPr>
          <w:p w14:paraId="5B2A364D"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nil"/>
              <w:bottom w:val="single" w:sz="4" w:space="0" w:color="auto"/>
              <w:right w:val="nil"/>
            </w:tcBorders>
            <w:tcMar>
              <w:left w:w="115" w:type="dxa"/>
              <w:right w:w="115" w:type="dxa"/>
            </w:tcMar>
            <w:vAlign w:val="center"/>
          </w:tcPr>
          <w:p w14:paraId="7D7220D4" w14:textId="77777777" w:rsidR="00981AAF" w:rsidRPr="00C443A7" w:rsidRDefault="00981AAF" w:rsidP="00FD5937">
            <w:pPr>
              <w:keepNext/>
              <w:spacing w:before="60" w:after="60" w:line="240" w:lineRule="auto"/>
              <w:rPr>
                <w:rFonts w:eastAsia="Times New Roman" w:cs="Arial"/>
                <w:bCs/>
                <w:szCs w:val="16"/>
                <w:lang w:val="en-GB"/>
              </w:rPr>
            </w:pPr>
          </w:p>
        </w:tc>
        <w:tc>
          <w:tcPr>
            <w:tcW w:w="315" w:type="dxa"/>
            <w:tcBorders>
              <w:top w:val="nil"/>
              <w:left w:val="nil"/>
              <w:bottom w:val="nil"/>
              <w:right w:val="single" w:sz="4" w:space="0" w:color="auto"/>
            </w:tcBorders>
            <w:tcMar>
              <w:left w:w="115" w:type="dxa"/>
              <w:right w:w="115" w:type="dxa"/>
            </w:tcMar>
            <w:vAlign w:val="center"/>
          </w:tcPr>
          <w:p w14:paraId="1E6264B2"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4A0FD560"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6EAB789B"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433EC446"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Time</w:t>
            </w:r>
            <w:r w:rsidR="007C7271" w:rsidRPr="00C443A7">
              <w:rPr>
                <w:rFonts w:eastAsia="Times New Roman" w:cs="Arial"/>
                <w:bCs/>
                <w:szCs w:val="16"/>
                <w:lang w:val="en-GB"/>
              </w:rPr>
              <w:t xml:space="preserve"> and</w:t>
            </w:r>
            <w:r w:rsidR="00D219F4" w:rsidRPr="00C443A7">
              <w:rPr>
                <w:rFonts w:eastAsia="Times New Roman" w:cs="Arial"/>
                <w:bCs/>
                <w:szCs w:val="16"/>
                <w:lang w:val="en-GB"/>
              </w:rPr>
              <w:t xml:space="preserve"> Location</w:t>
            </w:r>
            <w:r w:rsidRPr="00C443A7">
              <w:rPr>
                <w:rFonts w:eastAsia="Times New Roman" w:cs="Arial"/>
                <w:bCs/>
                <w:szCs w:val="16"/>
                <w:lang w:val="en-GB"/>
              </w:rPr>
              <w:t xml:space="preserve"> 1</w:t>
            </w:r>
          </w:p>
        </w:tc>
        <w:tc>
          <w:tcPr>
            <w:tcW w:w="315" w:type="dxa"/>
            <w:tcBorders>
              <w:top w:val="nil"/>
              <w:left w:val="single" w:sz="4" w:space="0" w:color="auto"/>
              <w:bottom w:val="nil"/>
              <w:right w:val="single" w:sz="4" w:space="0" w:color="auto"/>
            </w:tcBorders>
            <w:tcMar>
              <w:left w:w="115" w:type="dxa"/>
              <w:right w:w="115" w:type="dxa"/>
            </w:tcMar>
            <w:vAlign w:val="center"/>
          </w:tcPr>
          <w:p w14:paraId="59FC95E8"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790EAC98"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5C799386"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3F1D58BE"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Surface current speed</w:t>
            </w:r>
            <w:r w:rsidR="00D71884" w:rsidRPr="00C443A7">
              <w:rPr>
                <w:rFonts w:eastAsia="Times New Roman" w:cs="Arial"/>
                <w:bCs/>
                <w:szCs w:val="16"/>
                <w:lang w:val="en-GB"/>
              </w:rPr>
              <w:t>(s)</w:t>
            </w:r>
          </w:p>
        </w:tc>
        <w:tc>
          <w:tcPr>
            <w:tcW w:w="315" w:type="dxa"/>
            <w:tcBorders>
              <w:top w:val="nil"/>
              <w:left w:val="single" w:sz="4" w:space="0" w:color="auto"/>
              <w:bottom w:val="nil"/>
              <w:right w:val="single" w:sz="4" w:space="0" w:color="auto"/>
            </w:tcBorders>
            <w:tcMar>
              <w:left w:w="115" w:type="dxa"/>
              <w:right w:w="115" w:type="dxa"/>
            </w:tcMar>
            <w:vAlign w:val="center"/>
          </w:tcPr>
          <w:p w14:paraId="63E23B6D"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300822EB"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430047EB"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7CD3D038"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Surface current direction</w:t>
            </w:r>
            <w:r w:rsidR="00D71884" w:rsidRPr="00C443A7">
              <w:rPr>
                <w:rFonts w:eastAsia="Times New Roman" w:cs="Arial"/>
                <w:bCs/>
                <w:szCs w:val="16"/>
                <w:lang w:val="en-GB"/>
              </w:rPr>
              <w:t>(s)</w:t>
            </w:r>
            <w:r w:rsidRPr="00C443A7">
              <w:rPr>
                <w:rFonts w:eastAsia="Times New Roman" w:cs="Arial"/>
                <w:bCs/>
                <w:szCs w:val="16"/>
                <w:lang w:val="en-GB"/>
              </w:rPr>
              <w:t xml:space="preserve"> </w:t>
            </w:r>
          </w:p>
        </w:tc>
        <w:tc>
          <w:tcPr>
            <w:tcW w:w="315" w:type="dxa"/>
            <w:tcBorders>
              <w:top w:val="nil"/>
              <w:left w:val="single" w:sz="4" w:space="0" w:color="auto"/>
              <w:bottom w:val="nil"/>
              <w:right w:val="single" w:sz="4" w:space="0" w:color="auto"/>
            </w:tcBorders>
            <w:tcMar>
              <w:left w:w="115" w:type="dxa"/>
              <w:right w:w="115" w:type="dxa"/>
            </w:tcMar>
            <w:vAlign w:val="center"/>
          </w:tcPr>
          <w:p w14:paraId="64E7E9FB"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0FC6FF8C" w14:textId="77777777" w:rsidTr="00C443A7">
        <w:trPr>
          <w:cantSplit/>
          <w:jc w:val="center"/>
        </w:trPr>
        <w:tc>
          <w:tcPr>
            <w:tcW w:w="288" w:type="dxa"/>
            <w:tcBorders>
              <w:top w:val="nil"/>
              <w:left w:val="single" w:sz="4" w:space="0" w:color="auto"/>
              <w:bottom w:val="nil"/>
              <w:right w:val="nil"/>
            </w:tcBorders>
            <w:tcMar>
              <w:left w:w="115" w:type="dxa"/>
              <w:right w:w="115" w:type="dxa"/>
            </w:tcMar>
            <w:vAlign w:val="center"/>
          </w:tcPr>
          <w:p w14:paraId="433057F4"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nil"/>
              <w:bottom w:val="single" w:sz="4" w:space="0" w:color="auto"/>
              <w:right w:val="nil"/>
            </w:tcBorders>
            <w:tcMar>
              <w:left w:w="115" w:type="dxa"/>
              <w:right w:w="115" w:type="dxa"/>
            </w:tcMar>
            <w:vAlign w:val="center"/>
          </w:tcPr>
          <w:p w14:paraId="30AB0987" w14:textId="77777777" w:rsidR="00981AAF" w:rsidRPr="00C443A7" w:rsidRDefault="00981AAF" w:rsidP="00FD5937">
            <w:pPr>
              <w:keepNext/>
              <w:spacing w:before="60" w:after="60" w:line="240" w:lineRule="auto"/>
              <w:rPr>
                <w:rFonts w:eastAsia="Times New Roman" w:cs="Arial"/>
                <w:bCs/>
                <w:szCs w:val="16"/>
                <w:lang w:val="en-GB"/>
              </w:rPr>
            </w:pPr>
          </w:p>
        </w:tc>
        <w:tc>
          <w:tcPr>
            <w:tcW w:w="315" w:type="dxa"/>
            <w:tcBorders>
              <w:top w:val="nil"/>
              <w:left w:val="nil"/>
              <w:bottom w:val="nil"/>
              <w:right w:val="single" w:sz="4" w:space="0" w:color="auto"/>
            </w:tcBorders>
            <w:tcMar>
              <w:left w:w="115" w:type="dxa"/>
              <w:right w:w="115" w:type="dxa"/>
            </w:tcMar>
            <w:vAlign w:val="center"/>
          </w:tcPr>
          <w:p w14:paraId="2C994A60"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34420999"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604659F3"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05F5B30C"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 xml:space="preserve">Time </w:t>
            </w:r>
            <w:r w:rsidR="007C7271" w:rsidRPr="00C443A7">
              <w:rPr>
                <w:rFonts w:eastAsia="Times New Roman" w:cs="Arial"/>
                <w:bCs/>
                <w:szCs w:val="16"/>
                <w:lang w:val="en-GB"/>
              </w:rPr>
              <w:t>and</w:t>
            </w:r>
            <w:r w:rsidR="00D219F4" w:rsidRPr="00C443A7">
              <w:rPr>
                <w:rFonts w:eastAsia="Times New Roman" w:cs="Arial"/>
                <w:bCs/>
                <w:szCs w:val="16"/>
                <w:lang w:val="en-GB"/>
              </w:rPr>
              <w:t xml:space="preserve"> Location </w:t>
            </w:r>
            <w:r w:rsidRPr="00C443A7">
              <w:rPr>
                <w:rFonts w:eastAsia="Times New Roman" w:cs="Arial"/>
                <w:bCs/>
                <w:szCs w:val="16"/>
                <w:lang w:val="en-GB"/>
              </w:rPr>
              <w:t>2</w:t>
            </w:r>
          </w:p>
        </w:tc>
        <w:tc>
          <w:tcPr>
            <w:tcW w:w="315" w:type="dxa"/>
            <w:tcBorders>
              <w:top w:val="nil"/>
              <w:left w:val="single" w:sz="4" w:space="0" w:color="auto"/>
              <w:bottom w:val="nil"/>
              <w:right w:val="single" w:sz="4" w:space="0" w:color="auto"/>
            </w:tcBorders>
            <w:tcMar>
              <w:left w:w="115" w:type="dxa"/>
              <w:right w:w="115" w:type="dxa"/>
            </w:tcMar>
            <w:vAlign w:val="center"/>
          </w:tcPr>
          <w:p w14:paraId="3DE278D3"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1BD9119F"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64770F57"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469477DD"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Surface current speed</w:t>
            </w:r>
            <w:r w:rsidR="00D71884" w:rsidRPr="00C443A7">
              <w:rPr>
                <w:rFonts w:eastAsia="Times New Roman" w:cs="Arial"/>
                <w:bCs/>
                <w:szCs w:val="16"/>
                <w:lang w:val="en-GB"/>
              </w:rPr>
              <w:t>(s)</w:t>
            </w:r>
            <w:r w:rsidRPr="00C443A7">
              <w:rPr>
                <w:rFonts w:eastAsia="Times New Roman" w:cs="Arial"/>
                <w:bCs/>
                <w:szCs w:val="16"/>
                <w:lang w:val="en-GB"/>
              </w:rPr>
              <w:t xml:space="preserve"> </w:t>
            </w:r>
          </w:p>
        </w:tc>
        <w:tc>
          <w:tcPr>
            <w:tcW w:w="315" w:type="dxa"/>
            <w:tcBorders>
              <w:top w:val="nil"/>
              <w:left w:val="single" w:sz="4" w:space="0" w:color="auto"/>
              <w:bottom w:val="nil"/>
              <w:right w:val="single" w:sz="4" w:space="0" w:color="auto"/>
            </w:tcBorders>
            <w:tcMar>
              <w:left w:w="115" w:type="dxa"/>
              <w:right w:w="115" w:type="dxa"/>
            </w:tcMar>
            <w:vAlign w:val="center"/>
          </w:tcPr>
          <w:p w14:paraId="48C72B68"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45EFBE23"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7185B642"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31ADF657"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Surface current direction</w:t>
            </w:r>
            <w:r w:rsidR="00D71884" w:rsidRPr="00C443A7">
              <w:rPr>
                <w:rFonts w:eastAsia="Times New Roman" w:cs="Arial"/>
                <w:bCs/>
                <w:szCs w:val="16"/>
                <w:lang w:val="en-GB"/>
              </w:rPr>
              <w:t>(s)</w:t>
            </w:r>
            <w:r w:rsidRPr="00C443A7">
              <w:rPr>
                <w:rFonts w:eastAsia="Times New Roman" w:cs="Arial"/>
                <w:bCs/>
                <w:szCs w:val="16"/>
                <w:lang w:val="en-GB"/>
              </w:rPr>
              <w:t xml:space="preserve"> </w:t>
            </w:r>
          </w:p>
        </w:tc>
        <w:tc>
          <w:tcPr>
            <w:tcW w:w="315" w:type="dxa"/>
            <w:tcBorders>
              <w:top w:val="nil"/>
              <w:left w:val="single" w:sz="4" w:space="0" w:color="auto"/>
              <w:bottom w:val="nil"/>
              <w:right w:val="single" w:sz="4" w:space="0" w:color="auto"/>
            </w:tcBorders>
            <w:tcMar>
              <w:left w:w="115" w:type="dxa"/>
              <w:right w:w="115" w:type="dxa"/>
            </w:tcMar>
            <w:vAlign w:val="center"/>
          </w:tcPr>
          <w:p w14:paraId="79D044E3"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0314493E" w14:textId="77777777" w:rsidTr="00C443A7">
        <w:trPr>
          <w:trHeight w:hRule="exact" w:val="101"/>
          <w:jc w:val="center"/>
        </w:trPr>
        <w:tc>
          <w:tcPr>
            <w:tcW w:w="288" w:type="dxa"/>
            <w:tcBorders>
              <w:top w:val="nil"/>
              <w:left w:val="single" w:sz="4" w:space="0" w:color="auto"/>
              <w:bottom w:val="single" w:sz="4" w:space="0" w:color="auto"/>
              <w:right w:val="nil"/>
            </w:tcBorders>
            <w:tcMar>
              <w:left w:w="115" w:type="dxa"/>
              <w:right w:w="115" w:type="dxa"/>
            </w:tcMar>
            <w:vAlign w:val="center"/>
          </w:tcPr>
          <w:p w14:paraId="195E205B" w14:textId="77777777" w:rsidR="00981AAF" w:rsidRPr="00CF30EA" w:rsidRDefault="00981AAF" w:rsidP="00C443A7">
            <w:pPr>
              <w:rPr>
                <w:rFonts w:ascii="Times New Roman" w:eastAsia="Times New Roman" w:hAnsi="Times New Roman"/>
                <w:bCs/>
                <w:szCs w:val="16"/>
                <w:lang w:val="en-GB"/>
              </w:rPr>
            </w:pPr>
          </w:p>
        </w:tc>
        <w:tc>
          <w:tcPr>
            <w:tcW w:w="3942" w:type="dxa"/>
            <w:tcBorders>
              <w:top w:val="single" w:sz="4" w:space="0" w:color="auto"/>
              <w:left w:val="nil"/>
              <w:bottom w:val="single" w:sz="4" w:space="0" w:color="auto"/>
              <w:right w:val="nil"/>
            </w:tcBorders>
            <w:tcMar>
              <w:left w:w="115" w:type="dxa"/>
              <w:right w:w="115" w:type="dxa"/>
            </w:tcMar>
            <w:vAlign w:val="center"/>
          </w:tcPr>
          <w:p w14:paraId="4B0BFC27" w14:textId="77777777" w:rsidR="00981AAF" w:rsidRPr="00CF30EA" w:rsidRDefault="00981AAF" w:rsidP="00C443A7">
            <w:pPr>
              <w:rPr>
                <w:rFonts w:ascii="Times New Roman" w:eastAsia="Times New Roman" w:hAnsi="Times New Roman"/>
                <w:bCs/>
                <w:szCs w:val="16"/>
                <w:lang w:val="en-GB"/>
              </w:rPr>
            </w:pPr>
          </w:p>
        </w:tc>
        <w:tc>
          <w:tcPr>
            <w:tcW w:w="315" w:type="dxa"/>
            <w:tcBorders>
              <w:top w:val="nil"/>
              <w:left w:val="nil"/>
              <w:bottom w:val="single" w:sz="4" w:space="0" w:color="auto"/>
              <w:right w:val="single" w:sz="4" w:space="0" w:color="auto"/>
            </w:tcBorders>
            <w:tcMar>
              <w:left w:w="115" w:type="dxa"/>
              <w:right w:w="115" w:type="dxa"/>
            </w:tcMar>
            <w:vAlign w:val="center"/>
          </w:tcPr>
          <w:p w14:paraId="25D54DBE" w14:textId="77777777" w:rsidR="00981AAF" w:rsidRPr="00CF30EA" w:rsidRDefault="00981AAF" w:rsidP="00C443A7">
            <w:pPr>
              <w:rPr>
                <w:rFonts w:ascii="Times New Roman" w:eastAsia="Times New Roman" w:hAnsi="Times New Roman"/>
                <w:bCs/>
                <w:lang w:val="en-GB"/>
              </w:rPr>
            </w:pPr>
          </w:p>
        </w:tc>
      </w:tr>
    </w:tbl>
    <w:p w14:paraId="5CD98716" w14:textId="020D672B" w:rsidR="00981AAF" w:rsidRPr="00421E01" w:rsidRDefault="00C80418" w:rsidP="00421E01">
      <w:pPr>
        <w:spacing w:before="120" w:after="120" w:line="240" w:lineRule="auto"/>
        <w:jc w:val="center"/>
        <w:rPr>
          <w:b/>
          <w:sz w:val="18"/>
          <w:szCs w:val="18"/>
          <w:lang w:val="en-GB"/>
        </w:rPr>
      </w:pPr>
      <w:r w:rsidRPr="00421E01">
        <w:rPr>
          <w:b/>
          <w:sz w:val="18"/>
          <w:szCs w:val="18"/>
          <w:lang w:val="en-GB"/>
        </w:rPr>
        <w:t xml:space="preserve">Figure </w:t>
      </w:r>
      <w:r w:rsidR="006524CB">
        <w:rPr>
          <w:b/>
          <w:sz w:val="18"/>
          <w:szCs w:val="18"/>
          <w:lang w:val="en-GB"/>
        </w:rPr>
        <w:t>E</w:t>
      </w:r>
      <w:r w:rsidR="00E75497">
        <w:rPr>
          <w:b/>
          <w:sz w:val="18"/>
          <w:szCs w:val="18"/>
          <w:lang w:val="en-GB"/>
        </w:rPr>
        <w:t>-</w:t>
      </w:r>
      <w:r w:rsidR="009201A5" w:rsidRPr="00421E01">
        <w:rPr>
          <w:b/>
          <w:sz w:val="18"/>
          <w:szCs w:val="18"/>
          <w:lang w:val="en-GB"/>
        </w:rPr>
        <w:t>6</w:t>
      </w:r>
      <w:r w:rsidR="00981AAF" w:rsidRPr="00421E01">
        <w:rPr>
          <w:b/>
          <w:sz w:val="18"/>
          <w:szCs w:val="18"/>
          <w:lang w:val="en-GB"/>
        </w:rPr>
        <w:t xml:space="preserve"> – Schematic of the </w:t>
      </w:r>
      <w:r w:rsidR="007C7271" w:rsidRPr="00421E01">
        <w:rPr>
          <w:b/>
          <w:sz w:val="18"/>
          <w:szCs w:val="18"/>
          <w:lang w:val="en-GB"/>
        </w:rPr>
        <w:t xml:space="preserve">preliminary </w:t>
      </w:r>
      <w:r w:rsidR="00981AAF" w:rsidRPr="00421E01">
        <w:rPr>
          <w:b/>
          <w:sz w:val="18"/>
          <w:szCs w:val="18"/>
          <w:lang w:val="en-GB"/>
        </w:rPr>
        <w:t xml:space="preserve">product data set. The product can </w:t>
      </w:r>
      <w:r w:rsidR="003D5DF0" w:rsidRPr="00421E01">
        <w:rPr>
          <w:b/>
          <w:sz w:val="18"/>
          <w:szCs w:val="18"/>
          <w:lang w:val="en-GB"/>
        </w:rPr>
        <w:t>represent</w:t>
      </w:r>
      <w:r w:rsidR="00A97CBE" w:rsidRPr="00421E01">
        <w:rPr>
          <w:b/>
          <w:sz w:val="18"/>
          <w:szCs w:val="18"/>
          <w:lang w:val="en-GB"/>
        </w:rPr>
        <w:t xml:space="preserve"> </w:t>
      </w:r>
      <w:r w:rsidR="00981AAF" w:rsidRPr="00421E01">
        <w:rPr>
          <w:b/>
          <w:sz w:val="18"/>
          <w:szCs w:val="18"/>
          <w:lang w:val="en-GB"/>
        </w:rPr>
        <w:t>either a time series</w:t>
      </w:r>
      <w:r w:rsidR="00D9036D" w:rsidRPr="00421E01">
        <w:rPr>
          <w:b/>
          <w:sz w:val="18"/>
          <w:szCs w:val="18"/>
          <w:lang w:val="en-GB"/>
        </w:rPr>
        <w:t xml:space="preserve"> </w:t>
      </w:r>
      <w:r w:rsidR="00981AAF" w:rsidRPr="00421E01">
        <w:rPr>
          <w:b/>
          <w:sz w:val="18"/>
          <w:szCs w:val="18"/>
          <w:lang w:val="en-GB"/>
        </w:rPr>
        <w:t xml:space="preserve">at a </w:t>
      </w:r>
      <w:r w:rsidR="00D219F4" w:rsidRPr="00421E01">
        <w:rPr>
          <w:b/>
          <w:sz w:val="18"/>
          <w:szCs w:val="18"/>
          <w:lang w:val="en-GB"/>
        </w:rPr>
        <w:t xml:space="preserve">number of </w:t>
      </w:r>
      <w:r w:rsidR="00981AAF" w:rsidRPr="00421E01">
        <w:rPr>
          <w:b/>
          <w:sz w:val="18"/>
          <w:szCs w:val="18"/>
          <w:lang w:val="en-GB"/>
        </w:rPr>
        <w:t>station</w:t>
      </w:r>
      <w:r w:rsidR="00D219F4" w:rsidRPr="00421E01">
        <w:rPr>
          <w:b/>
          <w:sz w:val="18"/>
          <w:szCs w:val="18"/>
          <w:lang w:val="en-GB"/>
        </w:rPr>
        <w:t>s</w:t>
      </w:r>
      <w:r w:rsidR="00981AAF" w:rsidRPr="00421E01">
        <w:rPr>
          <w:b/>
          <w:sz w:val="18"/>
          <w:szCs w:val="18"/>
          <w:lang w:val="en-GB"/>
        </w:rPr>
        <w:t xml:space="preserve"> </w:t>
      </w:r>
      <w:r w:rsidR="00D219F4" w:rsidRPr="00421E01">
        <w:rPr>
          <w:b/>
          <w:sz w:val="18"/>
          <w:szCs w:val="18"/>
          <w:lang w:val="en-GB"/>
        </w:rPr>
        <w:t xml:space="preserve">or </w:t>
      </w:r>
      <w:r w:rsidR="00421E01">
        <w:rPr>
          <w:b/>
          <w:sz w:val="18"/>
          <w:szCs w:val="18"/>
          <w:lang w:val="en-GB"/>
        </w:rPr>
        <w:t>gridded data</w:t>
      </w:r>
    </w:p>
    <w:p w14:paraId="705DE7BF" w14:textId="77777777" w:rsidR="00421E01" w:rsidRPr="00421E01" w:rsidRDefault="00421E01" w:rsidP="00421E01">
      <w:pPr>
        <w:pStyle w:val="NormReference"/>
        <w:ind w:left="0" w:firstLine="0"/>
      </w:pPr>
    </w:p>
    <w:p w14:paraId="2020364E" w14:textId="2175F362" w:rsidR="00981AAF" w:rsidRPr="00CF30EA" w:rsidRDefault="006524CB" w:rsidP="00421E01">
      <w:pPr>
        <w:pStyle w:val="Heading2"/>
        <w:numPr>
          <w:ilvl w:val="0"/>
          <w:numId w:val="0"/>
        </w:numPr>
        <w:tabs>
          <w:tab w:val="clear" w:pos="540"/>
          <w:tab w:val="clear" w:pos="700"/>
          <w:tab w:val="left" w:pos="709"/>
        </w:tabs>
        <w:spacing w:before="120" w:after="200" w:line="240" w:lineRule="auto"/>
        <w:ind w:left="709" w:hanging="709"/>
        <w:rPr>
          <w:lang w:val="en-GB"/>
        </w:rPr>
      </w:pPr>
      <w:bookmarkStart w:id="2582" w:name="_Toc172126879"/>
      <w:r>
        <w:rPr>
          <w:lang w:val="en-GB"/>
        </w:rPr>
        <w:t>E</w:t>
      </w:r>
      <w:r w:rsidR="00E75497">
        <w:rPr>
          <w:lang w:val="en-GB"/>
        </w:rPr>
        <w:t>-</w:t>
      </w:r>
      <w:r w:rsidR="009201A5" w:rsidRPr="00CF30EA">
        <w:rPr>
          <w:lang w:val="en-GB"/>
        </w:rPr>
        <w:t>6</w:t>
      </w:r>
      <w:r w:rsidR="00421E01">
        <w:rPr>
          <w:lang w:val="en-GB"/>
        </w:rPr>
        <w:tab/>
      </w:r>
      <w:r w:rsidR="00981AAF" w:rsidRPr="00CF30EA">
        <w:rPr>
          <w:lang w:val="en-GB"/>
        </w:rPr>
        <w:t>Additional Features of the Data</w:t>
      </w:r>
      <w:bookmarkEnd w:id="2582"/>
    </w:p>
    <w:p w14:paraId="5D275721" w14:textId="0C158F1C" w:rsidR="00981AAF" w:rsidRPr="00CF30EA" w:rsidRDefault="00981AAF" w:rsidP="00421E01">
      <w:pPr>
        <w:spacing w:after="120" w:line="240" w:lineRule="auto"/>
        <w:rPr>
          <w:lang w:val="en-GB"/>
        </w:rPr>
      </w:pPr>
      <w:r w:rsidRPr="00CF30EA">
        <w:rPr>
          <w:lang w:val="en-GB"/>
        </w:rPr>
        <w:t xml:space="preserve">The following </w:t>
      </w:r>
      <w:r w:rsidR="00B85292">
        <w:rPr>
          <w:lang w:val="en-GB"/>
        </w:rPr>
        <w:t>clauses</w:t>
      </w:r>
      <w:r w:rsidR="00B85292" w:rsidRPr="00CF30EA">
        <w:rPr>
          <w:lang w:val="en-GB"/>
        </w:rPr>
        <w:t xml:space="preserve"> </w:t>
      </w:r>
      <w:r w:rsidRPr="00CF30EA">
        <w:rPr>
          <w:lang w:val="en-GB"/>
        </w:rPr>
        <w:t>described additional features of current data and types.</w:t>
      </w:r>
    </w:p>
    <w:p w14:paraId="49467690" w14:textId="08DE1D82" w:rsidR="00981AAF" w:rsidRPr="00CF30EA" w:rsidRDefault="006524CB" w:rsidP="00791D1F">
      <w:pPr>
        <w:pStyle w:val="Annex-F-2"/>
      </w:pPr>
      <w:bookmarkStart w:id="2583" w:name="_Toc172126880"/>
      <w:r>
        <w:t>E</w:t>
      </w:r>
      <w:r w:rsidR="00E75497">
        <w:t>-</w:t>
      </w:r>
      <w:r w:rsidR="00421E01">
        <w:t>6.1</w:t>
      </w:r>
      <w:r w:rsidR="00421E01">
        <w:tab/>
      </w:r>
      <w:r w:rsidR="00981AAF" w:rsidRPr="00CF30EA">
        <w:t>Vertical Reference Datum</w:t>
      </w:r>
      <w:r w:rsidR="00442C50" w:rsidRPr="00CF30EA">
        <w:t>s</w:t>
      </w:r>
      <w:bookmarkEnd w:id="2583"/>
    </w:p>
    <w:p w14:paraId="2F3F4988" w14:textId="12BA0B85" w:rsidR="00981AAF" w:rsidRPr="00CF30EA" w:rsidRDefault="00981AAF" w:rsidP="00421E01">
      <w:pPr>
        <w:spacing w:after="120"/>
        <w:rPr>
          <w:lang w:val="en-GB"/>
        </w:rPr>
      </w:pPr>
      <w:r w:rsidRPr="00CF30EA">
        <w:rPr>
          <w:lang w:val="en-GB"/>
        </w:rPr>
        <w:t>The vertical location of the current in the water column is normally referenced to some vertical datum. In this Product Specification, the datum is</w:t>
      </w:r>
      <w:r w:rsidR="001B190F" w:rsidRPr="00CF30EA">
        <w:rPr>
          <w:lang w:val="en-GB"/>
        </w:rPr>
        <w:t xml:space="preserve"> selectable: it can be</w:t>
      </w:r>
      <w:r w:rsidRPr="00CF30EA">
        <w:rPr>
          <w:lang w:val="en-GB"/>
        </w:rPr>
        <w:t xml:space="preserve"> the sea surface, </w:t>
      </w:r>
      <w:r w:rsidR="001B190F" w:rsidRPr="00CF30EA">
        <w:rPr>
          <w:lang w:val="en-GB"/>
        </w:rPr>
        <w:t xml:space="preserve">the sea bottom, or any of 30 standard tidal datums. The coordinate system axis is </w:t>
      </w:r>
      <w:r w:rsidR="00442C50" w:rsidRPr="00CF30EA">
        <w:rPr>
          <w:lang w:val="en-GB"/>
        </w:rPr>
        <w:t xml:space="preserve">directed </w:t>
      </w:r>
      <w:r w:rsidR="001B190F" w:rsidRPr="00CF30EA">
        <w:rPr>
          <w:lang w:val="en-GB"/>
        </w:rPr>
        <w:t>upward, so if the level of the current is below the datum, the depth will have a negative value</w:t>
      </w:r>
      <w:r w:rsidRPr="00CF30EA">
        <w:rPr>
          <w:lang w:val="en-GB"/>
        </w:rPr>
        <w:t xml:space="preserve">. </w:t>
      </w:r>
      <w:r w:rsidR="001B190F" w:rsidRPr="00CF30EA">
        <w:rPr>
          <w:lang w:val="en-GB"/>
        </w:rPr>
        <w:t>Levels referenced above the sea bottom will have a positive value. For a layer average, the thickness of the layer is specified as a positive value.</w:t>
      </w:r>
    </w:p>
    <w:p w14:paraId="2A38A853" w14:textId="77777777" w:rsidR="00CA5D91" w:rsidRPr="00CF30EA" w:rsidRDefault="00CA5D91" w:rsidP="00421E01">
      <w:pPr>
        <w:spacing w:after="120"/>
        <w:rPr>
          <w:lang w:val="en-GB"/>
        </w:rPr>
      </w:pPr>
      <w:r w:rsidRPr="00CF30EA">
        <w:rPr>
          <w:lang w:val="en-GB"/>
        </w:rPr>
        <w:t>In principle, it is possible to transform elevations between the different datums. The separation between a standard tidal datum and the sea surface varies with time, and can be obtained by a prediction of the water level at the location of the current. In the case of a hydrodynamic model for currents, the model itself usually includes a water level prediction. The separation between the sea bottom and the standard tidal datum is often contained automatically in bathymetric data that is reference to a chart datum. If chart datum and the selected currents datum are different, an estimation of the difference in elevation is required.</w:t>
      </w:r>
    </w:p>
    <w:p w14:paraId="0307B9A0" w14:textId="66C6AE67" w:rsidR="00372694" w:rsidRPr="00CF30EA" w:rsidRDefault="006524CB" w:rsidP="00791D1F">
      <w:pPr>
        <w:pStyle w:val="Annex-F-2"/>
      </w:pPr>
      <w:bookmarkStart w:id="2584" w:name="_Toc172126881"/>
      <w:r>
        <w:t>E</w:t>
      </w:r>
      <w:r w:rsidR="00E75497">
        <w:t>-</w:t>
      </w:r>
      <w:r w:rsidR="00421E01">
        <w:t>6.2</w:t>
      </w:r>
      <w:r w:rsidR="00421E01">
        <w:tab/>
      </w:r>
      <w:r w:rsidR="00981AAF" w:rsidRPr="00CF30EA">
        <w:t>Uncertainty</w:t>
      </w:r>
      <w:bookmarkEnd w:id="2584"/>
    </w:p>
    <w:p w14:paraId="5A68F362" w14:textId="77777777" w:rsidR="00ED4FF6" w:rsidRPr="00CF30EA" w:rsidRDefault="00ED4FF6" w:rsidP="00421E01">
      <w:pPr>
        <w:spacing w:after="120" w:line="240" w:lineRule="auto"/>
        <w:rPr>
          <w:lang w:val="en-GB"/>
        </w:rPr>
      </w:pPr>
      <w:r w:rsidRPr="00CF30EA">
        <w:rPr>
          <w:color w:val="44546A"/>
          <w:lang w:val="en-GB"/>
        </w:rPr>
        <w:t>U</w:t>
      </w:r>
      <w:r w:rsidRPr="00CF30EA">
        <w:rPr>
          <w:lang w:val="en-GB"/>
        </w:rPr>
        <w:t xml:space="preserve">ncertainty is the estimate of the error in any measurement or value; since the error (difference between true and observed value) depends on true value, which can never be measured. For practical purposes, the confidence level is 95% and the uncertainty is defined herein as 1.96 times the standard deviation of the differences between observed and predicted values (cf. S-44. </w:t>
      </w:r>
      <w:r w:rsidRPr="00CF30EA">
        <w:rPr>
          <w:i/>
          <w:lang w:val="en-GB"/>
        </w:rPr>
        <w:t>IHO Standards for Hydrographic Surveys</w:t>
      </w:r>
      <w:r w:rsidRPr="00CF30EA">
        <w:rPr>
          <w:lang w:val="en-GB"/>
        </w:rPr>
        <w:t>, 5th Edition February 2008). For multiple sources of uncertainty, the total propagated uncertainty is the relevant value.</w:t>
      </w:r>
    </w:p>
    <w:p w14:paraId="51FCE84C" w14:textId="77777777" w:rsidR="00ED4FF6" w:rsidRPr="00CF30EA" w:rsidRDefault="00ED4FF6" w:rsidP="00421E01">
      <w:pPr>
        <w:spacing w:after="120" w:line="240" w:lineRule="auto"/>
        <w:rPr>
          <w:lang w:val="en-GB"/>
        </w:rPr>
      </w:pPr>
      <w:r w:rsidRPr="00CF30EA">
        <w:rPr>
          <w:lang w:val="en-GB"/>
        </w:rPr>
        <w:t xml:space="preserve">For example, the comparison between a predicted speed and the observed speed is </w:t>
      </w:r>
      <w:r w:rsidR="00442C50" w:rsidRPr="00CF30EA">
        <w:rPr>
          <w:lang w:val="en-GB"/>
        </w:rPr>
        <w:t xml:space="preserve">normally </w:t>
      </w:r>
      <w:r w:rsidRPr="00CF30EA">
        <w:rPr>
          <w:lang w:val="en-GB"/>
        </w:rPr>
        <w:t xml:space="preserve">based on an analysis using the time series for each. The standard deviation of the </w:t>
      </w:r>
      <w:r w:rsidR="00442C50" w:rsidRPr="00CF30EA">
        <w:rPr>
          <w:lang w:val="en-GB"/>
        </w:rPr>
        <w:t xml:space="preserve">speed </w:t>
      </w:r>
      <w:r w:rsidRPr="00CF30EA">
        <w:rPr>
          <w:lang w:val="en-GB"/>
        </w:rPr>
        <w:t xml:space="preserve">differences at each point in the series can be computed by the common formula.  </w:t>
      </w:r>
      <w:r w:rsidR="00442C50" w:rsidRPr="00CF30EA">
        <w:rPr>
          <w:lang w:val="en-GB"/>
        </w:rPr>
        <w:t>The calculation is similar for direction</w:t>
      </w:r>
      <w:r w:rsidRPr="00CF30EA">
        <w:rPr>
          <w:lang w:val="en-GB"/>
        </w:rPr>
        <w:t>. It should be noted that for model-based predictions, uncertainty usually increases with the projection into the future.</w:t>
      </w:r>
    </w:p>
    <w:p w14:paraId="3E8EB383" w14:textId="77777777" w:rsidR="00ED4FF6" w:rsidRPr="00CF30EA" w:rsidRDefault="00ED4FF6" w:rsidP="00421E01">
      <w:pPr>
        <w:spacing w:after="120" w:line="240" w:lineRule="auto"/>
        <w:rPr>
          <w:lang w:val="en-GB"/>
        </w:rPr>
      </w:pPr>
      <w:r w:rsidRPr="00CF30EA">
        <w:rPr>
          <w:lang w:val="en-GB"/>
        </w:rPr>
        <w:t>Uncertainty for location is somewhat different. Horizontal locations of fixed or drifting observing stations are determined by surveying or GPS. The inherent uncertainties in these types of measurements are normally documented. For gridded hydrodynamic model data, uncertainties are based on the precision of the grid parameters (origin and spacing) and</w:t>
      </w:r>
      <w:r w:rsidR="008303D8" w:rsidRPr="00CF30EA">
        <w:rPr>
          <w:lang w:val="en-GB"/>
        </w:rPr>
        <w:t>,</w:t>
      </w:r>
      <w:r w:rsidRPr="00CF30EA">
        <w:rPr>
          <w:lang w:val="en-GB"/>
        </w:rPr>
        <w:t xml:space="preserve"> </w:t>
      </w:r>
      <w:r w:rsidR="008303D8" w:rsidRPr="00CF30EA">
        <w:rPr>
          <w:lang w:val="en-GB"/>
        </w:rPr>
        <w:t xml:space="preserve">if used, </w:t>
      </w:r>
      <w:r w:rsidRPr="00CF30EA">
        <w:rPr>
          <w:lang w:val="en-GB"/>
        </w:rPr>
        <w:t>on any transformation from Cartesian (flat plane) position to geographic location. For coastal radar, uncertainty in position may be estimated by the local geometry and radar’s accuracy in computing distances and angles.</w:t>
      </w:r>
    </w:p>
    <w:p w14:paraId="4F4071E8" w14:textId="77777777" w:rsidR="00ED4FF6" w:rsidRPr="00CF30EA" w:rsidRDefault="00ED4FF6" w:rsidP="00421E01">
      <w:pPr>
        <w:spacing w:after="120" w:line="240" w:lineRule="auto"/>
        <w:rPr>
          <w:lang w:val="en-GB"/>
        </w:rPr>
      </w:pPr>
      <w:r w:rsidRPr="00CF30EA">
        <w:rPr>
          <w:lang w:val="en-GB"/>
        </w:rPr>
        <w:lastRenderedPageBreak/>
        <w:t xml:space="preserve">Vertical locations of fixed or drifting observing stations are determined by surveying or GPS, and by configuration geometry. For gridded hydrodynamic model data, uncertainties are determined in a manner similar to the horizontal positions, but with consideration for uncertainties in instantaneous sea surface height, actual water depth, and vertical (if used). </w:t>
      </w:r>
    </w:p>
    <w:p w14:paraId="055F627F" w14:textId="305971F6" w:rsidR="00ED4FF6" w:rsidRDefault="00ED4FF6" w:rsidP="00421E01">
      <w:pPr>
        <w:spacing w:after="120" w:line="240" w:lineRule="auto"/>
        <w:rPr>
          <w:lang w:val="en-GB"/>
        </w:rPr>
      </w:pPr>
      <w:r w:rsidRPr="00CF30EA">
        <w:rPr>
          <w:lang w:val="en-GB"/>
        </w:rPr>
        <w:t>Uncertainties in time are based on instrumentation and GPS parameters, record keeping, and computer/processing accuracy.</w:t>
      </w:r>
    </w:p>
    <w:p w14:paraId="3859317E" w14:textId="53456DD3" w:rsidR="008C2748" w:rsidRDefault="008C2748">
      <w:pPr>
        <w:spacing w:after="0" w:line="240" w:lineRule="auto"/>
        <w:jc w:val="left"/>
        <w:rPr>
          <w:lang w:val="en-GB"/>
        </w:rPr>
      </w:pPr>
      <w:r>
        <w:rPr>
          <w:lang w:val="en-GB"/>
        </w:rPr>
        <w:br w:type="page"/>
      </w:r>
    </w:p>
    <w:p w14:paraId="3BEBB0FB" w14:textId="77777777" w:rsidR="008C2748" w:rsidRPr="00E61AD8" w:rsidRDefault="008C2748" w:rsidP="008C2748">
      <w:pPr>
        <w:spacing w:line="240" w:lineRule="auto"/>
        <w:rPr>
          <w:lang w:val="en-US"/>
        </w:rPr>
      </w:pPr>
    </w:p>
    <w:p w14:paraId="5BF16A65" w14:textId="77777777" w:rsidR="008C2748" w:rsidRPr="00E61AD8" w:rsidRDefault="008C2748" w:rsidP="008C2748">
      <w:pPr>
        <w:spacing w:line="240" w:lineRule="auto"/>
        <w:rPr>
          <w:lang w:val="en-US"/>
        </w:rPr>
      </w:pPr>
    </w:p>
    <w:p w14:paraId="578B7D08" w14:textId="77777777" w:rsidR="008C2748" w:rsidRPr="00E61AD8" w:rsidRDefault="008C2748" w:rsidP="008C2748">
      <w:pPr>
        <w:spacing w:line="240" w:lineRule="auto"/>
        <w:rPr>
          <w:lang w:val="en-US"/>
        </w:rPr>
      </w:pPr>
    </w:p>
    <w:p w14:paraId="1D487BAB" w14:textId="77777777" w:rsidR="008C2748" w:rsidRPr="00E61AD8" w:rsidRDefault="008C2748" w:rsidP="008C2748">
      <w:pPr>
        <w:spacing w:line="240" w:lineRule="auto"/>
        <w:rPr>
          <w:lang w:val="en-US"/>
        </w:rPr>
      </w:pPr>
    </w:p>
    <w:p w14:paraId="00BD07D9" w14:textId="77777777" w:rsidR="008C2748" w:rsidRPr="00E61AD8" w:rsidRDefault="008C2748" w:rsidP="008C2748">
      <w:pPr>
        <w:spacing w:line="240" w:lineRule="auto"/>
        <w:rPr>
          <w:lang w:val="en-US"/>
        </w:rPr>
      </w:pPr>
    </w:p>
    <w:p w14:paraId="6EE2B033" w14:textId="77777777" w:rsidR="008C2748" w:rsidRPr="00E61AD8" w:rsidRDefault="008C2748" w:rsidP="008C2748">
      <w:pPr>
        <w:spacing w:line="240" w:lineRule="auto"/>
        <w:rPr>
          <w:lang w:val="en-US"/>
        </w:rPr>
      </w:pPr>
    </w:p>
    <w:p w14:paraId="098E805B" w14:textId="77777777" w:rsidR="008C2748" w:rsidRPr="00E61AD8" w:rsidRDefault="008C2748" w:rsidP="008C2748">
      <w:pPr>
        <w:spacing w:line="240" w:lineRule="auto"/>
        <w:rPr>
          <w:lang w:val="en-US"/>
        </w:rPr>
      </w:pPr>
    </w:p>
    <w:p w14:paraId="3ADECA66" w14:textId="77777777" w:rsidR="008C2748" w:rsidRPr="00E61AD8" w:rsidRDefault="008C2748" w:rsidP="008C2748">
      <w:pPr>
        <w:spacing w:line="240" w:lineRule="auto"/>
        <w:rPr>
          <w:lang w:val="en-US"/>
        </w:rPr>
      </w:pPr>
    </w:p>
    <w:p w14:paraId="10076C65" w14:textId="77777777" w:rsidR="008C2748" w:rsidRPr="00E61AD8" w:rsidRDefault="008C2748" w:rsidP="008C2748">
      <w:pPr>
        <w:spacing w:line="240" w:lineRule="auto"/>
        <w:rPr>
          <w:lang w:val="en-US"/>
        </w:rPr>
      </w:pPr>
    </w:p>
    <w:p w14:paraId="07D62128" w14:textId="77777777" w:rsidR="008C2748" w:rsidRPr="00E61AD8" w:rsidRDefault="008C2748" w:rsidP="008C2748">
      <w:pPr>
        <w:spacing w:line="240" w:lineRule="auto"/>
        <w:rPr>
          <w:lang w:val="en-US"/>
        </w:rPr>
      </w:pPr>
    </w:p>
    <w:p w14:paraId="3CC2B36E" w14:textId="77777777" w:rsidR="008C2748" w:rsidRPr="00E61AD8" w:rsidRDefault="008C2748" w:rsidP="008C2748">
      <w:pPr>
        <w:spacing w:line="240" w:lineRule="auto"/>
        <w:rPr>
          <w:lang w:val="en-US"/>
        </w:rPr>
      </w:pPr>
    </w:p>
    <w:p w14:paraId="146A49C5" w14:textId="77777777" w:rsidR="008C2748" w:rsidRPr="00E61AD8" w:rsidRDefault="008C2748" w:rsidP="008C2748">
      <w:pPr>
        <w:spacing w:line="240" w:lineRule="auto"/>
        <w:rPr>
          <w:lang w:val="en-US"/>
        </w:rPr>
      </w:pPr>
    </w:p>
    <w:p w14:paraId="4C9CD6FE" w14:textId="77777777" w:rsidR="008C2748" w:rsidRPr="00E61AD8" w:rsidRDefault="008C2748" w:rsidP="008C2748">
      <w:pPr>
        <w:spacing w:line="240" w:lineRule="auto"/>
        <w:rPr>
          <w:lang w:val="en-US"/>
        </w:rPr>
      </w:pPr>
    </w:p>
    <w:p w14:paraId="37F0B29A" w14:textId="77777777" w:rsidR="008C2748" w:rsidRPr="00E61AD8" w:rsidRDefault="008C2748" w:rsidP="008C2748">
      <w:pPr>
        <w:spacing w:line="240" w:lineRule="auto"/>
        <w:rPr>
          <w:lang w:val="en-US"/>
        </w:rPr>
      </w:pPr>
    </w:p>
    <w:p w14:paraId="2800A01A" w14:textId="77777777" w:rsidR="008C2748" w:rsidRPr="00E61AD8" w:rsidRDefault="008C2748" w:rsidP="008C2748">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eastAsia="en-GB"/>
        </w:rPr>
      </w:pPr>
      <w:r w:rsidRPr="00E61AD8">
        <w:rPr>
          <w:rFonts w:eastAsia="Times New Roman"/>
          <w:sz w:val="22"/>
          <w:lang w:eastAsia="en-GB"/>
        </w:rPr>
        <w:tab/>
        <w:t>Page intentionally left blank</w:t>
      </w:r>
    </w:p>
    <w:p w14:paraId="3B0ADD56" w14:textId="77777777" w:rsidR="008C2748" w:rsidRDefault="008C2748" w:rsidP="008C2748">
      <w:pPr>
        <w:spacing w:line="240" w:lineRule="auto"/>
        <w:rPr>
          <w:lang w:val="en-US"/>
        </w:rPr>
      </w:pPr>
    </w:p>
    <w:p w14:paraId="29931D2F" w14:textId="77777777" w:rsidR="008C2748" w:rsidRDefault="008C2748" w:rsidP="00421E01">
      <w:pPr>
        <w:spacing w:after="120" w:line="240" w:lineRule="auto"/>
        <w:rPr>
          <w:lang w:val="en-GB"/>
        </w:rPr>
      </w:pPr>
    </w:p>
    <w:p w14:paraId="50CC938D" w14:textId="77777777" w:rsidR="008C2748" w:rsidRPr="00CF30EA" w:rsidRDefault="008C2748" w:rsidP="00421E01">
      <w:pPr>
        <w:spacing w:after="120" w:line="240" w:lineRule="auto"/>
        <w:rPr>
          <w:lang w:val="en-GB"/>
        </w:rPr>
      </w:pPr>
    </w:p>
    <w:p w14:paraId="7275A735" w14:textId="76ABA70E" w:rsidR="00162AD9" w:rsidRPr="00CF30EA" w:rsidRDefault="00162AD9" w:rsidP="00162AD9">
      <w:pPr>
        <w:rPr>
          <w:sz w:val="22"/>
          <w:lang w:val="en-GB"/>
        </w:rPr>
      </w:pPr>
      <w:r w:rsidRPr="00CF30EA">
        <w:rPr>
          <w:sz w:val="22"/>
          <w:lang w:val="en-GB"/>
        </w:rPr>
        <w:br w:type="page"/>
      </w:r>
    </w:p>
    <w:p w14:paraId="23DE13A6" w14:textId="1FE5E17E" w:rsidR="00F165B2" w:rsidRPr="002A57B1" w:rsidRDefault="002A57B1" w:rsidP="002A57B1">
      <w:pPr>
        <w:pStyle w:val="ANNEX"/>
        <w:tabs>
          <w:tab w:val="clear" w:pos="1260"/>
        </w:tabs>
        <w:ind w:left="567" w:hanging="567"/>
      </w:pPr>
      <w:bookmarkStart w:id="2585" w:name="_Ref112160117"/>
      <w:bookmarkStart w:id="2586" w:name="_Ref112160138"/>
      <w:bookmarkStart w:id="2587" w:name="_Toc172126882"/>
      <w:r>
        <w:lastRenderedPageBreak/>
        <w:t xml:space="preserve">– </w:t>
      </w:r>
      <w:r w:rsidR="00FF2001" w:rsidRPr="002A57B1">
        <w:t>Colour Tables</w:t>
      </w:r>
      <w:bookmarkEnd w:id="2585"/>
      <w:bookmarkEnd w:id="2586"/>
      <w:r w:rsidR="009B68BB">
        <w:t xml:space="preserve"> (Informative)</w:t>
      </w:r>
      <w:bookmarkEnd w:id="2587"/>
    </w:p>
    <w:p w14:paraId="7ACBC7E4" w14:textId="740959A8" w:rsidR="00F47F69" w:rsidRPr="00CF30EA" w:rsidRDefault="0055579B" w:rsidP="002A57B1">
      <w:pPr>
        <w:spacing w:after="120" w:line="240" w:lineRule="auto"/>
        <w:rPr>
          <w:rFonts w:cs="Arial"/>
          <w:lang w:val="en-GB"/>
        </w:rPr>
      </w:pPr>
      <w:r w:rsidRPr="00CF30EA">
        <w:rPr>
          <w:rFonts w:cs="Arial"/>
          <w:lang w:val="en-GB"/>
        </w:rPr>
        <w:t xml:space="preserve">Below are </w:t>
      </w:r>
      <w:r w:rsidR="003747EC">
        <w:rPr>
          <w:rFonts w:cs="Arial"/>
          <w:lang w:val="en-GB"/>
        </w:rPr>
        <w:t>typical</w:t>
      </w:r>
      <w:r w:rsidR="003747EC" w:rsidRPr="00CF30EA">
        <w:rPr>
          <w:rFonts w:cs="Arial"/>
          <w:lang w:val="en-GB"/>
        </w:rPr>
        <w:t xml:space="preserve"> </w:t>
      </w:r>
      <w:r w:rsidRPr="00CF30EA">
        <w:rPr>
          <w:rFonts w:cs="Arial"/>
          <w:lang w:val="en-GB"/>
        </w:rPr>
        <w:t>colour tables for the day, dusk, and night conditions</w:t>
      </w:r>
      <w:r w:rsidR="00F47F69" w:rsidRPr="00CF30EA">
        <w:rPr>
          <w:rFonts w:cs="Arial"/>
          <w:lang w:val="en-GB"/>
        </w:rPr>
        <w:t xml:space="preserve"> (Tables </w:t>
      </w:r>
      <w:r w:rsidR="00FF3730">
        <w:rPr>
          <w:rFonts w:cs="Arial"/>
          <w:lang w:val="en-GB"/>
        </w:rPr>
        <w:t>F</w:t>
      </w:r>
      <w:r w:rsidR="002A57B1">
        <w:rPr>
          <w:rFonts w:cs="Arial"/>
          <w:lang w:val="en-GB"/>
        </w:rPr>
        <w:t>-</w:t>
      </w:r>
      <w:r w:rsidR="00F47F69" w:rsidRPr="00CF30EA">
        <w:rPr>
          <w:rFonts w:cs="Arial"/>
          <w:lang w:val="en-GB"/>
        </w:rPr>
        <w:t xml:space="preserve">1, </w:t>
      </w:r>
      <w:r w:rsidR="00FF3730">
        <w:rPr>
          <w:rFonts w:cs="Arial"/>
          <w:lang w:val="en-GB"/>
        </w:rPr>
        <w:t>F</w:t>
      </w:r>
      <w:r w:rsidR="002A57B1">
        <w:rPr>
          <w:rFonts w:cs="Arial"/>
          <w:lang w:val="en-GB"/>
        </w:rPr>
        <w:t>-</w:t>
      </w:r>
      <w:r w:rsidR="00F47F69" w:rsidRPr="00CF30EA">
        <w:rPr>
          <w:rFonts w:cs="Arial"/>
          <w:lang w:val="en-GB"/>
        </w:rPr>
        <w:t xml:space="preserve">2, and </w:t>
      </w:r>
      <w:r w:rsidR="00FF3730">
        <w:rPr>
          <w:rFonts w:cs="Arial"/>
          <w:lang w:val="en-GB"/>
        </w:rPr>
        <w:t>F</w:t>
      </w:r>
      <w:r w:rsidR="002A57B1">
        <w:rPr>
          <w:rFonts w:cs="Arial"/>
          <w:lang w:val="en-GB"/>
        </w:rPr>
        <w:t>-</w:t>
      </w:r>
      <w:r w:rsidR="00F47F69" w:rsidRPr="00CF30EA">
        <w:rPr>
          <w:rFonts w:cs="Arial"/>
          <w:lang w:val="en-GB"/>
        </w:rPr>
        <w:t>3)</w:t>
      </w:r>
      <w:r w:rsidRPr="00CF30EA">
        <w:rPr>
          <w:rFonts w:cs="Arial"/>
          <w:lang w:val="en-GB"/>
        </w:rPr>
        <w:t>. The estimates for dusk and night were obtained by first converting the values for RGB colours for day conditions (</w:t>
      </w:r>
      <w:r w:rsidR="0059006C" w:rsidRPr="00CF30EA">
        <w:rPr>
          <w:rFonts w:cs="Arial"/>
          <w:lang w:val="en-GB"/>
        </w:rPr>
        <w:t xml:space="preserve">see </w:t>
      </w:r>
      <w:r w:rsidR="002A57B1">
        <w:rPr>
          <w:rFonts w:cs="Arial"/>
          <w:lang w:val="en-GB"/>
        </w:rPr>
        <w:t>c</w:t>
      </w:r>
      <w:r w:rsidRPr="00CF30EA">
        <w:rPr>
          <w:rFonts w:cs="Arial"/>
          <w:lang w:val="en-GB"/>
        </w:rPr>
        <w:t xml:space="preserve">lause </w:t>
      </w:r>
      <w:r w:rsidR="00991F72" w:rsidRPr="00CF30EA">
        <w:rPr>
          <w:rFonts w:cs="Arial"/>
          <w:lang w:val="en-GB"/>
        </w:rPr>
        <w:fldChar w:fldCharType="begin"/>
      </w:r>
      <w:r w:rsidR="00991F72" w:rsidRPr="00CF30EA">
        <w:rPr>
          <w:rFonts w:cs="Arial"/>
          <w:lang w:val="en-GB"/>
        </w:rPr>
        <w:instrText xml:space="preserve"> REF _Ref126099656 \r \h </w:instrText>
      </w:r>
      <w:r w:rsidR="00991F72" w:rsidRPr="00CF30EA">
        <w:rPr>
          <w:rFonts w:cs="Arial"/>
          <w:lang w:val="en-GB"/>
        </w:rPr>
      </w:r>
      <w:r w:rsidR="00991F72" w:rsidRPr="00CF30EA">
        <w:rPr>
          <w:rFonts w:cs="Arial"/>
          <w:lang w:val="en-GB"/>
        </w:rPr>
        <w:fldChar w:fldCharType="separate"/>
      </w:r>
      <w:r w:rsidR="00D33763">
        <w:rPr>
          <w:rFonts w:cs="Arial"/>
          <w:lang w:val="en-GB"/>
        </w:rPr>
        <w:t>9.2.3</w:t>
      </w:r>
      <w:r w:rsidR="00991F72" w:rsidRPr="00CF30EA">
        <w:rPr>
          <w:rFonts w:cs="Arial"/>
          <w:lang w:val="en-GB"/>
        </w:rPr>
        <w:fldChar w:fldCharType="end"/>
      </w:r>
      <w:r w:rsidRPr="00CF30EA">
        <w:rPr>
          <w:rFonts w:cs="Arial"/>
          <w:lang w:val="en-GB"/>
        </w:rPr>
        <w:t xml:space="preserve">) to xyL values, where L is luminance. </w:t>
      </w:r>
      <w:r w:rsidR="0051048C" w:rsidRPr="00CF30EA">
        <w:rPr>
          <w:rFonts w:cs="Arial"/>
          <w:lang w:val="en-GB"/>
        </w:rPr>
        <w:t xml:space="preserve">The conversion assumes the colours are the standard RGB (sRGB) and </w:t>
      </w:r>
      <w:r w:rsidR="00F47F69" w:rsidRPr="00CF30EA">
        <w:rPr>
          <w:rFonts w:cs="Arial"/>
          <w:lang w:val="en-GB"/>
        </w:rPr>
        <w:t>the calculations follow</w:t>
      </w:r>
      <w:r w:rsidR="0051048C" w:rsidRPr="00CF30EA">
        <w:rPr>
          <w:rFonts w:cs="Arial"/>
          <w:lang w:val="en-GB"/>
        </w:rPr>
        <w:t xml:space="preserve"> the explanation in</w:t>
      </w:r>
      <w:r w:rsidR="005438E9" w:rsidRPr="00CF30EA">
        <w:rPr>
          <w:rFonts w:cs="Arial"/>
          <w:lang w:val="en-GB"/>
        </w:rPr>
        <w:t xml:space="preserve"> IEC 61966</w:t>
      </w:r>
      <w:r w:rsidR="0051048C" w:rsidRPr="00CF30EA">
        <w:rPr>
          <w:rFonts w:cs="Arial"/>
          <w:lang w:val="en-GB"/>
        </w:rPr>
        <w:t xml:space="preserve"> </w:t>
      </w:r>
      <w:r w:rsidR="005438E9" w:rsidRPr="00CF30EA">
        <w:rPr>
          <w:rFonts w:cs="Arial"/>
          <w:lang w:val="en-GB"/>
        </w:rPr>
        <w:t>(</w:t>
      </w:r>
      <w:r w:rsidR="005438E9" w:rsidRPr="002A57B1">
        <w:rPr>
          <w:rFonts w:eastAsia="Times New Roman" w:cs="Arial"/>
          <w:bCs/>
          <w:color w:val="473F3F"/>
          <w:kern w:val="36"/>
          <w:bdr w:val="none" w:sz="0" w:space="0" w:color="auto" w:frame="1"/>
          <w:lang w:val="en-GB"/>
        </w:rPr>
        <w:t>IEC 61966-2-1:1999</w:t>
      </w:r>
      <w:r w:rsidR="002A57B1">
        <w:rPr>
          <w:rFonts w:eastAsia="Times New Roman" w:cs="Arial"/>
          <w:bCs/>
          <w:color w:val="473F3F"/>
          <w:kern w:val="36"/>
          <w:bdr w:val="none" w:sz="0" w:space="0" w:color="auto" w:frame="1"/>
          <w:lang w:val="en-GB"/>
        </w:rPr>
        <w:t xml:space="preserve"> – </w:t>
      </w:r>
      <w:r w:rsidR="005438E9" w:rsidRPr="00CF30EA">
        <w:rPr>
          <w:rFonts w:eastAsia="Times New Roman" w:cs="Arial"/>
          <w:i/>
          <w:color w:val="473F3F"/>
          <w:lang w:val="en-GB"/>
        </w:rPr>
        <w:t>Multimedia systems and equipment - Colour measurement and management - Part 2-1: Colour management - Default RGB colour space - sRGB</w:t>
      </w:r>
      <w:r w:rsidR="005438E9" w:rsidRPr="00CF30EA">
        <w:rPr>
          <w:rFonts w:cs="Arial"/>
          <w:lang w:val="en-GB"/>
        </w:rPr>
        <w:t>.</w:t>
      </w:r>
      <w:r w:rsidR="0051048C" w:rsidRPr="00CF30EA">
        <w:rPr>
          <w:rFonts w:cs="Arial"/>
          <w:lang w:val="en-GB"/>
        </w:rPr>
        <w:t xml:space="preserve"> Note that in S-52 colours, the conversion from xyY to xyL requires that L=100Y. </w:t>
      </w:r>
    </w:p>
    <w:p w14:paraId="24B557BC" w14:textId="108738B2" w:rsidR="00F47F69" w:rsidRDefault="0055579B" w:rsidP="002A57B1">
      <w:pPr>
        <w:spacing w:after="120" w:line="240" w:lineRule="auto"/>
        <w:rPr>
          <w:rFonts w:cs="Arial"/>
          <w:lang w:val="en-GB"/>
        </w:rPr>
      </w:pPr>
      <w:r w:rsidRPr="00CF30EA">
        <w:rPr>
          <w:rFonts w:cs="Arial"/>
          <w:lang w:val="en-GB"/>
        </w:rPr>
        <w:t>Existing xyL data for dusk and night conditions for</w:t>
      </w:r>
      <w:r w:rsidR="0051048C" w:rsidRPr="00CF30EA">
        <w:rPr>
          <w:rFonts w:cs="Arial"/>
          <w:lang w:val="en-GB"/>
        </w:rPr>
        <w:t xml:space="preserve"> approximately 50 </w:t>
      </w:r>
      <w:r w:rsidR="00B84E89" w:rsidRPr="00CF30EA">
        <w:rPr>
          <w:rFonts w:cs="Arial"/>
          <w:lang w:val="en-GB"/>
        </w:rPr>
        <w:t xml:space="preserve">S-52 </w:t>
      </w:r>
      <w:r w:rsidR="002A57B1" w:rsidRPr="00CF30EA">
        <w:rPr>
          <w:rFonts w:cs="Arial"/>
          <w:lang w:val="en-GB"/>
        </w:rPr>
        <w:t>colours</w:t>
      </w:r>
      <w:r w:rsidR="0051048C" w:rsidRPr="00CF30EA">
        <w:rPr>
          <w:rFonts w:cs="Arial"/>
          <w:lang w:val="en-GB"/>
        </w:rPr>
        <w:t xml:space="preserve"> </w:t>
      </w:r>
      <w:r w:rsidRPr="00CF30EA">
        <w:rPr>
          <w:rFonts w:cs="Arial"/>
          <w:lang w:val="en-GB"/>
        </w:rPr>
        <w:t>(</w:t>
      </w:r>
      <w:r w:rsidRPr="00CF30EA">
        <w:rPr>
          <w:rFonts w:cs="Arial"/>
          <w:i/>
          <w:lang w:val="en-GB"/>
        </w:rPr>
        <w:t>S-52 Presentation Library Edition 4.0.0, Part 1, Appx. A</w:t>
      </w:r>
      <w:r w:rsidRPr="00CF30EA">
        <w:rPr>
          <w:rFonts w:cs="Arial"/>
          <w:lang w:val="en-GB"/>
        </w:rPr>
        <w:t>)</w:t>
      </w:r>
      <w:r w:rsidR="00EF6018" w:rsidRPr="00CF30EA">
        <w:rPr>
          <w:rFonts w:cs="Arial"/>
          <w:lang w:val="en-GB"/>
        </w:rPr>
        <w:t xml:space="preserve"> </w:t>
      </w:r>
      <w:r w:rsidRPr="00CF30EA">
        <w:rPr>
          <w:rFonts w:cs="Arial"/>
          <w:lang w:val="en-GB"/>
        </w:rPr>
        <w:t xml:space="preserve">demonstrate that </w:t>
      </w:r>
      <w:r w:rsidR="00F47F69" w:rsidRPr="00CF30EA">
        <w:rPr>
          <w:rFonts w:cs="Arial"/>
          <w:lang w:val="en-GB"/>
        </w:rPr>
        <w:t xml:space="preserve">for the lower light conditions </w:t>
      </w:r>
      <w:r w:rsidRPr="00CF30EA">
        <w:rPr>
          <w:rFonts w:cs="Arial"/>
          <w:lang w:val="en-GB"/>
        </w:rPr>
        <w:t xml:space="preserve">luminance is reduced </w:t>
      </w:r>
      <w:r w:rsidR="00F47F69" w:rsidRPr="00CF30EA">
        <w:rPr>
          <w:rFonts w:cs="Arial"/>
          <w:lang w:val="en-GB"/>
        </w:rPr>
        <w:t xml:space="preserve">while the x and y values remain approximately constant. </w:t>
      </w:r>
      <w:r w:rsidR="00B84E89" w:rsidRPr="00CF30EA">
        <w:rPr>
          <w:rFonts w:cs="Arial"/>
          <w:lang w:val="en-GB"/>
        </w:rPr>
        <w:t>Here</w:t>
      </w:r>
      <w:r w:rsidR="00F47F69" w:rsidRPr="00CF30EA">
        <w:rPr>
          <w:rFonts w:cs="Arial"/>
          <w:lang w:val="en-GB"/>
        </w:rPr>
        <w:t>, for each S-111 colour, the closest (</w:t>
      </w:r>
      <w:r w:rsidR="002A57B1">
        <w:rPr>
          <w:rFonts w:cs="Arial"/>
          <w:lang w:val="en-GB"/>
        </w:rPr>
        <w:t>that is</w:t>
      </w:r>
      <w:r w:rsidR="00F47F69" w:rsidRPr="00CF30EA">
        <w:rPr>
          <w:rFonts w:cs="Arial"/>
          <w:lang w:val="en-GB"/>
        </w:rPr>
        <w:t>, smallest root mean square of the sum of the squares of the difference in x values and y values) S</w:t>
      </w:r>
      <w:r w:rsidR="00F47F69" w:rsidRPr="00CF30EA">
        <w:rPr>
          <w:rFonts w:cs="Arial"/>
          <w:lang w:val="en-GB"/>
        </w:rPr>
        <w:noBreakHyphen/>
        <w:t xml:space="preserve">52 colour for day conditions was identified, and that colour’s luminance reduction factors for </w:t>
      </w:r>
      <w:r w:rsidR="00B84E89" w:rsidRPr="00CF30EA">
        <w:rPr>
          <w:rFonts w:cs="Arial"/>
          <w:lang w:val="en-GB"/>
        </w:rPr>
        <w:t xml:space="preserve">the </w:t>
      </w:r>
      <w:r w:rsidR="00F47F69" w:rsidRPr="00CF30EA">
        <w:rPr>
          <w:rFonts w:cs="Arial"/>
          <w:lang w:val="en-GB"/>
        </w:rPr>
        <w:t xml:space="preserve">other </w:t>
      </w:r>
      <w:r w:rsidR="00B84E89" w:rsidRPr="00CF30EA">
        <w:rPr>
          <w:rFonts w:cs="Arial"/>
          <w:lang w:val="en-GB"/>
        </w:rPr>
        <w:t xml:space="preserve">light </w:t>
      </w:r>
      <w:r w:rsidR="00F47F69" w:rsidRPr="00CF30EA">
        <w:rPr>
          <w:rFonts w:cs="Arial"/>
          <w:lang w:val="en-GB"/>
        </w:rPr>
        <w:t xml:space="preserve">conditions were used to calculate the </w:t>
      </w:r>
      <w:r w:rsidR="00B84E89" w:rsidRPr="00CF30EA">
        <w:rPr>
          <w:rFonts w:cs="Arial"/>
          <w:lang w:val="en-GB"/>
        </w:rPr>
        <w:t xml:space="preserve">new S-111 </w:t>
      </w:r>
      <w:r w:rsidR="00F47F69" w:rsidRPr="00CF30EA">
        <w:rPr>
          <w:rFonts w:cs="Arial"/>
          <w:lang w:val="en-GB"/>
        </w:rPr>
        <w:t>xyL values. Finally, the new xyL values were converted to RGB</w:t>
      </w:r>
      <w:r w:rsidR="00B84E89" w:rsidRPr="00CF30EA">
        <w:rPr>
          <w:rFonts w:cs="Arial"/>
          <w:lang w:val="en-GB"/>
        </w:rPr>
        <w:t xml:space="preserve"> values and their hexadecimal equivalents</w:t>
      </w:r>
      <w:r w:rsidR="00F47F69" w:rsidRPr="00CF30EA">
        <w:rPr>
          <w:rFonts w:cs="Arial"/>
          <w:lang w:val="en-GB"/>
        </w:rPr>
        <w:t>.</w:t>
      </w:r>
    </w:p>
    <w:p w14:paraId="11C1B072" w14:textId="25C16D1B" w:rsidR="00C26012" w:rsidRPr="00CF30EA" w:rsidRDefault="00C26012" w:rsidP="002A57B1">
      <w:pPr>
        <w:spacing w:after="120" w:line="240" w:lineRule="auto"/>
        <w:rPr>
          <w:rFonts w:cs="Arial"/>
          <w:lang w:val="en-GB"/>
        </w:rPr>
      </w:pPr>
      <w:r>
        <w:rPr>
          <w:rFonts w:cs="Arial"/>
          <w:lang w:val="en-GB"/>
        </w:rPr>
        <w:t xml:space="preserve">NOTE: The contents of this </w:t>
      </w:r>
      <w:r w:rsidR="003C456F">
        <w:rPr>
          <w:rFonts w:cs="Arial"/>
          <w:lang w:val="en-GB"/>
        </w:rPr>
        <w:t>A</w:t>
      </w:r>
      <w:r>
        <w:rPr>
          <w:rFonts w:cs="Arial"/>
          <w:lang w:val="en-GB"/>
        </w:rPr>
        <w:t>nnex are “as of publication” and may be revised for usability and interoperability based on user testing and ECDIS requirements in S-98 and applicable IMO/IEC standards. The content of the S-111 Portrayal Catalogue should prevail in case of conflict between the latest formal release of the Portrayal Catalogue and the contents of this Annex.</w:t>
      </w:r>
    </w:p>
    <w:p w14:paraId="1E61E3FF" w14:textId="2E96CB19" w:rsidR="0055579B" w:rsidRPr="00FB2D12" w:rsidRDefault="002451D3" w:rsidP="001D7A15">
      <w:pPr>
        <w:spacing w:before="120" w:after="120" w:line="240" w:lineRule="auto"/>
        <w:jc w:val="center"/>
        <w:rPr>
          <w:rFonts w:cs="Arial"/>
          <w:b/>
          <w:sz w:val="18"/>
          <w:szCs w:val="18"/>
          <w:lang w:val="en-GB"/>
        </w:rPr>
      </w:pPr>
      <w:r w:rsidRPr="00FB2D12">
        <w:rPr>
          <w:rFonts w:cs="Arial"/>
          <w:b/>
          <w:sz w:val="18"/>
          <w:szCs w:val="18"/>
          <w:lang w:val="en-GB"/>
        </w:rPr>
        <w:t xml:space="preserve">Table </w:t>
      </w:r>
      <w:r w:rsidR="006524CB">
        <w:rPr>
          <w:rFonts w:cs="Arial"/>
          <w:b/>
          <w:sz w:val="18"/>
          <w:szCs w:val="18"/>
          <w:lang w:val="en-GB"/>
        </w:rPr>
        <w:t>F</w:t>
      </w:r>
      <w:r w:rsidR="00FB2D12">
        <w:rPr>
          <w:rFonts w:cs="Arial"/>
          <w:b/>
          <w:sz w:val="18"/>
          <w:szCs w:val="18"/>
          <w:lang w:val="en-GB"/>
        </w:rPr>
        <w:t>-</w:t>
      </w:r>
      <w:r w:rsidR="0055579B" w:rsidRPr="00FB2D12">
        <w:rPr>
          <w:rFonts w:cs="Arial"/>
          <w:b/>
          <w:sz w:val="18"/>
          <w:szCs w:val="18"/>
          <w:lang w:val="en-GB"/>
        </w:rPr>
        <w:t>1 – Colour parameters for DAY conditions</w:t>
      </w:r>
      <w:r w:rsidR="005A7B40" w:rsidRPr="00FB2D12">
        <w:rPr>
          <w:rFonts w:cs="Arial"/>
          <w:b/>
          <w:sz w:val="18"/>
          <w:szCs w:val="18"/>
          <w:lang w:val="en-GB"/>
        </w:rPr>
        <w:t xml:space="preserve"> for each speed band</w:t>
      </w:r>
      <w:r w:rsidR="0055579B" w:rsidRPr="00FB2D12">
        <w:rPr>
          <w:rFonts w:cs="Arial"/>
          <w:b/>
          <w:sz w:val="18"/>
          <w:szCs w:val="18"/>
          <w:lang w:val="en-GB"/>
        </w:rPr>
        <w:t>.</w:t>
      </w:r>
      <w:r w:rsidR="000460BE" w:rsidRPr="00FB2D12">
        <w:rPr>
          <w:rFonts w:cs="Arial"/>
          <w:b/>
          <w:sz w:val="18"/>
          <w:szCs w:val="18"/>
          <w:lang w:val="en-GB"/>
        </w:rPr>
        <w:t xml:space="preserve"> The last row (Band ‘All’) shows </w:t>
      </w:r>
      <w:r w:rsidR="001D7A15" w:rsidRPr="00FB2D12">
        <w:rPr>
          <w:rFonts w:cs="Arial"/>
          <w:b/>
          <w:sz w:val="18"/>
          <w:szCs w:val="18"/>
          <w:lang w:val="en-GB"/>
        </w:rPr>
        <w:t>the colour for the arrow border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2"/>
        <w:gridCol w:w="1244"/>
        <w:gridCol w:w="1289"/>
        <w:gridCol w:w="834"/>
        <w:gridCol w:w="835"/>
        <w:gridCol w:w="771"/>
        <w:gridCol w:w="812"/>
        <w:gridCol w:w="812"/>
        <w:gridCol w:w="812"/>
        <w:gridCol w:w="965"/>
      </w:tblGrid>
      <w:tr w:rsidR="005A7B40" w:rsidRPr="00CF30EA" w14:paraId="47C093B3" w14:textId="77777777" w:rsidTr="00FB2D12">
        <w:trPr>
          <w:cantSplit/>
          <w:jc w:val="center"/>
        </w:trPr>
        <w:tc>
          <w:tcPr>
            <w:tcW w:w="643" w:type="dxa"/>
            <w:shd w:val="clear" w:color="auto" w:fill="D9D9D9" w:themeFill="background1" w:themeFillShade="D9"/>
          </w:tcPr>
          <w:p w14:paraId="2C747EDC"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Band</w:t>
            </w:r>
          </w:p>
        </w:tc>
        <w:tc>
          <w:tcPr>
            <w:tcW w:w="1261" w:type="dxa"/>
            <w:shd w:val="clear" w:color="auto" w:fill="D9D9D9" w:themeFill="background1" w:themeFillShade="D9"/>
          </w:tcPr>
          <w:p w14:paraId="0C3393DE"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Token</w:t>
            </w:r>
          </w:p>
        </w:tc>
        <w:tc>
          <w:tcPr>
            <w:tcW w:w="1306" w:type="dxa"/>
            <w:shd w:val="clear" w:color="auto" w:fill="D9D9D9" w:themeFill="background1" w:themeFillShade="D9"/>
          </w:tcPr>
          <w:p w14:paraId="31BC6C3D"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Colour</w:t>
            </w:r>
          </w:p>
        </w:tc>
        <w:tc>
          <w:tcPr>
            <w:tcW w:w="843" w:type="dxa"/>
            <w:shd w:val="clear" w:color="auto" w:fill="D9D9D9" w:themeFill="background1" w:themeFillShade="D9"/>
          </w:tcPr>
          <w:p w14:paraId="249129AB"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x</w:t>
            </w:r>
          </w:p>
        </w:tc>
        <w:tc>
          <w:tcPr>
            <w:tcW w:w="844" w:type="dxa"/>
            <w:shd w:val="clear" w:color="auto" w:fill="D9D9D9" w:themeFill="background1" w:themeFillShade="D9"/>
          </w:tcPr>
          <w:p w14:paraId="6FF83FDD"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y</w:t>
            </w:r>
          </w:p>
        </w:tc>
        <w:tc>
          <w:tcPr>
            <w:tcW w:w="783" w:type="dxa"/>
            <w:shd w:val="clear" w:color="auto" w:fill="D9D9D9" w:themeFill="background1" w:themeFillShade="D9"/>
          </w:tcPr>
          <w:p w14:paraId="21B6EAB6"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L</w:t>
            </w:r>
          </w:p>
        </w:tc>
        <w:tc>
          <w:tcPr>
            <w:tcW w:w="822" w:type="dxa"/>
            <w:shd w:val="clear" w:color="auto" w:fill="D9D9D9" w:themeFill="background1" w:themeFillShade="D9"/>
          </w:tcPr>
          <w:p w14:paraId="0157117A"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R</w:t>
            </w:r>
          </w:p>
        </w:tc>
        <w:tc>
          <w:tcPr>
            <w:tcW w:w="822" w:type="dxa"/>
            <w:shd w:val="clear" w:color="auto" w:fill="D9D9D9" w:themeFill="background1" w:themeFillShade="D9"/>
          </w:tcPr>
          <w:p w14:paraId="04462222"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G</w:t>
            </w:r>
          </w:p>
        </w:tc>
        <w:tc>
          <w:tcPr>
            <w:tcW w:w="822" w:type="dxa"/>
            <w:shd w:val="clear" w:color="auto" w:fill="D9D9D9" w:themeFill="background1" w:themeFillShade="D9"/>
          </w:tcPr>
          <w:p w14:paraId="1198174C"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B</w:t>
            </w:r>
          </w:p>
        </w:tc>
        <w:tc>
          <w:tcPr>
            <w:tcW w:w="970" w:type="dxa"/>
            <w:shd w:val="clear" w:color="auto" w:fill="D9D9D9" w:themeFill="background1" w:themeFillShade="D9"/>
          </w:tcPr>
          <w:p w14:paraId="12C26C47"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RGB Hex</w:t>
            </w:r>
          </w:p>
        </w:tc>
      </w:tr>
      <w:tr w:rsidR="005A7B40" w:rsidRPr="00CF30EA" w14:paraId="513B62E9" w14:textId="77777777" w:rsidTr="00FB2D12">
        <w:trPr>
          <w:cantSplit/>
          <w:jc w:val="center"/>
        </w:trPr>
        <w:tc>
          <w:tcPr>
            <w:tcW w:w="643" w:type="dxa"/>
            <w:shd w:val="clear" w:color="auto" w:fill="auto"/>
          </w:tcPr>
          <w:p w14:paraId="41EF16F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1261" w:type="dxa"/>
          </w:tcPr>
          <w:p w14:paraId="0C51FFF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SCBN1</w:t>
            </w:r>
          </w:p>
        </w:tc>
        <w:tc>
          <w:tcPr>
            <w:tcW w:w="1306" w:type="dxa"/>
            <w:shd w:val="clear" w:color="auto" w:fill="auto"/>
          </w:tcPr>
          <w:p w14:paraId="40D48915"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purple    </w:t>
            </w:r>
          </w:p>
        </w:tc>
        <w:tc>
          <w:tcPr>
            <w:tcW w:w="843" w:type="dxa"/>
            <w:shd w:val="clear" w:color="auto" w:fill="auto"/>
          </w:tcPr>
          <w:p w14:paraId="349BBDE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44" w:type="dxa"/>
            <w:shd w:val="clear" w:color="auto" w:fill="auto"/>
          </w:tcPr>
          <w:p w14:paraId="55D00CA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0.14</w:t>
            </w:r>
          </w:p>
        </w:tc>
        <w:tc>
          <w:tcPr>
            <w:tcW w:w="783" w:type="dxa"/>
            <w:shd w:val="clear" w:color="auto" w:fill="auto"/>
          </w:tcPr>
          <w:p w14:paraId="298200B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w:t>
            </w:r>
          </w:p>
        </w:tc>
        <w:tc>
          <w:tcPr>
            <w:tcW w:w="822" w:type="dxa"/>
            <w:shd w:val="clear" w:color="auto" w:fill="auto"/>
          </w:tcPr>
          <w:p w14:paraId="7B62401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118</w:t>
            </w:r>
          </w:p>
        </w:tc>
        <w:tc>
          <w:tcPr>
            <w:tcW w:w="822" w:type="dxa"/>
            <w:shd w:val="clear" w:color="auto" w:fill="auto"/>
          </w:tcPr>
          <w:p w14:paraId="0341F43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82</w:t>
            </w:r>
          </w:p>
        </w:tc>
        <w:tc>
          <w:tcPr>
            <w:tcW w:w="822" w:type="dxa"/>
            <w:shd w:val="clear" w:color="auto" w:fill="auto"/>
          </w:tcPr>
          <w:p w14:paraId="1441F86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226</w:t>
            </w:r>
          </w:p>
        </w:tc>
        <w:tc>
          <w:tcPr>
            <w:tcW w:w="970" w:type="dxa"/>
            <w:shd w:val="clear" w:color="auto" w:fill="auto"/>
          </w:tcPr>
          <w:p w14:paraId="41E38A3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7652E2</w:t>
            </w:r>
          </w:p>
        </w:tc>
      </w:tr>
      <w:tr w:rsidR="005A7B40" w:rsidRPr="00CF30EA" w14:paraId="49A01FF3" w14:textId="77777777" w:rsidTr="00FB2D12">
        <w:trPr>
          <w:cantSplit/>
          <w:jc w:val="center"/>
        </w:trPr>
        <w:tc>
          <w:tcPr>
            <w:tcW w:w="643" w:type="dxa"/>
            <w:shd w:val="clear" w:color="auto" w:fill="auto"/>
          </w:tcPr>
          <w:p w14:paraId="6E4E5E2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1261" w:type="dxa"/>
          </w:tcPr>
          <w:p w14:paraId="4F800D3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SCBN2</w:t>
            </w:r>
          </w:p>
        </w:tc>
        <w:tc>
          <w:tcPr>
            <w:tcW w:w="1306" w:type="dxa"/>
            <w:shd w:val="clear" w:color="auto" w:fill="auto"/>
          </w:tcPr>
          <w:p w14:paraId="7E88A0D1"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blue      </w:t>
            </w:r>
          </w:p>
        </w:tc>
        <w:tc>
          <w:tcPr>
            <w:tcW w:w="843" w:type="dxa"/>
            <w:shd w:val="clear" w:color="auto" w:fill="auto"/>
          </w:tcPr>
          <w:p w14:paraId="5A8E72F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44" w:type="dxa"/>
            <w:shd w:val="clear" w:color="auto" w:fill="auto"/>
          </w:tcPr>
          <w:p w14:paraId="25DCCC6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0.24</w:t>
            </w:r>
          </w:p>
        </w:tc>
        <w:tc>
          <w:tcPr>
            <w:tcW w:w="783" w:type="dxa"/>
            <w:shd w:val="clear" w:color="auto" w:fill="auto"/>
          </w:tcPr>
          <w:p w14:paraId="2299D25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29</w:t>
            </w:r>
          </w:p>
        </w:tc>
        <w:tc>
          <w:tcPr>
            <w:tcW w:w="822" w:type="dxa"/>
            <w:shd w:val="clear" w:color="auto" w:fill="auto"/>
          </w:tcPr>
          <w:p w14:paraId="0226844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72</w:t>
            </w:r>
          </w:p>
        </w:tc>
        <w:tc>
          <w:tcPr>
            <w:tcW w:w="822" w:type="dxa"/>
            <w:shd w:val="clear" w:color="auto" w:fill="auto"/>
          </w:tcPr>
          <w:p w14:paraId="1AACA41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152</w:t>
            </w:r>
          </w:p>
        </w:tc>
        <w:tc>
          <w:tcPr>
            <w:tcW w:w="822" w:type="dxa"/>
            <w:shd w:val="clear" w:color="auto" w:fill="auto"/>
          </w:tcPr>
          <w:p w14:paraId="6C20684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211</w:t>
            </w:r>
          </w:p>
        </w:tc>
        <w:tc>
          <w:tcPr>
            <w:tcW w:w="970" w:type="dxa"/>
            <w:shd w:val="clear" w:color="auto" w:fill="auto"/>
          </w:tcPr>
          <w:p w14:paraId="324CDBF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4898D3</w:t>
            </w:r>
          </w:p>
        </w:tc>
      </w:tr>
      <w:tr w:rsidR="005A7B40" w:rsidRPr="00CF30EA" w14:paraId="04EDFD20" w14:textId="77777777" w:rsidTr="00FB2D12">
        <w:trPr>
          <w:cantSplit/>
          <w:jc w:val="center"/>
        </w:trPr>
        <w:tc>
          <w:tcPr>
            <w:tcW w:w="643" w:type="dxa"/>
            <w:shd w:val="clear" w:color="auto" w:fill="auto"/>
          </w:tcPr>
          <w:p w14:paraId="1EF6791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1261" w:type="dxa"/>
          </w:tcPr>
          <w:p w14:paraId="7090D3C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SCBN3</w:t>
            </w:r>
          </w:p>
        </w:tc>
        <w:tc>
          <w:tcPr>
            <w:tcW w:w="1306" w:type="dxa"/>
            <w:shd w:val="clear" w:color="auto" w:fill="auto"/>
          </w:tcPr>
          <w:p w14:paraId="7F186FDF"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blue      </w:t>
            </w:r>
          </w:p>
        </w:tc>
        <w:tc>
          <w:tcPr>
            <w:tcW w:w="843" w:type="dxa"/>
            <w:shd w:val="clear" w:color="auto" w:fill="auto"/>
          </w:tcPr>
          <w:p w14:paraId="6788B96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0.23</w:t>
            </w:r>
          </w:p>
        </w:tc>
        <w:tc>
          <w:tcPr>
            <w:tcW w:w="844" w:type="dxa"/>
            <w:shd w:val="clear" w:color="auto" w:fill="auto"/>
          </w:tcPr>
          <w:p w14:paraId="033E1E0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0.29</w:t>
            </w:r>
          </w:p>
        </w:tc>
        <w:tc>
          <w:tcPr>
            <w:tcW w:w="783" w:type="dxa"/>
            <w:shd w:val="clear" w:color="auto" w:fill="auto"/>
          </w:tcPr>
          <w:p w14:paraId="0111E7E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51</w:t>
            </w:r>
          </w:p>
        </w:tc>
        <w:tc>
          <w:tcPr>
            <w:tcW w:w="822" w:type="dxa"/>
            <w:shd w:val="clear" w:color="auto" w:fill="auto"/>
          </w:tcPr>
          <w:p w14:paraId="26FB479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97</w:t>
            </w:r>
          </w:p>
        </w:tc>
        <w:tc>
          <w:tcPr>
            <w:tcW w:w="822" w:type="dxa"/>
            <w:shd w:val="clear" w:color="auto" w:fill="auto"/>
          </w:tcPr>
          <w:p w14:paraId="10F64A3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203</w:t>
            </w:r>
          </w:p>
        </w:tc>
        <w:tc>
          <w:tcPr>
            <w:tcW w:w="822" w:type="dxa"/>
            <w:shd w:val="clear" w:color="auto" w:fill="auto"/>
          </w:tcPr>
          <w:p w14:paraId="5388CE1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229</w:t>
            </w:r>
          </w:p>
        </w:tc>
        <w:tc>
          <w:tcPr>
            <w:tcW w:w="970" w:type="dxa"/>
            <w:shd w:val="clear" w:color="auto" w:fill="auto"/>
          </w:tcPr>
          <w:p w14:paraId="4256545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61CBE5</w:t>
            </w:r>
          </w:p>
        </w:tc>
      </w:tr>
      <w:tr w:rsidR="005A7B40" w:rsidRPr="00CF30EA" w14:paraId="7388B344" w14:textId="77777777" w:rsidTr="00FB2D12">
        <w:trPr>
          <w:cantSplit/>
          <w:jc w:val="center"/>
        </w:trPr>
        <w:tc>
          <w:tcPr>
            <w:tcW w:w="643" w:type="dxa"/>
            <w:shd w:val="clear" w:color="auto" w:fill="auto"/>
          </w:tcPr>
          <w:p w14:paraId="3914699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w:t>
            </w:r>
          </w:p>
        </w:tc>
        <w:tc>
          <w:tcPr>
            <w:tcW w:w="1261" w:type="dxa"/>
          </w:tcPr>
          <w:p w14:paraId="5F23FC8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SCBN4</w:t>
            </w:r>
          </w:p>
        </w:tc>
        <w:tc>
          <w:tcPr>
            <w:tcW w:w="1306" w:type="dxa"/>
            <w:shd w:val="clear" w:color="auto" w:fill="auto"/>
          </w:tcPr>
          <w:p w14:paraId="029BC11B"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green     </w:t>
            </w:r>
          </w:p>
        </w:tc>
        <w:tc>
          <w:tcPr>
            <w:tcW w:w="843" w:type="dxa"/>
            <w:shd w:val="clear" w:color="auto" w:fill="auto"/>
          </w:tcPr>
          <w:p w14:paraId="2C4BD82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844" w:type="dxa"/>
            <w:shd w:val="clear" w:color="auto" w:fill="auto"/>
          </w:tcPr>
          <w:p w14:paraId="74B0954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0.52</w:t>
            </w:r>
          </w:p>
        </w:tc>
        <w:tc>
          <w:tcPr>
            <w:tcW w:w="783" w:type="dxa"/>
            <w:shd w:val="clear" w:color="auto" w:fill="auto"/>
          </w:tcPr>
          <w:p w14:paraId="355CBE3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40</w:t>
            </w:r>
          </w:p>
        </w:tc>
        <w:tc>
          <w:tcPr>
            <w:tcW w:w="822" w:type="dxa"/>
            <w:shd w:val="clear" w:color="auto" w:fill="auto"/>
          </w:tcPr>
          <w:p w14:paraId="41F9CE3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109</w:t>
            </w:r>
          </w:p>
        </w:tc>
        <w:tc>
          <w:tcPr>
            <w:tcW w:w="822" w:type="dxa"/>
            <w:shd w:val="clear" w:color="auto" w:fill="auto"/>
          </w:tcPr>
          <w:p w14:paraId="276A1C4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188</w:t>
            </w:r>
          </w:p>
        </w:tc>
        <w:tc>
          <w:tcPr>
            <w:tcW w:w="822" w:type="dxa"/>
            <w:shd w:val="clear" w:color="auto" w:fill="auto"/>
          </w:tcPr>
          <w:p w14:paraId="2CCCB8E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69</w:t>
            </w:r>
          </w:p>
        </w:tc>
        <w:tc>
          <w:tcPr>
            <w:tcW w:w="970" w:type="dxa"/>
            <w:shd w:val="clear" w:color="auto" w:fill="auto"/>
          </w:tcPr>
          <w:p w14:paraId="44DD295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6DBC45</w:t>
            </w:r>
          </w:p>
        </w:tc>
      </w:tr>
      <w:tr w:rsidR="005A7B40" w:rsidRPr="00CF30EA" w14:paraId="75312225" w14:textId="77777777" w:rsidTr="00FB2D12">
        <w:trPr>
          <w:cantSplit/>
          <w:jc w:val="center"/>
        </w:trPr>
        <w:tc>
          <w:tcPr>
            <w:tcW w:w="643" w:type="dxa"/>
            <w:shd w:val="clear" w:color="auto" w:fill="auto"/>
          </w:tcPr>
          <w:p w14:paraId="5E5239C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w:t>
            </w:r>
          </w:p>
        </w:tc>
        <w:tc>
          <w:tcPr>
            <w:tcW w:w="1261" w:type="dxa"/>
          </w:tcPr>
          <w:p w14:paraId="137F6DB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SCBN5</w:t>
            </w:r>
          </w:p>
        </w:tc>
        <w:tc>
          <w:tcPr>
            <w:tcW w:w="1306" w:type="dxa"/>
            <w:shd w:val="clear" w:color="auto" w:fill="auto"/>
          </w:tcPr>
          <w:p w14:paraId="1AA1114D"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green      </w:t>
            </w:r>
          </w:p>
        </w:tc>
        <w:tc>
          <w:tcPr>
            <w:tcW w:w="843" w:type="dxa"/>
            <w:shd w:val="clear" w:color="auto" w:fill="auto"/>
          </w:tcPr>
          <w:p w14:paraId="3021683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0.39</w:t>
            </w:r>
          </w:p>
        </w:tc>
        <w:tc>
          <w:tcPr>
            <w:tcW w:w="844" w:type="dxa"/>
            <w:shd w:val="clear" w:color="auto" w:fill="auto"/>
          </w:tcPr>
          <w:p w14:paraId="0CA7535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0.53</w:t>
            </w:r>
          </w:p>
        </w:tc>
        <w:tc>
          <w:tcPr>
            <w:tcW w:w="783" w:type="dxa"/>
            <w:shd w:val="clear" w:color="auto" w:fill="auto"/>
          </w:tcPr>
          <w:p w14:paraId="0A349F7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61</w:t>
            </w:r>
          </w:p>
        </w:tc>
        <w:tc>
          <w:tcPr>
            <w:tcW w:w="822" w:type="dxa"/>
            <w:shd w:val="clear" w:color="auto" w:fill="auto"/>
          </w:tcPr>
          <w:p w14:paraId="1FD5C1C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180</w:t>
            </w:r>
          </w:p>
        </w:tc>
        <w:tc>
          <w:tcPr>
            <w:tcW w:w="822" w:type="dxa"/>
            <w:shd w:val="clear" w:color="auto" w:fill="auto"/>
          </w:tcPr>
          <w:p w14:paraId="66773E8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220</w:t>
            </w:r>
          </w:p>
        </w:tc>
        <w:tc>
          <w:tcPr>
            <w:tcW w:w="822" w:type="dxa"/>
            <w:shd w:val="clear" w:color="auto" w:fill="auto"/>
          </w:tcPr>
          <w:p w14:paraId="07A61E4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970" w:type="dxa"/>
            <w:shd w:val="clear" w:color="auto" w:fill="auto"/>
          </w:tcPr>
          <w:p w14:paraId="0AE458D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B4DC00</w:t>
            </w:r>
          </w:p>
        </w:tc>
      </w:tr>
      <w:tr w:rsidR="005A7B40" w:rsidRPr="00CF30EA" w14:paraId="40BA2514" w14:textId="77777777" w:rsidTr="00FB2D12">
        <w:trPr>
          <w:cantSplit/>
          <w:jc w:val="center"/>
        </w:trPr>
        <w:tc>
          <w:tcPr>
            <w:tcW w:w="643" w:type="dxa"/>
            <w:shd w:val="clear" w:color="auto" w:fill="auto"/>
          </w:tcPr>
          <w:p w14:paraId="78F7D0C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w:t>
            </w:r>
          </w:p>
        </w:tc>
        <w:tc>
          <w:tcPr>
            <w:tcW w:w="1261" w:type="dxa"/>
          </w:tcPr>
          <w:p w14:paraId="5612A0A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SCBN6</w:t>
            </w:r>
          </w:p>
        </w:tc>
        <w:tc>
          <w:tcPr>
            <w:tcW w:w="1306" w:type="dxa"/>
            <w:shd w:val="clear" w:color="auto" w:fill="auto"/>
          </w:tcPr>
          <w:p w14:paraId="23A98EC5"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yellow-green </w:t>
            </w:r>
          </w:p>
        </w:tc>
        <w:tc>
          <w:tcPr>
            <w:tcW w:w="843" w:type="dxa"/>
            <w:shd w:val="clear" w:color="auto" w:fill="auto"/>
          </w:tcPr>
          <w:p w14:paraId="3AD6D13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0.43</w:t>
            </w:r>
          </w:p>
        </w:tc>
        <w:tc>
          <w:tcPr>
            <w:tcW w:w="844" w:type="dxa"/>
            <w:shd w:val="clear" w:color="auto" w:fill="auto"/>
          </w:tcPr>
          <w:p w14:paraId="5E2506E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0.50</w:t>
            </w:r>
          </w:p>
        </w:tc>
        <w:tc>
          <w:tcPr>
            <w:tcW w:w="783" w:type="dxa"/>
            <w:shd w:val="clear" w:color="auto" w:fill="auto"/>
          </w:tcPr>
          <w:p w14:paraId="4D873A5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51</w:t>
            </w:r>
          </w:p>
        </w:tc>
        <w:tc>
          <w:tcPr>
            <w:tcW w:w="822" w:type="dxa"/>
            <w:shd w:val="clear" w:color="auto" w:fill="auto"/>
          </w:tcPr>
          <w:p w14:paraId="57D5F4B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205</w:t>
            </w:r>
          </w:p>
        </w:tc>
        <w:tc>
          <w:tcPr>
            <w:tcW w:w="822" w:type="dxa"/>
            <w:shd w:val="clear" w:color="auto" w:fill="auto"/>
          </w:tcPr>
          <w:p w14:paraId="4619296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193</w:t>
            </w:r>
          </w:p>
        </w:tc>
        <w:tc>
          <w:tcPr>
            <w:tcW w:w="822" w:type="dxa"/>
            <w:shd w:val="clear" w:color="auto" w:fill="auto"/>
          </w:tcPr>
          <w:p w14:paraId="4E554A7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970" w:type="dxa"/>
            <w:shd w:val="clear" w:color="auto" w:fill="auto"/>
          </w:tcPr>
          <w:p w14:paraId="3916F4C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CDC100</w:t>
            </w:r>
          </w:p>
        </w:tc>
      </w:tr>
      <w:tr w:rsidR="005A7B40" w:rsidRPr="00CF30EA" w14:paraId="3D970DF2" w14:textId="77777777" w:rsidTr="00FB2D12">
        <w:trPr>
          <w:cantSplit/>
          <w:jc w:val="center"/>
        </w:trPr>
        <w:tc>
          <w:tcPr>
            <w:tcW w:w="643" w:type="dxa"/>
            <w:shd w:val="clear" w:color="auto" w:fill="auto"/>
          </w:tcPr>
          <w:p w14:paraId="402D4A7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w:t>
            </w:r>
          </w:p>
        </w:tc>
        <w:tc>
          <w:tcPr>
            <w:tcW w:w="1261" w:type="dxa"/>
          </w:tcPr>
          <w:p w14:paraId="248F1ED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SCBN7</w:t>
            </w:r>
          </w:p>
        </w:tc>
        <w:tc>
          <w:tcPr>
            <w:tcW w:w="1306" w:type="dxa"/>
            <w:shd w:val="clear" w:color="auto" w:fill="auto"/>
          </w:tcPr>
          <w:p w14:paraId="219EBC87"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orange  </w:t>
            </w:r>
          </w:p>
        </w:tc>
        <w:tc>
          <w:tcPr>
            <w:tcW w:w="843" w:type="dxa"/>
            <w:shd w:val="clear" w:color="auto" w:fill="auto"/>
          </w:tcPr>
          <w:p w14:paraId="61B3572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0.49</w:t>
            </w:r>
          </w:p>
        </w:tc>
        <w:tc>
          <w:tcPr>
            <w:tcW w:w="844" w:type="dxa"/>
            <w:shd w:val="clear" w:color="auto" w:fill="auto"/>
          </w:tcPr>
          <w:p w14:paraId="3822E09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0.45</w:t>
            </w:r>
          </w:p>
        </w:tc>
        <w:tc>
          <w:tcPr>
            <w:tcW w:w="783" w:type="dxa"/>
            <w:shd w:val="clear" w:color="auto" w:fill="auto"/>
          </w:tcPr>
          <w:p w14:paraId="2D0EB28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48</w:t>
            </w:r>
          </w:p>
        </w:tc>
        <w:tc>
          <w:tcPr>
            <w:tcW w:w="822" w:type="dxa"/>
            <w:shd w:val="clear" w:color="auto" w:fill="auto"/>
          </w:tcPr>
          <w:p w14:paraId="27E3F5A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248</w:t>
            </w:r>
          </w:p>
        </w:tc>
        <w:tc>
          <w:tcPr>
            <w:tcW w:w="822" w:type="dxa"/>
            <w:shd w:val="clear" w:color="auto" w:fill="auto"/>
          </w:tcPr>
          <w:p w14:paraId="6F53F73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167</w:t>
            </w:r>
          </w:p>
        </w:tc>
        <w:tc>
          <w:tcPr>
            <w:tcW w:w="822" w:type="dxa"/>
            <w:shd w:val="clear" w:color="auto" w:fill="auto"/>
          </w:tcPr>
          <w:p w14:paraId="0340A46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24</w:t>
            </w:r>
          </w:p>
        </w:tc>
        <w:tc>
          <w:tcPr>
            <w:tcW w:w="970" w:type="dxa"/>
            <w:shd w:val="clear" w:color="auto" w:fill="auto"/>
          </w:tcPr>
          <w:p w14:paraId="61EF8A3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F8A718</w:t>
            </w:r>
          </w:p>
        </w:tc>
      </w:tr>
      <w:tr w:rsidR="005A7B40" w:rsidRPr="00CF30EA" w14:paraId="6FF6CCAA" w14:textId="77777777" w:rsidTr="00FB2D12">
        <w:trPr>
          <w:cantSplit/>
          <w:jc w:val="center"/>
        </w:trPr>
        <w:tc>
          <w:tcPr>
            <w:tcW w:w="643" w:type="dxa"/>
            <w:shd w:val="clear" w:color="auto" w:fill="auto"/>
          </w:tcPr>
          <w:p w14:paraId="66FEC7D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w:t>
            </w:r>
          </w:p>
        </w:tc>
        <w:tc>
          <w:tcPr>
            <w:tcW w:w="1261" w:type="dxa"/>
          </w:tcPr>
          <w:p w14:paraId="5745758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SCBN8</w:t>
            </w:r>
          </w:p>
        </w:tc>
        <w:tc>
          <w:tcPr>
            <w:tcW w:w="1306" w:type="dxa"/>
            <w:shd w:val="clear" w:color="auto" w:fill="auto"/>
          </w:tcPr>
          <w:p w14:paraId="1EBA572B"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pink    </w:t>
            </w:r>
          </w:p>
        </w:tc>
        <w:tc>
          <w:tcPr>
            <w:tcW w:w="843" w:type="dxa"/>
            <w:shd w:val="clear" w:color="auto" w:fill="auto"/>
          </w:tcPr>
          <w:p w14:paraId="6DAEDD0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0.40</w:t>
            </w:r>
          </w:p>
        </w:tc>
        <w:tc>
          <w:tcPr>
            <w:tcW w:w="844" w:type="dxa"/>
            <w:shd w:val="clear" w:color="auto" w:fill="auto"/>
          </w:tcPr>
          <w:p w14:paraId="6861DED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83" w:type="dxa"/>
            <w:shd w:val="clear" w:color="auto" w:fill="auto"/>
          </w:tcPr>
          <w:p w14:paraId="0DAE7F4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48</w:t>
            </w:r>
          </w:p>
        </w:tc>
        <w:tc>
          <w:tcPr>
            <w:tcW w:w="822" w:type="dxa"/>
            <w:shd w:val="clear" w:color="auto" w:fill="auto"/>
          </w:tcPr>
          <w:p w14:paraId="7A56725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247</w:t>
            </w:r>
          </w:p>
        </w:tc>
        <w:tc>
          <w:tcPr>
            <w:tcW w:w="822" w:type="dxa"/>
            <w:shd w:val="clear" w:color="auto" w:fill="auto"/>
          </w:tcPr>
          <w:p w14:paraId="616DEE8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162</w:t>
            </w:r>
          </w:p>
        </w:tc>
        <w:tc>
          <w:tcPr>
            <w:tcW w:w="822" w:type="dxa"/>
            <w:shd w:val="clear" w:color="auto" w:fill="auto"/>
          </w:tcPr>
          <w:p w14:paraId="51650A1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157</w:t>
            </w:r>
          </w:p>
        </w:tc>
        <w:tc>
          <w:tcPr>
            <w:tcW w:w="970" w:type="dxa"/>
            <w:shd w:val="clear" w:color="auto" w:fill="auto"/>
          </w:tcPr>
          <w:p w14:paraId="2C41B62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F7A29D</w:t>
            </w:r>
          </w:p>
        </w:tc>
      </w:tr>
      <w:tr w:rsidR="005A7B40" w:rsidRPr="00CF30EA" w14:paraId="12DAC27B" w14:textId="77777777" w:rsidTr="00FB2D12">
        <w:trPr>
          <w:cantSplit/>
          <w:jc w:val="center"/>
        </w:trPr>
        <w:tc>
          <w:tcPr>
            <w:tcW w:w="643" w:type="dxa"/>
            <w:shd w:val="clear" w:color="auto" w:fill="auto"/>
          </w:tcPr>
          <w:p w14:paraId="6A167A4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w:t>
            </w:r>
          </w:p>
        </w:tc>
        <w:tc>
          <w:tcPr>
            <w:tcW w:w="1261" w:type="dxa"/>
          </w:tcPr>
          <w:p w14:paraId="7B5F1FE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SCBN9</w:t>
            </w:r>
          </w:p>
        </w:tc>
        <w:tc>
          <w:tcPr>
            <w:tcW w:w="1306" w:type="dxa"/>
            <w:shd w:val="clear" w:color="auto" w:fill="auto"/>
          </w:tcPr>
          <w:p w14:paraId="0B58071D"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red     </w:t>
            </w:r>
          </w:p>
        </w:tc>
        <w:tc>
          <w:tcPr>
            <w:tcW w:w="843" w:type="dxa"/>
            <w:shd w:val="clear" w:color="auto" w:fill="auto"/>
          </w:tcPr>
          <w:p w14:paraId="4B15928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0.64</w:t>
            </w:r>
          </w:p>
        </w:tc>
        <w:tc>
          <w:tcPr>
            <w:tcW w:w="844" w:type="dxa"/>
            <w:shd w:val="clear" w:color="auto" w:fill="auto"/>
          </w:tcPr>
          <w:p w14:paraId="15A2A78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83" w:type="dxa"/>
            <w:shd w:val="clear" w:color="auto" w:fill="auto"/>
          </w:tcPr>
          <w:p w14:paraId="1C0183C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21</w:t>
            </w:r>
          </w:p>
        </w:tc>
        <w:tc>
          <w:tcPr>
            <w:tcW w:w="822" w:type="dxa"/>
            <w:shd w:val="clear" w:color="auto" w:fill="auto"/>
          </w:tcPr>
          <w:p w14:paraId="0129BA7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255</w:t>
            </w:r>
          </w:p>
        </w:tc>
        <w:tc>
          <w:tcPr>
            <w:tcW w:w="822" w:type="dxa"/>
            <w:shd w:val="clear" w:color="auto" w:fill="auto"/>
          </w:tcPr>
          <w:p w14:paraId="38E4530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30</w:t>
            </w:r>
          </w:p>
        </w:tc>
        <w:tc>
          <w:tcPr>
            <w:tcW w:w="822" w:type="dxa"/>
            <w:shd w:val="clear" w:color="auto" w:fill="auto"/>
          </w:tcPr>
          <w:p w14:paraId="2A51486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30</w:t>
            </w:r>
          </w:p>
        </w:tc>
        <w:tc>
          <w:tcPr>
            <w:tcW w:w="970" w:type="dxa"/>
            <w:shd w:val="clear" w:color="auto" w:fill="auto"/>
          </w:tcPr>
          <w:p w14:paraId="0B5339B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FF1E1E</w:t>
            </w:r>
          </w:p>
        </w:tc>
      </w:tr>
      <w:tr w:rsidR="000460BE" w:rsidRPr="00CF30EA" w14:paraId="67820F6B" w14:textId="77777777" w:rsidTr="00FB2D12">
        <w:trPr>
          <w:cantSplit/>
          <w:jc w:val="center"/>
        </w:trPr>
        <w:tc>
          <w:tcPr>
            <w:tcW w:w="643" w:type="dxa"/>
            <w:shd w:val="clear" w:color="auto" w:fill="auto"/>
          </w:tcPr>
          <w:p w14:paraId="4FC40534" w14:textId="03E18017"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All</w:t>
            </w:r>
          </w:p>
        </w:tc>
        <w:tc>
          <w:tcPr>
            <w:tcW w:w="1261" w:type="dxa"/>
          </w:tcPr>
          <w:p w14:paraId="2E0880D2" w14:textId="7CFBAA19"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CHBLK</w:t>
            </w:r>
          </w:p>
        </w:tc>
        <w:tc>
          <w:tcPr>
            <w:tcW w:w="1306" w:type="dxa"/>
            <w:shd w:val="clear" w:color="auto" w:fill="auto"/>
          </w:tcPr>
          <w:p w14:paraId="1742C578" w14:textId="58FEE4EF" w:rsidR="000460BE" w:rsidRPr="00CF30EA" w:rsidRDefault="000460BE" w:rsidP="00FB2D12">
            <w:pPr>
              <w:spacing w:before="60" w:after="60" w:line="240" w:lineRule="auto"/>
              <w:rPr>
                <w:rFonts w:ascii="Calibri" w:hAnsi="Calibri"/>
                <w:sz w:val="18"/>
                <w:szCs w:val="18"/>
                <w:lang w:val="en-GB"/>
              </w:rPr>
            </w:pPr>
            <w:r w:rsidRPr="00CF30EA">
              <w:rPr>
                <w:rFonts w:ascii="Calibri" w:hAnsi="Calibri"/>
                <w:sz w:val="18"/>
                <w:szCs w:val="18"/>
                <w:lang w:val="en-GB"/>
              </w:rPr>
              <w:t>black</w:t>
            </w:r>
          </w:p>
        </w:tc>
        <w:tc>
          <w:tcPr>
            <w:tcW w:w="843" w:type="dxa"/>
            <w:shd w:val="clear" w:color="auto" w:fill="auto"/>
          </w:tcPr>
          <w:p w14:paraId="779E4383" w14:textId="47359C30"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0.28</w:t>
            </w:r>
          </w:p>
        </w:tc>
        <w:tc>
          <w:tcPr>
            <w:tcW w:w="844" w:type="dxa"/>
            <w:shd w:val="clear" w:color="auto" w:fill="auto"/>
          </w:tcPr>
          <w:p w14:paraId="0D90FE44" w14:textId="6EB5C283"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0.31</w:t>
            </w:r>
          </w:p>
        </w:tc>
        <w:tc>
          <w:tcPr>
            <w:tcW w:w="783" w:type="dxa"/>
            <w:shd w:val="clear" w:color="auto" w:fill="auto"/>
          </w:tcPr>
          <w:p w14:paraId="0E772BFB" w14:textId="4DF41D11"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822" w:type="dxa"/>
            <w:shd w:val="clear" w:color="auto" w:fill="auto"/>
          </w:tcPr>
          <w:p w14:paraId="0CDEF548" w14:textId="290BEA39"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822" w:type="dxa"/>
            <w:shd w:val="clear" w:color="auto" w:fill="auto"/>
          </w:tcPr>
          <w:p w14:paraId="60748E5E" w14:textId="49254667"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822" w:type="dxa"/>
            <w:shd w:val="clear" w:color="auto" w:fill="auto"/>
          </w:tcPr>
          <w:p w14:paraId="7286835D" w14:textId="360AB203"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970" w:type="dxa"/>
            <w:shd w:val="clear" w:color="auto" w:fill="auto"/>
          </w:tcPr>
          <w:p w14:paraId="2D6A711C" w14:textId="535BF9B3"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000000</w:t>
            </w:r>
          </w:p>
        </w:tc>
      </w:tr>
    </w:tbl>
    <w:p w14:paraId="6D63B2B6" w14:textId="6A1B8C15" w:rsidR="0055579B" w:rsidRPr="00CF30EA" w:rsidRDefault="0055579B" w:rsidP="00FB2D12">
      <w:pPr>
        <w:spacing w:after="0" w:line="240" w:lineRule="auto"/>
        <w:rPr>
          <w:rFonts w:ascii="Calibri" w:hAnsi="Calibri"/>
          <w:sz w:val="22"/>
          <w:lang w:val="en-GB"/>
        </w:rPr>
      </w:pPr>
    </w:p>
    <w:p w14:paraId="24CBDBA4" w14:textId="69FA4E07" w:rsidR="0055579B" w:rsidRPr="00FB2D12" w:rsidRDefault="002451D3" w:rsidP="001D7A15">
      <w:pPr>
        <w:spacing w:before="120" w:after="120" w:line="240" w:lineRule="auto"/>
        <w:jc w:val="center"/>
        <w:rPr>
          <w:rFonts w:cs="Arial"/>
          <w:b/>
          <w:sz w:val="18"/>
          <w:szCs w:val="18"/>
          <w:lang w:val="en-GB"/>
        </w:rPr>
      </w:pPr>
      <w:r w:rsidRPr="00FB2D12">
        <w:rPr>
          <w:rFonts w:cs="Arial"/>
          <w:b/>
          <w:sz w:val="18"/>
          <w:szCs w:val="18"/>
          <w:lang w:val="en-GB"/>
        </w:rPr>
        <w:t xml:space="preserve">Table </w:t>
      </w:r>
      <w:r w:rsidR="006524CB">
        <w:rPr>
          <w:rFonts w:cs="Arial"/>
          <w:b/>
          <w:sz w:val="18"/>
          <w:szCs w:val="18"/>
          <w:lang w:val="en-GB"/>
        </w:rPr>
        <w:t>F</w:t>
      </w:r>
      <w:r w:rsidR="00FB2D12">
        <w:rPr>
          <w:rFonts w:cs="Arial"/>
          <w:b/>
          <w:sz w:val="18"/>
          <w:szCs w:val="18"/>
          <w:lang w:val="en-GB"/>
        </w:rPr>
        <w:t>-</w:t>
      </w:r>
      <w:r w:rsidR="0055579B" w:rsidRPr="00FB2D12">
        <w:rPr>
          <w:rFonts w:cs="Arial"/>
          <w:b/>
          <w:sz w:val="18"/>
          <w:szCs w:val="18"/>
          <w:lang w:val="en-GB"/>
        </w:rPr>
        <w:t>2 – Colour</w:t>
      </w:r>
      <w:r w:rsidR="005A7B40" w:rsidRPr="00FB2D12">
        <w:rPr>
          <w:rFonts w:cs="Arial"/>
          <w:b/>
          <w:sz w:val="18"/>
          <w:szCs w:val="18"/>
          <w:lang w:val="en-GB"/>
        </w:rPr>
        <w:t xml:space="preserve"> parameters for DUSK conditions for each speed band.</w:t>
      </w:r>
      <w:r w:rsidR="000460BE" w:rsidRPr="00FB2D12">
        <w:rPr>
          <w:rFonts w:cs="Arial"/>
          <w:b/>
          <w:sz w:val="18"/>
          <w:szCs w:val="18"/>
          <w:lang w:val="en-GB"/>
        </w:rPr>
        <w:t xml:space="preserve"> The last row (Band ‘All’) shows </w:t>
      </w:r>
      <w:r w:rsidR="003803D9">
        <w:rPr>
          <w:rFonts w:cs="Arial"/>
          <w:b/>
          <w:sz w:val="18"/>
          <w:szCs w:val="18"/>
          <w:lang w:val="en-GB"/>
        </w:rPr>
        <w:t>the colour for the arrow border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2"/>
        <w:gridCol w:w="1270"/>
        <w:gridCol w:w="1421"/>
        <w:gridCol w:w="814"/>
        <w:gridCol w:w="814"/>
        <w:gridCol w:w="745"/>
        <w:gridCol w:w="789"/>
        <w:gridCol w:w="789"/>
        <w:gridCol w:w="789"/>
        <w:gridCol w:w="943"/>
      </w:tblGrid>
      <w:tr w:rsidR="005A7B40" w:rsidRPr="00CF30EA" w14:paraId="4A82758D" w14:textId="77777777" w:rsidTr="00FB2D12">
        <w:trPr>
          <w:cantSplit/>
          <w:jc w:val="center"/>
        </w:trPr>
        <w:tc>
          <w:tcPr>
            <w:tcW w:w="642" w:type="dxa"/>
            <w:shd w:val="clear" w:color="auto" w:fill="D9D9D9" w:themeFill="background1" w:themeFillShade="D9"/>
          </w:tcPr>
          <w:p w14:paraId="3BB5EF3B"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Band</w:t>
            </w:r>
          </w:p>
        </w:tc>
        <w:tc>
          <w:tcPr>
            <w:tcW w:w="1288" w:type="dxa"/>
            <w:shd w:val="clear" w:color="auto" w:fill="D9D9D9" w:themeFill="background1" w:themeFillShade="D9"/>
          </w:tcPr>
          <w:p w14:paraId="4DA77D4E"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Token</w:t>
            </w:r>
          </w:p>
        </w:tc>
        <w:tc>
          <w:tcPr>
            <w:tcW w:w="1442" w:type="dxa"/>
            <w:shd w:val="clear" w:color="auto" w:fill="D9D9D9" w:themeFill="background1" w:themeFillShade="D9"/>
          </w:tcPr>
          <w:p w14:paraId="2D7EEF21"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Colour</w:t>
            </w:r>
          </w:p>
        </w:tc>
        <w:tc>
          <w:tcPr>
            <w:tcW w:w="823" w:type="dxa"/>
            <w:shd w:val="clear" w:color="auto" w:fill="D9D9D9" w:themeFill="background1" w:themeFillShade="D9"/>
          </w:tcPr>
          <w:p w14:paraId="79A89E00"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x</w:t>
            </w:r>
          </w:p>
        </w:tc>
        <w:tc>
          <w:tcPr>
            <w:tcW w:w="823" w:type="dxa"/>
            <w:shd w:val="clear" w:color="auto" w:fill="D9D9D9" w:themeFill="background1" w:themeFillShade="D9"/>
          </w:tcPr>
          <w:p w14:paraId="54C25E1C"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y</w:t>
            </w:r>
          </w:p>
        </w:tc>
        <w:tc>
          <w:tcPr>
            <w:tcW w:w="756" w:type="dxa"/>
            <w:shd w:val="clear" w:color="auto" w:fill="D9D9D9" w:themeFill="background1" w:themeFillShade="D9"/>
          </w:tcPr>
          <w:p w14:paraId="3FA1389B"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L</w:t>
            </w:r>
          </w:p>
        </w:tc>
        <w:tc>
          <w:tcPr>
            <w:tcW w:w="798" w:type="dxa"/>
            <w:shd w:val="clear" w:color="auto" w:fill="D9D9D9" w:themeFill="background1" w:themeFillShade="D9"/>
          </w:tcPr>
          <w:p w14:paraId="27056362"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R</w:t>
            </w:r>
          </w:p>
        </w:tc>
        <w:tc>
          <w:tcPr>
            <w:tcW w:w="798" w:type="dxa"/>
            <w:shd w:val="clear" w:color="auto" w:fill="D9D9D9" w:themeFill="background1" w:themeFillShade="D9"/>
          </w:tcPr>
          <w:p w14:paraId="14C26E9C"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G</w:t>
            </w:r>
          </w:p>
        </w:tc>
        <w:tc>
          <w:tcPr>
            <w:tcW w:w="798" w:type="dxa"/>
            <w:shd w:val="clear" w:color="auto" w:fill="D9D9D9" w:themeFill="background1" w:themeFillShade="D9"/>
          </w:tcPr>
          <w:p w14:paraId="021A1F82"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B</w:t>
            </w:r>
          </w:p>
        </w:tc>
        <w:tc>
          <w:tcPr>
            <w:tcW w:w="948" w:type="dxa"/>
            <w:shd w:val="clear" w:color="auto" w:fill="D9D9D9" w:themeFill="background1" w:themeFillShade="D9"/>
          </w:tcPr>
          <w:p w14:paraId="3F37609E"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RGB Hex</w:t>
            </w:r>
          </w:p>
        </w:tc>
      </w:tr>
      <w:tr w:rsidR="005A7B40" w:rsidRPr="00CF30EA" w14:paraId="2DD69EA7" w14:textId="77777777" w:rsidTr="00FB2D12">
        <w:trPr>
          <w:cantSplit/>
          <w:jc w:val="center"/>
        </w:trPr>
        <w:tc>
          <w:tcPr>
            <w:tcW w:w="642" w:type="dxa"/>
            <w:shd w:val="clear" w:color="auto" w:fill="auto"/>
          </w:tcPr>
          <w:p w14:paraId="09E47F2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1288" w:type="dxa"/>
          </w:tcPr>
          <w:p w14:paraId="1DEE1E2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SCBN1</w:t>
            </w:r>
          </w:p>
        </w:tc>
        <w:tc>
          <w:tcPr>
            <w:tcW w:w="1442" w:type="dxa"/>
            <w:shd w:val="clear" w:color="auto" w:fill="auto"/>
          </w:tcPr>
          <w:p w14:paraId="5308BAF4"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purple    </w:t>
            </w:r>
          </w:p>
        </w:tc>
        <w:tc>
          <w:tcPr>
            <w:tcW w:w="823" w:type="dxa"/>
            <w:shd w:val="clear" w:color="auto" w:fill="auto"/>
          </w:tcPr>
          <w:p w14:paraId="10F9003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23" w:type="dxa"/>
            <w:shd w:val="clear" w:color="auto" w:fill="auto"/>
          </w:tcPr>
          <w:p w14:paraId="3B8A85E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0.14</w:t>
            </w:r>
          </w:p>
        </w:tc>
        <w:tc>
          <w:tcPr>
            <w:tcW w:w="756" w:type="dxa"/>
            <w:shd w:val="clear" w:color="auto" w:fill="auto"/>
          </w:tcPr>
          <w:p w14:paraId="4C3F46F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w:t>
            </w:r>
          </w:p>
        </w:tc>
        <w:tc>
          <w:tcPr>
            <w:tcW w:w="798" w:type="dxa"/>
            <w:shd w:val="clear" w:color="auto" w:fill="auto"/>
          </w:tcPr>
          <w:p w14:paraId="3292EC2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81</w:t>
            </w:r>
          </w:p>
        </w:tc>
        <w:tc>
          <w:tcPr>
            <w:tcW w:w="798" w:type="dxa"/>
            <w:shd w:val="clear" w:color="auto" w:fill="auto"/>
          </w:tcPr>
          <w:p w14:paraId="4979FC9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55</w:t>
            </w:r>
          </w:p>
        </w:tc>
        <w:tc>
          <w:tcPr>
            <w:tcW w:w="798" w:type="dxa"/>
            <w:shd w:val="clear" w:color="auto" w:fill="auto"/>
          </w:tcPr>
          <w:p w14:paraId="67DB183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159</w:t>
            </w:r>
          </w:p>
        </w:tc>
        <w:tc>
          <w:tcPr>
            <w:tcW w:w="948" w:type="dxa"/>
            <w:shd w:val="clear" w:color="auto" w:fill="auto"/>
          </w:tcPr>
          <w:p w14:paraId="5B3C27FB" w14:textId="422428CE"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51379</w:t>
            </w:r>
            <w:r w:rsidR="0016618A" w:rsidRPr="00CF30EA">
              <w:rPr>
                <w:rFonts w:ascii="Calibri" w:hAnsi="Calibri"/>
                <w:sz w:val="18"/>
                <w:szCs w:val="18"/>
                <w:lang w:val="en-GB"/>
              </w:rPr>
              <w:t>F</w:t>
            </w:r>
          </w:p>
        </w:tc>
      </w:tr>
      <w:tr w:rsidR="005A7B40" w:rsidRPr="00CF30EA" w14:paraId="5C9FC4F1" w14:textId="77777777" w:rsidTr="00FB2D12">
        <w:trPr>
          <w:cantSplit/>
          <w:jc w:val="center"/>
        </w:trPr>
        <w:tc>
          <w:tcPr>
            <w:tcW w:w="642" w:type="dxa"/>
            <w:shd w:val="clear" w:color="auto" w:fill="auto"/>
          </w:tcPr>
          <w:p w14:paraId="1D9137A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1288" w:type="dxa"/>
          </w:tcPr>
          <w:p w14:paraId="6711948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SCBN2</w:t>
            </w:r>
          </w:p>
        </w:tc>
        <w:tc>
          <w:tcPr>
            <w:tcW w:w="1442" w:type="dxa"/>
            <w:shd w:val="clear" w:color="auto" w:fill="auto"/>
          </w:tcPr>
          <w:p w14:paraId="287AFC98"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blue      </w:t>
            </w:r>
          </w:p>
        </w:tc>
        <w:tc>
          <w:tcPr>
            <w:tcW w:w="823" w:type="dxa"/>
            <w:shd w:val="clear" w:color="auto" w:fill="auto"/>
          </w:tcPr>
          <w:p w14:paraId="113923F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23" w:type="dxa"/>
            <w:shd w:val="clear" w:color="auto" w:fill="auto"/>
          </w:tcPr>
          <w:p w14:paraId="582699C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0.24</w:t>
            </w:r>
          </w:p>
        </w:tc>
        <w:tc>
          <w:tcPr>
            <w:tcW w:w="756" w:type="dxa"/>
            <w:shd w:val="clear" w:color="auto" w:fill="auto"/>
          </w:tcPr>
          <w:p w14:paraId="5BE5F3E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798" w:type="dxa"/>
            <w:shd w:val="clear" w:color="auto" w:fill="auto"/>
          </w:tcPr>
          <w:p w14:paraId="1FC9EC5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20</w:t>
            </w:r>
          </w:p>
        </w:tc>
        <w:tc>
          <w:tcPr>
            <w:tcW w:w="798" w:type="dxa"/>
            <w:shd w:val="clear" w:color="auto" w:fill="auto"/>
          </w:tcPr>
          <w:p w14:paraId="207D554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52</w:t>
            </w:r>
          </w:p>
        </w:tc>
        <w:tc>
          <w:tcPr>
            <w:tcW w:w="798" w:type="dxa"/>
            <w:shd w:val="clear" w:color="auto" w:fill="auto"/>
          </w:tcPr>
          <w:p w14:paraId="033E103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76</w:t>
            </w:r>
          </w:p>
        </w:tc>
        <w:tc>
          <w:tcPr>
            <w:tcW w:w="948" w:type="dxa"/>
            <w:shd w:val="clear" w:color="auto" w:fill="auto"/>
          </w:tcPr>
          <w:p w14:paraId="7F00CC0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14344C</w:t>
            </w:r>
          </w:p>
        </w:tc>
      </w:tr>
      <w:tr w:rsidR="005A7B40" w:rsidRPr="00CF30EA" w14:paraId="03A4963F" w14:textId="77777777" w:rsidTr="00FB2D12">
        <w:trPr>
          <w:cantSplit/>
          <w:jc w:val="center"/>
        </w:trPr>
        <w:tc>
          <w:tcPr>
            <w:tcW w:w="642" w:type="dxa"/>
            <w:shd w:val="clear" w:color="auto" w:fill="auto"/>
          </w:tcPr>
          <w:p w14:paraId="78533C5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1288" w:type="dxa"/>
          </w:tcPr>
          <w:p w14:paraId="2C3E0FC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SCBN3</w:t>
            </w:r>
          </w:p>
        </w:tc>
        <w:tc>
          <w:tcPr>
            <w:tcW w:w="1442" w:type="dxa"/>
            <w:shd w:val="clear" w:color="auto" w:fill="auto"/>
          </w:tcPr>
          <w:p w14:paraId="63EFEDAD"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blue      </w:t>
            </w:r>
          </w:p>
        </w:tc>
        <w:tc>
          <w:tcPr>
            <w:tcW w:w="823" w:type="dxa"/>
            <w:shd w:val="clear" w:color="auto" w:fill="auto"/>
          </w:tcPr>
          <w:p w14:paraId="067E026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0.23</w:t>
            </w:r>
          </w:p>
        </w:tc>
        <w:tc>
          <w:tcPr>
            <w:tcW w:w="823" w:type="dxa"/>
            <w:shd w:val="clear" w:color="auto" w:fill="auto"/>
          </w:tcPr>
          <w:p w14:paraId="2B2E18B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0.29</w:t>
            </w:r>
          </w:p>
        </w:tc>
        <w:tc>
          <w:tcPr>
            <w:tcW w:w="756" w:type="dxa"/>
            <w:shd w:val="clear" w:color="auto" w:fill="auto"/>
          </w:tcPr>
          <w:p w14:paraId="2277A171" w14:textId="003E32E4" w:rsidR="005A7B40" w:rsidRPr="00CF30EA" w:rsidRDefault="0016618A"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798" w:type="dxa"/>
            <w:shd w:val="clear" w:color="auto" w:fill="auto"/>
          </w:tcPr>
          <w:p w14:paraId="627927EB" w14:textId="6D331650" w:rsidR="005A7B40" w:rsidRPr="00CF30EA" w:rsidRDefault="0016618A"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19</w:t>
            </w:r>
          </w:p>
        </w:tc>
        <w:tc>
          <w:tcPr>
            <w:tcW w:w="798" w:type="dxa"/>
            <w:shd w:val="clear" w:color="auto" w:fill="auto"/>
          </w:tcPr>
          <w:p w14:paraId="5CFD413B" w14:textId="5BEBF1D3" w:rsidR="005A7B40" w:rsidRPr="00CF30EA" w:rsidRDefault="0016618A"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51</w:t>
            </w:r>
          </w:p>
        </w:tc>
        <w:tc>
          <w:tcPr>
            <w:tcW w:w="798" w:type="dxa"/>
            <w:shd w:val="clear" w:color="auto" w:fill="auto"/>
          </w:tcPr>
          <w:p w14:paraId="7ABC4C9F" w14:textId="05A91023" w:rsidR="005A7B40" w:rsidRPr="00CF30EA" w:rsidRDefault="0016618A"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58</w:t>
            </w:r>
          </w:p>
        </w:tc>
        <w:tc>
          <w:tcPr>
            <w:tcW w:w="948" w:type="dxa"/>
            <w:shd w:val="clear" w:color="auto" w:fill="auto"/>
          </w:tcPr>
          <w:p w14:paraId="24D467F3" w14:textId="41DCB215" w:rsidR="005A7B40" w:rsidRPr="00CF30EA" w:rsidRDefault="0016618A"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13333A</w:t>
            </w:r>
          </w:p>
        </w:tc>
      </w:tr>
      <w:tr w:rsidR="005A7B40" w:rsidRPr="00CF30EA" w14:paraId="12BB821F" w14:textId="77777777" w:rsidTr="00FB2D12">
        <w:trPr>
          <w:cantSplit/>
          <w:jc w:val="center"/>
        </w:trPr>
        <w:tc>
          <w:tcPr>
            <w:tcW w:w="642" w:type="dxa"/>
            <w:shd w:val="clear" w:color="auto" w:fill="auto"/>
          </w:tcPr>
          <w:p w14:paraId="5C248E8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w:t>
            </w:r>
          </w:p>
        </w:tc>
        <w:tc>
          <w:tcPr>
            <w:tcW w:w="1288" w:type="dxa"/>
          </w:tcPr>
          <w:p w14:paraId="017BDDB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SCBN4</w:t>
            </w:r>
          </w:p>
        </w:tc>
        <w:tc>
          <w:tcPr>
            <w:tcW w:w="1442" w:type="dxa"/>
            <w:shd w:val="clear" w:color="auto" w:fill="auto"/>
          </w:tcPr>
          <w:p w14:paraId="07F613DF"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green     </w:t>
            </w:r>
          </w:p>
        </w:tc>
        <w:tc>
          <w:tcPr>
            <w:tcW w:w="823" w:type="dxa"/>
            <w:shd w:val="clear" w:color="auto" w:fill="auto"/>
          </w:tcPr>
          <w:p w14:paraId="066509B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823" w:type="dxa"/>
            <w:shd w:val="clear" w:color="auto" w:fill="auto"/>
          </w:tcPr>
          <w:p w14:paraId="6D31625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0.52</w:t>
            </w:r>
          </w:p>
        </w:tc>
        <w:tc>
          <w:tcPr>
            <w:tcW w:w="756" w:type="dxa"/>
            <w:shd w:val="clear" w:color="auto" w:fill="auto"/>
          </w:tcPr>
          <w:p w14:paraId="1A968B0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13</w:t>
            </w:r>
          </w:p>
        </w:tc>
        <w:tc>
          <w:tcPr>
            <w:tcW w:w="798" w:type="dxa"/>
            <w:shd w:val="clear" w:color="auto" w:fill="auto"/>
          </w:tcPr>
          <w:p w14:paraId="1C6108B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64</w:t>
            </w:r>
          </w:p>
        </w:tc>
        <w:tc>
          <w:tcPr>
            <w:tcW w:w="798" w:type="dxa"/>
            <w:shd w:val="clear" w:color="auto" w:fill="auto"/>
          </w:tcPr>
          <w:p w14:paraId="5198985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114</w:t>
            </w:r>
          </w:p>
        </w:tc>
        <w:tc>
          <w:tcPr>
            <w:tcW w:w="798" w:type="dxa"/>
            <w:shd w:val="clear" w:color="auto" w:fill="auto"/>
          </w:tcPr>
          <w:p w14:paraId="66193A7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39</w:t>
            </w:r>
          </w:p>
        </w:tc>
        <w:tc>
          <w:tcPr>
            <w:tcW w:w="948" w:type="dxa"/>
            <w:shd w:val="clear" w:color="auto" w:fill="auto"/>
          </w:tcPr>
          <w:p w14:paraId="70E4C08B" w14:textId="4AA89F47"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407227</w:t>
            </w:r>
          </w:p>
        </w:tc>
      </w:tr>
      <w:tr w:rsidR="005A7B40" w:rsidRPr="00CF30EA" w14:paraId="4E59FC8B" w14:textId="77777777" w:rsidTr="00FB2D12">
        <w:trPr>
          <w:cantSplit/>
          <w:jc w:val="center"/>
        </w:trPr>
        <w:tc>
          <w:tcPr>
            <w:tcW w:w="642" w:type="dxa"/>
            <w:shd w:val="clear" w:color="auto" w:fill="auto"/>
          </w:tcPr>
          <w:p w14:paraId="3E7B88D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w:t>
            </w:r>
          </w:p>
        </w:tc>
        <w:tc>
          <w:tcPr>
            <w:tcW w:w="1288" w:type="dxa"/>
          </w:tcPr>
          <w:p w14:paraId="243DBF6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SCBN5</w:t>
            </w:r>
          </w:p>
        </w:tc>
        <w:tc>
          <w:tcPr>
            <w:tcW w:w="1442" w:type="dxa"/>
            <w:shd w:val="clear" w:color="auto" w:fill="auto"/>
          </w:tcPr>
          <w:p w14:paraId="6FE4B2B3"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green      </w:t>
            </w:r>
          </w:p>
        </w:tc>
        <w:tc>
          <w:tcPr>
            <w:tcW w:w="823" w:type="dxa"/>
            <w:shd w:val="clear" w:color="auto" w:fill="auto"/>
          </w:tcPr>
          <w:p w14:paraId="33A8668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0.39</w:t>
            </w:r>
          </w:p>
        </w:tc>
        <w:tc>
          <w:tcPr>
            <w:tcW w:w="823" w:type="dxa"/>
            <w:shd w:val="clear" w:color="auto" w:fill="auto"/>
          </w:tcPr>
          <w:p w14:paraId="5E72194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0.53</w:t>
            </w:r>
          </w:p>
        </w:tc>
        <w:tc>
          <w:tcPr>
            <w:tcW w:w="756" w:type="dxa"/>
            <w:shd w:val="clear" w:color="auto" w:fill="auto"/>
          </w:tcPr>
          <w:p w14:paraId="5A411A5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21</w:t>
            </w:r>
          </w:p>
        </w:tc>
        <w:tc>
          <w:tcPr>
            <w:tcW w:w="798" w:type="dxa"/>
            <w:shd w:val="clear" w:color="auto" w:fill="auto"/>
          </w:tcPr>
          <w:p w14:paraId="0E9BD85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110</w:t>
            </w:r>
          </w:p>
        </w:tc>
        <w:tc>
          <w:tcPr>
            <w:tcW w:w="798" w:type="dxa"/>
            <w:shd w:val="clear" w:color="auto" w:fill="auto"/>
          </w:tcPr>
          <w:p w14:paraId="0BC6601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136</w:t>
            </w:r>
          </w:p>
        </w:tc>
        <w:tc>
          <w:tcPr>
            <w:tcW w:w="798" w:type="dxa"/>
            <w:shd w:val="clear" w:color="auto" w:fill="auto"/>
          </w:tcPr>
          <w:p w14:paraId="546007F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948" w:type="dxa"/>
            <w:shd w:val="clear" w:color="auto" w:fill="auto"/>
          </w:tcPr>
          <w:p w14:paraId="031EC436" w14:textId="41F343DB"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6E8</w:t>
            </w:r>
            <w:r w:rsidR="00B6105D" w:rsidRPr="00CF30EA">
              <w:rPr>
                <w:rFonts w:ascii="Calibri" w:hAnsi="Calibri"/>
                <w:sz w:val="18"/>
                <w:szCs w:val="18"/>
                <w:lang w:val="en-GB"/>
              </w:rPr>
              <w:t>8</w:t>
            </w:r>
            <w:r w:rsidRPr="00CF30EA">
              <w:rPr>
                <w:rFonts w:ascii="Calibri" w:hAnsi="Calibri"/>
                <w:sz w:val="18"/>
                <w:szCs w:val="18"/>
                <w:lang w:val="en-GB"/>
              </w:rPr>
              <w:t>00</w:t>
            </w:r>
          </w:p>
        </w:tc>
      </w:tr>
      <w:tr w:rsidR="005A7B40" w:rsidRPr="00CF30EA" w14:paraId="761C5B93" w14:textId="77777777" w:rsidTr="00FB2D12">
        <w:trPr>
          <w:cantSplit/>
          <w:jc w:val="center"/>
        </w:trPr>
        <w:tc>
          <w:tcPr>
            <w:tcW w:w="642" w:type="dxa"/>
            <w:shd w:val="clear" w:color="auto" w:fill="auto"/>
          </w:tcPr>
          <w:p w14:paraId="6D3A51C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w:t>
            </w:r>
          </w:p>
        </w:tc>
        <w:tc>
          <w:tcPr>
            <w:tcW w:w="1288" w:type="dxa"/>
          </w:tcPr>
          <w:p w14:paraId="7160956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SCBN6</w:t>
            </w:r>
          </w:p>
        </w:tc>
        <w:tc>
          <w:tcPr>
            <w:tcW w:w="1442" w:type="dxa"/>
            <w:shd w:val="clear" w:color="auto" w:fill="auto"/>
          </w:tcPr>
          <w:p w14:paraId="2151C8A0"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yellow-green </w:t>
            </w:r>
          </w:p>
        </w:tc>
        <w:tc>
          <w:tcPr>
            <w:tcW w:w="823" w:type="dxa"/>
            <w:shd w:val="clear" w:color="auto" w:fill="auto"/>
          </w:tcPr>
          <w:p w14:paraId="598A5AF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0.43</w:t>
            </w:r>
          </w:p>
        </w:tc>
        <w:tc>
          <w:tcPr>
            <w:tcW w:w="823" w:type="dxa"/>
            <w:shd w:val="clear" w:color="auto" w:fill="auto"/>
          </w:tcPr>
          <w:p w14:paraId="2BD1BD4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0.50</w:t>
            </w:r>
          </w:p>
        </w:tc>
        <w:tc>
          <w:tcPr>
            <w:tcW w:w="756" w:type="dxa"/>
            <w:shd w:val="clear" w:color="auto" w:fill="auto"/>
          </w:tcPr>
          <w:p w14:paraId="28583CE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18</w:t>
            </w:r>
          </w:p>
        </w:tc>
        <w:tc>
          <w:tcPr>
            <w:tcW w:w="798" w:type="dxa"/>
            <w:shd w:val="clear" w:color="auto" w:fill="auto"/>
          </w:tcPr>
          <w:p w14:paraId="5C25C63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126</w:t>
            </w:r>
          </w:p>
        </w:tc>
        <w:tc>
          <w:tcPr>
            <w:tcW w:w="798" w:type="dxa"/>
            <w:shd w:val="clear" w:color="auto" w:fill="auto"/>
          </w:tcPr>
          <w:p w14:paraId="3031B9F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119</w:t>
            </w:r>
          </w:p>
        </w:tc>
        <w:tc>
          <w:tcPr>
            <w:tcW w:w="798" w:type="dxa"/>
            <w:shd w:val="clear" w:color="auto" w:fill="auto"/>
          </w:tcPr>
          <w:p w14:paraId="7EB91DD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948" w:type="dxa"/>
            <w:shd w:val="clear" w:color="auto" w:fill="auto"/>
          </w:tcPr>
          <w:p w14:paraId="1EBA8F68" w14:textId="2C7EF2F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7E7</w:t>
            </w:r>
            <w:r w:rsidR="00B6105D" w:rsidRPr="00CF30EA">
              <w:rPr>
                <w:rFonts w:ascii="Calibri" w:hAnsi="Calibri"/>
                <w:sz w:val="18"/>
                <w:szCs w:val="18"/>
                <w:lang w:val="en-GB"/>
              </w:rPr>
              <w:t>7</w:t>
            </w:r>
            <w:r w:rsidRPr="00CF30EA">
              <w:rPr>
                <w:rFonts w:ascii="Calibri" w:hAnsi="Calibri"/>
                <w:sz w:val="18"/>
                <w:szCs w:val="18"/>
                <w:lang w:val="en-GB"/>
              </w:rPr>
              <w:t>00</w:t>
            </w:r>
          </w:p>
        </w:tc>
      </w:tr>
      <w:tr w:rsidR="005A7B40" w:rsidRPr="00CF30EA" w14:paraId="39EF9582" w14:textId="77777777" w:rsidTr="00FB2D12">
        <w:trPr>
          <w:cantSplit/>
          <w:jc w:val="center"/>
        </w:trPr>
        <w:tc>
          <w:tcPr>
            <w:tcW w:w="642" w:type="dxa"/>
            <w:shd w:val="clear" w:color="auto" w:fill="auto"/>
          </w:tcPr>
          <w:p w14:paraId="38F20B9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w:t>
            </w:r>
          </w:p>
        </w:tc>
        <w:tc>
          <w:tcPr>
            <w:tcW w:w="1288" w:type="dxa"/>
          </w:tcPr>
          <w:p w14:paraId="38B37CF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SCBN7</w:t>
            </w:r>
          </w:p>
        </w:tc>
        <w:tc>
          <w:tcPr>
            <w:tcW w:w="1442" w:type="dxa"/>
            <w:shd w:val="clear" w:color="auto" w:fill="auto"/>
          </w:tcPr>
          <w:p w14:paraId="58CEEDA5"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orange  </w:t>
            </w:r>
          </w:p>
        </w:tc>
        <w:tc>
          <w:tcPr>
            <w:tcW w:w="823" w:type="dxa"/>
            <w:shd w:val="clear" w:color="auto" w:fill="auto"/>
          </w:tcPr>
          <w:p w14:paraId="157FB6D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0.49</w:t>
            </w:r>
          </w:p>
        </w:tc>
        <w:tc>
          <w:tcPr>
            <w:tcW w:w="823" w:type="dxa"/>
            <w:shd w:val="clear" w:color="auto" w:fill="auto"/>
          </w:tcPr>
          <w:p w14:paraId="5F9574F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0.45</w:t>
            </w:r>
          </w:p>
        </w:tc>
        <w:tc>
          <w:tcPr>
            <w:tcW w:w="756" w:type="dxa"/>
            <w:shd w:val="clear" w:color="auto" w:fill="auto"/>
          </w:tcPr>
          <w:p w14:paraId="03B64B4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w:t>
            </w:r>
          </w:p>
        </w:tc>
        <w:tc>
          <w:tcPr>
            <w:tcW w:w="798" w:type="dxa"/>
            <w:shd w:val="clear" w:color="auto" w:fill="auto"/>
          </w:tcPr>
          <w:p w14:paraId="0371D6A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147</w:t>
            </w:r>
          </w:p>
        </w:tc>
        <w:tc>
          <w:tcPr>
            <w:tcW w:w="798" w:type="dxa"/>
            <w:shd w:val="clear" w:color="auto" w:fill="auto"/>
          </w:tcPr>
          <w:p w14:paraId="4145916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97</w:t>
            </w:r>
          </w:p>
        </w:tc>
        <w:tc>
          <w:tcPr>
            <w:tcW w:w="798" w:type="dxa"/>
            <w:shd w:val="clear" w:color="auto" w:fill="auto"/>
          </w:tcPr>
          <w:p w14:paraId="24E8CFA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948" w:type="dxa"/>
            <w:shd w:val="clear" w:color="auto" w:fill="auto"/>
          </w:tcPr>
          <w:p w14:paraId="1271FC7A" w14:textId="1D3BAF5F"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93610</w:t>
            </w:r>
            <w:r w:rsidR="00B6105D" w:rsidRPr="00CF30EA">
              <w:rPr>
                <w:rFonts w:ascii="Calibri" w:hAnsi="Calibri"/>
                <w:sz w:val="18"/>
                <w:szCs w:val="18"/>
                <w:lang w:val="en-GB"/>
              </w:rPr>
              <w:t>1</w:t>
            </w:r>
          </w:p>
        </w:tc>
      </w:tr>
      <w:tr w:rsidR="005A7B40" w:rsidRPr="00CF30EA" w14:paraId="3A15395B" w14:textId="77777777" w:rsidTr="00FB2D12">
        <w:trPr>
          <w:cantSplit/>
          <w:jc w:val="center"/>
        </w:trPr>
        <w:tc>
          <w:tcPr>
            <w:tcW w:w="642" w:type="dxa"/>
            <w:shd w:val="clear" w:color="auto" w:fill="auto"/>
          </w:tcPr>
          <w:p w14:paraId="3747771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w:t>
            </w:r>
          </w:p>
        </w:tc>
        <w:tc>
          <w:tcPr>
            <w:tcW w:w="1288" w:type="dxa"/>
          </w:tcPr>
          <w:p w14:paraId="4BB17A0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SCBN8</w:t>
            </w:r>
          </w:p>
        </w:tc>
        <w:tc>
          <w:tcPr>
            <w:tcW w:w="1442" w:type="dxa"/>
            <w:shd w:val="clear" w:color="auto" w:fill="auto"/>
          </w:tcPr>
          <w:p w14:paraId="72A397B0"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pink    </w:t>
            </w:r>
          </w:p>
        </w:tc>
        <w:tc>
          <w:tcPr>
            <w:tcW w:w="823" w:type="dxa"/>
            <w:shd w:val="clear" w:color="auto" w:fill="auto"/>
          </w:tcPr>
          <w:p w14:paraId="08FF34C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0.40</w:t>
            </w:r>
          </w:p>
        </w:tc>
        <w:tc>
          <w:tcPr>
            <w:tcW w:w="823" w:type="dxa"/>
            <w:shd w:val="clear" w:color="auto" w:fill="auto"/>
          </w:tcPr>
          <w:p w14:paraId="419850E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56" w:type="dxa"/>
            <w:shd w:val="clear" w:color="auto" w:fill="auto"/>
          </w:tcPr>
          <w:p w14:paraId="0B64272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w:t>
            </w:r>
          </w:p>
        </w:tc>
        <w:tc>
          <w:tcPr>
            <w:tcW w:w="798" w:type="dxa"/>
            <w:shd w:val="clear" w:color="auto" w:fill="auto"/>
          </w:tcPr>
          <w:p w14:paraId="1C3FB5D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86</w:t>
            </w:r>
          </w:p>
        </w:tc>
        <w:tc>
          <w:tcPr>
            <w:tcW w:w="798" w:type="dxa"/>
            <w:shd w:val="clear" w:color="auto" w:fill="auto"/>
          </w:tcPr>
          <w:p w14:paraId="5330312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53</w:t>
            </w:r>
          </w:p>
        </w:tc>
        <w:tc>
          <w:tcPr>
            <w:tcW w:w="798" w:type="dxa"/>
            <w:shd w:val="clear" w:color="auto" w:fill="auto"/>
          </w:tcPr>
          <w:p w14:paraId="7AD99D0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51</w:t>
            </w:r>
          </w:p>
        </w:tc>
        <w:tc>
          <w:tcPr>
            <w:tcW w:w="948" w:type="dxa"/>
            <w:shd w:val="clear" w:color="auto" w:fill="auto"/>
          </w:tcPr>
          <w:p w14:paraId="0969C773" w14:textId="15C3877C"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w:t>
            </w:r>
            <w:r w:rsidR="006D63E3" w:rsidRPr="00CF30EA">
              <w:rPr>
                <w:rFonts w:ascii="Calibri" w:hAnsi="Calibri"/>
                <w:sz w:val="18"/>
                <w:szCs w:val="18"/>
                <w:lang w:val="en-GB"/>
              </w:rPr>
              <w:t>6</w:t>
            </w:r>
            <w:r w:rsidRPr="00CF30EA">
              <w:rPr>
                <w:rFonts w:ascii="Calibri" w:hAnsi="Calibri"/>
                <w:sz w:val="18"/>
                <w:szCs w:val="18"/>
                <w:lang w:val="en-GB"/>
              </w:rPr>
              <w:t>3533</w:t>
            </w:r>
          </w:p>
        </w:tc>
      </w:tr>
      <w:tr w:rsidR="005A7B40" w:rsidRPr="00CF30EA" w14:paraId="3960A0D5" w14:textId="77777777" w:rsidTr="00FB2D12">
        <w:trPr>
          <w:cantSplit/>
          <w:jc w:val="center"/>
        </w:trPr>
        <w:tc>
          <w:tcPr>
            <w:tcW w:w="642" w:type="dxa"/>
            <w:shd w:val="clear" w:color="auto" w:fill="auto"/>
          </w:tcPr>
          <w:p w14:paraId="5B4622D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w:t>
            </w:r>
          </w:p>
        </w:tc>
        <w:tc>
          <w:tcPr>
            <w:tcW w:w="1288" w:type="dxa"/>
          </w:tcPr>
          <w:p w14:paraId="2CB3503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SCBN9</w:t>
            </w:r>
          </w:p>
        </w:tc>
        <w:tc>
          <w:tcPr>
            <w:tcW w:w="1442" w:type="dxa"/>
            <w:shd w:val="clear" w:color="auto" w:fill="auto"/>
          </w:tcPr>
          <w:p w14:paraId="7619646F"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red     </w:t>
            </w:r>
          </w:p>
        </w:tc>
        <w:tc>
          <w:tcPr>
            <w:tcW w:w="823" w:type="dxa"/>
            <w:shd w:val="clear" w:color="auto" w:fill="auto"/>
          </w:tcPr>
          <w:p w14:paraId="472EEC5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0.64</w:t>
            </w:r>
          </w:p>
        </w:tc>
        <w:tc>
          <w:tcPr>
            <w:tcW w:w="823" w:type="dxa"/>
            <w:shd w:val="clear" w:color="auto" w:fill="auto"/>
          </w:tcPr>
          <w:p w14:paraId="6E2D7C6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56" w:type="dxa"/>
            <w:shd w:val="clear" w:color="auto" w:fill="auto"/>
          </w:tcPr>
          <w:p w14:paraId="6209669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w:t>
            </w:r>
          </w:p>
        </w:tc>
        <w:tc>
          <w:tcPr>
            <w:tcW w:w="798" w:type="dxa"/>
            <w:shd w:val="clear" w:color="auto" w:fill="auto"/>
          </w:tcPr>
          <w:p w14:paraId="1DB252B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178</w:t>
            </w:r>
          </w:p>
        </w:tc>
        <w:tc>
          <w:tcPr>
            <w:tcW w:w="798" w:type="dxa"/>
            <w:shd w:val="clear" w:color="auto" w:fill="auto"/>
          </w:tcPr>
          <w:p w14:paraId="5D1B89A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798" w:type="dxa"/>
            <w:shd w:val="clear" w:color="auto" w:fill="auto"/>
          </w:tcPr>
          <w:p w14:paraId="047D73D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948" w:type="dxa"/>
            <w:shd w:val="clear" w:color="auto" w:fill="auto"/>
          </w:tcPr>
          <w:p w14:paraId="5BD299BC" w14:textId="09316DD3"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B</w:t>
            </w:r>
            <w:r w:rsidR="00B6105D" w:rsidRPr="00CF30EA">
              <w:rPr>
                <w:rFonts w:ascii="Calibri" w:hAnsi="Calibri"/>
                <w:sz w:val="18"/>
                <w:szCs w:val="18"/>
                <w:lang w:val="en-GB"/>
              </w:rPr>
              <w:t>2</w:t>
            </w:r>
            <w:r w:rsidRPr="00CF30EA">
              <w:rPr>
                <w:rFonts w:ascii="Calibri" w:hAnsi="Calibri"/>
                <w:sz w:val="18"/>
                <w:szCs w:val="18"/>
                <w:lang w:val="en-GB"/>
              </w:rPr>
              <w:t>0101</w:t>
            </w:r>
          </w:p>
        </w:tc>
      </w:tr>
      <w:tr w:rsidR="000460BE" w:rsidRPr="00CF30EA" w14:paraId="7969FB35" w14:textId="77777777" w:rsidTr="00FB2D12">
        <w:trPr>
          <w:cantSplit/>
          <w:jc w:val="center"/>
        </w:trPr>
        <w:tc>
          <w:tcPr>
            <w:tcW w:w="642" w:type="dxa"/>
            <w:shd w:val="clear" w:color="auto" w:fill="auto"/>
          </w:tcPr>
          <w:p w14:paraId="1BDE58DD" w14:textId="2F21B9D1"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lastRenderedPageBreak/>
              <w:t>All</w:t>
            </w:r>
          </w:p>
        </w:tc>
        <w:tc>
          <w:tcPr>
            <w:tcW w:w="1288" w:type="dxa"/>
          </w:tcPr>
          <w:p w14:paraId="3C03D573" w14:textId="3BE24890"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CHBLK</w:t>
            </w:r>
          </w:p>
        </w:tc>
        <w:tc>
          <w:tcPr>
            <w:tcW w:w="1442" w:type="dxa"/>
            <w:shd w:val="clear" w:color="auto" w:fill="auto"/>
          </w:tcPr>
          <w:p w14:paraId="7A207B55" w14:textId="7DCEF0C0" w:rsidR="000460BE" w:rsidRPr="00CF30EA" w:rsidRDefault="000460BE" w:rsidP="00FB2D12">
            <w:pPr>
              <w:spacing w:before="60" w:after="60" w:line="240" w:lineRule="auto"/>
              <w:rPr>
                <w:rFonts w:ascii="Calibri" w:hAnsi="Calibri"/>
                <w:sz w:val="18"/>
                <w:szCs w:val="18"/>
                <w:lang w:val="en-GB"/>
              </w:rPr>
            </w:pPr>
            <w:r w:rsidRPr="00CF30EA">
              <w:rPr>
                <w:rFonts w:ascii="Calibri" w:hAnsi="Calibri"/>
                <w:sz w:val="18"/>
                <w:szCs w:val="18"/>
                <w:lang w:val="en-GB"/>
              </w:rPr>
              <w:t>black</w:t>
            </w:r>
          </w:p>
        </w:tc>
        <w:tc>
          <w:tcPr>
            <w:tcW w:w="823" w:type="dxa"/>
            <w:shd w:val="clear" w:color="auto" w:fill="auto"/>
          </w:tcPr>
          <w:p w14:paraId="4B2874EC" w14:textId="25750E16"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0.28</w:t>
            </w:r>
          </w:p>
        </w:tc>
        <w:tc>
          <w:tcPr>
            <w:tcW w:w="823" w:type="dxa"/>
            <w:shd w:val="clear" w:color="auto" w:fill="auto"/>
          </w:tcPr>
          <w:p w14:paraId="6A1A641D" w14:textId="16AA2E46"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0.31</w:t>
            </w:r>
          </w:p>
        </w:tc>
        <w:tc>
          <w:tcPr>
            <w:tcW w:w="756" w:type="dxa"/>
            <w:shd w:val="clear" w:color="auto" w:fill="auto"/>
          </w:tcPr>
          <w:p w14:paraId="117F9956" w14:textId="19BDE376"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20</w:t>
            </w:r>
          </w:p>
        </w:tc>
        <w:tc>
          <w:tcPr>
            <w:tcW w:w="798" w:type="dxa"/>
            <w:shd w:val="clear" w:color="auto" w:fill="auto"/>
          </w:tcPr>
          <w:p w14:paraId="672A21D3" w14:textId="24CBE9E7"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107</w:t>
            </w:r>
          </w:p>
        </w:tc>
        <w:tc>
          <w:tcPr>
            <w:tcW w:w="798" w:type="dxa"/>
            <w:shd w:val="clear" w:color="auto" w:fill="auto"/>
          </w:tcPr>
          <w:p w14:paraId="56609496" w14:textId="3DD91A0F"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127</w:t>
            </w:r>
          </w:p>
        </w:tc>
        <w:tc>
          <w:tcPr>
            <w:tcW w:w="798" w:type="dxa"/>
            <w:shd w:val="clear" w:color="auto" w:fill="auto"/>
          </w:tcPr>
          <w:p w14:paraId="52311EC6" w14:textId="4CC994CE"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137</w:t>
            </w:r>
          </w:p>
        </w:tc>
        <w:tc>
          <w:tcPr>
            <w:tcW w:w="948" w:type="dxa"/>
            <w:shd w:val="clear" w:color="auto" w:fill="auto"/>
          </w:tcPr>
          <w:p w14:paraId="41767B6E" w14:textId="6C5E7721"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6B7F89</w:t>
            </w:r>
          </w:p>
        </w:tc>
      </w:tr>
    </w:tbl>
    <w:p w14:paraId="35D65071" w14:textId="20534609" w:rsidR="00B84E89" w:rsidRPr="00CF30EA" w:rsidRDefault="00B84E89" w:rsidP="00FB2D12">
      <w:pPr>
        <w:spacing w:after="0" w:line="240" w:lineRule="auto"/>
        <w:rPr>
          <w:rFonts w:ascii="Calibri" w:hAnsi="Calibri"/>
          <w:sz w:val="18"/>
          <w:szCs w:val="18"/>
          <w:lang w:val="en-GB"/>
        </w:rPr>
      </w:pPr>
    </w:p>
    <w:p w14:paraId="603BA20B" w14:textId="42905B7A" w:rsidR="0055579B" w:rsidRPr="00FB2D12" w:rsidRDefault="002451D3" w:rsidP="001D7A15">
      <w:pPr>
        <w:keepNext/>
        <w:keepLines/>
        <w:spacing w:before="120" w:after="120" w:line="240" w:lineRule="auto"/>
        <w:jc w:val="center"/>
        <w:rPr>
          <w:rFonts w:cs="Arial"/>
          <w:b/>
          <w:sz w:val="18"/>
          <w:szCs w:val="18"/>
          <w:lang w:val="en-GB"/>
        </w:rPr>
      </w:pPr>
      <w:r w:rsidRPr="00FB2D12">
        <w:rPr>
          <w:rFonts w:cs="Arial"/>
          <w:b/>
          <w:sz w:val="18"/>
          <w:szCs w:val="18"/>
          <w:lang w:val="en-GB"/>
        </w:rPr>
        <w:t xml:space="preserve">Table </w:t>
      </w:r>
      <w:r w:rsidR="006524CB">
        <w:rPr>
          <w:rFonts w:cs="Arial"/>
          <w:b/>
          <w:sz w:val="18"/>
          <w:szCs w:val="18"/>
          <w:lang w:val="en-GB"/>
        </w:rPr>
        <w:t>F</w:t>
      </w:r>
      <w:r w:rsidR="00FB2D12">
        <w:rPr>
          <w:rFonts w:cs="Arial"/>
          <w:b/>
          <w:sz w:val="18"/>
          <w:szCs w:val="18"/>
          <w:lang w:val="en-GB"/>
        </w:rPr>
        <w:t>-</w:t>
      </w:r>
      <w:r w:rsidR="0055579B" w:rsidRPr="00FB2D12">
        <w:rPr>
          <w:rFonts w:cs="Arial"/>
          <w:b/>
          <w:sz w:val="18"/>
          <w:szCs w:val="18"/>
          <w:lang w:val="en-GB"/>
        </w:rPr>
        <w:t>3 – Colour parameters for NIGHT conditions</w:t>
      </w:r>
      <w:r w:rsidR="005A7B40" w:rsidRPr="00FB2D12">
        <w:rPr>
          <w:rFonts w:cs="Arial"/>
          <w:b/>
          <w:sz w:val="18"/>
          <w:szCs w:val="18"/>
          <w:lang w:val="en-GB"/>
        </w:rPr>
        <w:t xml:space="preserve"> for each speed band</w:t>
      </w:r>
      <w:r w:rsidR="0055579B" w:rsidRPr="00FB2D12">
        <w:rPr>
          <w:rFonts w:cs="Arial"/>
          <w:b/>
          <w:sz w:val="18"/>
          <w:szCs w:val="18"/>
          <w:lang w:val="en-GB"/>
        </w:rPr>
        <w:t>.</w:t>
      </w:r>
      <w:r w:rsidR="000460BE" w:rsidRPr="00FB2D12">
        <w:rPr>
          <w:rFonts w:cs="Arial"/>
          <w:b/>
          <w:sz w:val="18"/>
          <w:szCs w:val="18"/>
          <w:lang w:val="en-GB"/>
        </w:rPr>
        <w:t xml:space="preserve"> The last row (Band ‘All’) shows </w:t>
      </w:r>
      <w:r w:rsidR="003803D9">
        <w:rPr>
          <w:rFonts w:cs="Arial"/>
          <w:b/>
          <w:sz w:val="18"/>
          <w:szCs w:val="18"/>
          <w:lang w:val="en-GB"/>
        </w:rPr>
        <w:t>the colour for the arrow border</w:t>
      </w:r>
    </w:p>
    <w:tbl>
      <w:tblPr>
        <w:tblW w:w="91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2"/>
        <w:gridCol w:w="1274"/>
        <w:gridCol w:w="1414"/>
        <w:gridCol w:w="829"/>
        <w:gridCol w:w="829"/>
        <w:gridCol w:w="728"/>
        <w:gridCol w:w="759"/>
        <w:gridCol w:w="773"/>
        <w:gridCol w:w="773"/>
        <w:gridCol w:w="1100"/>
      </w:tblGrid>
      <w:tr w:rsidR="00B6105D" w:rsidRPr="00CF30EA" w14:paraId="694CB5FE" w14:textId="77777777" w:rsidTr="00FB2D12">
        <w:trPr>
          <w:cantSplit/>
          <w:jc w:val="center"/>
        </w:trPr>
        <w:tc>
          <w:tcPr>
            <w:tcW w:w="642" w:type="dxa"/>
            <w:shd w:val="clear" w:color="auto" w:fill="D9D9D9" w:themeFill="background1" w:themeFillShade="D9"/>
          </w:tcPr>
          <w:p w14:paraId="6AC46AB1"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Band</w:t>
            </w:r>
          </w:p>
        </w:tc>
        <w:tc>
          <w:tcPr>
            <w:tcW w:w="1274" w:type="dxa"/>
            <w:shd w:val="clear" w:color="auto" w:fill="D9D9D9" w:themeFill="background1" w:themeFillShade="D9"/>
          </w:tcPr>
          <w:p w14:paraId="0C3DFB52"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Token</w:t>
            </w:r>
          </w:p>
        </w:tc>
        <w:tc>
          <w:tcPr>
            <w:tcW w:w="1414" w:type="dxa"/>
            <w:shd w:val="clear" w:color="auto" w:fill="D9D9D9" w:themeFill="background1" w:themeFillShade="D9"/>
          </w:tcPr>
          <w:p w14:paraId="40DF255F"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Colour</w:t>
            </w:r>
          </w:p>
        </w:tc>
        <w:tc>
          <w:tcPr>
            <w:tcW w:w="829" w:type="dxa"/>
            <w:shd w:val="clear" w:color="auto" w:fill="D9D9D9" w:themeFill="background1" w:themeFillShade="D9"/>
          </w:tcPr>
          <w:p w14:paraId="4BA98A46"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x</w:t>
            </w:r>
          </w:p>
        </w:tc>
        <w:tc>
          <w:tcPr>
            <w:tcW w:w="829" w:type="dxa"/>
            <w:shd w:val="clear" w:color="auto" w:fill="D9D9D9" w:themeFill="background1" w:themeFillShade="D9"/>
          </w:tcPr>
          <w:p w14:paraId="422A7453"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y</w:t>
            </w:r>
          </w:p>
        </w:tc>
        <w:tc>
          <w:tcPr>
            <w:tcW w:w="728" w:type="dxa"/>
            <w:shd w:val="clear" w:color="auto" w:fill="D9D9D9" w:themeFill="background1" w:themeFillShade="D9"/>
          </w:tcPr>
          <w:p w14:paraId="71BD6645"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L</w:t>
            </w:r>
          </w:p>
        </w:tc>
        <w:tc>
          <w:tcPr>
            <w:tcW w:w="759" w:type="dxa"/>
            <w:shd w:val="clear" w:color="auto" w:fill="D9D9D9" w:themeFill="background1" w:themeFillShade="D9"/>
          </w:tcPr>
          <w:p w14:paraId="0A096845"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R</w:t>
            </w:r>
          </w:p>
        </w:tc>
        <w:tc>
          <w:tcPr>
            <w:tcW w:w="773" w:type="dxa"/>
            <w:shd w:val="clear" w:color="auto" w:fill="D9D9D9" w:themeFill="background1" w:themeFillShade="D9"/>
          </w:tcPr>
          <w:p w14:paraId="25F1D4A4"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G</w:t>
            </w:r>
          </w:p>
        </w:tc>
        <w:tc>
          <w:tcPr>
            <w:tcW w:w="773" w:type="dxa"/>
            <w:shd w:val="clear" w:color="auto" w:fill="D9D9D9" w:themeFill="background1" w:themeFillShade="D9"/>
          </w:tcPr>
          <w:p w14:paraId="49776C8C"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B</w:t>
            </w:r>
          </w:p>
        </w:tc>
        <w:tc>
          <w:tcPr>
            <w:tcW w:w="1100" w:type="dxa"/>
            <w:shd w:val="clear" w:color="auto" w:fill="D9D9D9" w:themeFill="background1" w:themeFillShade="D9"/>
          </w:tcPr>
          <w:p w14:paraId="058C0FF4"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RGB Hex</w:t>
            </w:r>
          </w:p>
        </w:tc>
      </w:tr>
      <w:tr w:rsidR="00B6105D" w:rsidRPr="00CF30EA" w14:paraId="73972113" w14:textId="77777777" w:rsidTr="00FB2D12">
        <w:trPr>
          <w:cantSplit/>
          <w:jc w:val="center"/>
        </w:trPr>
        <w:tc>
          <w:tcPr>
            <w:tcW w:w="642" w:type="dxa"/>
            <w:shd w:val="clear" w:color="auto" w:fill="auto"/>
          </w:tcPr>
          <w:p w14:paraId="3EEEAD8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1274" w:type="dxa"/>
          </w:tcPr>
          <w:p w14:paraId="6583451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SCBN1</w:t>
            </w:r>
          </w:p>
        </w:tc>
        <w:tc>
          <w:tcPr>
            <w:tcW w:w="1414" w:type="dxa"/>
            <w:shd w:val="clear" w:color="auto" w:fill="auto"/>
          </w:tcPr>
          <w:p w14:paraId="77FD8C24"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purple    </w:t>
            </w:r>
          </w:p>
        </w:tc>
        <w:tc>
          <w:tcPr>
            <w:tcW w:w="829" w:type="dxa"/>
            <w:shd w:val="clear" w:color="auto" w:fill="auto"/>
          </w:tcPr>
          <w:p w14:paraId="54F641A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29" w:type="dxa"/>
            <w:shd w:val="clear" w:color="auto" w:fill="auto"/>
          </w:tcPr>
          <w:p w14:paraId="0641982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0.14</w:t>
            </w:r>
          </w:p>
        </w:tc>
        <w:tc>
          <w:tcPr>
            <w:tcW w:w="728" w:type="dxa"/>
            <w:shd w:val="clear" w:color="auto" w:fill="auto"/>
          </w:tcPr>
          <w:p w14:paraId="1D7807D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759" w:type="dxa"/>
            <w:shd w:val="clear" w:color="auto" w:fill="auto"/>
          </w:tcPr>
          <w:p w14:paraId="20D2530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26</w:t>
            </w:r>
          </w:p>
        </w:tc>
        <w:tc>
          <w:tcPr>
            <w:tcW w:w="773" w:type="dxa"/>
            <w:shd w:val="clear" w:color="auto" w:fill="auto"/>
          </w:tcPr>
          <w:p w14:paraId="3FC7C75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w:t>
            </w:r>
          </w:p>
        </w:tc>
        <w:tc>
          <w:tcPr>
            <w:tcW w:w="773" w:type="dxa"/>
            <w:shd w:val="clear" w:color="auto" w:fill="auto"/>
          </w:tcPr>
          <w:p w14:paraId="6E36933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59</w:t>
            </w:r>
          </w:p>
        </w:tc>
        <w:tc>
          <w:tcPr>
            <w:tcW w:w="1100" w:type="dxa"/>
            <w:shd w:val="clear" w:color="auto" w:fill="auto"/>
          </w:tcPr>
          <w:p w14:paraId="3EB9A90D" w14:textId="484EFFF5"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1A0F3B</w:t>
            </w:r>
          </w:p>
        </w:tc>
      </w:tr>
      <w:tr w:rsidR="00B6105D" w:rsidRPr="00CF30EA" w14:paraId="13743EE6" w14:textId="77777777" w:rsidTr="00FB2D12">
        <w:trPr>
          <w:cantSplit/>
          <w:jc w:val="center"/>
        </w:trPr>
        <w:tc>
          <w:tcPr>
            <w:tcW w:w="642" w:type="dxa"/>
            <w:shd w:val="clear" w:color="auto" w:fill="auto"/>
          </w:tcPr>
          <w:p w14:paraId="07DCCF7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1274" w:type="dxa"/>
          </w:tcPr>
          <w:p w14:paraId="3D0EC72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SCBN2</w:t>
            </w:r>
          </w:p>
        </w:tc>
        <w:tc>
          <w:tcPr>
            <w:tcW w:w="1414" w:type="dxa"/>
            <w:shd w:val="clear" w:color="auto" w:fill="auto"/>
          </w:tcPr>
          <w:p w14:paraId="7AFA868B"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blue      </w:t>
            </w:r>
          </w:p>
        </w:tc>
        <w:tc>
          <w:tcPr>
            <w:tcW w:w="829" w:type="dxa"/>
            <w:shd w:val="clear" w:color="auto" w:fill="auto"/>
          </w:tcPr>
          <w:p w14:paraId="780873D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29" w:type="dxa"/>
            <w:shd w:val="clear" w:color="auto" w:fill="auto"/>
          </w:tcPr>
          <w:p w14:paraId="7751B86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0.24</w:t>
            </w:r>
          </w:p>
        </w:tc>
        <w:tc>
          <w:tcPr>
            <w:tcW w:w="728" w:type="dxa"/>
            <w:shd w:val="clear" w:color="auto" w:fill="auto"/>
          </w:tcPr>
          <w:p w14:paraId="151B4C0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759" w:type="dxa"/>
            <w:shd w:val="clear" w:color="auto" w:fill="auto"/>
          </w:tcPr>
          <w:p w14:paraId="533FE2C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w:t>
            </w:r>
          </w:p>
        </w:tc>
        <w:tc>
          <w:tcPr>
            <w:tcW w:w="773" w:type="dxa"/>
            <w:shd w:val="clear" w:color="auto" w:fill="auto"/>
          </w:tcPr>
          <w:p w14:paraId="54EC0EB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17</w:t>
            </w:r>
          </w:p>
        </w:tc>
        <w:tc>
          <w:tcPr>
            <w:tcW w:w="773" w:type="dxa"/>
            <w:shd w:val="clear" w:color="auto" w:fill="auto"/>
          </w:tcPr>
          <w:p w14:paraId="7EFE3AB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28</w:t>
            </w:r>
          </w:p>
        </w:tc>
        <w:tc>
          <w:tcPr>
            <w:tcW w:w="1100" w:type="dxa"/>
            <w:shd w:val="clear" w:color="auto" w:fill="auto"/>
          </w:tcPr>
          <w:p w14:paraId="7A1F079E" w14:textId="19BE3EB6"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04111C</w:t>
            </w:r>
          </w:p>
        </w:tc>
      </w:tr>
      <w:tr w:rsidR="00B6105D" w:rsidRPr="00CF30EA" w14:paraId="103276A5" w14:textId="77777777" w:rsidTr="00FB2D12">
        <w:trPr>
          <w:cantSplit/>
          <w:jc w:val="center"/>
        </w:trPr>
        <w:tc>
          <w:tcPr>
            <w:tcW w:w="642" w:type="dxa"/>
            <w:shd w:val="clear" w:color="auto" w:fill="auto"/>
          </w:tcPr>
          <w:p w14:paraId="6D9DB2D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1274" w:type="dxa"/>
          </w:tcPr>
          <w:p w14:paraId="55E24E7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SCBN3</w:t>
            </w:r>
          </w:p>
        </w:tc>
        <w:tc>
          <w:tcPr>
            <w:tcW w:w="1414" w:type="dxa"/>
            <w:shd w:val="clear" w:color="auto" w:fill="auto"/>
          </w:tcPr>
          <w:p w14:paraId="65E961AE"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blue      </w:t>
            </w:r>
          </w:p>
        </w:tc>
        <w:tc>
          <w:tcPr>
            <w:tcW w:w="829" w:type="dxa"/>
            <w:shd w:val="clear" w:color="auto" w:fill="auto"/>
          </w:tcPr>
          <w:p w14:paraId="4555355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0.23</w:t>
            </w:r>
          </w:p>
        </w:tc>
        <w:tc>
          <w:tcPr>
            <w:tcW w:w="829" w:type="dxa"/>
            <w:shd w:val="clear" w:color="auto" w:fill="auto"/>
          </w:tcPr>
          <w:p w14:paraId="70ED12D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0.29</w:t>
            </w:r>
          </w:p>
        </w:tc>
        <w:tc>
          <w:tcPr>
            <w:tcW w:w="728" w:type="dxa"/>
            <w:shd w:val="clear" w:color="auto" w:fill="auto"/>
          </w:tcPr>
          <w:p w14:paraId="51F99F9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759" w:type="dxa"/>
            <w:shd w:val="clear" w:color="auto" w:fill="auto"/>
          </w:tcPr>
          <w:p w14:paraId="706B8478" w14:textId="32788464"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773" w:type="dxa"/>
            <w:shd w:val="clear" w:color="auto" w:fill="auto"/>
          </w:tcPr>
          <w:p w14:paraId="67C5E707" w14:textId="547BB39D"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14</w:t>
            </w:r>
          </w:p>
        </w:tc>
        <w:tc>
          <w:tcPr>
            <w:tcW w:w="773" w:type="dxa"/>
            <w:shd w:val="clear" w:color="auto" w:fill="auto"/>
          </w:tcPr>
          <w:p w14:paraId="2E3CE610" w14:textId="28A66C39"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17</w:t>
            </w:r>
          </w:p>
        </w:tc>
        <w:tc>
          <w:tcPr>
            <w:tcW w:w="1100" w:type="dxa"/>
            <w:shd w:val="clear" w:color="auto" w:fill="auto"/>
          </w:tcPr>
          <w:p w14:paraId="7152CA94" w14:textId="1392868D"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030E11</w:t>
            </w:r>
          </w:p>
        </w:tc>
      </w:tr>
      <w:tr w:rsidR="00B6105D" w:rsidRPr="00CF30EA" w14:paraId="6395E5D5" w14:textId="77777777" w:rsidTr="00FB2D12">
        <w:trPr>
          <w:cantSplit/>
          <w:jc w:val="center"/>
        </w:trPr>
        <w:tc>
          <w:tcPr>
            <w:tcW w:w="642" w:type="dxa"/>
            <w:shd w:val="clear" w:color="auto" w:fill="auto"/>
          </w:tcPr>
          <w:p w14:paraId="7AFE5A8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w:t>
            </w:r>
          </w:p>
        </w:tc>
        <w:tc>
          <w:tcPr>
            <w:tcW w:w="1274" w:type="dxa"/>
          </w:tcPr>
          <w:p w14:paraId="0AE4BF6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SCBN4</w:t>
            </w:r>
          </w:p>
        </w:tc>
        <w:tc>
          <w:tcPr>
            <w:tcW w:w="1414" w:type="dxa"/>
            <w:shd w:val="clear" w:color="auto" w:fill="auto"/>
          </w:tcPr>
          <w:p w14:paraId="049050CE"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green     </w:t>
            </w:r>
          </w:p>
        </w:tc>
        <w:tc>
          <w:tcPr>
            <w:tcW w:w="829" w:type="dxa"/>
            <w:shd w:val="clear" w:color="auto" w:fill="auto"/>
          </w:tcPr>
          <w:p w14:paraId="2F7895A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829" w:type="dxa"/>
            <w:shd w:val="clear" w:color="auto" w:fill="auto"/>
          </w:tcPr>
          <w:p w14:paraId="4011DE9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0.52</w:t>
            </w:r>
          </w:p>
        </w:tc>
        <w:tc>
          <w:tcPr>
            <w:tcW w:w="728" w:type="dxa"/>
            <w:shd w:val="clear" w:color="auto" w:fill="auto"/>
          </w:tcPr>
          <w:p w14:paraId="0895262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759" w:type="dxa"/>
            <w:shd w:val="clear" w:color="auto" w:fill="auto"/>
          </w:tcPr>
          <w:p w14:paraId="5CE5F4E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19</w:t>
            </w:r>
          </w:p>
        </w:tc>
        <w:tc>
          <w:tcPr>
            <w:tcW w:w="773" w:type="dxa"/>
            <w:shd w:val="clear" w:color="auto" w:fill="auto"/>
          </w:tcPr>
          <w:p w14:paraId="7CF0D4A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40</w:t>
            </w:r>
          </w:p>
        </w:tc>
        <w:tc>
          <w:tcPr>
            <w:tcW w:w="773" w:type="dxa"/>
            <w:shd w:val="clear" w:color="auto" w:fill="auto"/>
          </w:tcPr>
          <w:p w14:paraId="3E1ACDE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w:t>
            </w:r>
          </w:p>
        </w:tc>
        <w:tc>
          <w:tcPr>
            <w:tcW w:w="1100" w:type="dxa"/>
            <w:shd w:val="clear" w:color="auto" w:fill="auto"/>
          </w:tcPr>
          <w:p w14:paraId="25590808" w14:textId="77407967"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132808</w:t>
            </w:r>
          </w:p>
        </w:tc>
      </w:tr>
      <w:tr w:rsidR="00B6105D" w:rsidRPr="00CF30EA" w14:paraId="04FDBCBB" w14:textId="77777777" w:rsidTr="00FB2D12">
        <w:trPr>
          <w:cantSplit/>
          <w:jc w:val="center"/>
        </w:trPr>
        <w:tc>
          <w:tcPr>
            <w:tcW w:w="642" w:type="dxa"/>
            <w:shd w:val="clear" w:color="auto" w:fill="auto"/>
          </w:tcPr>
          <w:p w14:paraId="089F0EC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w:t>
            </w:r>
          </w:p>
        </w:tc>
        <w:tc>
          <w:tcPr>
            <w:tcW w:w="1274" w:type="dxa"/>
          </w:tcPr>
          <w:p w14:paraId="5907699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SCBN5</w:t>
            </w:r>
          </w:p>
        </w:tc>
        <w:tc>
          <w:tcPr>
            <w:tcW w:w="1414" w:type="dxa"/>
            <w:shd w:val="clear" w:color="auto" w:fill="auto"/>
          </w:tcPr>
          <w:p w14:paraId="0C6AE2FC"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green      </w:t>
            </w:r>
          </w:p>
        </w:tc>
        <w:tc>
          <w:tcPr>
            <w:tcW w:w="829" w:type="dxa"/>
            <w:shd w:val="clear" w:color="auto" w:fill="auto"/>
          </w:tcPr>
          <w:p w14:paraId="7B928D3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0.39</w:t>
            </w:r>
          </w:p>
        </w:tc>
        <w:tc>
          <w:tcPr>
            <w:tcW w:w="829" w:type="dxa"/>
            <w:shd w:val="clear" w:color="auto" w:fill="auto"/>
          </w:tcPr>
          <w:p w14:paraId="403FCB7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0.53</w:t>
            </w:r>
          </w:p>
        </w:tc>
        <w:tc>
          <w:tcPr>
            <w:tcW w:w="728" w:type="dxa"/>
            <w:shd w:val="clear" w:color="auto" w:fill="auto"/>
          </w:tcPr>
          <w:p w14:paraId="6A6CC03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759" w:type="dxa"/>
            <w:shd w:val="clear" w:color="auto" w:fill="auto"/>
          </w:tcPr>
          <w:p w14:paraId="6917A63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38</w:t>
            </w:r>
          </w:p>
        </w:tc>
        <w:tc>
          <w:tcPr>
            <w:tcW w:w="773" w:type="dxa"/>
            <w:shd w:val="clear" w:color="auto" w:fill="auto"/>
          </w:tcPr>
          <w:p w14:paraId="4B51A0A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49</w:t>
            </w:r>
          </w:p>
        </w:tc>
        <w:tc>
          <w:tcPr>
            <w:tcW w:w="773" w:type="dxa"/>
            <w:shd w:val="clear" w:color="auto" w:fill="auto"/>
          </w:tcPr>
          <w:p w14:paraId="158D9B8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1100" w:type="dxa"/>
            <w:shd w:val="clear" w:color="auto" w:fill="auto"/>
          </w:tcPr>
          <w:p w14:paraId="7494A152" w14:textId="7F7E6EBB"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263</w:t>
            </w:r>
            <w:r w:rsidR="00B6105D" w:rsidRPr="00CF30EA">
              <w:rPr>
                <w:rFonts w:ascii="Calibri" w:hAnsi="Calibri"/>
                <w:sz w:val="18"/>
                <w:szCs w:val="18"/>
                <w:lang w:val="en-GB"/>
              </w:rPr>
              <w:t>1</w:t>
            </w:r>
            <w:r w:rsidRPr="00CF30EA">
              <w:rPr>
                <w:rFonts w:ascii="Calibri" w:hAnsi="Calibri"/>
                <w:sz w:val="18"/>
                <w:szCs w:val="18"/>
                <w:lang w:val="en-GB"/>
              </w:rPr>
              <w:t>00</w:t>
            </w:r>
          </w:p>
        </w:tc>
      </w:tr>
      <w:tr w:rsidR="00B6105D" w:rsidRPr="00CF30EA" w14:paraId="2653C084" w14:textId="77777777" w:rsidTr="00FB2D12">
        <w:trPr>
          <w:cantSplit/>
          <w:jc w:val="center"/>
        </w:trPr>
        <w:tc>
          <w:tcPr>
            <w:tcW w:w="642" w:type="dxa"/>
            <w:shd w:val="clear" w:color="auto" w:fill="auto"/>
          </w:tcPr>
          <w:p w14:paraId="153E01D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w:t>
            </w:r>
          </w:p>
        </w:tc>
        <w:tc>
          <w:tcPr>
            <w:tcW w:w="1274" w:type="dxa"/>
          </w:tcPr>
          <w:p w14:paraId="06D8650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SCBN6</w:t>
            </w:r>
          </w:p>
        </w:tc>
        <w:tc>
          <w:tcPr>
            <w:tcW w:w="1414" w:type="dxa"/>
            <w:shd w:val="clear" w:color="auto" w:fill="auto"/>
          </w:tcPr>
          <w:p w14:paraId="36A87690"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yellow-green </w:t>
            </w:r>
          </w:p>
        </w:tc>
        <w:tc>
          <w:tcPr>
            <w:tcW w:w="829" w:type="dxa"/>
            <w:shd w:val="clear" w:color="auto" w:fill="auto"/>
          </w:tcPr>
          <w:p w14:paraId="77D954E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0.43</w:t>
            </w:r>
          </w:p>
        </w:tc>
        <w:tc>
          <w:tcPr>
            <w:tcW w:w="829" w:type="dxa"/>
            <w:shd w:val="clear" w:color="auto" w:fill="auto"/>
          </w:tcPr>
          <w:p w14:paraId="679B96B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0.50</w:t>
            </w:r>
          </w:p>
        </w:tc>
        <w:tc>
          <w:tcPr>
            <w:tcW w:w="728" w:type="dxa"/>
            <w:shd w:val="clear" w:color="auto" w:fill="auto"/>
          </w:tcPr>
          <w:p w14:paraId="56F187C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759" w:type="dxa"/>
            <w:shd w:val="clear" w:color="auto" w:fill="auto"/>
          </w:tcPr>
          <w:p w14:paraId="0AF2B7F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45</w:t>
            </w:r>
          </w:p>
        </w:tc>
        <w:tc>
          <w:tcPr>
            <w:tcW w:w="773" w:type="dxa"/>
            <w:shd w:val="clear" w:color="auto" w:fill="auto"/>
          </w:tcPr>
          <w:p w14:paraId="1C88039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42</w:t>
            </w:r>
          </w:p>
        </w:tc>
        <w:tc>
          <w:tcPr>
            <w:tcW w:w="773" w:type="dxa"/>
            <w:shd w:val="clear" w:color="auto" w:fill="auto"/>
          </w:tcPr>
          <w:p w14:paraId="28FEFD5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1100" w:type="dxa"/>
            <w:shd w:val="clear" w:color="auto" w:fill="auto"/>
          </w:tcPr>
          <w:p w14:paraId="594AD17E" w14:textId="306B0820"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2D2A00</w:t>
            </w:r>
          </w:p>
        </w:tc>
      </w:tr>
      <w:tr w:rsidR="00B6105D" w:rsidRPr="00CF30EA" w14:paraId="6A4E0739" w14:textId="77777777" w:rsidTr="00FB2D12">
        <w:trPr>
          <w:cantSplit/>
          <w:jc w:val="center"/>
        </w:trPr>
        <w:tc>
          <w:tcPr>
            <w:tcW w:w="642" w:type="dxa"/>
            <w:shd w:val="clear" w:color="auto" w:fill="auto"/>
          </w:tcPr>
          <w:p w14:paraId="760D577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w:t>
            </w:r>
          </w:p>
        </w:tc>
        <w:tc>
          <w:tcPr>
            <w:tcW w:w="1274" w:type="dxa"/>
          </w:tcPr>
          <w:p w14:paraId="78E0CC4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SCBN7</w:t>
            </w:r>
          </w:p>
        </w:tc>
        <w:tc>
          <w:tcPr>
            <w:tcW w:w="1414" w:type="dxa"/>
            <w:shd w:val="clear" w:color="auto" w:fill="auto"/>
          </w:tcPr>
          <w:p w14:paraId="63091F59"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orange  </w:t>
            </w:r>
          </w:p>
        </w:tc>
        <w:tc>
          <w:tcPr>
            <w:tcW w:w="829" w:type="dxa"/>
            <w:shd w:val="clear" w:color="auto" w:fill="auto"/>
          </w:tcPr>
          <w:p w14:paraId="700480A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0.49</w:t>
            </w:r>
          </w:p>
        </w:tc>
        <w:tc>
          <w:tcPr>
            <w:tcW w:w="829" w:type="dxa"/>
            <w:shd w:val="clear" w:color="auto" w:fill="auto"/>
          </w:tcPr>
          <w:p w14:paraId="77C8996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0.45</w:t>
            </w:r>
          </w:p>
        </w:tc>
        <w:tc>
          <w:tcPr>
            <w:tcW w:w="728" w:type="dxa"/>
            <w:shd w:val="clear" w:color="auto" w:fill="auto"/>
          </w:tcPr>
          <w:p w14:paraId="65B0EAE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759" w:type="dxa"/>
            <w:shd w:val="clear" w:color="auto" w:fill="auto"/>
          </w:tcPr>
          <w:p w14:paraId="4F2FFFC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54</w:t>
            </w:r>
          </w:p>
        </w:tc>
        <w:tc>
          <w:tcPr>
            <w:tcW w:w="773" w:type="dxa"/>
            <w:shd w:val="clear" w:color="auto" w:fill="auto"/>
          </w:tcPr>
          <w:p w14:paraId="7F742BB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33</w:t>
            </w:r>
          </w:p>
        </w:tc>
        <w:tc>
          <w:tcPr>
            <w:tcW w:w="773" w:type="dxa"/>
            <w:shd w:val="clear" w:color="auto" w:fill="auto"/>
          </w:tcPr>
          <w:p w14:paraId="26BCFA3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1100" w:type="dxa"/>
            <w:shd w:val="clear" w:color="auto" w:fill="auto"/>
          </w:tcPr>
          <w:p w14:paraId="3AD7225C" w14:textId="152387C6"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362100</w:t>
            </w:r>
          </w:p>
        </w:tc>
      </w:tr>
      <w:tr w:rsidR="00B6105D" w:rsidRPr="00CF30EA" w14:paraId="731ED6F5" w14:textId="77777777" w:rsidTr="00FB2D12">
        <w:trPr>
          <w:cantSplit/>
          <w:jc w:val="center"/>
        </w:trPr>
        <w:tc>
          <w:tcPr>
            <w:tcW w:w="642" w:type="dxa"/>
            <w:shd w:val="clear" w:color="auto" w:fill="auto"/>
          </w:tcPr>
          <w:p w14:paraId="4E7813D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w:t>
            </w:r>
          </w:p>
        </w:tc>
        <w:tc>
          <w:tcPr>
            <w:tcW w:w="1274" w:type="dxa"/>
          </w:tcPr>
          <w:p w14:paraId="6F9CE0E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SCBN8</w:t>
            </w:r>
          </w:p>
        </w:tc>
        <w:tc>
          <w:tcPr>
            <w:tcW w:w="1414" w:type="dxa"/>
            <w:shd w:val="clear" w:color="auto" w:fill="auto"/>
          </w:tcPr>
          <w:p w14:paraId="706E30E0"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pink    </w:t>
            </w:r>
          </w:p>
        </w:tc>
        <w:tc>
          <w:tcPr>
            <w:tcW w:w="829" w:type="dxa"/>
            <w:shd w:val="clear" w:color="auto" w:fill="auto"/>
          </w:tcPr>
          <w:p w14:paraId="4E55EB8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0.40</w:t>
            </w:r>
          </w:p>
        </w:tc>
        <w:tc>
          <w:tcPr>
            <w:tcW w:w="829" w:type="dxa"/>
            <w:shd w:val="clear" w:color="auto" w:fill="auto"/>
          </w:tcPr>
          <w:p w14:paraId="513A428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28" w:type="dxa"/>
            <w:shd w:val="clear" w:color="auto" w:fill="auto"/>
          </w:tcPr>
          <w:p w14:paraId="4317521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759" w:type="dxa"/>
            <w:shd w:val="clear" w:color="auto" w:fill="auto"/>
          </w:tcPr>
          <w:p w14:paraId="70B531C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33</w:t>
            </w:r>
          </w:p>
        </w:tc>
        <w:tc>
          <w:tcPr>
            <w:tcW w:w="773" w:type="dxa"/>
            <w:shd w:val="clear" w:color="auto" w:fill="auto"/>
          </w:tcPr>
          <w:p w14:paraId="72431E3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17</w:t>
            </w:r>
          </w:p>
        </w:tc>
        <w:tc>
          <w:tcPr>
            <w:tcW w:w="773" w:type="dxa"/>
            <w:shd w:val="clear" w:color="auto" w:fill="auto"/>
          </w:tcPr>
          <w:p w14:paraId="13EC1C0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17</w:t>
            </w:r>
          </w:p>
        </w:tc>
        <w:tc>
          <w:tcPr>
            <w:tcW w:w="1100" w:type="dxa"/>
            <w:shd w:val="clear" w:color="auto" w:fill="auto"/>
          </w:tcPr>
          <w:p w14:paraId="63FCC502" w14:textId="0F1C69BC"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211111</w:t>
            </w:r>
          </w:p>
        </w:tc>
      </w:tr>
      <w:tr w:rsidR="00B6105D" w:rsidRPr="00CF30EA" w14:paraId="0AA79A30" w14:textId="77777777" w:rsidTr="00FB2D12">
        <w:trPr>
          <w:cantSplit/>
          <w:jc w:val="center"/>
        </w:trPr>
        <w:tc>
          <w:tcPr>
            <w:tcW w:w="642" w:type="dxa"/>
            <w:shd w:val="clear" w:color="auto" w:fill="auto"/>
          </w:tcPr>
          <w:p w14:paraId="0129712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w:t>
            </w:r>
          </w:p>
        </w:tc>
        <w:tc>
          <w:tcPr>
            <w:tcW w:w="1274" w:type="dxa"/>
          </w:tcPr>
          <w:p w14:paraId="2DE70AF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SCBN9</w:t>
            </w:r>
          </w:p>
        </w:tc>
        <w:tc>
          <w:tcPr>
            <w:tcW w:w="1414" w:type="dxa"/>
            <w:shd w:val="clear" w:color="auto" w:fill="auto"/>
          </w:tcPr>
          <w:p w14:paraId="139D3E44"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red     </w:t>
            </w:r>
          </w:p>
        </w:tc>
        <w:tc>
          <w:tcPr>
            <w:tcW w:w="829" w:type="dxa"/>
            <w:shd w:val="clear" w:color="auto" w:fill="auto"/>
          </w:tcPr>
          <w:p w14:paraId="126A781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0.64</w:t>
            </w:r>
          </w:p>
        </w:tc>
        <w:tc>
          <w:tcPr>
            <w:tcW w:w="829" w:type="dxa"/>
            <w:shd w:val="clear" w:color="auto" w:fill="auto"/>
          </w:tcPr>
          <w:p w14:paraId="198D706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28" w:type="dxa"/>
            <w:shd w:val="clear" w:color="auto" w:fill="auto"/>
          </w:tcPr>
          <w:p w14:paraId="621D9BB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759" w:type="dxa"/>
            <w:shd w:val="clear" w:color="auto" w:fill="auto"/>
          </w:tcPr>
          <w:p w14:paraId="24EB5C1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63</w:t>
            </w:r>
          </w:p>
        </w:tc>
        <w:tc>
          <w:tcPr>
            <w:tcW w:w="773" w:type="dxa"/>
            <w:shd w:val="clear" w:color="auto" w:fill="auto"/>
          </w:tcPr>
          <w:p w14:paraId="74398F2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773" w:type="dxa"/>
            <w:shd w:val="clear" w:color="auto" w:fill="auto"/>
          </w:tcPr>
          <w:p w14:paraId="5F3614C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1100" w:type="dxa"/>
            <w:shd w:val="clear" w:color="auto" w:fill="auto"/>
          </w:tcPr>
          <w:p w14:paraId="38C8CE8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3F0000</w:t>
            </w:r>
          </w:p>
        </w:tc>
      </w:tr>
      <w:tr w:rsidR="000460BE" w:rsidRPr="00CF30EA" w14:paraId="61DF8E1C" w14:textId="77777777" w:rsidTr="00FB2D12">
        <w:trPr>
          <w:cantSplit/>
          <w:jc w:val="center"/>
        </w:trPr>
        <w:tc>
          <w:tcPr>
            <w:tcW w:w="642" w:type="dxa"/>
            <w:shd w:val="clear" w:color="auto" w:fill="auto"/>
          </w:tcPr>
          <w:p w14:paraId="7D42948B" w14:textId="1C072A43"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All</w:t>
            </w:r>
          </w:p>
        </w:tc>
        <w:tc>
          <w:tcPr>
            <w:tcW w:w="1274" w:type="dxa"/>
          </w:tcPr>
          <w:p w14:paraId="7E49A3EF" w14:textId="59ED16AB"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CHBLK</w:t>
            </w:r>
          </w:p>
        </w:tc>
        <w:tc>
          <w:tcPr>
            <w:tcW w:w="1414" w:type="dxa"/>
            <w:shd w:val="clear" w:color="auto" w:fill="auto"/>
          </w:tcPr>
          <w:p w14:paraId="6A23095F" w14:textId="2DD2E1C9" w:rsidR="000460BE" w:rsidRPr="00CF30EA" w:rsidRDefault="000460BE" w:rsidP="00FB2D12">
            <w:pPr>
              <w:spacing w:before="60" w:after="60" w:line="240" w:lineRule="auto"/>
              <w:rPr>
                <w:rFonts w:ascii="Calibri" w:hAnsi="Calibri"/>
                <w:sz w:val="18"/>
                <w:szCs w:val="18"/>
                <w:lang w:val="en-GB"/>
              </w:rPr>
            </w:pPr>
            <w:r w:rsidRPr="00CF30EA">
              <w:rPr>
                <w:rFonts w:ascii="Calibri" w:hAnsi="Calibri"/>
                <w:sz w:val="18"/>
                <w:szCs w:val="18"/>
                <w:lang w:val="en-GB"/>
              </w:rPr>
              <w:t>black</w:t>
            </w:r>
          </w:p>
        </w:tc>
        <w:tc>
          <w:tcPr>
            <w:tcW w:w="829" w:type="dxa"/>
            <w:shd w:val="clear" w:color="auto" w:fill="auto"/>
          </w:tcPr>
          <w:p w14:paraId="5D2B83F6" w14:textId="52D810AD"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0.28</w:t>
            </w:r>
          </w:p>
        </w:tc>
        <w:tc>
          <w:tcPr>
            <w:tcW w:w="829" w:type="dxa"/>
            <w:shd w:val="clear" w:color="auto" w:fill="auto"/>
          </w:tcPr>
          <w:p w14:paraId="69725745" w14:textId="4604969D"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0.31</w:t>
            </w:r>
          </w:p>
        </w:tc>
        <w:tc>
          <w:tcPr>
            <w:tcW w:w="728" w:type="dxa"/>
            <w:shd w:val="clear" w:color="auto" w:fill="auto"/>
          </w:tcPr>
          <w:p w14:paraId="628AE947" w14:textId="3912CFBD"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2.5</w:t>
            </w:r>
          </w:p>
        </w:tc>
        <w:tc>
          <w:tcPr>
            <w:tcW w:w="759" w:type="dxa"/>
            <w:shd w:val="clear" w:color="auto" w:fill="auto"/>
          </w:tcPr>
          <w:p w14:paraId="06242243" w14:textId="21B8632C"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37</w:t>
            </w:r>
          </w:p>
        </w:tc>
        <w:tc>
          <w:tcPr>
            <w:tcW w:w="773" w:type="dxa"/>
            <w:shd w:val="clear" w:color="auto" w:fill="auto"/>
          </w:tcPr>
          <w:p w14:paraId="3343132C" w14:textId="39C15CD6"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45</w:t>
            </w:r>
          </w:p>
        </w:tc>
        <w:tc>
          <w:tcPr>
            <w:tcW w:w="773" w:type="dxa"/>
            <w:shd w:val="clear" w:color="auto" w:fill="auto"/>
          </w:tcPr>
          <w:p w14:paraId="2F43469E" w14:textId="4A134D04"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49</w:t>
            </w:r>
          </w:p>
        </w:tc>
        <w:tc>
          <w:tcPr>
            <w:tcW w:w="1100" w:type="dxa"/>
            <w:shd w:val="clear" w:color="auto" w:fill="auto"/>
          </w:tcPr>
          <w:p w14:paraId="42F8E7C0" w14:textId="617E7309"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252D31</w:t>
            </w:r>
          </w:p>
        </w:tc>
      </w:tr>
    </w:tbl>
    <w:p w14:paraId="3986B57F" w14:textId="07B7F03E" w:rsidR="00F47F69" w:rsidRPr="00CF30EA" w:rsidRDefault="00F47F69">
      <w:pPr>
        <w:spacing w:line="240" w:lineRule="auto"/>
        <w:rPr>
          <w:rFonts w:eastAsia="Times New Roman"/>
          <w:b/>
          <w:sz w:val="24"/>
          <w:szCs w:val="24"/>
          <w:lang w:val="en-GB"/>
        </w:rPr>
      </w:pPr>
      <w:bookmarkStart w:id="2588" w:name="_Toc461969935"/>
      <w:bookmarkStart w:id="2589" w:name="_Toc462123486"/>
      <w:bookmarkStart w:id="2590" w:name="_Toc462123712"/>
      <w:bookmarkStart w:id="2591" w:name="_Toc462124618"/>
      <w:bookmarkStart w:id="2592" w:name="_Toc461969936"/>
      <w:bookmarkStart w:id="2593" w:name="_Toc462123487"/>
      <w:bookmarkStart w:id="2594" w:name="_Toc462123713"/>
      <w:bookmarkStart w:id="2595" w:name="_Toc462124619"/>
      <w:bookmarkStart w:id="2596" w:name="_Toc461969937"/>
      <w:bookmarkStart w:id="2597" w:name="_Toc462123488"/>
      <w:bookmarkStart w:id="2598" w:name="_Toc462123714"/>
      <w:bookmarkStart w:id="2599" w:name="_Toc462124620"/>
      <w:bookmarkStart w:id="2600" w:name="_Toc461969938"/>
      <w:bookmarkStart w:id="2601" w:name="_Toc462123489"/>
      <w:bookmarkStart w:id="2602" w:name="_Toc462123715"/>
      <w:bookmarkStart w:id="2603" w:name="_Toc462124621"/>
      <w:bookmarkStart w:id="2604" w:name="_Toc461969939"/>
      <w:bookmarkStart w:id="2605" w:name="_Toc462123490"/>
      <w:bookmarkStart w:id="2606" w:name="_Toc462123716"/>
      <w:bookmarkStart w:id="2607" w:name="_Toc462124622"/>
      <w:bookmarkStart w:id="2608" w:name="_Toc461969940"/>
      <w:bookmarkStart w:id="2609" w:name="_Toc462123491"/>
      <w:bookmarkStart w:id="2610" w:name="_Toc462123717"/>
      <w:bookmarkStart w:id="2611" w:name="_Toc462124623"/>
      <w:bookmarkStart w:id="2612" w:name="_Toc461969986"/>
      <w:bookmarkStart w:id="2613" w:name="_Toc462123537"/>
      <w:bookmarkStart w:id="2614" w:name="_Toc462123763"/>
      <w:bookmarkStart w:id="2615" w:name="_Toc462124669"/>
      <w:bookmarkStart w:id="2616" w:name="_Toc461970005"/>
      <w:bookmarkStart w:id="2617" w:name="_Toc462123556"/>
      <w:bookmarkStart w:id="2618" w:name="_Toc462123782"/>
      <w:bookmarkStart w:id="2619" w:name="_Toc462124688"/>
      <w:bookmarkStart w:id="2620" w:name="_Toc461970024"/>
      <w:bookmarkStart w:id="2621" w:name="_Toc462123575"/>
      <w:bookmarkStart w:id="2622" w:name="_Toc462123801"/>
      <w:bookmarkStart w:id="2623" w:name="_Toc462124707"/>
      <w:bookmarkStart w:id="2624" w:name="_Toc461970026"/>
      <w:bookmarkStart w:id="2625" w:name="_Toc462123577"/>
      <w:bookmarkStart w:id="2626" w:name="_Toc462123803"/>
      <w:bookmarkStart w:id="2627" w:name="_Toc462124709"/>
      <w:bookmarkStart w:id="2628" w:name="_Toc461970027"/>
      <w:bookmarkStart w:id="2629" w:name="_Toc462123578"/>
      <w:bookmarkStart w:id="2630" w:name="_Toc462123804"/>
      <w:bookmarkStart w:id="2631" w:name="_Toc462124710"/>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r w:rsidRPr="00CF30EA">
        <w:rPr>
          <w:rFonts w:eastAsia="Times New Roman"/>
          <w:b/>
          <w:sz w:val="24"/>
          <w:szCs w:val="24"/>
          <w:lang w:val="en-GB"/>
        </w:rPr>
        <w:br w:type="page"/>
      </w:r>
    </w:p>
    <w:p w14:paraId="5AD2DD0E" w14:textId="2E868A21" w:rsidR="00876656" w:rsidRPr="00CF30EA" w:rsidRDefault="003803D9" w:rsidP="003854E4">
      <w:pPr>
        <w:pStyle w:val="ANNEX"/>
        <w:tabs>
          <w:tab w:val="clear" w:pos="1260"/>
        </w:tabs>
        <w:spacing w:before="120" w:after="200"/>
        <w:ind w:left="567" w:hanging="567"/>
      </w:pPr>
      <w:bookmarkStart w:id="2632" w:name="_Ref112163125"/>
      <w:bookmarkStart w:id="2633" w:name="_Toc172126883"/>
      <w:r>
        <w:lastRenderedPageBreak/>
        <w:t xml:space="preserve">– </w:t>
      </w:r>
      <w:r w:rsidR="00270550" w:rsidRPr="00CF30EA">
        <w:t>Scalable Vector Graphics (SVG) Coding</w:t>
      </w:r>
      <w:bookmarkEnd w:id="2632"/>
      <w:r w:rsidR="009B68BB">
        <w:t xml:space="preserve"> (Informative)</w:t>
      </w:r>
      <w:bookmarkEnd w:id="2633"/>
    </w:p>
    <w:p w14:paraId="32699BA9" w14:textId="47C9E8DA" w:rsidR="00863D2B" w:rsidRDefault="000E28CC" w:rsidP="003803D9">
      <w:pPr>
        <w:spacing w:after="120" w:line="240" w:lineRule="auto"/>
        <w:rPr>
          <w:lang w:val="en-GB"/>
        </w:rPr>
      </w:pPr>
      <w:r w:rsidRPr="00CF30EA">
        <w:rPr>
          <w:lang w:val="en-GB"/>
        </w:rPr>
        <w:t xml:space="preserve">The Surface Current arrow symbols </w:t>
      </w:r>
      <w:r w:rsidR="00D02BEE">
        <w:rPr>
          <w:lang w:val="en-GB"/>
        </w:rPr>
        <w:t>are defined in the IHO GI Registry and included in</w:t>
      </w:r>
      <w:r w:rsidRPr="00CF30EA">
        <w:rPr>
          <w:lang w:val="en-GB"/>
        </w:rPr>
        <w:t xml:space="preserve"> the Portrayal Catalogue. The following is a sample of </w:t>
      </w:r>
      <w:r w:rsidR="003747EC">
        <w:rPr>
          <w:lang w:val="en-GB"/>
        </w:rPr>
        <w:t>typical symbol</w:t>
      </w:r>
      <w:r w:rsidR="003747EC" w:rsidRPr="00CF30EA">
        <w:rPr>
          <w:lang w:val="en-GB"/>
        </w:rPr>
        <w:t xml:space="preserve"> </w:t>
      </w:r>
      <w:r w:rsidRPr="00CF30EA">
        <w:rPr>
          <w:lang w:val="en-GB"/>
        </w:rPr>
        <w:t>files (courtesy of R. Malyankar, Portolan Sciences) and a few images created from the files.</w:t>
      </w:r>
    </w:p>
    <w:p w14:paraId="7CB2E5FE" w14:textId="27F6DE45" w:rsidR="00FD3CAB" w:rsidRDefault="00863D2B" w:rsidP="003803D9">
      <w:pPr>
        <w:spacing w:after="120" w:line="240" w:lineRule="auto"/>
        <w:rPr>
          <w:lang w:val="en-GB"/>
        </w:rPr>
      </w:pPr>
      <w:r>
        <w:rPr>
          <w:lang w:val="en-GB"/>
        </w:rPr>
        <w:t>N</w:t>
      </w:r>
      <w:r w:rsidR="003C456F">
        <w:rPr>
          <w:lang w:val="en-GB"/>
        </w:rPr>
        <w:t xml:space="preserve">OTE: </w:t>
      </w:r>
      <w:r w:rsidR="003C456F" w:rsidRPr="003C456F">
        <w:rPr>
          <w:lang w:val="en-GB"/>
        </w:rPr>
        <w:t>The contents of this Annex are “as of publication” and may be revised for usability and interoperability based on user testing and ECDIS requirements in S-98 and applicable IMO/IEC standards. The content of the S-111 Portrayal Catalogue should prevail in case of conflict between the latest formal release of the Portrayal Catalogue and the contents of this Annex</w:t>
      </w:r>
      <w:r>
        <w:rPr>
          <w:lang w:val="en-GB"/>
        </w:rPr>
        <w:t>.</w:t>
      </w:r>
    </w:p>
    <w:p w14:paraId="45C4A6D6" w14:textId="77777777" w:rsidR="003803D9" w:rsidRPr="00CF30EA" w:rsidRDefault="003803D9" w:rsidP="003803D9">
      <w:pPr>
        <w:spacing w:after="120" w:line="240" w:lineRule="auto"/>
        <w:rPr>
          <w:lang w:val="en-GB"/>
        </w:rPr>
      </w:pPr>
    </w:p>
    <w:p w14:paraId="45DCB222" w14:textId="50EBF872" w:rsidR="00B819BA" w:rsidRPr="00CF30EA" w:rsidRDefault="006524CB" w:rsidP="003803D9">
      <w:pPr>
        <w:pStyle w:val="Heading2"/>
        <w:numPr>
          <w:ilvl w:val="0"/>
          <w:numId w:val="0"/>
        </w:numPr>
        <w:tabs>
          <w:tab w:val="clear" w:pos="540"/>
          <w:tab w:val="clear" w:pos="700"/>
          <w:tab w:val="left" w:pos="709"/>
        </w:tabs>
        <w:spacing w:before="120" w:after="200" w:line="240" w:lineRule="auto"/>
        <w:ind w:left="709" w:hanging="709"/>
        <w:rPr>
          <w:lang w:val="en-GB"/>
        </w:rPr>
      </w:pPr>
      <w:bookmarkStart w:id="2634" w:name="_Toc172126884"/>
      <w:r>
        <w:rPr>
          <w:lang w:val="en-GB"/>
        </w:rPr>
        <w:t>G</w:t>
      </w:r>
      <w:r w:rsidR="003803D9">
        <w:rPr>
          <w:lang w:val="en-GB"/>
        </w:rPr>
        <w:t>-</w:t>
      </w:r>
      <w:r w:rsidR="00252FBA" w:rsidRPr="00CF30EA">
        <w:rPr>
          <w:lang w:val="en-GB"/>
        </w:rPr>
        <w:t>1</w:t>
      </w:r>
      <w:r w:rsidR="003803D9">
        <w:rPr>
          <w:lang w:val="en-GB"/>
        </w:rPr>
        <w:tab/>
      </w:r>
      <w:r w:rsidR="00D13041" w:rsidRPr="00CF30EA">
        <w:rPr>
          <w:lang w:val="en-GB"/>
        </w:rPr>
        <w:t xml:space="preserve">Sample </w:t>
      </w:r>
      <w:r w:rsidR="00B819BA" w:rsidRPr="00CF30EA">
        <w:rPr>
          <w:lang w:val="en-GB"/>
        </w:rPr>
        <w:t>SVG Image</w:t>
      </w:r>
      <w:r w:rsidR="003E34E2" w:rsidRPr="00CF30EA">
        <w:rPr>
          <w:lang w:val="en-GB"/>
        </w:rPr>
        <w:t>s</w:t>
      </w:r>
      <w:bookmarkEnd w:id="2634"/>
    </w:p>
    <w:p w14:paraId="30D54562" w14:textId="6E598269" w:rsidR="006017A9" w:rsidRPr="00CF30EA" w:rsidRDefault="003E34E2" w:rsidP="003803D9">
      <w:pPr>
        <w:spacing w:after="120" w:line="240" w:lineRule="auto"/>
        <w:rPr>
          <w:lang w:val="en-GB"/>
        </w:rPr>
      </w:pPr>
      <w:r w:rsidRPr="00CF30EA">
        <w:rPr>
          <w:lang w:val="en-GB"/>
        </w:rPr>
        <w:t>S</w:t>
      </w:r>
      <w:r w:rsidR="007C3D2D" w:rsidRPr="00CF30EA">
        <w:rPr>
          <w:lang w:val="en-GB"/>
        </w:rPr>
        <w:t>ample i</w:t>
      </w:r>
      <w:r w:rsidR="006017A9" w:rsidRPr="00CF30EA">
        <w:rPr>
          <w:lang w:val="en-GB"/>
        </w:rPr>
        <w:t>mage</w:t>
      </w:r>
      <w:r w:rsidRPr="00CF30EA">
        <w:rPr>
          <w:lang w:val="en-GB"/>
        </w:rPr>
        <w:t>s</w:t>
      </w:r>
      <w:r w:rsidR="006017A9" w:rsidRPr="00CF30EA">
        <w:rPr>
          <w:lang w:val="en-GB"/>
        </w:rPr>
        <w:t xml:space="preserve"> showing the vector arrows generated by the SVG and CSS codes</w:t>
      </w:r>
      <w:r w:rsidR="007C3D2D" w:rsidRPr="00CF30EA">
        <w:rPr>
          <w:lang w:val="en-GB"/>
        </w:rPr>
        <w:t xml:space="preserve"> appear in </w:t>
      </w:r>
      <w:r w:rsidR="00EF6018" w:rsidRPr="00CF30EA">
        <w:rPr>
          <w:lang w:val="en-GB"/>
        </w:rPr>
        <w:t xml:space="preserve">Figure </w:t>
      </w:r>
      <w:r w:rsidR="00A252C3">
        <w:rPr>
          <w:lang w:val="en-GB"/>
        </w:rPr>
        <w:t>G</w:t>
      </w:r>
      <w:r w:rsidR="005D3331">
        <w:rPr>
          <w:lang w:val="en-GB"/>
        </w:rPr>
        <w:noBreakHyphen/>
      </w:r>
      <w:r w:rsidR="007C3D2D" w:rsidRPr="00CF30EA">
        <w:rPr>
          <w:lang w:val="en-GB"/>
        </w:rPr>
        <w:t>1</w:t>
      </w:r>
      <w:r w:rsidR="006017A9" w:rsidRPr="00CF30EA">
        <w:rPr>
          <w:lang w:val="en-GB"/>
        </w:rPr>
        <w:t>.</w:t>
      </w:r>
      <w:r w:rsidR="00D13041" w:rsidRPr="00CF30EA">
        <w:rPr>
          <w:lang w:val="en-GB"/>
        </w:rPr>
        <w:t xml:space="preserve"> The image was created by </w:t>
      </w:r>
      <w:r w:rsidR="00823AB2" w:rsidRPr="00CF30EA">
        <w:rPr>
          <w:lang w:val="en-GB"/>
        </w:rPr>
        <w:t>opening the file in Microsoft Internet Explorer©.</w:t>
      </w:r>
    </w:p>
    <w:p w14:paraId="12610E9C" w14:textId="52545D91" w:rsidR="003E34E2" w:rsidRPr="00CF30EA" w:rsidRDefault="004076AD" w:rsidP="000360B5">
      <w:pPr>
        <w:rPr>
          <w:sz w:val="22"/>
          <w:lang w:val="en-GB"/>
        </w:rPr>
      </w:pPr>
      <w:r w:rsidRPr="00CF30EA">
        <w:rPr>
          <w:sz w:val="22"/>
          <w:lang w:val="en-GB"/>
        </w:rPr>
        <w:t xml:space="preserve">            </w:t>
      </w:r>
      <w:r w:rsidRPr="00CF30EA">
        <w:rPr>
          <w:sz w:val="22"/>
          <w:lang w:val="en-GB"/>
        </w:rPr>
        <w:tab/>
      </w:r>
      <w:r w:rsidR="001D5C23" w:rsidRPr="00CF30EA">
        <w:rPr>
          <w:noProof/>
          <w:lang w:val="fr-FR" w:eastAsia="fr-FR"/>
        </w:rPr>
        <w:drawing>
          <wp:inline distT="0" distB="0" distL="0" distR="0" wp14:anchorId="34E3CFA8" wp14:editId="4CE3D361">
            <wp:extent cx="521208" cy="7315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1208" cy="731520"/>
                    </a:xfrm>
                    <a:prstGeom prst="rect">
                      <a:avLst/>
                    </a:prstGeom>
                  </pic:spPr>
                </pic:pic>
              </a:graphicData>
            </a:graphic>
          </wp:inline>
        </w:drawing>
      </w:r>
      <w:r w:rsidR="001D5C23" w:rsidRPr="00CF30EA">
        <w:rPr>
          <w:noProof/>
          <w:lang w:val="fr-FR" w:eastAsia="fr-FR"/>
        </w:rPr>
        <w:drawing>
          <wp:inline distT="0" distB="0" distL="0" distR="0" wp14:anchorId="5D5E385D" wp14:editId="1ED4BB3F">
            <wp:extent cx="521208" cy="7315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1208" cy="731520"/>
                    </a:xfrm>
                    <a:prstGeom prst="rect">
                      <a:avLst/>
                    </a:prstGeom>
                  </pic:spPr>
                </pic:pic>
              </a:graphicData>
            </a:graphic>
          </wp:inline>
        </w:drawing>
      </w:r>
      <w:r w:rsidR="001D5C23" w:rsidRPr="00CF30EA">
        <w:rPr>
          <w:noProof/>
          <w:lang w:val="fr-FR" w:eastAsia="fr-FR"/>
        </w:rPr>
        <w:drawing>
          <wp:inline distT="0" distB="0" distL="0" distR="0" wp14:anchorId="63605345" wp14:editId="16B40DE4">
            <wp:extent cx="528222" cy="707741"/>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5256" t="3207" r="-1" b="-1"/>
                    <a:stretch/>
                  </pic:blipFill>
                  <pic:spPr bwMode="auto">
                    <a:xfrm>
                      <a:off x="0" y="0"/>
                      <a:ext cx="528463" cy="708063"/>
                    </a:xfrm>
                    <a:prstGeom prst="rect">
                      <a:avLst/>
                    </a:prstGeom>
                    <a:ln>
                      <a:noFill/>
                    </a:ln>
                    <a:extLst>
                      <a:ext uri="{53640926-AAD7-44D8-BBD7-CCE9431645EC}">
                        <a14:shadowObscured xmlns:a14="http://schemas.microsoft.com/office/drawing/2010/main"/>
                      </a:ext>
                    </a:extLst>
                  </pic:spPr>
                </pic:pic>
              </a:graphicData>
            </a:graphic>
          </wp:inline>
        </w:drawing>
      </w:r>
      <w:r w:rsidR="001D5C23" w:rsidRPr="00CF30EA">
        <w:rPr>
          <w:noProof/>
          <w:lang w:val="fr-FR" w:eastAsia="fr-FR"/>
        </w:rPr>
        <w:drawing>
          <wp:inline distT="0" distB="0" distL="0" distR="0" wp14:anchorId="279CDC51" wp14:editId="73AE5F86">
            <wp:extent cx="543804" cy="719321"/>
            <wp:effectExtent l="0" t="0" r="889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7016" t="1604" r="-1"/>
                    <a:stretch/>
                  </pic:blipFill>
                  <pic:spPr bwMode="auto">
                    <a:xfrm>
                      <a:off x="0" y="0"/>
                      <a:ext cx="544158" cy="719790"/>
                    </a:xfrm>
                    <a:prstGeom prst="rect">
                      <a:avLst/>
                    </a:prstGeom>
                    <a:ln>
                      <a:noFill/>
                    </a:ln>
                    <a:extLst>
                      <a:ext uri="{53640926-AAD7-44D8-BBD7-CCE9431645EC}">
                        <a14:shadowObscured xmlns:a14="http://schemas.microsoft.com/office/drawing/2010/main"/>
                      </a:ext>
                    </a:extLst>
                  </pic:spPr>
                </pic:pic>
              </a:graphicData>
            </a:graphic>
          </wp:inline>
        </w:drawing>
      </w:r>
      <w:r w:rsidR="001D5C23" w:rsidRPr="00CF30EA">
        <w:rPr>
          <w:noProof/>
          <w:lang w:val="fr-FR" w:eastAsia="fr-FR"/>
        </w:rPr>
        <w:drawing>
          <wp:inline distT="0" distB="0" distL="0" distR="0" wp14:anchorId="645F74E4" wp14:editId="2D416AC8">
            <wp:extent cx="539496" cy="7315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9496" cy="731520"/>
                    </a:xfrm>
                    <a:prstGeom prst="rect">
                      <a:avLst/>
                    </a:prstGeom>
                  </pic:spPr>
                </pic:pic>
              </a:graphicData>
            </a:graphic>
          </wp:inline>
        </w:drawing>
      </w:r>
      <w:r w:rsidR="001D5C23" w:rsidRPr="00CF30EA">
        <w:rPr>
          <w:noProof/>
          <w:lang w:val="fr-FR" w:eastAsia="fr-FR"/>
        </w:rPr>
        <w:drawing>
          <wp:inline distT="0" distB="0" distL="0" distR="0" wp14:anchorId="23CF97DE" wp14:editId="6953FD34">
            <wp:extent cx="557784" cy="7315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784" cy="731520"/>
                    </a:xfrm>
                    <a:prstGeom prst="rect">
                      <a:avLst/>
                    </a:prstGeom>
                  </pic:spPr>
                </pic:pic>
              </a:graphicData>
            </a:graphic>
          </wp:inline>
        </w:drawing>
      </w:r>
      <w:r w:rsidR="001D5C23" w:rsidRPr="00CF30EA">
        <w:rPr>
          <w:noProof/>
          <w:lang w:val="fr-FR" w:eastAsia="fr-FR"/>
        </w:rPr>
        <w:drawing>
          <wp:inline distT="0" distB="0" distL="0" distR="0" wp14:anchorId="0D6C32ED" wp14:editId="07CC9A90">
            <wp:extent cx="530352" cy="73152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0352" cy="731520"/>
                    </a:xfrm>
                    <a:prstGeom prst="rect">
                      <a:avLst/>
                    </a:prstGeom>
                  </pic:spPr>
                </pic:pic>
              </a:graphicData>
            </a:graphic>
          </wp:inline>
        </w:drawing>
      </w:r>
      <w:r w:rsidR="001D5C23" w:rsidRPr="00CF30EA">
        <w:rPr>
          <w:noProof/>
          <w:lang w:val="fr-FR" w:eastAsia="fr-FR"/>
        </w:rPr>
        <w:drawing>
          <wp:inline distT="0" distB="0" distL="0" distR="0" wp14:anchorId="41D9ADA5" wp14:editId="284B3EF5">
            <wp:extent cx="521208" cy="7315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1208" cy="731520"/>
                    </a:xfrm>
                    <a:prstGeom prst="rect">
                      <a:avLst/>
                    </a:prstGeom>
                  </pic:spPr>
                </pic:pic>
              </a:graphicData>
            </a:graphic>
          </wp:inline>
        </w:drawing>
      </w:r>
      <w:r w:rsidR="001D5C23" w:rsidRPr="00CF30EA">
        <w:rPr>
          <w:noProof/>
          <w:lang w:val="fr-FR" w:eastAsia="fr-FR"/>
        </w:rPr>
        <w:drawing>
          <wp:inline distT="0" distB="0" distL="0" distR="0" wp14:anchorId="5B4F0D0E" wp14:editId="3B584C21">
            <wp:extent cx="530352" cy="749808"/>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0352" cy="749808"/>
                    </a:xfrm>
                    <a:prstGeom prst="rect">
                      <a:avLst/>
                    </a:prstGeom>
                  </pic:spPr>
                </pic:pic>
              </a:graphicData>
            </a:graphic>
          </wp:inline>
        </w:drawing>
      </w:r>
    </w:p>
    <w:p w14:paraId="00D37BCD" w14:textId="6F77E880" w:rsidR="000360B5" w:rsidRPr="00CF30EA" w:rsidRDefault="003E34E2" w:rsidP="003E34E2">
      <w:pPr>
        <w:ind w:left="5"/>
        <w:rPr>
          <w:noProof/>
          <w:lang w:val="en-GB"/>
        </w:rPr>
      </w:pPr>
      <w:r w:rsidRPr="00CF30EA">
        <w:rPr>
          <w:noProof/>
          <w:lang w:val="en-GB"/>
        </w:rPr>
        <w:tab/>
      </w:r>
      <w:r w:rsidRPr="00CF30EA">
        <w:rPr>
          <w:noProof/>
          <w:lang w:val="en-GB"/>
        </w:rPr>
        <w:tab/>
        <w:t xml:space="preserve">                                                                                   </w:t>
      </w:r>
      <w:r w:rsidRPr="00CF30EA">
        <w:rPr>
          <w:noProof/>
          <w:lang w:val="en-GB"/>
        </w:rPr>
        <w:tab/>
      </w:r>
      <w:r w:rsidRPr="00CF30EA">
        <w:rPr>
          <w:noProof/>
          <w:lang w:val="en-GB"/>
        </w:rPr>
        <w:tab/>
      </w:r>
    </w:p>
    <w:p w14:paraId="4C41079E" w14:textId="09967233" w:rsidR="006017A9" w:rsidRPr="003803D9" w:rsidRDefault="00EF6018" w:rsidP="003803D9">
      <w:pPr>
        <w:spacing w:before="120" w:after="120" w:line="240" w:lineRule="auto"/>
        <w:jc w:val="center"/>
        <w:rPr>
          <w:b/>
          <w:noProof/>
          <w:sz w:val="18"/>
          <w:szCs w:val="18"/>
          <w:lang w:val="en-GB"/>
        </w:rPr>
      </w:pPr>
      <w:r w:rsidRPr="003803D9">
        <w:rPr>
          <w:b/>
          <w:noProof/>
          <w:sz w:val="18"/>
          <w:szCs w:val="18"/>
          <w:lang w:val="en-GB"/>
        </w:rPr>
        <w:t xml:space="preserve">Figure </w:t>
      </w:r>
      <w:r w:rsidR="006524CB">
        <w:rPr>
          <w:b/>
          <w:noProof/>
          <w:sz w:val="18"/>
          <w:szCs w:val="18"/>
          <w:lang w:val="en-GB"/>
        </w:rPr>
        <w:t>G</w:t>
      </w:r>
      <w:r w:rsidR="003803D9">
        <w:rPr>
          <w:b/>
          <w:noProof/>
          <w:sz w:val="18"/>
          <w:szCs w:val="18"/>
          <w:lang w:val="en-GB"/>
        </w:rPr>
        <w:t>-</w:t>
      </w:r>
      <w:r w:rsidR="004076AD" w:rsidRPr="003803D9">
        <w:rPr>
          <w:b/>
          <w:noProof/>
          <w:sz w:val="18"/>
          <w:szCs w:val="18"/>
          <w:lang w:val="en-GB"/>
        </w:rPr>
        <w:t>1 – Web browser i</w:t>
      </w:r>
      <w:r w:rsidR="006017A9" w:rsidRPr="003803D9">
        <w:rPr>
          <w:b/>
          <w:noProof/>
          <w:sz w:val="18"/>
          <w:szCs w:val="18"/>
          <w:lang w:val="en-GB"/>
        </w:rPr>
        <w:t>mage</w:t>
      </w:r>
      <w:r w:rsidR="004076AD" w:rsidRPr="003803D9">
        <w:rPr>
          <w:b/>
          <w:noProof/>
          <w:sz w:val="18"/>
          <w:szCs w:val="18"/>
          <w:lang w:val="en-GB"/>
        </w:rPr>
        <w:t>s</w:t>
      </w:r>
      <w:r w:rsidR="006017A9" w:rsidRPr="003803D9">
        <w:rPr>
          <w:b/>
          <w:noProof/>
          <w:sz w:val="18"/>
          <w:szCs w:val="18"/>
          <w:lang w:val="en-GB"/>
        </w:rPr>
        <w:t xml:space="preserve"> </w:t>
      </w:r>
      <w:r w:rsidR="004076AD" w:rsidRPr="003803D9">
        <w:rPr>
          <w:b/>
          <w:noProof/>
          <w:sz w:val="18"/>
          <w:szCs w:val="18"/>
          <w:lang w:val="en-GB"/>
        </w:rPr>
        <w:t>of</w:t>
      </w:r>
      <w:r w:rsidR="003E34E2" w:rsidRPr="003803D9">
        <w:rPr>
          <w:b/>
          <w:noProof/>
          <w:sz w:val="18"/>
          <w:szCs w:val="18"/>
          <w:lang w:val="en-GB"/>
        </w:rPr>
        <w:t xml:space="preserve"> </w:t>
      </w:r>
      <w:r w:rsidR="004076AD" w:rsidRPr="003803D9">
        <w:rPr>
          <w:b/>
          <w:noProof/>
          <w:sz w:val="18"/>
          <w:szCs w:val="18"/>
          <w:lang w:val="en-GB"/>
        </w:rPr>
        <w:t xml:space="preserve">the </w:t>
      </w:r>
      <w:r w:rsidR="006017A9" w:rsidRPr="003803D9">
        <w:rPr>
          <w:b/>
          <w:noProof/>
          <w:sz w:val="18"/>
          <w:szCs w:val="18"/>
          <w:lang w:val="en-GB"/>
        </w:rPr>
        <w:t xml:space="preserve">arrows </w:t>
      </w:r>
      <w:r w:rsidR="004076AD" w:rsidRPr="003803D9">
        <w:rPr>
          <w:b/>
          <w:noProof/>
          <w:sz w:val="18"/>
          <w:szCs w:val="18"/>
          <w:lang w:val="en-GB"/>
        </w:rPr>
        <w:t>for speed bands 1 through 9 (</w:t>
      </w:r>
      <w:r w:rsidR="000460BE" w:rsidRPr="003803D9">
        <w:rPr>
          <w:b/>
          <w:noProof/>
          <w:sz w:val="18"/>
          <w:szCs w:val="18"/>
          <w:lang w:val="en-GB"/>
        </w:rPr>
        <w:t>day conditions</w:t>
      </w:r>
      <w:r w:rsidR="004076AD" w:rsidRPr="003803D9">
        <w:rPr>
          <w:b/>
          <w:noProof/>
          <w:sz w:val="18"/>
          <w:szCs w:val="18"/>
          <w:lang w:val="en-GB"/>
        </w:rPr>
        <w:t>),</w:t>
      </w:r>
      <w:r w:rsidR="003E34E2" w:rsidRPr="003803D9">
        <w:rPr>
          <w:b/>
          <w:noProof/>
          <w:sz w:val="18"/>
          <w:szCs w:val="18"/>
          <w:lang w:val="en-GB"/>
        </w:rPr>
        <w:t xml:space="preserve"> </w:t>
      </w:r>
      <w:r w:rsidR="000C7A11" w:rsidRPr="003803D9">
        <w:rPr>
          <w:b/>
          <w:noProof/>
          <w:sz w:val="18"/>
          <w:szCs w:val="18"/>
          <w:lang w:val="en-GB"/>
        </w:rPr>
        <w:t>as</w:t>
      </w:r>
      <w:r w:rsidR="00A23946" w:rsidRPr="003803D9">
        <w:rPr>
          <w:b/>
          <w:noProof/>
          <w:sz w:val="18"/>
          <w:szCs w:val="18"/>
          <w:lang w:val="en-GB"/>
        </w:rPr>
        <w:t xml:space="preserve"> </w:t>
      </w:r>
      <w:r w:rsidR="006017A9" w:rsidRPr="003803D9">
        <w:rPr>
          <w:b/>
          <w:noProof/>
          <w:sz w:val="18"/>
          <w:szCs w:val="18"/>
          <w:lang w:val="en-GB"/>
        </w:rPr>
        <w:t>generated by the .svg and .css codes</w:t>
      </w:r>
      <w:r w:rsidR="00D13B02" w:rsidRPr="003803D9">
        <w:rPr>
          <w:b/>
          <w:noProof/>
          <w:sz w:val="18"/>
          <w:szCs w:val="18"/>
          <w:lang w:val="en-GB"/>
        </w:rPr>
        <w:t xml:space="preserve"> in this Annex</w:t>
      </w:r>
      <w:r w:rsidR="006017A9" w:rsidRPr="003803D9">
        <w:rPr>
          <w:b/>
          <w:noProof/>
          <w:sz w:val="18"/>
          <w:szCs w:val="18"/>
          <w:lang w:val="en-GB"/>
        </w:rPr>
        <w:t>.</w:t>
      </w:r>
      <w:r w:rsidR="003803D9">
        <w:rPr>
          <w:b/>
          <w:noProof/>
          <w:sz w:val="18"/>
          <w:szCs w:val="18"/>
          <w:lang w:val="en-GB"/>
        </w:rPr>
        <w:t xml:space="preserve"> Shown larger than actual size</w:t>
      </w:r>
    </w:p>
    <w:p w14:paraId="29A80612" w14:textId="77777777" w:rsidR="003803D9" w:rsidRPr="003803D9" w:rsidRDefault="003803D9" w:rsidP="003803D9">
      <w:pPr>
        <w:spacing w:after="0" w:line="240" w:lineRule="auto"/>
      </w:pPr>
    </w:p>
    <w:p w14:paraId="6D2F503A" w14:textId="7010F090" w:rsidR="00A4221B" w:rsidRPr="00CF30EA" w:rsidRDefault="006524CB" w:rsidP="003803D9">
      <w:pPr>
        <w:pStyle w:val="Heading2"/>
        <w:numPr>
          <w:ilvl w:val="0"/>
          <w:numId w:val="0"/>
        </w:numPr>
        <w:tabs>
          <w:tab w:val="clear" w:pos="540"/>
          <w:tab w:val="clear" w:pos="700"/>
          <w:tab w:val="left" w:pos="709"/>
        </w:tabs>
        <w:spacing w:before="120" w:after="200" w:line="240" w:lineRule="auto"/>
        <w:ind w:left="709" w:hanging="709"/>
        <w:rPr>
          <w:lang w:val="en-GB"/>
        </w:rPr>
      </w:pPr>
      <w:bookmarkStart w:id="2635" w:name="_Toc172126885"/>
      <w:r>
        <w:rPr>
          <w:lang w:val="en-GB"/>
        </w:rPr>
        <w:t>G</w:t>
      </w:r>
      <w:r w:rsidR="00E14015">
        <w:rPr>
          <w:lang w:val="en-GB"/>
        </w:rPr>
        <w:t>-</w:t>
      </w:r>
      <w:r w:rsidR="00252FBA" w:rsidRPr="00CF30EA">
        <w:rPr>
          <w:lang w:val="en-GB"/>
        </w:rPr>
        <w:t>2</w:t>
      </w:r>
      <w:r w:rsidR="006217B5">
        <w:rPr>
          <w:lang w:val="en-GB"/>
        </w:rPr>
        <w:tab/>
      </w:r>
      <w:r w:rsidR="00A4221B" w:rsidRPr="00CF30EA">
        <w:rPr>
          <w:lang w:val="en-GB"/>
        </w:rPr>
        <w:t xml:space="preserve">Sample SVG </w:t>
      </w:r>
      <w:r w:rsidR="00D13041" w:rsidRPr="00CF30EA">
        <w:rPr>
          <w:lang w:val="en-GB"/>
        </w:rPr>
        <w:t>F</w:t>
      </w:r>
      <w:r w:rsidR="00A4221B" w:rsidRPr="00CF30EA">
        <w:rPr>
          <w:lang w:val="en-GB"/>
        </w:rPr>
        <w:t>ile</w:t>
      </w:r>
      <w:r w:rsidR="00D13041" w:rsidRPr="00CF30EA">
        <w:rPr>
          <w:lang w:val="en-GB"/>
        </w:rPr>
        <w:t xml:space="preserve"> to Display Arrows</w:t>
      </w:r>
      <w:bookmarkEnd w:id="2635"/>
    </w:p>
    <w:p w14:paraId="01D3736C" w14:textId="4F295369" w:rsidR="00A4221B" w:rsidRDefault="00CF68AB" w:rsidP="003803D9">
      <w:pPr>
        <w:spacing w:after="120" w:line="240" w:lineRule="auto"/>
        <w:rPr>
          <w:lang w:val="en-GB"/>
        </w:rPr>
      </w:pPr>
      <w:r>
        <w:rPr>
          <w:lang w:val="en-GB"/>
        </w:rPr>
        <w:t xml:space="preserve">SVG symbols for arrows conform to the SVG profile described in S-100 Part 9 Appendix 9-B. </w:t>
      </w:r>
      <w:r w:rsidR="00A4221B" w:rsidRPr="00CF30EA">
        <w:rPr>
          <w:lang w:val="en-GB"/>
        </w:rPr>
        <w:t xml:space="preserve">The sample .svg file shown </w:t>
      </w:r>
      <w:r w:rsidR="002111BB" w:rsidRPr="00CF30EA">
        <w:rPr>
          <w:lang w:val="en-GB"/>
        </w:rPr>
        <w:t>(</w:t>
      </w:r>
      <w:r w:rsidR="00EF6018" w:rsidRPr="00CF30EA">
        <w:rPr>
          <w:lang w:val="en-GB"/>
        </w:rPr>
        <w:t xml:space="preserve">Figure </w:t>
      </w:r>
      <w:r w:rsidR="006524CB">
        <w:rPr>
          <w:lang w:val="en-GB"/>
        </w:rPr>
        <w:t>G</w:t>
      </w:r>
      <w:r w:rsidR="003803D9">
        <w:rPr>
          <w:lang w:val="en-GB"/>
        </w:rPr>
        <w:t>-</w:t>
      </w:r>
      <w:r w:rsidR="002111BB" w:rsidRPr="00CF30EA">
        <w:rPr>
          <w:lang w:val="en-GB"/>
        </w:rPr>
        <w:t xml:space="preserve">2) </w:t>
      </w:r>
      <w:r w:rsidR="00A4221B" w:rsidRPr="00CF30EA">
        <w:rPr>
          <w:lang w:val="en-GB"/>
        </w:rPr>
        <w:t xml:space="preserve">describes </w:t>
      </w:r>
      <w:r w:rsidR="0069310F">
        <w:rPr>
          <w:lang w:val="en-GB"/>
        </w:rPr>
        <w:t xml:space="preserve">a </w:t>
      </w:r>
      <w:r w:rsidR="003747EC">
        <w:rPr>
          <w:lang w:val="en-GB"/>
        </w:rPr>
        <w:t xml:space="preserve">typical </w:t>
      </w:r>
      <w:r w:rsidR="0069310F">
        <w:rPr>
          <w:lang w:val="en-GB"/>
        </w:rPr>
        <w:t>SVG file for</w:t>
      </w:r>
      <w:r w:rsidR="0069310F" w:rsidRPr="00CF30EA">
        <w:rPr>
          <w:lang w:val="en-GB"/>
        </w:rPr>
        <w:t xml:space="preserve"> </w:t>
      </w:r>
      <w:r w:rsidR="002111BB" w:rsidRPr="00CF30EA">
        <w:rPr>
          <w:lang w:val="en-GB"/>
        </w:rPr>
        <w:t>symbol SCAROW01</w:t>
      </w:r>
      <w:r w:rsidR="000E28CC" w:rsidRPr="00CF30EA">
        <w:rPr>
          <w:lang w:val="en-GB"/>
        </w:rPr>
        <w:t>, the</w:t>
      </w:r>
      <w:r w:rsidR="004076AD" w:rsidRPr="00CF30EA">
        <w:rPr>
          <w:lang w:val="en-GB"/>
        </w:rPr>
        <w:t xml:space="preserve"> arrow for speed band 1, d</w:t>
      </w:r>
      <w:r w:rsidR="002111BB" w:rsidRPr="00CF30EA">
        <w:rPr>
          <w:lang w:val="en-GB"/>
        </w:rPr>
        <w:t>ay</w:t>
      </w:r>
      <w:r w:rsidR="000E28CC" w:rsidRPr="00CF30EA">
        <w:rPr>
          <w:lang w:val="en-GB"/>
        </w:rPr>
        <w:t xml:space="preserve"> light</w:t>
      </w:r>
      <w:r w:rsidR="002111BB" w:rsidRPr="00CF30EA">
        <w:rPr>
          <w:lang w:val="en-GB"/>
        </w:rPr>
        <w:t xml:space="preserve"> conditions.</w:t>
      </w:r>
      <w:r w:rsidR="003E1E5B">
        <w:rPr>
          <w:lang w:val="en-GB"/>
        </w:rPr>
        <w:t xml:space="preserve"> The fill and border colours of the arrow</w:t>
      </w:r>
      <w:r w:rsidR="003F4894">
        <w:rPr>
          <w:lang w:val="en-GB"/>
        </w:rPr>
        <w:t xml:space="preserve"> symbols</w:t>
      </w:r>
      <w:r w:rsidR="003E1E5B">
        <w:rPr>
          <w:lang w:val="en-GB"/>
        </w:rPr>
        <w:t xml:space="preserve"> are </w:t>
      </w:r>
      <w:r w:rsidR="003F4894">
        <w:rPr>
          <w:lang w:val="en-GB"/>
        </w:rPr>
        <w:t>designated</w:t>
      </w:r>
      <w:r w:rsidR="003E1E5B">
        <w:rPr>
          <w:lang w:val="en-GB"/>
        </w:rPr>
        <w:t xml:space="preserve"> by the “class” attributes on the “path” elements</w:t>
      </w:r>
      <w:r w:rsidR="003F4894">
        <w:rPr>
          <w:lang w:val="en-GB"/>
        </w:rPr>
        <w:t>, and the actual colours corresponding to each class are defined in the CSS style files for day/night/dusk palettes</w:t>
      </w:r>
      <w:r w:rsidR="003E1E5B">
        <w:rPr>
          <w:lang w:val="en-GB"/>
        </w:rPr>
        <w:t xml:space="preserve">. Symbols for other bands are similar but </w:t>
      </w:r>
      <w:r w:rsidR="003F4894">
        <w:rPr>
          <w:lang w:val="en-GB"/>
        </w:rPr>
        <w:t>designate different fill</w:t>
      </w:r>
      <w:r w:rsidR="003E1E5B">
        <w:rPr>
          <w:lang w:val="en-GB"/>
        </w:rPr>
        <w:t xml:space="preserve"> colour</w:t>
      </w:r>
      <w:r w:rsidR="003F4894">
        <w:rPr>
          <w:lang w:val="en-GB"/>
        </w:rPr>
        <w:t>s.</w:t>
      </w:r>
    </w:p>
    <w:p w14:paraId="66B53390" w14:textId="77777777" w:rsidR="00BF3DC0" w:rsidRPr="00BF3DC0" w:rsidRDefault="00BF3DC0" w:rsidP="00BF3DC0">
      <w:pPr>
        <w:spacing w:after="120" w:line="240" w:lineRule="auto"/>
        <w:rPr>
          <w:lang w:val="en-GB"/>
        </w:rPr>
      </w:pPr>
      <w:r w:rsidRPr="00BF3DC0">
        <w:rPr>
          <w:lang w:val="en-GB"/>
        </w:rPr>
        <w:t>The coordinate system for the symbol is defined as follows:</w:t>
      </w:r>
    </w:p>
    <w:p w14:paraId="5087FBF8" w14:textId="2357D83D" w:rsidR="00BF3DC0" w:rsidRPr="00BF3DC0" w:rsidRDefault="00BF3DC0" w:rsidP="00BF3DC0">
      <w:pPr>
        <w:pStyle w:val="ListParagraph"/>
        <w:numPr>
          <w:ilvl w:val="0"/>
          <w:numId w:val="82"/>
        </w:numPr>
        <w:spacing w:line="240" w:lineRule="auto"/>
        <w:rPr>
          <w:lang w:val="en-GB"/>
        </w:rPr>
      </w:pPr>
      <w:r w:rsidRPr="00BF3DC0">
        <w:rPr>
          <w:lang w:val="en-GB"/>
        </w:rPr>
        <w:t xml:space="preserve">The overall width and height of the symbol are defined in mm. </w:t>
      </w:r>
    </w:p>
    <w:p w14:paraId="0BDA3F13" w14:textId="1203A644" w:rsidR="00BF3DC0" w:rsidRPr="00BF3DC0" w:rsidRDefault="00BF3DC0" w:rsidP="00BF3DC0">
      <w:pPr>
        <w:pStyle w:val="ListParagraph"/>
        <w:numPr>
          <w:ilvl w:val="0"/>
          <w:numId w:val="82"/>
        </w:numPr>
        <w:spacing w:line="240" w:lineRule="auto"/>
        <w:rPr>
          <w:lang w:val="en-GB"/>
        </w:rPr>
      </w:pPr>
      <w:r w:rsidRPr="00BF3DC0">
        <w:rPr>
          <w:lang w:val="en-GB"/>
        </w:rPr>
        <w:t xml:space="preserve">The viewbox covers the range of coordinates used for the symbol. </w:t>
      </w:r>
    </w:p>
    <w:p w14:paraId="4EB2778B" w14:textId="4F5168E4" w:rsidR="00BF3DC0" w:rsidRPr="00BF3DC0" w:rsidRDefault="00BF3DC0" w:rsidP="00BF3DC0">
      <w:pPr>
        <w:pStyle w:val="ListParagraph"/>
        <w:numPr>
          <w:ilvl w:val="0"/>
          <w:numId w:val="82"/>
        </w:numPr>
        <w:spacing w:line="240" w:lineRule="auto"/>
        <w:rPr>
          <w:lang w:val="en-GB"/>
        </w:rPr>
      </w:pPr>
      <w:r w:rsidRPr="00BF3DC0">
        <w:rPr>
          <w:lang w:val="en-GB"/>
        </w:rPr>
        <w:t xml:space="preserve">The pivot point of the symbol is designed to be at the 0.0, 0.0 position. </w:t>
      </w:r>
    </w:p>
    <w:p w14:paraId="2FA0FFD1" w14:textId="2BACF350" w:rsidR="00BF3DC0" w:rsidRPr="00BF3DC0" w:rsidRDefault="00BF3DC0" w:rsidP="00BF3DC0">
      <w:pPr>
        <w:pStyle w:val="ListParagraph"/>
        <w:numPr>
          <w:ilvl w:val="0"/>
          <w:numId w:val="82"/>
        </w:numPr>
        <w:spacing w:line="240" w:lineRule="auto"/>
        <w:rPr>
          <w:lang w:val="en-GB"/>
        </w:rPr>
      </w:pPr>
      <w:r w:rsidRPr="00BF3DC0">
        <w:rPr>
          <w:lang w:val="en-GB"/>
        </w:rPr>
        <w:t>The default coordinate system used for S-100 SVG has the origin in the upper left corner with the x axis pointing to the right and the y-axis pointing down.</w:t>
      </w:r>
    </w:p>
    <w:p w14:paraId="4E82B31E" w14:textId="77777777" w:rsidR="00BF3DC0" w:rsidRPr="00BF3DC0" w:rsidRDefault="00BF3DC0" w:rsidP="00BF3DC0">
      <w:pPr>
        <w:spacing w:after="120" w:line="240" w:lineRule="auto"/>
        <w:rPr>
          <w:lang w:val="en-GB"/>
        </w:rPr>
      </w:pPr>
      <w:r w:rsidRPr="00BF3DC0">
        <w:rPr>
          <w:lang w:val="en-GB"/>
        </w:rPr>
        <w:t>For example, using the image coordinates shown in Figure 9-1, the SVG coordinate system, and Lref of 10 mm, a ‘path’ command would contain</w:t>
      </w:r>
    </w:p>
    <w:p w14:paraId="071E569A" w14:textId="77777777" w:rsidR="00BF3DC0" w:rsidRPr="00BF3DC0" w:rsidRDefault="00BF3DC0" w:rsidP="00BF3DC0">
      <w:pPr>
        <w:spacing w:after="120" w:line="240" w:lineRule="auto"/>
        <w:rPr>
          <w:lang w:val="en-GB"/>
        </w:rPr>
      </w:pPr>
      <w:r w:rsidRPr="00BF3DC0">
        <w:rPr>
          <w:lang w:val="en-GB"/>
        </w:rPr>
        <w:t xml:space="preserve">   M -0.5, 5.  L  -0.5, 5.0  -1.0,-1.5  -2.,-1.5  0.,-5.0  2.0,-1.5  1.0,-1.5  0.5,5.0  -0.5, 5.0 Z</w:t>
      </w:r>
    </w:p>
    <w:p w14:paraId="45EF1342" w14:textId="31ECF71C" w:rsidR="00BF3DC0" w:rsidRPr="00CF30EA" w:rsidRDefault="00BF3DC0" w:rsidP="00BF3DC0">
      <w:pPr>
        <w:spacing w:after="120" w:line="240" w:lineRule="auto"/>
        <w:rPr>
          <w:lang w:val="en-GB"/>
        </w:rPr>
      </w:pPr>
      <w:r w:rsidRPr="00BF3DC0">
        <w:rPr>
          <w:lang w:val="en-GB"/>
        </w:rPr>
        <w:t>where M is the moveto instruction, L is the lineto instruction, and Z denotes the end of the drawing. The coordinates are given in mm.</w:t>
      </w:r>
    </w:p>
    <w:p w14:paraId="3D9D82BE" w14:textId="53864E4E" w:rsidR="001478FF" w:rsidRPr="001478FF" w:rsidRDefault="001478FF" w:rsidP="001478FF">
      <w:pPr>
        <w:shd w:val="clear" w:color="auto" w:fill="FFFFFF"/>
        <w:autoSpaceDE w:val="0"/>
        <w:autoSpaceDN w:val="0"/>
        <w:adjustRightInd w:val="0"/>
        <w:spacing w:after="0" w:line="240" w:lineRule="auto"/>
        <w:jc w:val="left"/>
        <w:rPr>
          <w:rFonts w:ascii="Courier New" w:eastAsia="Calibri" w:hAnsi="Courier New" w:cs="Courier New"/>
          <w:sz w:val="18"/>
          <w:szCs w:val="18"/>
          <w:highlight w:val="white"/>
          <w:lang w:val="en-US" w:eastAsia="en-US"/>
        </w:rPr>
      </w:pPr>
      <w:r w:rsidRPr="001478FF">
        <w:rPr>
          <w:rFonts w:ascii="Courier New" w:eastAsia="Calibri" w:hAnsi="Courier New" w:cs="Courier New"/>
          <w:color w:val="8B26C9"/>
          <w:sz w:val="18"/>
          <w:szCs w:val="18"/>
          <w:highlight w:val="white"/>
          <w:lang w:val="en-US" w:eastAsia="en-US"/>
        </w:rPr>
        <w:t>&lt;?xml version="1.0" encoding="UTF-8"?&gt;</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8B26C9"/>
          <w:sz w:val="18"/>
          <w:szCs w:val="18"/>
          <w:highlight w:val="white"/>
          <w:lang w:val="en-US" w:eastAsia="en-US"/>
        </w:rPr>
        <w:t>&lt;?xml-stylesheet href="style.css" type="text/css"?&gt;</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000096"/>
          <w:sz w:val="18"/>
          <w:szCs w:val="18"/>
          <w:highlight w:val="white"/>
          <w:lang w:val="en-US" w:eastAsia="en-US"/>
        </w:rPr>
        <w:t>&lt;svg</w:t>
      </w:r>
      <w:r w:rsidRPr="001478FF">
        <w:rPr>
          <w:rFonts w:ascii="Courier New" w:eastAsia="Calibri" w:hAnsi="Courier New" w:cs="Courier New"/>
          <w:color w:val="F5844C"/>
          <w:sz w:val="18"/>
          <w:szCs w:val="18"/>
          <w:highlight w:val="white"/>
          <w:lang w:val="en-US" w:eastAsia="en-US"/>
        </w:rPr>
        <w:t xml:space="preserve"> </w:t>
      </w:r>
      <w:r w:rsidRPr="001478FF">
        <w:rPr>
          <w:rFonts w:ascii="Courier New" w:eastAsia="Calibri" w:hAnsi="Courier New" w:cs="Courier New"/>
          <w:color w:val="0099CC"/>
          <w:sz w:val="18"/>
          <w:szCs w:val="18"/>
          <w:highlight w:val="white"/>
          <w:lang w:val="en-US" w:eastAsia="en-US"/>
        </w:rPr>
        <w:t>xmlns:iho</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"http://www.iho.int/SVGMetadata/5.2"</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w:t>
      </w:r>
      <w:r w:rsidRPr="001478FF">
        <w:rPr>
          <w:rFonts w:ascii="Courier New" w:eastAsia="Calibri" w:hAnsi="Courier New" w:cs="Courier New"/>
          <w:color w:val="0099CC"/>
          <w:sz w:val="18"/>
          <w:szCs w:val="18"/>
          <w:highlight w:val="white"/>
          <w:lang w:val="en-US" w:eastAsia="en-US"/>
        </w:rPr>
        <w:t>xmlns:xsi</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"http://www.w3.org/2001/XMLSchema-instance"</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xmlns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"http://www.w3.org/2000/svg"</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xsi:schemaLocation</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 xml:space="preserve">"http://www.w3.org/2000/svg </w:t>
      </w:r>
      <w:r w:rsidR="0097135D" w:rsidRPr="0097135D">
        <w:rPr>
          <w:rFonts w:ascii="Courier New" w:eastAsia="Calibri" w:hAnsi="Courier New" w:cs="Courier New"/>
          <w:color w:val="993300"/>
          <w:sz w:val="18"/>
          <w:szCs w:val="18"/>
          <w:lang w:val="en-US" w:eastAsia="en-US"/>
        </w:rPr>
        <w:t>https://schemas.s100dev.net/schemas/S100/5.2.0/S100PC/20240415/S100SVG.xsd</w:t>
      </w:r>
      <w:r w:rsidRPr="001478FF">
        <w:rPr>
          <w:rFonts w:ascii="Courier New" w:eastAsia="Calibri" w:hAnsi="Courier New" w:cs="Courier New"/>
          <w:color w:val="993300"/>
          <w:sz w:val="18"/>
          <w:szCs w:val="18"/>
          <w:highlight w:val="white"/>
          <w:lang w:val="en-US" w:eastAsia="en-US"/>
        </w:rPr>
        <w:t>"</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baseProfile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"tiny"</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version</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"1.2"</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lastRenderedPageBreak/>
        <w:t xml:space="preserve">    xml:space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"preserve"</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shape-rendering</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"geometricPrecision"</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fill-rule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"evenodd"</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width</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"6mm"</w:t>
      </w:r>
      <w:r w:rsidRPr="001478FF">
        <w:rPr>
          <w:rFonts w:ascii="Courier New" w:eastAsia="Calibri" w:hAnsi="Courier New" w:cs="Courier New"/>
          <w:color w:val="F5844C"/>
          <w:sz w:val="18"/>
          <w:szCs w:val="18"/>
          <w:highlight w:val="white"/>
          <w:lang w:val="en-US" w:eastAsia="en-US"/>
        </w:rPr>
        <w:t xml:space="preserve"> height</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"11mm"</w:t>
      </w:r>
      <w:r w:rsidRPr="001478FF">
        <w:rPr>
          <w:rFonts w:ascii="Courier New" w:eastAsia="Calibri" w:hAnsi="Courier New" w:cs="Courier New"/>
          <w:color w:val="F5844C"/>
          <w:sz w:val="18"/>
          <w:szCs w:val="18"/>
          <w:highlight w:val="white"/>
          <w:lang w:val="en-US" w:eastAsia="en-US"/>
        </w:rPr>
        <w:t xml:space="preserve"> viewBox</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"-3 -5.5 6 11"</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&lt;title&gt;</w:t>
      </w:r>
      <w:r w:rsidRPr="001478FF">
        <w:rPr>
          <w:rFonts w:ascii="Courier New" w:eastAsia="Calibri" w:hAnsi="Courier New" w:cs="Courier New"/>
          <w:color w:val="000000"/>
          <w:sz w:val="18"/>
          <w:szCs w:val="18"/>
          <w:highlight w:val="white"/>
          <w:lang w:val="en-US" w:eastAsia="en-US"/>
        </w:rPr>
        <w:t>SCAROW01</w:t>
      </w:r>
      <w:r w:rsidRPr="001478FF">
        <w:rPr>
          <w:rFonts w:ascii="Courier New" w:eastAsia="Calibri" w:hAnsi="Courier New" w:cs="Courier New"/>
          <w:color w:val="000096"/>
          <w:sz w:val="18"/>
          <w:szCs w:val="18"/>
          <w:highlight w:val="white"/>
          <w:lang w:val="en-US" w:eastAsia="en-US"/>
        </w:rPr>
        <w:t>&lt;/title&gt;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&lt;desc&gt;</w:t>
      </w:r>
      <w:r w:rsidRPr="001478FF">
        <w:rPr>
          <w:rFonts w:ascii="Courier New" w:eastAsia="Calibri" w:hAnsi="Courier New" w:cs="Courier New"/>
          <w:color w:val="000000"/>
          <w:sz w:val="18"/>
          <w:szCs w:val="18"/>
          <w:highlight w:val="white"/>
          <w:lang w:val="en-US" w:eastAsia="en-US"/>
        </w:rPr>
        <w:t>Surface Current and Speed Vector Band 1</w:t>
      </w:r>
      <w:r w:rsidRPr="001478FF">
        <w:rPr>
          <w:rFonts w:ascii="Courier New" w:eastAsia="Calibri" w:hAnsi="Courier New" w:cs="Courier New"/>
          <w:color w:val="000096"/>
          <w:sz w:val="18"/>
          <w:szCs w:val="18"/>
          <w:highlight w:val="white"/>
          <w:lang w:val="en-US" w:eastAsia="en-US"/>
        </w:rPr>
        <w:t>&lt;/desc&gt;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&lt;metadata&gt;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&lt;iho:S100SVG&gt;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&lt;iho:Description</w:t>
      </w:r>
      <w:r w:rsidRPr="001478FF">
        <w:rPr>
          <w:rFonts w:ascii="Courier New" w:eastAsia="Calibri" w:hAnsi="Courier New" w:cs="Courier New"/>
          <w:color w:val="F5844C"/>
          <w:sz w:val="18"/>
          <w:szCs w:val="18"/>
          <w:highlight w:val="white"/>
          <w:lang w:val="en-US" w:eastAsia="en-US"/>
        </w:rPr>
        <w:t xml:space="preserve"> iho:publisher</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"NOAA"</w:t>
      </w:r>
      <w:r w:rsidRPr="001478FF">
        <w:rPr>
          <w:rFonts w:ascii="Courier New" w:eastAsia="Calibri" w:hAnsi="Courier New" w:cs="Courier New"/>
          <w:color w:val="F5844C"/>
          <w:sz w:val="18"/>
          <w:szCs w:val="18"/>
          <w:highlight w:val="white"/>
          <w:lang w:val="en-US" w:eastAsia="en-US"/>
        </w:rPr>
        <w:t xml:space="preserve"> iho:creationDate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"2024-02-13"</w:t>
      </w:r>
      <w:r w:rsidRPr="001478FF">
        <w:rPr>
          <w:rFonts w:ascii="Courier New" w:eastAsia="Calibri" w:hAnsi="Courier New" w:cs="Courier New"/>
          <w:color w:val="F5844C"/>
          <w:sz w:val="18"/>
          <w:szCs w:val="18"/>
          <w:highlight w:val="white"/>
          <w:lang w:val="en-US" w:eastAsia="en-US"/>
        </w:rPr>
        <w:t xml:space="preserve"> iho:source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"S-111"</w:t>
      </w:r>
      <w:r w:rsidRPr="001478FF">
        <w:rPr>
          <w:rFonts w:ascii="Courier New" w:eastAsia="Calibri" w:hAnsi="Courier New" w:cs="Courier New"/>
          <w:color w:val="F5844C"/>
          <w:sz w:val="18"/>
          <w:szCs w:val="18"/>
          <w:highlight w:val="white"/>
          <w:lang w:val="en-US" w:eastAsia="en-US"/>
        </w:rPr>
        <w:t xml:space="preserve"> iho:format</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"S100SVG"</w:t>
      </w:r>
      <w:r w:rsidRPr="001478FF">
        <w:rPr>
          <w:rFonts w:ascii="Courier New" w:eastAsia="Calibri" w:hAnsi="Courier New" w:cs="Courier New"/>
          <w:color w:val="F5844C"/>
          <w:sz w:val="18"/>
          <w:szCs w:val="18"/>
          <w:highlight w:val="white"/>
          <w:lang w:val="en-US" w:eastAsia="en-US"/>
        </w:rPr>
        <w:t xml:space="preserve"> iho:version</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"0.2"</w:t>
      </w:r>
      <w:r w:rsidRPr="001478FF">
        <w:rPr>
          <w:rFonts w:ascii="Courier New" w:eastAsia="Calibri" w:hAnsi="Courier New" w:cs="Courier New"/>
          <w:color w:val="F5844C"/>
          <w:sz w:val="18"/>
          <w:szCs w:val="18"/>
          <w:highlight w:val="white"/>
          <w:lang w:val="en-US" w:eastAsia="en-US"/>
        </w:rPr>
        <w:t xml:space="preserve"> </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&lt;/iho:S100SVG&gt;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&lt;/metadata&gt;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&lt;rect</w:t>
      </w:r>
      <w:r w:rsidRPr="001478FF">
        <w:rPr>
          <w:rFonts w:ascii="Courier New" w:eastAsia="Calibri" w:hAnsi="Courier New" w:cs="Courier New"/>
          <w:color w:val="F5844C"/>
          <w:sz w:val="18"/>
          <w:szCs w:val="18"/>
          <w:highlight w:val="white"/>
          <w:lang w:val="en-US" w:eastAsia="en-US"/>
        </w:rPr>
        <w:t xml:space="preserve"> class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"symbolBox layout"</w:t>
      </w:r>
      <w:r w:rsidRPr="001478FF">
        <w:rPr>
          <w:rFonts w:ascii="Courier New" w:eastAsia="Calibri" w:hAnsi="Courier New" w:cs="Courier New"/>
          <w:color w:val="F5844C"/>
          <w:sz w:val="18"/>
          <w:szCs w:val="18"/>
          <w:highlight w:val="white"/>
          <w:lang w:val="en-US" w:eastAsia="en-US"/>
        </w:rPr>
        <w:t xml:space="preserve"> fill</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"none"</w:t>
      </w:r>
      <w:r w:rsidRPr="001478FF">
        <w:rPr>
          <w:rFonts w:ascii="Courier New" w:eastAsia="Calibri" w:hAnsi="Courier New" w:cs="Courier New"/>
          <w:color w:val="F5844C"/>
          <w:sz w:val="18"/>
          <w:szCs w:val="18"/>
          <w:highlight w:val="white"/>
          <w:lang w:val="en-US" w:eastAsia="en-US"/>
        </w:rPr>
        <w:t xml:space="preserve"> x</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"-3"</w:t>
      </w:r>
      <w:r w:rsidRPr="001478FF">
        <w:rPr>
          <w:rFonts w:ascii="Courier New" w:eastAsia="Calibri" w:hAnsi="Courier New" w:cs="Courier New"/>
          <w:color w:val="F5844C"/>
          <w:sz w:val="18"/>
          <w:szCs w:val="18"/>
          <w:highlight w:val="white"/>
          <w:lang w:val="en-US" w:eastAsia="en-US"/>
        </w:rPr>
        <w:t xml:space="preserve"> y</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"-5.5"</w:t>
      </w:r>
      <w:r w:rsidRPr="001478FF">
        <w:rPr>
          <w:rFonts w:ascii="Courier New" w:eastAsia="Calibri" w:hAnsi="Courier New" w:cs="Courier New"/>
          <w:color w:val="F5844C"/>
          <w:sz w:val="18"/>
          <w:szCs w:val="18"/>
          <w:highlight w:val="white"/>
          <w:lang w:val="en-US" w:eastAsia="en-US"/>
        </w:rPr>
        <w:t xml:space="preserve"> height</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"11"</w:t>
      </w:r>
      <w:r w:rsidRPr="001478FF">
        <w:rPr>
          <w:rFonts w:ascii="Courier New" w:eastAsia="Calibri" w:hAnsi="Courier New" w:cs="Courier New"/>
          <w:color w:val="F5844C"/>
          <w:sz w:val="18"/>
          <w:szCs w:val="18"/>
          <w:highlight w:val="white"/>
          <w:lang w:val="en-US" w:eastAsia="en-US"/>
        </w:rPr>
        <w:t xml:space="preserve"> width</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"6"</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&lt;rect</w:t>
      </w:r>
      <w:r w:rsidRPr="001478FF">
        <w:rPr>
          <w:rFonts w:ascii="Courier New" w:eastAsia="Calibri" w:hAnsi="Courier New" w:cs="Courier New"/>
          <w:color w:val="F5844C"/>
          <w:sz w:val="18"/>
          <w:szCs w:val="18"/>
          <w:highlight w:val="white"/>
          <w:lang w:val="en-US" w:eastAsia="en-US"/>
        </w:rPr>
        <w:t xml:space="preserve"> class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"svgBox layout"</w:t>
      </w:r>
      <w:r w:rsidRPr="001478FF">
        <w:rPr>
          <w:rFonts w:ascii="Courier New" w:eastAsia="Calibri" w:hAnsi="Courier New" w:cs="Courier New"/>
          <w:color w:val="F5844C"/>
          <w:sz w:val="18"/>
          <w:szCs w:val="18"/>
          <w:highlight w:val="white"/>
          <w:lang w:val="en-US" w:eastAsia="en-US"/>
        </w:rPr>
        <w:t xml:space="preserve"> fill</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"none"</w:t>
      </w:r>
      <w:r w:rsidRPr="001478FF">
        <w:rPr>
          <w:rFonts w:ascii="Courier New" w:eastAsia="Calibri" w:hAnsi="Courier New" w:cs="Courier New"/>
          <w:color w:val="F5844C"/>
          <w:sz w:val="18"/>
          <w:szCs w:val="18"/>
          <w:highlight w:val="white"/>
          <w:lang w:val="en-US" w:eastAsia="en-US"/>
        </w:rPr>
        <w:t xml:space="preserve"> x</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"-3"</w:t>
      </w:r>
      <w:r w:rsidRPr="001478FF">
        <w:rPr>
          <w:rFonts w:ascii="Courier New" w:eastAsia="Calibri" w:hAnsi="Courier New" w:cs="Courier New"/>
          <w:color w:val="F5844C"/>
          <w:sz w:val="18"/>
          <w:szCs w:val="18"/>
          <w:highlight w:val="white"/>
          <w:lang w:val="en-US" w:eastAsia="en-US"/>
        </w:rPr>
        <w:t xml:space="preserve"> y</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"-5.5"</w:t>
      </w:r>
      <w:r w:rsidRPr="001478FF">
        <w:rPr>
          <w:rFonts w:ascii="Courier New" w:eastAsia="Calibri" w:hAnsi="Courier New" w:cs="Courier New"/>
          <w:color w:val="F5844C"/>
          <w:sz w:val="18"/>
          <w:szCs w:val="18"/>
          <w:highlight w:val="white"/>
          <w:lang w:val="en-US" w:eastAsia="en-US"/>
        </w:rPr>
        <w:t xml:space="preserve"> height</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"11"</w:t>
      </w:r>
      <w:r w:rsidRPr="001478FF">
        <w:rPr>
          <w:rFonts w:ascii="Courier New" w:eastAsia="Calibri" w:hAnsi="Courier New" w:cs="Courier New"/>
          <w:color w:val="F5844C"/>
          <w:sz w:val="18"/>
          <w:szCs w:val="18"/>
          <w:highlight w:val="white"/>
          <w:lang w:val="en-US" w:eastAsia="en-US"/>
        </w:rPr>
        <w:t xml:space="preserve"> width</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"6"</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&lt;path</w:t>
      </w:r>
      <w:r w:rsidRPr="001478FF">
        <w:rPr>
          <w:rFonts w:ascii="Courier New" w:eastAsia="Calibri" w:hAnsi="Courier New" w:cs="Courier New"/>
          <w:color w:val="F5844C"/>
          <w:sz w:val="18"/>
          <w:szCs w:val="18"/>
          <w:highlight w:val="white"/>
          <w:lang w:val="en-US" w:eastAsia="en-US"/>
        </w:rPr>
        <w:t xml:space="preserve"> d</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 M 0,5 L -0.5,5 L -1.0,-1.5 L -2.0,-1.5 L 0,-5 L 2.0,-1.5 L 1.0,-1.5 L 0.5,5 L 0,5 Z"</w:t>
      </w:r>
      <w:r w:rsidRPr="001478FF">
        <w:rPr>
          <w:rFonts w:ascii="Courier New" w:eastAsia="Calibri" w:hAnsi="Courier New" w:cs="Courier New"/>
          <w:color w:val="F5844C"/>
          <w:sz w:val="18"/>
          <w:szCs w:val="18"/>
          <w:highlight w:val="white"/>
          <w:lang w:val="en-US" w:eastAsia="en-US"/>
        </w:rPr>
        <w:t xml:space="preserve"> class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"fSCBN1"</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&lt;path</w:t>
      </w:r>
      <w:r w:rsidRPr="001478FF">
        <w:rPr>
          <w:rFonts w:ascii="Courier New" w:eastAsia="Calibri" w:hAnsi="Courier New" w:cs="Courier New"/>
          <w:color w:val="F5844C"/>
          <w:sz w:val="18"/>
          <w:szCs w:val="18"/>
          <w:highlight w:val="white"/>
          <w:lang w:val="en-US" w:eastAsia="en-US"/>
        </w:rPr>
        <w:t xml:space="preserve"> d</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 M 0,5 L -0.5,5 L -1.0,-1.5 L -2.0,-1.5 L 0,-5 L 2.0,-1.5 L 1.0,-1.5 L 0.5,5 L 0,5 Z"</w:t>
      </w:r>
      <w:r w:rsidRPr="001478FF">
        <w:rPr>
          <w:rFonts w:ascii="Courier New" w:eastAsia="Calibri" w:hAnsi="Courier New" w:cs="Courier New"/>
          <w:color w:val="F5844C"/>
          <w:sz w:val="18"/>
          <w:szCs w:val="18"/>
          <w:highlight w:val="white"/>
          <w:lang w:val="en-US" w:eastAsia="en-US"/>
        </w:rPr>
        <w:t xml:space="preserve"> class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"sl f0 sCHBLK"</w:t>
      </w:r>
      <w:r w:rsidRPr="001478FF">
        <w:rPr>
          <w:rFonts w:ascii="Courier New" w:eastAsia="Calibri" w:hAnsi="Courier New" w:cs="Courier New"/>
          <w:color w:val="F5844C"/>
          <w:sz w:val="18"/>
          <w:szCs w:val="18"/>
          <w:highlight w:val="white"/>
          <w:lang w:val="en-US" w:eastAsia="en-US"/>
        </w:rPr>
        <w:t xml:space="preserve"> style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"stroke-width:0.32;"</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&lt;circle</w:t>
      </w:r>
      <w:r w:rsidRPr="001478FF">
        <w:rPr>
          <w:rFonts w:ascii="Courier New" w:eastAsia="Calibri" w:hAnsi="Courier New" w:cs="Courier New"/>
          <w:color w:val="F5844C"/>
          <w:sz w:val="18"/>
          <w:szCs w:val="18"/>
          <w:highlight w:val="white"/>
          <w:lang w:val="en-US" w:eastAsia="en-US"/>
        </w:rPr>
        <w:t xml:space="preserve"> class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"pivotPoint layout"</w:t>
      </w:r>
      <w:r w:rsidRPr="001478FF">
        <w:rPr>
          <w:rFonts w:ascii="Courier New" w:eastAsia="Calibri" w:hAnsi="Courier New" w:cs="Courier New"/>
          <w:color w:val="F5844C"/>
          <w:sz w:val="18"/>
          <w:szCs w:val="18"/>
          <w:highlight w:val="white"/>
          <w:lang w:val="en-US" w:eastAsia="en-US"/>
        </w:rPr>
        <w:t xml:space="preserve"> fill</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"none"</w:t>
      </w:r>
      <w:r w:rsidRPr="001478FF">
        <w:rPr>
          <w:rFonts w:ascii="Courier New" w:eastAsia="Calibri" w:hAnsi="Courier New" w:cs="Courier New"/>
          <w:color w:val="F5844C"/>
          <w:sz w:val="18"/>
          <w:szCs w:val="18"/>
          <w:highlight w:val="white"/>
          <w:lang w:val="en-US" w:eastAsia="en-US"/>
        </w:rPr>
        <w:t xml:space="preserve"> cx</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"0"</w:t>
      </w:r>
      <w:r w:rsidRPr="001478FF">
        <w:rPr>
          <w:rFonts w:ascii="Courier New" w:eastAsia="Calibri" w:hAnsi="Courier New" w:cs="Courier New"/>
          <w:color w:val="F5844C"/>
          <w:sz w:val="18"/>
          <w:szCs w:val="18"/>
          <w:highlight w:val="white"/>
          <w:lang w:val="en-US" w:eastAsia="en-US"/>
        </w:rPr>
        <w:t xml:space="preserve"> cy</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"0"</w:t>
      </w:r>
      <w:r w:rsidRPr="001478FF">
        <w:rPr>
          <w:rFonts w:ascii="Courier New" w:eastAsia="Calibri" w:hAnsi="Courier New" w:cs="Courier New"/>
          <w:color w:val="F5844C"/>
          <w:sz w:val="18"/>
          <w:szCs w:val="18"/>
          <w:highlight w:val="white"/>
          <w:lang w:val="en-US" w:eastAsia="en-US"/>
        </w:rPr>
        <w:t xml:space="preserve"> r</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"1"</w:t>
      </w:r>
      <w:r w:rsidRPr="001478FF">
        <w:rPr>
          <w:rFonts w:ascii="Courier New" w:eastAsia="Calibri" w:hAnsi="Courier New" w:cs="Courier New"/>
          <w:color w:val="000096"/>
          <w:sz w:val="18"/>
          <w:szCs w:val="18"/>
          <w:highlight w:val="white"/>
          <w:lang w:val="en-US" w:eastAsia="en-US"/>
        </w:rPr>
        <w:t>/&gt;</w:t>
      </w:r>
    </w:p>
    <w:p w14:paraId="27FFB0D5" w14:textId="2694D9D8" w:rsidR="00A4221B" w:rsidRPr="00CF30EA" w:rsidRDefault="00A92D39" w:rsidP="00270550">
      <w:pPr>
        <w:spacing w:after="0" w:line="240" w:lineRule="auto"/>
        <w:rPr>
          <w:rFonts w:ascii="Courier New" w:hAnsi="Courier New" w:cs="Courier New"/>
          <w:sz w:val="18"/>
          <w:szCs w:val="18"/>
          <w:lang w:val="en-GB"/>
        </w:rPr>
      </w:pPr>
      <w:r w:rsidRPr="00CF30EA">
        <w:rPr>
          <w:rFonts w:ascii="Courier New" w:hAnsi="Courier New" w:cs="Courier New"/>
          <w:sz w:val="18"/>
          <w:szCs w:val="18"/>
          <w:lang w:val="en-GB"/>
        </w:rPr>
        <w:t>&lt;/svg&gt;</w:t>
      </w:r>
    </w:p>
    <w:p w14:paraId="4C11A48C" w14:textId="461DD54B" w:rsidR="00A4221B" w:rsidRPr="003803D9" w:rsidRDefault="00EF6018" w:rsidP="003803D9">
      <w:pPr>
        <w:spacing w:before="120" w:after="120" w:line="240" w:lineRule="auto"/>
        <w:jc w:val="center"/>
        <w:rPr>
          <w:b/>
          <w:sz w:val="18"/>
          <w:szCs w:val="18"/>
          <w:lang w:val="en-GB"/>
        </w:rPr>
      </w:pPr>
      <w:r w:rsidRPr="003803D9">
        <w:rPr>
          <w:b/>
          <w:sz w:val="18"/>
          <w:szCs w:val="18"/>
          <w:lang w:val="en-GB"/>
        </w:rPr>
        <w:t xml:space="preserve">Figure </w:t>
      </w:r>
      <w:r w:rsidR="006524CB">
        <w:rPr>
          <w:b/>
          <w:sz w:val="18"/>
          <w:szCs w:val="18"/>
          <w:lang w:val="en-GB"/>
        </w:rPr>
        <w:t>G</w:t>
      </w:r>
      <w:r w:rsidR="003803D9">
        <w:rPr>
          <w:b/>
          <w:sz w:val="18"/>
          <w:szCs w:val="18"/>
          <w:lang w:val="en-GB"/>
        </w:rPr>
        <w:t>-</w:t>
      </w:r>
      <w:r w:rsidR="002111BB" w:rsidRPr="003803D9">
        <w:rPr>
          <w:b/>
          <w:sz w:val="18"/>
          <w:szCs w:val="18"/>
          <w:lang w:val="en-GB"/>
        </w:rPr>
        <w:t>2 – SVG code for the arrow symbol for speed band 1 (SCAROW01).</w:t>
      </w:r>
    </w:p>
    <w:p w14:paraId="05A5B955" w14:textId="77777777" w:rsidR="003803D9" w:rsidRPr="003803D9" w:rsidRDefault="003803D9" w:rsidP="003803D9">
      <w:pPr>
        <w:spacing w:after="120" w:line="240" w:lineRule="auto"/>
      </w:pPr>
    </w:p>
    <w:p w14:paraId="5BE279B5" w14:textId="02E52CD1" w:rsidR="000360B5" w:rsidRPr="00CF30EA" w:rsidRDefault="006524CB" w:rsidP="003854E4">
      <w:pPr>
        <w:pStyle w:val="Heading2"/>
        <w:numPr>
          <w:ilvl w:val="0"/>
          <w:numId w:val="0"/>
        </w:numPr>
        <w:tabs>
          <w:tab w:val="clear" w:pos="540"/>
          <w:tab w:val="clear" w:pos="700"/>
          <w:tab w:val="left" w:pos="709"/>
        </w:tabs>
        <w:spacing w:before="120" w:after="200" w:line="240" w:lineRule="auto"/>
        <w:ind w:left="709" w:hanging="709"/>
        <w:rPr>
          <w:lang w:val="en-GB"/>
        </w:rPr>
      </w:pPr>
      <w:bookmarkStart w:id="2636" w:name="_Toc172126886"/>
      <w:r>
        <w:rPr>
          <w:lang w:val="en-GB"/>
        </w:rPr>
        <w:t>G</w:t>
      </w:r>
      <w:r w:rsidR="00FD5937">
        <w:rPr>
          <w:lang w:val="en-GB"/>
        </w:rPr>
        <w:t>-</w:t>
      </w:r>
      <w:r w:rsidR="006217B5">
        <w:rPr>
          <w:lang w:val="en-GB"/>
        </w:rPr>
        <w:t>3</w:t>
      </w:r>
      <w:r w:rsidR="006217B5">
        <w:rPr>
          <w:lang w:val="en-GB"/>
        </w:rPr>
        <w:tab/>
      </w:r>
      <w:r w:rsidR="00D13041" w:rsidRPr="00CF30EA">
        <w:rPr>
          <w:lang w:val="en-GB"/>
        </w:rPr>
        <w:t xml:space="preserve">Sample </w:t>
      </w:r>
      <w:r w:rsidR="000360B5" w:rsidRPr="00CF30EA">
        <w:rPr>
          <w:lang w:val="en-GB"/>
        </w:rPr>
        <w:t>CSS File</w:t>
      </w:r>
      <w:bookmarkEnd w:id="2636"/>
    </w:p>
    <w:p w14:paraId="06E1CD9A" w14:textId="053D98A4" w:rsidR="006017A9" w:rsidRDefault="006017A9" w:rsidP="003854E4">
      <w:pPr>
        <w:autoSpaceDE w:val="0"/>
        <w:autoSpaceDN w:val="0"/>
        <w:adjustRightInd w:val="0"/>
        <w:spacing w:after="120" w:line="240" w:lineRule="auto"/>
        <w:rPr>
          <w:ins w:id="2637" w:author="Raphael Malyankar" w:date="2024-07-16T13:45:00Z" w16du:dateUtc="2024-07-16T20:45:00Z"/>
          <w:rFonts w:cs="Arial"/>
          <w:lang w:val="en-GB"/>
        </w:rPr>
      </w:pPr>
      <w:r w:rsidRPr="00CF30EA">
        <w:rPr>
          <w:rFonts w:cs="Arial"/>
          <w:lang w:val="en-GB"/>
        </w:rPr>
        <w:t>Below</w:t>
      </w:r>
      <w:r w:rsidR="003854E4">
        <w:rPr>
          <w:rFonts w:cs="Arial"/>
          <w:lang w:val="en-GB"/>
        </w:rPr>
        <w:t xml:space="preserve"> (Figure </w:t>
      </w:r>
      <w:r w:rsidR="006524CB">
        <w:rPr>
          <w:rFonts w:cs="Arial"/>
          <w:lang w:val="en-GB"/>
        </w:rPr>
        <w:t>G</w:t>
      </w:r>
      <w:r w:rsidR="003854E4">
        <w:rPr>
          <w:rFonts w:cs="Arial"/>
          <w:lang w:val="en-GB"/>
        </w:rPr>
        <w:t>-3)</w:t>
      </w:r>
      <w:r w:rsidRPr="00CF30EA">
        <w:rPr>
          <w:rFonts w:cs="Arial"/>
          <w:lang w:val="en-GB"/>
        </w:rPr>
        <w:t xml:space="preserve"> is the </w:t>
      </w:r>
      <w:r w:rsidR="000E28CC" w:rsidRPr="00CF30EA">
        <w:rPr>
          <w:rFonts w:cs="Arial"/>
          <w:lang w:val="en-GB"/>
        </w:rPr>
        <w:t>Cascading Style Sheet (</w:t>
      </w:r>
      <w:r w:rsidRPr="00CF30EA">
        <w:rPr>
          <w:rFonts w:cs="Arial"/>
          <w:lang w:val="en-GB"/>
        </w:rPr>
        <w:t>css</w:t>
      </w:r>
      <w:r w:rsidR="000E28CC" w:rsidRPr="00CF30EA">
        <w:rPr>
          <w:rFonts w:cs="Arial"/>
          <w:lang w:val="en-GB"/>
        </w:rPr>
        <w:t>)</w:t>
      </w:r>
      <w:r w:rsidRPr="00CF30EA">
        <w:rPr>
          <w:rFonts w:cs="Arial"/>
          <w:lang w:val="en-GB"/>
        </w:rPr>
        <w:t xml:space="preserve"> file used in </w:t>
      </w:r>
      <w:r w:rsidR="00EF6018" w:rsidRPr="00CF30EA">
        <w:rPr>
          <w:rFonts w:cs="Arial"/>
          <w:lang w:val="en-GB"/>
        </w:rPr>
        <w:t xml:space="preserve">Figure </w:t>
      </w:r>
      <w:r w:rsidR="006524CB">
        <w:rPr>
          <w:rFonts w:cs="Arial"/>
          <w:lang w:val="en-GB"/>
        </w:rPr>
        <w:t>G</w:t>
      </w:r>
      <w:r w:rsidR="003854E4">
        <w:rPr>
          <w:rFonts w:cs="Arial"/>
          <w:lang w:val="en-GB"/>
        </w:rPr>
        <w:t>-</w:t>
      </w:r>
      <w:r w:rsidR="000E28CC" w:rsidRPr="00CF30EA">
        <w:rPr>
          <w:rFonts w:cs="Arial"/>
          <w:lang w:val="en-GB"/>
        </w:rPr>
        <w:t>1</w:t>
      </w:r>
      <w:r w:rsidRPr="00CF30EA">
        <w:rPr>
          <w:rFonts w:cs="Arial"/>
          <w:lang w:val="en-GB"/>
        </w:rPr>
        <w:t>.</w:t>
      </w:r>
      <w:r w:rsidR="004821B3" w:rsidRPr="00CF30EA">
        <w:rPr>
          <w:rFonts w:cs="Arial"/>
          <w:lang w:val="en-GB"/>
        </w:rPr>
        <w:t xml:space="preserve"> </w:t>
      </w:r>
      <w:r w:rsidR="003F4894">
        <w:rPr>
          <w:rFonts w:cs="Arial"/>
          <w:lang w:val="en-GB"/>
        </w:rPr>
        <w:t>This file defines colours for the “day” palette. Similar files are provided for “dusk” and “night” palettes. Switching between palettes is managed by the application software and rendering system.</w:t>
      </w:r>
    </w:p>
    <w:p w14:paraId="32F51CC4" w14:textId="77777777" w:rsidR="003E71EE" w:rsidRPr="00CF30EA" w:rsidRDefault="003E71EE" w:rsidP="003854E4">
      <w:pPr>
        <w:autoSpaceDE w:val="0"/>
        <w:autoSpaceDN w:val="0"/>
        <w:adjustRightInd w:val="0"/>
        <w:spacing w:after="120" w:line="240" w:lineRule="auto"/>
        <w:rPr>
          <w:rFonts w:cs="Arial"/>
          <w:lang w:val="en-GB"/>
        </w:rPr>
      </w:pPr>
    </w:p>
    <w:p w14:paraId="49BE2032"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 xml:space="preserve">/* </w:t>
      </w:r>
    </w:p>
    <w:p w14:paraId="1DE5F216"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 xml:space="preserve"> * CSS styles for S-111 Day color table</w:t>
      </w:r>
    </w:p>
    <w:p w14:paraId="1984FA41"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 xml:space="preserve"> * Source: S-111 V. 2.0.0-20240606</w:t>
      </w:r>
    </w:p>
    <w:p w14:paraId="1D81554D"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 xml:space="preserve"> */</w:t>
      </w:r>
    </w:p>
    <w:p w14:paraId="05B21B9B"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.layout { display:none } /* used to control visibility of symbolBox, svgBox, pivotPoint (none or inline) */</w:t>
      </w:r>
    </w:p>
    <w:p w14:paraId="1CD9B85E"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.svgBox { fill: none;  stroke: blue; stroke-width:0.32; } /* show the entire SVG cover */</w:t>
      </w:r>
    </w:p>
    <w:p w14:paraId="6782A452"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.pivotPoint {  fill: none;  stroke: red; stroke-width:0.64;} /* show the pivot/anchor point, 0,0 */</w:t>
      </w:r>
    </w:p>
    <w:p w14:paraId="19E6C425"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.symbolBox {stroke:black;stroke-width:0.32;} /* show the cover of the symbol graphics */</w:t>
      </w:r>
    </w:p>
    <w:p w14:paraId="44FF7790"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179AAB07"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.sl {stroke-linecap:round;stroke-linejoin:round} /* default line style elements */</w:t>
      </w:r>
    </w:p>
    <w:p w14:paraId="239FEB9C"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.f0 {fill:none} /* no fill */</w:t>
      </w:r>
    </w:p>
    <w:p w14:paraId="491E7EC3"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.sCHBLK {stroke:#000000} /*  sRGB line colour for all surface current arrow tokens */</w:t>
      </w:r>
    </w:p>
    <w:p w14:paraId="31F1D66F"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25BC20C4"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.fSCBN1 {fill:#7652E2} /* sRGB line colour for colour token STEP1: S111 Step 1 color */</w:t>
      </w:r>
    </w:p>
    <w:p w14:paraId="3D41BAC6"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1DA700EB"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.fSCBN2 {fill:#4898D3} /* sRGB line colour for colour token STEP2: S111 Step 2 color */</w:t>
      </w:r>
    </w:p>
    <w:p w14:paraId="2ADAF9AF"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2DA97EE6"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.fSCBN3 {fill:#61CBE5} /* sRGB line colour for colour token STEP3: S111 Step 3 color */</w:t>
      </w:r>
    </w:p>
    <w:p w14:paraId="5A760C9A"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7DCE61FC"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.fSCBN4 {fill:#6DBC45} /* sRGB line colour for colour token STEP4: S111 Step 4 color */</w:t>
      </w:r>
    </w:p>
    <w:p w14:paraId="7191EBEB"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06147B74"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.fSCBN5 {fill:#B4DC00} /* sRGB line colour for colour token STEP5: S111 Step 5 color */</w:t>
      </w:r>
    </w:p>
    <w:p w14:paraId="5AD0C5F7"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164770BF"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.fSCBN6 {fill:#CDC100} /* sRGB line colour for colour token STEP6: S111 Step 6 color */</w:t>
      </w:r>
    </w:p>
    <w:p w14:paraId="4DBD04F6"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67742655"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.fSCBN7 {fill:#F8A718} /* sRGB line colour for colour token STEP7: S111 Step 7 color */</w:t>
      </w:r>
    </w:p>
    <w:p w14:paraId="6DEF8A54"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199AB799"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.fSCBN8 {fill:#F7A29D} /* sRGB line colour for colour token STEP8: S111 Step 8 color */</w:t>
      </w:r>
    </w:p>
    <w:p w14:paraId="5F821E74" w14:textId="77777777" w:rsidR="00C23E59" w:rsidRPr="00C23E59" w:rsidRDefault="00C23E59" w:rsidP="00D608F8">
      <w:pPr>
        <w:autoSpaceDE w:val="0"/>
        <w:autoSpaceDN w:val="0"/>
        <w:adjustRightInd w:val="0"/>
        <w:spacing w:after="0" w:line="240" w:lineRule="auto"/>
        <w:rPr>
          <w:rFonts w:ascii="Courier New" w:hAnsi="Courier New" w:cs="Courier New"/>
          <w:sz w:val="18"/>
          <w:szCs w:val="18"/>
          <w:lang w:val="en-GB"/>
        </w:rPr>
      </w:pPr>
    </w:p>
    <w:p w14:paraId="5258068B" w14:textId="11E3C3E6" w:rsidR="002111BB" w:rsidRPr="00CF30EA" w:rsidRDefault="00C23E59" w:rsidP="003854E4">
      <w:pPr>
        <w:spacing w:after="0" w:line="240" w:lineRule="auto"/>
        <w:rPr>
          <w:sz w:val="18"/>
          <w:szCs w:val="18"/>
          <w:lang w:val="en-GB"/>
        </w:rPr>
      </w:pPr>
      <w:r w:rsidRPr="00C23E59">
        <w:rPr>
          <w:rFonts w:ascii="Courier New" w:hAnsi="Courier New" w:cs="Courier New"/>
          <w:sz w:val="18"/>
          <w:szCs w:val="18"/>
          <w:lang w:val="en-GB"/>
        </w:rPr>
        <w:t>.fSCBN9 {fill:#FF1E1E} /* sRGB line colour for colour token STEP9: S111 Step 9 color */</w:t>
      </w:r>
    </w:p>
    <w:p w14:paraId="7733CFDE" w14:textId="69DEF6A4" w:rsidR="002111BB" w:rsidRPr="003854E4" w:rsidRDefault="00EF6018" w:rsidP="003854E4">
      <w:pPr>
        <w:spacing w:before="120" w:after="120" w:line="240" w:lineRule="auto"/>
        <w:jc w:val="center"/>
        <w:rPr>
          <w:rFonts w:eastAsia="Times New Roman"/>
          <w:b/>
          <w:sz w:val="18"/>
          <w:szCs w:val="18"/>
          <w:lang w:val="en-GB"/>
        </w:rPr>
      </w:pPr>
      <w:r w:rsidRPr="003854E4">
        <w:rPr>
          <w:b/>
          <w:sz w:val="18"/>
          <w:szCs w:val="18"/>
          <w:lang w:val="en-GB"/>
        </w:rPr>
        <w:t xml:space="preserve">Figure </w:t>
      </w:r>
      <w:r w:rsidR="006524CB">
        <w:rPr>
          <w:b/>
          <w:sz w:val="18"/>
          <w:szCs w:val="18"/>
          <w:lang w:val="en-GB"/>
        </w:rPr>
        <w:t>G</w:t>
      </w:r>
      <w:r w:rsidR="003854E4">
        <w:rPr>
          <w:b/>
          <w:sz w:val="18"/>
          <w:szCs w:val="18"/>
          <w:lang w:val="en-GB"/>
        </w:rPr>
        <w:t>-</w:t>
      </w:r>
      <w:r w:rsidR="005F75CB" w:rsidRPr="003854E4">
        <w:rPr>
          <w:b/>
          <w:sz w:val="18"/>
          <w:szCs w:val="18"/>
          <w:lang w:val="en-GB"/>
        </w:rPr>
        <w:t>3</w:t>
      </w:r>
      <w:r w:rsidR="002111BB" w:rsidRPr="003854E4">
        <w:rPr>
          <w:b/>
          <w:sz w:val="18"/>
          <w:szCs w:val="18"/>
          <w:lang w:val="en-GB"/>
        </w:rPr>
        <w:t xml:space="preserve"> – CSS </w:t>
      </w:r>
      <w:r w:rsidR="000C7A11" w:rsidRPr="003854E4">
        <w:rPr>
          <w:b/>
          <w:sz w:val="18"/>
          <w:szCs w:val="18"/>
          <w:lang w:val="en-GB"/>
        </w:rPr>
        <w:t xml:space="preserve">file </w:t>
      </w:r>
      <w:r w:rsidR="002111BB" w:rsidRPr="003854E4">
        <w:rPr>
          <w:b/>
          <w:sz w:val="18"/>
          <w:szCs w:val="18"/>
          <w:lang w:val="en-GB"/>
        </w:rPr>
        <w:t>for surface current arrow symbols</w:t>
      </w:r>
      <w:r w:rsidR="000E28CC" w:rsidRPr="003854E4">
        <w:rPr>
          <w:b/>
          <w:sz w:val="18"/>
          <w:szCs w:val="18"/>
          <w:lang w:val="en-GB"/>
        </w:rPr>
        <w:t>, Day condition</w:t>
      </w:r>
      <w:r w:rsidR="003854E4">
        <w:rPr>
          <w:b/>
          <w:sz w:val="18"/>
          <w:szCs w:val="18"/>
          <w:lang w:val="en-GB"/>
        </w:rPr>
        <w:t>.</w:t>
      </w:r>
    </w:p>
    <w:p w14:paraId="5EEDED70" w14:textId="1F290B27" w:rsidR="00CD247E" w:rsidRPr="00CF30EA" w:rsidRDefault="003854E4" w:rsidP="003854E4">
      <w:pPr>
        <w:pStyle w:val="ANNEX"/>
        <w:tabs>
          <w:tab w:val="clear" w:pos="1260"/>
        </w:tabs>
        <w:spacing w:before="120" w:after="200"/>
        <w:ind w:left="567" w:hanging="567"/>
      </w:pPr>
      <w:bookmarkStart w:id="2638" w:name="_Ref112159192"/>
      <w:bookmarkStart w:id="2639" w:name="_Toc172126887"/>
      <w:r>
        <w:lastRenderedPageBreak/>
        <w:t xml:space="preserve">– </w:t>
      </w:r>
      <w:r w:rsidR="00FF2001" w:rsidRPr="00CF30EA">
        <w:t>Surface Current Portrayal Rules</w:t>
      </w:r>
      <w:bookmarkEnd w:id="2638"/>
      <w:bookmarkEnd w:id="2639"/>
    </w:p>
    <w:p w14:paraId="482AA04A" w14:textId="29A8D23D" w:rsidR="00CD247E" w:rsidRPr="006217B5" w:rsidRDefault="006524CB" w:rsidP="006217B5">
      <w:pPr>
        <w:pStyle w:val="D1"/>
      </w:pPr>
      <w:bookmarkStart w:id="2640" w:name="_Toc172126888"/>
      <w:r>
        <w:t>H</w:t>
      </w:r>
      <w:r w:rsidR="003854E4" w:rsidRPr="006217B5">
        <w:t>-</w:t>
      </w:r>
      <w:r w:rsidR="004E1520" w:rsidRPr="006217B5">
        <w:t>1</w:t>
      </w:r>
      <w:r w:rsidR="006217B5" w:rsidRPr="006217B5">
        <w:tab/>
      </w:r>
      <w:r w:rsidR="004E1520" w:rsidRPr="006217B5">
        <w:t>Introduction</w:t>
      </w:r>
      <w:bookmarkEnd w:id="2640"/>
    </w:p>
    <w:p w14:paraId="191F5BE7" w14:textId="4C687ED1" w:rsidR="00C219D4" w:rsidRPr="00CF30EA" w:rsidRDefault="00C219D4" w:rsidP="003854E4">
      <w:pPr>
        <w:spacing w:after="120" w:line="240" w:lineRule="auto"/>
        <w:rPr>
          <w:rFonts w:eastAsiaTheme="minorHAnsi" w:cs="Arial"/>
          <w:lang w:val="en-GB"/>
        </w:rPr>
      </w:pPr>
      <w:r w:rsidRPr="00CF30EA">
        <w:rPr>
          <w:rFonts w:eastAsiaTheme="minorHAnsi" w:cs="Arial"/>
          <w:lang w:val="en-GB"/>
        </w:rPr>
        <w:t xml:space="preserve">This </w:t>
      </w:r>
      <w:r w:rsidR="00E165FF">
        <w:rPr>
          <w:rFonts w:eastAsiaTheme="minorHAnsi" w:cs="Arial"/>
          <w:lang w:val="en-GB"/>
        </w:rPr>
        <w:t>Annex</w:t>
      </w:r>
      <w:r w:rsidR="00B85292" w:rsidRPr="00CF30EA">
        <w:rPr>
          <w:rFonts w:eastAsiaTheme="minorHAnsi" w:cs="Arial"/>
          <w:lang w:val="en-GB"/>
        </w:rPr>
        <w:t xml:space="preserve"> </w:t>
      </w:r>
      <w:r w:rsidRPr="00CF30EA">
        <w:rPr>
          <w:rFonts w:eastAsiaTheme="minorHAnsi" w:cs="Arial"/>
          <w:lang w:val="en-GB"/>
        </w:rPr>
        <w:t xml:space="preserve">summarizes the rules and formulae discussed in </w:t>
      </w:r>
      <w:r w:rsidR="00E14015">
        <w:rPr>
          <w:rFonts w:eastAsiaTheme="minorHAnsi" w:cs="Arial"/>
          <w:lang w:val="en-GB"/>
        </w:rPr>
        <w:t>Clause 9 (Portrayal)</w:t>
      </w:r>
      <w:r w:rsidRPr="00CF30EA">
        <w:rPr>
          <w:rFonts w:eastAsiaTheme="minorHAnsi" w:cs="Arial"/>
          <w:lang w:val="en-GB"/>
        </w:rPr>
        <w:t xml:space="preserve"> for display of the surface current arrow symbol. The placement of the </w:t>
      </w:r>
      <w:r w:rsidR="003854E4" w:rsidRPr="00CF30EA">
        <w:rPr>
          <w:rFonts w:eastAsiaTheme="minorHAnsi" w:cs="Arial"/>
          <w:lang w:val="en-GB"/>
        </w:rPr>
        <w:t>colour</w:t>
      </w:r>
      <w:r w:rsidRPr="00CF30EA">
        <w:rPr>
          <w:rFonts w:eastAsiaTheme="minorHAnsi" w:cs="Arial"/>
          <w:lang w:val="en-GB"/>
        </w:rPr>
        <w:t xml:space="preserve"> scale and the pick report boxes are not discussed.</w:t>
      </w:r>
    </w:p>
    <w:p w14:paraId="2CAC4844" w14:textId="4F08BBEA" w:rsidR="004E1520" w:rsidRDefault="004E1520" w:rsidP="003854E4">
      <w:pPr>
        <w:spacing w:after="120" w:line="240" w:lineRule="auto"/>
        <w:rPr>
          <w:rFonts w:eastAsiaTheme="minorHAnsi" w:cs="Arial"/>
          <w:lang w:val="en-GB"/>
        </w:rPr>
      </w:pPr>
      <w:r w:rsidRPr="00CF30EA">
        <w:rPr>
          <w:rFonts w:eastAsiaTheme="minorHAnsi" w:cs="Arial"/>
          <w:lang w:val="en-GB"/>
        </w:rPr>
        <w:t>The surface current feature is characterized by (1) a speed (knots) and (2) a direction (arc-degrees clockwise from north). Speed values are given to the nearest 0.01 knot, and direction values to the nearest 0.1 arc-deg</w:t>
      </w:r>
      <w:r w:rsidR="003854E4">
        <w:rPr>
          <w:rFonts w:eastAsiaTheme="minorHAnsi" w:cs="Arial"/>
          <w:lang w:val="en-GB"/>
        </w:rPr>
        <w:t>ree</w:t>
      </w:r>
      <w:r w:rsidRPr="00CF30EA">
        <w:rPr>
          <w:rFonts w:eastAsiaTheme="minorHAnsi" w:cs="Arial"/>
          <w:lang w:val="en-GB"/>
        </w:rPr>
        <w:t>. The speed and direction values are stored in the HDF file as a dataset (DS). The current speed and direction values are applicable to a specific geographic location, denoted by (1) a longitude (arc-degrees) and (2) a latitude (arc-degrees). The current is valid for a specific depth, or as a vertical average over a depth. The depth and datum, or the averaging depth, are given in the Carrier Metadata</w:t>
      </w:r>
      <w:r w:rsidR="00011D63" w:rsidRPr="00CF30EA">
        <w:rPr>
          <w:rFonts w:eastAsiaTheme="minorHAnsi" w:cs="Arial"/>
          <w:lang w:val="en-GB"/>
        </w:rPr>
        <w:t xml:space="preserve"> (</w:t>
      </w:r>
      <w:r w:rsidR="006217B5">
        <w:rPr>
          <w:rFonts w:eastAsiaTheme="minorHAnsi" w:cs="Arial"/>
          <w:lang w:val="en-GB"/>
        </w:rPr>
        <w:t>c</w:t>
      </w:r>
      <w:r w:rsidR="00011D63" w:rsidRPr="00CF30EA">
        <w:rPr>
          <w:rFonts w:eastAsiaTheme="minorHAnsi" w:cs="Arial"/>
          <w:lang w:val="en-GB"/>
        </w:rPr>
        <w:t>lause 12.3)</w:t>
      </w:r>
      <w:r w:rsidRPr="00CF30EA">
        <w:rPr>
          <w:rFonts w:eastAsiaTheme="minorHAnsi" w:cs="Arial"/>
          <w:lang w:val="en-GB"/>
        </w:rPr>
        <w:t>. The current is also valid for a specific date and time, the values of which are given either as an attribute of the DS (a time stamp) or must be calculated using the time of the first value, the length of time interval, and the number in the series.</w:t>
      </w:r>
    </w:p>
    <w:p w14:paraId="1D1DD893" w14:textId="77777777" w:rsidR="006217B5" w:rsidRPr="00CF30EA" w:rsidRDefault="006217B5" w:rsidP="003854E4">
      <w:pPr>
        <w:spacing w:after="120" w:line="240" w:lineRule="auto"/>
        <w:rPr>
          <w:rFonts w:eastAsiaTheme="minorHAnsi" w:cs="Arial"/>
          <w:lang w:val="en-GB"/>
        </w:rPr>
      </w:pPr>
    </w:p>
    <w:p w14:paraId="55D9C4AC" w14:textId="0D6A9F42" w:rsidR="004E1520" w:rsidRPr="00CF30EA" w:rsidRDefault="006524CB" w:rsidP="006217B5">
      <w:pPr>
        <w:pStyle w:val="Heading2"/>
        <w:numPr>
          <w:ilvl w:val="0"/>
          <w:numId w:val="0"/>
        </w:numPr>
        <w:tabs>
          <w:tab w:val="clear" w:pos="540"/>
          <w:tab w:val="clear" w:pos="700"/>
          <w:tab w:val="left" w:pos="709"/>
        </w:tabs>
        <w:spacing w:before="120" w:after="200" w:line="240" w:lineRule="auto"/>
        <w:ind w:left="709" w:hanging="709"/>
        <w:rPr>
          <w:lang w:val="en-GB"/>
        </w:rPr>
      </w:pPr>
      <w:bookmarkStart w:id="2641" w:name="_Toc172126889"/>
      <w:r>
        <w:rPr>
          <w:lang w:val="en-GB"/>
        </w:rPr>
        <w:t>H</w:t>
      </w:r>
      <w:r w:rsidR="006217B5">
        <w:rPr>
          <w:lang w:val="en-GB"/>
        </w:rPr>
        <w:t>-2</w:t>
      </w:r>
      <w:r w:rsidR="006217B5">
        <w:rPr>
          <w:lang w:val="en-GB"/>
        </w:rPr>
        <w:tab/>
      </w:r>
      <w:r w:rsidR="004E1520" w:rsidRPr="00CF30EA">
        <w:rPr>
          <w:lang w:val="en-GB"/>
        </w:rPr>
        <w:t>The Surface Current Symbol</w:t>
      </w:r>
      <w:bookmarkEnd w:id="2641"/>
    </w:p>
    <w:p w14:paraId="1E5AEB67" w14:textId="10626251" w:rsidR="004E1520" w:rsidRPr="00CF30EA" w:rsidRDefault="004E1520" w:rsidP="006217B5">
      <w:pPr>
        <w:spacing w:after="120" w:line="240" w:lineRule="auto"/>
        <w:rPr>
          <w:rFonts w:eastAsiaTheme="minorHAnsi" w:cs="Arial"/>
          <w:lang w:val="en-GB"/>
        </w:rPr>
      </w:pPr>
      <w:r w:rsidRPr="00CF30EA">
        <w:rPr>
          <w:rFonts w:eastAsiaTheme="minorHAnsi" w:cs="Arial"/>
          <w:u w:val="single"/>
          <w:lang w:val="en-GB"/>
        </w:rPr>
        <w:t>Rule 1</w:t>
      </w:r>
      <w:r w:rsidR="006217B5">
        <w:rPr>
          <w:rFonts w:eastAsiaTheme="minorHAnsi" w:cs="Arial"/>
          <w:lang w:val="en-GB"/>
        </w:rPr>
        <w:t>:</w:t>
      </w:r>
      <w:r w:rsidRPr="00CF30EA">
        <w:rPr>
          <w:rFonts w:eastAsiaTheme="minorHAnsi" w:cs="Arial"/>
          <w:lang w:val="en-GB"/>
        </w:rPr>
        <w:t xml:space="preserve"> The basic symbol for SVG is</w:t>
      </w:r>
      <w:r w:rsidR="00904144" w:rsidRPr="00CF30EA">
        <w:rPr>
          <w:rFonts w:eastAsiaTheme="minorHAnsi" w:cs="Arial"/>
          <w:lang w:val="en-GB"/>
        </w:rPr>
        <w:t xml:space="preserve"> as</w:t>
      </w:r>
      <w:r w:rsidRPr="00CF30EA">
        <w:rPr>
          <w:rFonts w:eastAsiaTheme="minorHAnsi" w:cs="Arial"/>
          <w:lang w:val="en-GB"/>
        </w:rPr>
        <w:t xml:space="preserve"> shown in </w:t>
      </w:r>
      <w:r w:rsidR="00EF6018" w:rsidRPr="00CF30EA">
        <w:rPr>
          <w:rFonts w:eastAsiaTheme="minorHAnsi" w:cs="Arial"/>
          <w:lang w:val="en-GB"/>
        </w:rPr>
        <w:t xml:space="preserve">Figure </w:t>
      </w:r>
      <w:r w:rsidR="002E52C2">
        <w:rPr>
          <w:rFonts w:eastAsiaTheme="minorHAnsi" w:cs="Arial"/>
          <w:lang w:val="en-GB"/>
        </w:rPr>
        <w:t>G</w:t>
      </w:r>
      <w:r w:rsidR="006217B5">
        <w:rPr>
          <w:rFonts w:eastAsiaTheme="minorHAnsi" w:cs="Arial"/>
          <w:lang w:val="en-GB"/>
        </w:rPr>
        <w:t>-</w:t>
      </w:r>
      <w:r w:rsidRPr="00CF30EA">
        <w:rPr>
          <w:rFonts w:eastAsiaTheme="minorHAnsi" w:cs="Arial"/>
          <w:lang w:val="en-GB"/>
        </w:rPr>
        <w:t>1. The nominal height of the symbol is 10.0 mm.</w:t>
      </w:r>
    </w:p>
    <w:p w14:paraId="6D99064B" w14:textId="29626703" w:rsidR="004E1520" w:rsidRPr="006217B5" w:rsidRDefault="004E1520" w:rsidP="006217B5">
      <w:pPr>
        <w:spacing w:before="120" w:after="120" w:line="240" w:lineRule="auto"/>
        <w:jc w:val="center"/>
        <w:rPr>
          <w:rFonts w:eastAsiaTheme="minorHAnsi" w:cs="Arial"/>
          <w:b/>
          <w:sz w:val="18"/>
          <w:szCs w:val="18"/>
          <w:lang w:val="en-GB"/>
        </w:rPr>
      </w:pPr>
      <w:r w:rsidRPr="006217B5">
        <w:rPr>
          <w:rFonts w:eastAsiaTheme="minorHAnsi" w:cs="Arial"/>
          <w:noProof/>
          <w:sz w:val="22"/>
          <w:lang w:val="fr-FR" w:eastAsia="fr-FR"/>
        </w:rPr>
        <mc:AlternateContent>
          <mc:Choice Requires="wpg">
            <w:drawing>
              <wp:anchor distT="0" distB="0" distL="114300" distR="114300" simplePos="0" relativeHeight="251682816" behindDoc="0" locked="0" layoutInCell="1" allowOverlap="1" wp14:anchorId="1A848755" wp14:editId="21D23823">
                <wp:simplePos x="0" y="0"/>
                <wp:positionH relativeFrom="column">
                  <wp:align>center</wp:align>
                </wp:positionH>
                <wp:positionV relativeFrom="paragraph">
                  <wp:posOffset>69023</wp:posOffset>
                </wp:positionV>
                <wp:extent cx="2491200" cy="2700000"/>
                <wp:effectExtent l="0" t="76200" r="0" b="5715"/>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91200" cy="2700000"/>
                          <a:chOff x="213976" y="0"/>
                          <a:chExt cx="3958884" cy="3517164"/>
                        </a:xfrm>
                      </wpg:grpSpPr>
                      <wps:wsp>
                        <wps:cNvPr id="41" name="Straight Arrow Connector 15"/>
                        <wps:cNvCnPr>
                          <a:cxnSpLocks noChangeShapeType="1"/>
                        </wps:cNvCnPr>
                        <wps:spPr bwMode="auto">
                          <a:xfrm flipH="1">
                            <a:off x="393899" y="0"/>
                            <a:ext cx="9525" cy="3123811"/>
                          </a:xfrm>
                          <a:prstGeom prst="straightConnector1">
                            <a:avLst/>
                          </a:prstGeom>
                          <a:noFill/>
                          <a:ln w="190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2" name="Straight Arrow Connector 16"/>
                        <wps:cNvCnPr>
                          <a:cxnSpLocks noChangeShapeType="1"/>
                        </wps:cNvCnPr>
                        <wps:spPr bwMode="auto">
                          <a:xfrm>
                            <a:off x="393899" y="0"/>
                            <a:ext cx="3342461" cy="0"/>
                          </a:xfrm>
                          <a:prstGeom prst="straightConnector1">
                            <a:avLst/>
                          </a:prstGeom>
                          <a:noFill/>
                          <a:ln w="190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3" name="Down Arrow 10"/>
                        <wps:cNvSpPr>
                          <a:spLocks/>
                        </wps:cNvSpPr>
                        <wps:spPr bwMode="auto">
                          <a:xfrm rot="10800000">
                            <a:off x="1526334" y="622524"/>
                            <a:ext cx="1138771" cy="2347141"/>
                          </a:xfrm>
                          <a:custGeom>
                            <a:avLst/>
                            <a:gdLst>
                              <a:gd name="T0" fmla="*/ 0 w 1138771"/>
                              <a:gd name="T1" fmla="*/ 1491322 h 2347141"/>
                              <a:gd name="T2" fmla="*/ 332318 w 1138771"/>
                              <a:gd name="T3" fmla="*/ 1491322 h 2347141"/>
                              <a:gd name="T4" fmla="*/ 459318 w 1138771"/>
                              <a:gd name="T5" fmla="*/ 0 h 2347141"/>
                              <a:gd name="T6" fmla="*/ 689704 w 1138771"/>
                              <a:gd name="T7" fmla="*/ 1 h 2347141"/>
                              <a:gd name="T8" fmla="*/ 796928 w 1138771"/>
                              <a:gd name="T9" fmla="*/ 1491322 h 2347141"/>
                              <a:gd name="T10" fmla="*/ 1138771 w 1138771"/>
                              <a:gd name="T11" fmla="*/ 1491322 h 2347141"/>
                              <a:gd name="T12" fmla="*/ 562219 w 1138771"/>
                              <a:gd name="T13" fmla="*/ 2347141 h 2347141"/>
                              <a:gd name="T14" fmla="*/ 0 w 1138771"/>
                              <a:gd name="T15" fmla="*/ 1491322 h 234714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138771" h="2347141">
                                <a:moveTo>
                                  <a:pt x="0" y="1491322"/>
                                </a:moveTo>
                                <a:lnTo>
                                  <a:pt x="332318" y="1491322"/>
                                </a:lnTo>
                                <a:lnTo>
                                  <a:pt x="459318" y="0"/>
                                </a:lnTo>
                                <a:lnTo>
                                  <a:pt x="689704" y="1"/>
                                </a:lnTo>
                                <a:lnTo>
                                  <a:pt x="796928" y="1491322"/>
                                </a:lnTo>
                                <a:lnTo>
                                  <a:pt x="1138771" y="1491322"/>
                                </a:lnTo>
                                <a:lnTo>
                                  <a:pt x="562219" y="2347141"/>
                                </a:lnTo>
                                <a:lnTo>
                                  <a:pt x="0" y="1491322"/>
                                </a:lnTo>
                                <a:close/>
                              </a:path>
                            </a:pathLst>
                          </a:custGeom>
                          <a:noFill/>
                          <a:ln w="12700"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6" name="TextBox 11"/>
                        <wps:cNvSpPr txBox="1">
                          <a:spLocks noChangeArrowheads="1"/>
                        </wps:cNvSpPr>
                        <wps:spPr bwMode="auto">
                          <a:xfrm>
                            <a:off x="1650252" y="359658"/>
                            <a:ext cx="155012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5B9AB"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(0.0, -5.0)</w:t>
                              </w:r>
                            </w:p>
                          </w:txbxContent>
                        </wps:txbx>
                        <wps:bodyPr rot="0" vert="horz" wrap="square" lIns="91440" tIns="45720" rIns="91440" bIns="45720" anchor="t" anchorCtr="0" upright="1">
                          <a:noAutofit/>
                        </wps:bodyPr>
                      </wps:wsp>
                      <wps:wsp>
                        <wps:cNvPr id="47" name="TextBox 12"/>
                        <wps:cNvSpPr txBox="1">
                          <a:spLocks noChangeArrowheads="1"/>
                        </wps:cNvSpPr>
                        <wps:spPr bwMode="auto">
                          <a:xfrm>
                            <a:off x="2563362" y="1255159"/>
                            <a:ext cx="1609498"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146B9"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(2.0, -1.5)</w:t>
                              </w:r>
                            </w:p>
                          </w:txbxContent>
                        </wps:txbx>
                        <wps:bodyPr rot="0" vert="horz" wrap="square" lIns="91440" tIns="45720" rIns="91440" bIns="45720" anchor="t" anchorCtr="0" upright="1">
                          <a:noAutofit/>
                        </wps:bodyPr>
                      </wps:wsp>
                      <wps:wsp>
                        <wps:cNvPr id="48" name="TextBox 13"/>
                        <wps:cNvSpPr txBox="1">
                          <a:spLocks noChangeArrowheads="1"/>
                        </wps:cNvSpPr>
                        <wps:spPr bwMode="auto">
                          <a:xfrm>
                            <a:off x="543608" y="1261511"/>
                            <a:ext cx="141406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B0796"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(-2.0, -1.5)</w:t>
                              </w:r>
                            </w:p>
                          </w:txbxContent>
                        </wps:txbx>
                        <wps:bodyPr rot="0" vert="horz" wrap="square" lIns="91440" tIns="45720" rIns="91440" bIns="45720" anchor="t" anchorCtr="0" upright="1">
                          <a:noAutofit/>
                        </wps:bodyPr>
                      </wps:wsp>
                      <wps:wsp>
                        <wps:cNvPr id="49" name="TextBox 14"/>
                        <wps:cNvSpPr txBox="1">
                          <a:spLocks noChangeArrowheads="1"/>
                        </wps:cNvSpPr>
                        <wps:spPr bwMode="auto">
                          <a:xfrm>
                            <a:off x="2284775" y="1464267"/>
                            <a:ext cx="1732690"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CA91"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(1.0, -1.5)</w:t>
                              </w:r>
                            </w:p>
                          </w:txbxContent>
                        </wps:txbx>
                        <wps:bodyPr rot="0" vert="horz" wrap="square" lIns="91440" tIns="45720" rIns="91440" bIns="45720" anchor="t" anchorCtr="0" upright="1">
                          <a:noAutofit/>
                        </wps:bodyPr>
                      </wps:wsp>
                      <wps:wsp>
                        <wps:cNvPr id="50" name="TextBox 15"/>
                        <wps:cNvSpPr txBox="1">
                          <a:spLocks noChangeArrowheads="1"/>
                        </wps:cNvSpPr>
                        <wps:spPr bwMode="auto">
                          <a:xfrm>
                            <a:off x="888677" y="1472743"/>
                            <a:ext cx="154546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9EB37"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(-1.0, -1.5)</w:t>
                              </w:r>
                            </w:p>
                          </w:txbxContent>
                        </wps:txbx>
                        <wps:bodyPr rot="0" vert="horz" wrap="square" lIns="91440" tIns="45720" rIns="91440" bIns="45720" anchor="t" anchorCtr="0" upright="1">
                          <a:noAutofit/>
                        </wps:bodyPr>
                      </wps:wsp>
                      <wps:wsp>
                        <wps:cNvPr id="51" name="TextBox 16"/>
                        <wps:cNvSpPr txBox="1">
                          <a:spLocks noChangeArrowheads="1"/>
                        </wps:cNvSpPr>
                        <wps:spPr bwMode="auto">
                          <a:xfrm>
                            <a:off x="2102630" y="2859468"/>
                            <a:ext cx="1574603"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0FF63"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(0.5, 5.0)</w:t>
                              </w:r>
                            </w:p>
                          </w:txbxContent>
                        </wps:txbx>
                        <wps:bodyPr rot="0" vert="horz" wrap="square" lIns="91440" tIns="45720" rIns="91440" bIns="45720" anchor="t" anchorCtr="0" upright="1">
                          <a:noAutofit/>
                        </wps:bodyPr>
                      </wps:wsp>
                      <wps:wsp>
                        <wps:cNvPr id="52" name="TextBox 17"/>
                        <wps:cNvSpPr txBox="1">
                          <a:spLocks noChangeArrowheads="1"/>
                        </wps:cNvSpPr>
                        <wps:spPr bwMode="auto">
                          <a:xfrm>
                            <a:off x="1070945" y="2870655"/>
                            <a:ext cx="1698038"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BAD4A1"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(-0.5, 5.0)</w:t>
                              </w:r>
                            </w:p>
                          </w:txbxContent>
                        </wps:txbx>
                        <wps:bodyPr rot="0" vert="horz" wrap="square" lIns="91440" tIns="45720" rIns="91440" bIns="45720" anchor="t" anchorCtr="0" upright="1">
                          <a:noAutofit/>
                        </wps:bodyPr>
                      </wps:wsp>
                      <wps:wsp>
                        <wps:cNvPr id="53" name="TextBox 29"/>
                        <wps:cNvSpPr txBox="1">
                          <a:spLocks noChangeArrowheads="1"/>
                        </wps:cNvSpPr>
                        <wps:spPr bwMode="auto">
                          <a:xfrm>
                            <a:off x="1873022" y="1557953"/>
                            <a:ext cx="423083" cy="369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C80AB" w14:textId="77777777" w:rsidR="009D0E32" w:rsidRDefault="009D0E32" w:rsidP="004E1520">
                              <w:pPr>
                                <w:pStyle w:val="NormalWeb"/>
                                <w:spacing w:before="0"/>
                              </w:pPr>
                              <w:r w:rsidRPr="00B42E57">
                                <w:rPr>
                                  <w:rFonts w:ascii="Calibri" w:hAnsi="Calibri"/>
                                  <w:color w:val="000000"/>
                                  <w:kern w:val="24"/>
                                  <w:sz w:val="36"/>
                                  <w:szCs w:val="36"/>
                                </w:rPr>
                                <w:t>+</w:t>
                              </w:r>
                            </w:p>
                          </w:txbxContent>
                        </wps:txbx>
                        <wps:bodyPr rot="0" vert="horz" wrap="square" lIns="91440" tIns="45720" rIns="91440" bIns="45720" anchor="t" anchorCtr="0" upright="1">
                          <a:noAutofit/>
                        </wps:bodyPr>
                      </wps:wsp>
                      <wps:wsp>
                        <wps:cNvPr id="54" name="TextBox 30"/>
                        <wps:cNvSpPr txBox="1">
                          <a:spLocks noChangeArrowheads="1"/>
                        </wps:cNvSpPr>
                        <wps:spPr bwMode="auto">
                          <a:xfrm>
                            <a:off x="2598689" y="49731"/>
                            <a:ext cx="1221034"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ADA5A" w14:textId="77777777" w:rsidR="009D0E32" w:rsidRPr="00ED6029" w:rsidRDefault="009D0E32" w:rsidP="004E1520">
                              <w:pPr>
                                <w:pStyle w:val="NormalWeb"/>
                                <w:spacing w:before="0"/>
                                <w:rPr>
                                  <w:sz w:val="20"/>
                                  <w:szCs w:val="20"/>
                                </w:rPr>
                              </w:pPr>
                              <w:r w:rsidRPr="00B42E57">
                                <w:rPr>
                                  <w:rFonts w:ascii="Calibri" w:hAnsi="Calibri"/>
                                  <w:color w:val="000000"/>
                                  <w:kern w:val="24"/>
                                  <w:sz w:val="20"/>
                                  <w:szCs w:val="20"/>
                                </w:rPr>
                                <w:t>X direction</w:t>
                              </w:r>
                            </w:p>
                          </w:txbxContent>
                        </wps:txbx>
                        <wps:bodyPr rot="0" vert="horz" wrap="square" lIns="91440" tIns="45720" rIns="91440" bIns="45720" anchor="t" anchorCtr="0" upright="1">
                          <a:noAutofit/>
                        </wps:bodyPr>
                      </wps:wsp>
                      <wps:wsp>
                        <wps:cNvPr id="55" name="TextBox 31"/>
                        <wps:cNvSpPr txBox="1">
                          <a:spLocks noChangeArrowheads="1"/>
                        </wps:cNvSpPr>
                        <wps:spPr bwMode="auto">
                          <a:xfrm>
                            <a:off x="213976" y="3146959"/>
                            <a:ext cx="1566951"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3E780F" w14:textId="77777777" w:rsidR="009D0E32" w:rsidRPr="00ED6029" w:rsidRDefault="009D0E32" w:rsidP="004E1520">
                              <w:pPr>
                                <w:pStyle w:val="NormalWeb"/>
                                <w:spacing w:before="0"/>
                                <w:rPr>
                                  <w:sz w:val="20"/>
                                  <w:szCs w:val="20"/>
                                </w:rPr>
                              </w:pPr>
                              <w:r w:rsidRPr="00B42E57">
                                <w:rPr>
                                  <w:rFonts w:ascii="Calibri" w:hAnsi="Calibri"/>
                                  <w:color w:val="000000"/>
                                  <w:kern w:val="24"/>
                                  <w:sz w:val="20"/>
                                  <w:szCs w:val="20"/>
                                </w:rPr>
                                <w:t>Y direction</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A848755" id="Group 36" o:spid="_x0000_s1053" style="position:absolute;left:0;text-align:left;margin-left:0;margin-top:5.45pt;width:196.15pt;height:212.6pt;z-index:251682816;mso-position-horizontal:center;mso-position-horizontal-relative:text;mso-position-vertical-relative:text;mso-width-relative:margin;mso-height-relative:margin" coordorigin="2139" coordsize="39588,35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">
                <v:shape id="Straight Arrow Connector 15" o:spid="_x0000_s1054" type="#_x0000_t32" style="position:absolute;left:3938;width:96;height:31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" strokeweight="1.5pt">
                  <v:stroke endarrow="block" joinstyle="miter"/>
                </v:shape>
                <v:shape id="Straight Arrow Connector 16" o:spid="_x0000_s1055" type="#_x0000_t32" style="position:absolute;left:3938;width:334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" strokeweight="1.5pt">
                  <v:stroke endarrow="block" joinstyle="miter"/>
                </v:shape>
                <v:shape id="Down Arrow 10" o:spid="_x0000_s1056" style="position:absolute;left:15263;top:6225;width:11388;height:23471;rotation:180;visibility:visible;mso-wrap-style:square;v-text-anchor:middle" coordsize="1138771,2347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" path="m,1491322r332318,l459318,,689704,1,796928,1491322r341843,l562219,2347141,,1491322xe" filled="f" strokeweight="1pt">
                  <v:stroke joinstyle="miter"/>
                  <v:path arrowok="t" o:connecttype="custom" o:connectlocs="0,1491322;332318,1491322;459318,0;689704,1;796928,1491322;1138771,1491322;562219,2347141;0,1491322" o:connectangles="0,0,0,0,0,0,0,0"/>
                </v:shape>
                <v:shape id="TextBox 11" o:spid="_x0000_s1057" type="#_x0000_t202" style="position:absolute;left:16502;top:3596;width:15501;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7415B9AB"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(0.0, -5.0)</w:t>
                        </w:r>
                      </w:p>
                    </w:txbxContent>
                  </v:textbox>
                </v:shape>
                <v:shape id="TextBox 12" o:spid="_x0000_s1058" type="#_x0000_t202" style="position:absolute;left:25633;top:12551;width:1609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693146B9"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(2.0, -1.5)</w:t>
                        </w:r>
                      </w:p>
                    </w:txbxContent>
                  </v:textbox>
                </v:shape>
                <v:shape id="TextBox 13" o:spid="_x0000_s1059" type="#_x0000_t202" style="position:absolute;left:5436;top:12615;width:1414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33AB0796"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(-2.0, -1.5)</w:t>
                        </w:r>
                      </w:p>
                    </w:txbxContent>
                  </v:textbox>
                </v:shape>
                <v:shape id="TextBox 14" o:spid="_x0000_s1060" type="#_x0000_t202" style="position:absolute;left:22847;top:14642;width:17327;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4475CA91"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(1.0, -1.5)</w:t>
                        </w:r>
                      </w:p>
                    </w:txbxContent>
                  </v:textbox>
                </v:shape>
                <v:shape id="TextBox 15" o:spid="_x0000_s1061" type="#_x0000_t202" style="position:absolute;left:8886;top:14727;width:1545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0659EB37"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(-1.0, -1.5)</w:t>
                        </w:r>
                      </w:p>
                    </w:txbxContent>
                  </v:textbox>
                </v:shape>
                <v:shape id="TextBox 16" o:spid="_x0000_s1062" type="#_x0000_t202" style="position:absolute;left:21026;top:28594;width:15746;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3FC0FF63"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(0.5, 5.0)</w:t>
                        </w:r>
                      </w:p>
                    </w:txbxContent>
                  </v:textbox>
                </v:shape>
                <v:shape id="TextBox 17" o:spid="_x0000_s1063" type="#_x0000_t202" style="position:absolute;left:10709;top:28706;width:1698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59BAD4A1"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(-0.5, 5.0)</w:t>
                        </w:r>
                      </w:p>
                    </w:txbxContent>
                  </v:textbox>
                </v:shape>
                <v:shape id="TextBox 29" o:spid="_x0000_s1064" type="#_x0000_t202" style="position:absolute;left:18730;top:15579;width:4231;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06CC80AB" w14:textId="77777777" w:rsidR="009D0E32" w:rsidRDefault="009D0E32" w:rsidP="004E1520">
                        <w:pPr>
                          <w:pStyle w:val="NormalWeb"/>
                          <w:spacing w:before="0"/>
                        </w:pPr>
                        <w:r w:rsidRPr="00B42E57">
                          <w:rPr>
                            <w:rFonts w:ascii="Calibri" w:hAnsi="Calibri"/>
                            <w:color w:val="000000"/>
                            <w:kern w:val="24"/>
                            <w:sz w:val="36"/>
                            <w:szCs w:val="36"/>
                          </w:rPr>
                          <w:t>+</w:t>
                        </w:r>
                      </w:p>
                    </w:txbxContent>
                  </v:textbox>
                </v:shape>
                <v:shape id="TextBox 30" o:spid="_x0000_s1065" type="#_x0000_t202" style="position:absolute;left:25986;top:497;width:12211;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7A7ADA5A" w14:textId="77777777" w:rsidR="009D0E32" w:rsidRPr="00ED6029" w:rsidRDefault="009D0E32" w:rsidP="004E1520">
                        <w:pPr>
                          <w:pStyle w:val="NormalWeb"/>
                          <w:spacing w:before="0"/>
                          <w:rPr>
                            <w:sz w:val="20"/>
                            <w:szCs w:val="20"/>
                          </w:rPr>
                        </w:pPr>
                        <w:r w:rsidRPr="00B42E57">
                          <w:rPr>
                            <w:rFonts w:ascii="Calibri" w:hAnsi="Calibri"/>
                            <w:color w:val="000000"/>
                            <w:kern w:val="24"/>
                            <w:sz w:val="20"/>
                            <w:szCs w:val="20"/>
                          </w:rPr>
                          <w:t>X direction</w:t>
                        </w:r>
                      </w:p>
                    </w:txbxContent>
                  </v:textbox>
                </v:shape>
                <v:shape id="TextBox 31" o:spid="_x0000_s1066" type="#_x0000_t202" style="position:absolute;left:2139;top:31469;width:15670;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663E780F" w14:textId="77777777" w:rsidR="009D0E32" w:rsidRPr="00ED6029" w:rsidRDefault="009D0E32" w:rsidP="004E1520">
                        <w:pPr>
                          <w:pStyle w:val="NormalWeb"/>
                          <w:spacing w:before="0"/>
                          <w:rPr>
                            <w:sz w:val="20"/>
                            <w:szCs w:val="20"/>
                          </w:rPr>
                        </w:pPr>
                        <w:r w:rsidRPr="00B42E57">
                          <w:rPr>
                            <w:rFonts w:ascii="Calibri" w:hAnsi="Calibri"/>
                            <w:color w:val="000000"/>
                            <w:kern w:val="24"/>
                            <w:sz w:val="20"/>
                            <w:szCs w:val="20"/>
                          </w:rPr>
                          <w:t>Y direction</w:t>
                        </w:r>
                      </w:p>
                    </w:txbxContent>
                  </v:textbox>
                </v:shape>
                <w10:wrap type="topAndBottom"/>
              </v:group>
            </w:pict>
          </mc:Fallback>
        </mc:AlternateContent>
      </w:r>
      <w:r w:rsidR="00EF6018" w:rsidRPr="006217B5">
        <w:rPr>
          <w:rFonts w:eastAsiaTheme="minorHAnsi" w:cs="Arial"/>
          <w:b/>
          <w:sz w:val="18"/>
          <w:szCs w:val="18"/>
          <w:lang w:val="en-GB"/>
        </w:rPr>
        <w:t xml:space="preserve">Figure </w:t>
      </w:r>
      <w:r w:rsidR="006524CB">
        <w:rPr>
          <w:rFonts w:eastAsiaTheme="minorHAnsi" w:cs="Arial"/>
          <w:b/>
          <w:sz w:val="18"/>
          <w:szCs w:val="18"/>
          <w:lang w:val="en-GB"/>
        </w:rPr>
        <w:t>H</w:t>
      </w:r>
      <w:r w:rsidR="006217B5">
        <w:rPr>
          <w:rFonts w:eastAsiaTheme="minorHAnsi" w:cs="Arial"/>
          <w:b/>
          <w:sz w:val="18"/>
          <w:szCs w:val="18"/>
          <w:lang w:val="en-GB"/>
        </w:rPr>
        <w:t>-</w:t>
      </w:r>
      <w:r w:rsidRPr="006217B5">
        <w:rPr>
          <w:rFonts w:eastAsiaTheme="minorHAnsi" w:cs="Arial"/>
          <w:b/>
          <w:sz w:val="18"/>
          <w:szCs w:val="18"/>
          <w:lang w:val="en-GB"/>
        </w:rPr>
        <w:t xml:space="preserve">1 - Surface current arrow symbol, showing </w:t>
      </w:r>
      <w:r w:rsidR="00904144" w:rsidRPr="006217B5">
        <w:rPr>
          <w:rFonts w:eastAsiaTheme="minorHAnsi" w:cs="Arial"/>
          <w:b/>
          <w:sz w:val="18"/>
          <w:szCs w:val="18"/>
          <w:lang w:val="en-GB"/>
        </w:rPr>
        <w:t xml:space="preserve">x- and y-coordinates of the </w:t>
      </w:r>
      <w:r w:rsidRPr="006217B5">
        <w:rPr>
          <w:rFonts w:eastAsiaTheme="minorHAnsi" w:cs="Arial"/>
          <w:b/>
          <w:sz w:val="18"/>
          <w:szCs w:val="18"/>
          <w:lang w:val="en-GB"/>
        </w:rPr>
        <w:t xml:space="preserve">vertices (mm) and </w:t>
      </w:r>
      <w:r w:rsidR="00904144" w:rsidRPr="006217B5">
        <w:rPr>
          <w:rFonts w:eastAsiaTheme="minorHAnsi" w:cs="Arial"/>
          <w:b/>
          <w:sz w:val="18"/>
          <w:szCs w:val="18"/>
          <w:lang w:val="en-GB"/>
        </w:rPr>
        <w:t xml:space="preserve">the </w:t>
      </w:r>
      <w:r w:rsidR="006217B5">
        <w:rPr>
          <w:rFonts w:eastAsiaTheme="minorHAnsi" w:cs="Arial"/>
          <w:b/>
          <w:sz w:val="18"/>
          <w:szCs w:val="18"/>
          <w:lang w:val="en-GB"/>
        </w:rPr>
        <w:t>pivot point (+)</w:t>
      </w:r>
    </w:p>
    <w:p w14:paraId="0946924A" w14:textId="5E458F81" w:rsidR="004E1520" w:rsidRPr="00CF30EA" w:rsidRDefault="004E1520" w:rsidP="006217B5">
      <w:pPr>
        <w:spacing w:after="120" w:line="240" w:lineRule="auto"/>
        <w:rPr>
          <w:rFonts w:eastAsiaTheme="minorHAnsi" w:cs="Arial"/>
          <w:lang w:val="en-GB"/>
        </w:rPr>
      </w:pPr>
      <w:r w:rsidRPr="00CF30EA">
        <w:rPr>
          <w:rFonts w:eastAsiaTheme="minorHAnsi" w:cs="Arial"/>
          <w:u w:val="single"/>
          <w:lang w:val="en-GB"/>
        </w:rPr>
        <w:t>Rule 2</w:t>
      </w:r>
      <w:r w:rsidR="006217B5">
        <w:rPr>
          <w:rFonts w:eastAsiaTheme="minorHAnsi" w:cs="Arial"/>
          <w:lang w:val="en-GB"/>
        </w:rPr>
        <w:t>:</w:t>
      </w:r>
      <w:r w:rsidRPr="00CF30EA">
        <w:rPr>
          <w:rFonts w:eastAsiaTheme="minorHAnsi" w:cs="Arial"/>
          <w:lang w:val="en-GB"/>
        </w:rPr>
        <w:t xml:space="preserve"> A null value for speed and direction (see Table </w:t>
      </w:r>
      <w:r w:rsidR="00276A84">
        <w:rPr>
          <w:rFonts w:eastAsiaTheme="minorHAnsi" w:cs="Arial"/>
          <w:lang w:val="en-GB"/>
        </w:rPr>
        <w:t>10-3)</w:t>
      </w:r>
      <w:r w:rsidRPr="00CF30EA">
        <w:rPr>
          <w:rFonts w:eastAsiaTheme="minorHAnsi" w:cs="Arial"/>
          <w:lang w:val="en-GB"/>
        </w:rPr>
        <w:t xml:space="preserve"> means that the point represents land, or the value is missing. In either case, no arrow symbol is displayed.</w:t>
      </w:r>
    </w:p>
    <w:p w14:paraId="7366E8F6" w14:textId="2D9F3064" w:rsidR="004E1520" w:rsidRPr="00CF30EA" w:rsidRDefault="004E1520" w:rsidP="006217B5">
      <w:pPr>
        <w:spacing w:after="120" w:line="240" w:lineRule="auto"/>
        <w:rPr>
          <w:rFonts w:eastAsiaTheme="minorHAnsi" w:cs="Arial"/>
          <w:lang w:val="en-GB"/>
        </w:rPr>
      </w:pPr>
      <w:r w:rsidRPr="00CF30EA">
        <w:rPr>
          <w:rFonts w:eastAsiaTheme="minorHAnsi" w:cs="Arial"/>
          <w:u w:val="single"/>
          <w:lang w:val="en-GB"/>
        </w:rPr>
        <w:t>Rule 3</w:t>
      </w:r>
      <w:r w:rsidR="006217B5">
        <w:rPr>
          <w:rFonts w:eastAsiaTheme="minorHAnsi" w:cs="Arial"/>
          <w:lang w:val="en-GB"/>
        </w:rPr>
        <w:t>:</w:t>
      </w:r>
      <w:r w:rsidRPr="00CF30EA">
        <w:rPr>
          <w:rFonts w:eastAsiaTheme="minorHAnsi" w:cs="Arial"/>
          <w:lang w:val="en-GB"/>
        </w:rPr>
        <w:t xml:space="preserve"> The colour of the arrow is set by the band within which the speed falls. The colours for nine speed bands are shown in Table </w:t>
      </w:r>
      <w:r w:rsidR="006524CB">
        <w:rPr>
          <w:rFonts w:eastAsiaTheme="minorHAnsi" w:cs="Arial"/>
          <w:lang w:val="en-GB"/>
        </w:rPr>
        <w:t>H</w:t>
      </w:r>
      <w:r w:rsidR="00DE181F">
        <w:rPr>
          <w:rFonts w:eastAsiaTheme="minorHAnsi" w:cs="Arial"/>
          <w:lang w:val="en-GB"/>
        </w:rPr>
        <w:t>-</w:t>
      </w:r>
      <w:r w:rsidRPr="00CF30EA">
        <w:rPr>
          <w:rFonts w:eastAsiaTheme="minorHAnsi" w:cs="Arial"/>
          <w:lang w:val="en-GB"/>
        </w:rPr>
        <w:t>1.</w:t>
      </w:r>
    </w:p>
    <w:p w14:paraId="377E5F5F" w14:textId="4F102EB7" w:rsidR="0018498C" w:rsidRPr="00CF30EA" w:rsidRDefault="0018498C" w:rsidP="006217B5">
      <w:pPr>
        <w:spacing w:after="120" w:line="240" w:lineRule="auto"/>
        <w:rPr>
          <w:rFonts w:eastAsiaTheme="minorHAnsi" w:cs="Arial"/>
          <w:lang w:val="en-GB"/>
        </w:rPr>
      </w:pPr>
      <w:r w:rsidRPr="00CF30EA">
        <w:rPr>
          <w:rFonts w:eastAsiaTheme="minorHAnsi" w:cs="Arial"/>
          <w:lang w:val="en-GB"/>
        </w:rPr>
        <w:t xml:space="preserve">NOTE 1: Within any speed band, the lower speed is given as the Minimum Speed in Table </w:t>
      </w:r>
      <w:r w:rsidR="006524CB">
        <w:rPr>
          <w:rFonts w:eastAsiaTheme="minorHAnsi" w:cs="Arial"/>
          <w:lang w:val="en-GB"/>
        </w:rPr>
        <w:t>H</w:t>
      </w:r>
      <w:r w:rsidR="00DE181F">
        <w:rPr>
          <w:rFonts w:eastAsiaTheme="minorHAnsi" w:cs="Arial"/>
          <w:lang w:val="en-GB"/>
        </w:rPr>
        <w:t>-</w:t>
      </w:r>
      <w:r w:rsidRPr="00CF30EA">
        <w:rPr>
          <w:rFonts w:eastAsiaTheme="minorHAnsi" w:cs="Arial"/>
          <w:lang w:val="en-GB"/>
        </w:rPr>
        <w:t xml:space="preserve">1, and the upper speed is just less </w:t>
      </w:r>
      <w:r w:rsidR="00DE181F" w:rsidRPr="00CF30EA">
        <w:rPr>
          <w:rFonts w:eastAsiaTheme="minorHAnsi" w:cs="Arial"/>
          <w:lang w:val="en-GB"/>
        </w:rPr>
        <w:t>than</w:t>
      </w:r>
      <w:r w:rsidRPr="00CF30EA">
        <w:rPr>
          <w:rFonts w:eastAsiaTheme="minorHAnsi" w:cs="Arial"/>
          <w:lang w:val="en-GB"/>
        </w:rPr>
        <w:t xml:space="preserve"> the Minimum Speed in the next higher band. Therefore in Band 2,</w:t>
      </w:r>
    </w:p>
    <w:p w14:paraId="5E3D438E" w14:textId="3ADCF9C6" w:rsidR="0018498C" w:rsidRPr="00CF30EA" w:rsidRDefault="0018498C" w:rsidP="006217B5">
      <w:pPr>
        <w:spacing w:after="120" w:line="240" w:lineRule="auto"/>
        <w:rPr>
          <w:rFonts w:eastAsiaTheme="minorHAnsi" w:cs="Arial"/>
          <w:lang w:val="en-GB"/>
        </w:rPr>
      </w:pPr>
      <w:r w:rsidRPr="00CF30EA">
        <w:rPr>
          <w:rFonts w:eastAsiaTheme="minorHAnsi" w:cs="Arial"/>
          <w:lang w:val="en-GB"/>
        </w:rPr>
        <w:t xml:space="preserve"> </w:t>
      </w:r>
      <w:r w:rsidRPr="00CF30EA">
        <w:rPr>
          <w:rFonts w:eastAsiaTheme="minorHAnsi" w:cs="Arial"/>
          <w:lang w:val="en-GB"/>
        </w:rPr>
        <w:tab/>
      </w:r>
      <w:r w:rsidRPr="00CF30EA">
        <w:rPr>
          <w:rFonts w:eastAsiaTheme="minorHAnsi" w:cs="Arial"/>
          <w:lang w:val="en-GB"/>
        </w:rPr>
        <w:tab/>
      </w:r>
      <w:r w:rsidRPr="00CF30EA">
        <w:rPr>
          <w:rFonts w:eastAsiaTheme="minorHAnsi" w:cs="Arial"/>
          <w:lang w:val="en-GB"/>
        </w:rPr>
        <w:tab/>
        <w:t xml:space="preserve">      </w:t>
      </w:r>
      <w:r w:rsidR="00DE181F">
        <w:rPr>
          <w:rFonts w:eastAsiaTheme="minorHAnsi" w:cs="Arial"/>
          <w:lang w:val="en-GB"/>
        </w:rPr>
        <w:t xml:space="preserve">                       </w:t>
      </w:r>
      <w:r w:rsidRPr="00CF30EA">
        <w:rPr>
          <w:rFonts w:eastAsiaTheme="minorHAnsi" w:cs="Arial"/>
          <w:lang w:val="en-GB"/>
        </w:rPr>
        <w:t xml:space="preserve">0.5  </w:t>
      </w:r>
      <w:r w:rsidRPr="00CF30EA">
        <w:rPr>
          <w:rFonts w:eastAsiaTheme="minorHAnsi" w:cs="Arial"/>
          <w:u w:val="single"/>
          <w:lang w:val="en-GB"/>
        </w:rPr>
        <w:t>&lt;</w:t>
      </w:r>
      <w:r w:rsidRPr="00CF30EA">
        <w:rPr>
          <w:rFonts w:eastAsiaTheme="minorHAnsi" w:cs="Arial"/>
          <w:lang w:val="en-GB"/>
        </w:rPr>
        <w:t xml:space="preserve"> speed</w:t>
      </w:r>
      <w:r w:rsidR="00AD72AE" w:rsidRPr="00CF30EA">
        <w:rPr>
          <w:rFonts w:eastAsiaTheme="minorHAnsi" w:cs="Arial"/>
          <w:lang w:val="en-GB"/>
        </w:rPr>
        <w:t xml:space="preserve"> in B</w:t>
      </w:r>
      <w:r w:rsidRPr="00CF30EA">
        <w:rPr>
          <w:rFonts w:eastAsiaTheme="minorHAnsi" w:cs="Arial"/>
          <w:lang w:val="en-GB"/>
        </w:rPr>
        <w:t xml:space="preserve">and 2 &lt;  1.0       </w:t>
      </w:r>
      <w:r w:rsidR="00DE181F">
        <w:rPr>
          <w:rFonts w:eastAsiaTheme="minorHAnsi" w:cs="Arial"/>
          <w:lang w:val="en-GB"/>
        </w:rPr>
        <w:t xml:space="preserve">                               </w:t>
      </w:r>
      <w:r w:rsidR="00C8708E">
        <w:rPr>
          <w:rFonts w:eastAsiaTheme="minorHAnsi" w:cs="Arial"/>
          <w:lang w:val="en-GB"/>
        </w:rPr>
        <w:t>[Eqn</w:t>
      </w:r>
      <w:r w:rsidRPr="00CF30EA">
        <w:rPr>
          <w:rFonts w:eastAsiaTheme="minorHAnsi" w:cs="Arial"/>
          <w:lang w:val="en-GB"/>
        </w:rPr>
        <w:t xml:space="preserve"> </w:t>
      </w:r>
      <w:r w:rsidR="006524CB">
        <w:rPr>
          <w:rFonts w:eastAsiaTheme="minorHAnsi" w:cs="Arial"/>
          <w:lang w:val="en-GB"/>
        </w:rPr>
        <w:t>H</w:t>
      </w:r>
      <w:r w:rsidR="00C8708E">
        <w:rPr>
          <w:rFonts w:eastAsiaTheme="minorHAnsi" w:cs="Arial"/>
          <w:lang w:val="en-GB"/>
        </w:rPr>
        <w:t>.</w:t>
      </w:r>
      <w:r w:rsidRPr="00CF30EA">
        <w:rPr>
          <w:rFonts w:eastAsiaTheme="minorHAnsi" w:cs="Arial"/>
          <w:lang w:val="en-GB"/>
        </w:rPr>
        <w:t>1]</w:t>
      </w:r>
    </w:p>
    <w:p w14:paraId="3670F5F4" w14:textId="76EFD956" w:rsidR="002662A9" w:rsidRPr="00CF30EA" w:rsidRDefault="002662A9" w:rsidP="006217B5">
      <w:pPr>
        <w:spacing w:after="120" w:line="240" w:lineRule="auto"/>
        <w:rPr>
          <w:rFonts w:eastAsiaTheme="minorHAnsi" w:cs="Arial"/>
          <w:lang w:val="en-GB"/>
        </w:rPr>
      </w:pPr>
      <w:r w:rsidRPr="00CF30EA">
        <w:rPr>
          <w:rFonts w:eastAsiaTheme="minorHAnsi" w:cs="Arial"/>
          <w:lang w:val="en-GB"/>
        </w:rPr>
        <w:t>NOTE</w:t>
      </w:r>
      <w:r w:rsidR="0018498C" w:rsidRPr="00CF30EA">
        <w:rPr>
          <w:rFonts w:eastAsiaTheme="minorHAnsi" w:cs="Arial"/>
          <w:lang w:val="en-GB"/>
        </w:rPr>
        <w:t xml:space="preserve"> 2</w:t>
      </w:r>
      <w:r w:rsidRPr="00CF30EA">
        <w:rPr>
          <w:rFonts w:eastAsiaTheme="minorHAnsi" w:cs="Arial"/>
          <w:lang w:val="en-GB"/>
        </w:rPr>
        <w:t>: As an option, the speed bands may be adjusted to provide more colour contrast. For example, to emphasize lower speeds, the bands 3 and 4 could be 1.00 t</w:t>
      </w:r>
      <w:r w:rsidR="00B23AFA" w:rsidRPr="00CF30EA">
        <w:rPr>
          <w:rFonts w:eastAsiaTheme="minorHAnsi" w:cs="Arial"/>
          <w:lang w:val="en-GB"/>
        </w:rPr>
        <w:t>o</w:t>
      </w:r>
      <w:r w:rsidRPr="00CF30EA">
        <w:rPr>
          <w:rFonts w:eastAsiaTheme="minorHAnsi" w:cs="Arial"/>
          <w:lang w:val="en-GB"/>
        </w:rPr>
        <w:t xml:space="preserve"> 01.</w:t>
      </w:r>
      <w:r w:rsidR="0018498C" w:rsidRPr="00CF30EA">
        <w:rPr>
          <w:rFonts w:eastAsiaTheme="minorHAnsi" w:cs="Arial"/>
          <w:lang w:val="en-GB"/>
        </w:rPr>
        <w:t xml:space="preserve">50 </w:t>
      </w:r>
      <w:r w:rsidRPr="00CF30EA">
        <w:rPr>
          <w:rFonts w:eastAsiaTheme="minorHAnsi" w:cs="Arial"/>
          <w:lang w:val="en-GB"/>
        </w:rPr>
        <w:t xml:space="preserve">and 1.50 to </w:t>
      </w:r>
      <w:r w:rsidR="0018498C" w:rsidRPr="00CF30EA">
        <w:rPr>
          <w:rFonts w:eastAsiaTheme="minorHAnsi" w:cs="Arial"/>
          <w:lang w:val="en-GB"/>
        </w:rPr>
        <w:t>2.00</w:t>
      </w:r>
      <w:r w:rsidRPr="00CF30EA">
        <w:rPr>
          <w:rFonts w:eastAsiaTheme="minorHAnsi" w:cs="Arial"/>
          <w:lang w:val="en-GB"/>
        </w:rPr>
        <w:t>. Of course, in this example, the minimum speed for band 5 would have to be reduced to 2.00 to maintain coverage for all speeds.</w:t>
      </w:r>
      <w:r w:rsidR="00E165FF">
        <w:rPr>
          <w:rFonts w:eastAsiaTheme="minorHAnsi" w:cs="Arial"/>
          <w:lang w:val="en-GB"/>
        </w:rPr>
        <w:t xml:space="preserve"> (Such adjustments to speed bands should only be in portrayal catalogues, differentiated by edition or version numbering of portrayal catalogues, and reflected in the relevant legends.)</w:t>
      </w:r>
    </w:p>
    <w:p w14:paraId="4FE84907" w14:textId="64259178" w:rsidR="004E1520" w:rsidRPr="00DE181F" w:rsidRDefault="004E1520" w:rsidP="00A23946">
      <w:pPr>
        <w:spacing w:before="120" w:after="120" w:line="240" w:lineRule="auto"/>
        <w:jc w:val="center"/>
        <w:rPr>
          <w:rFonts w:eastAsiaTheme="minorHAnsi" w:cs="Arial"/>
          <w:b/>
          <w:sz w:val="18"/>
          <w:szCs w:val="18"/>
          <w:lang w:val="en-GB"/>
        </w:rPr>
      </w:pPr>
      <w:r w:rsidRPr="00DE181F">
        <w:rPr>
          <w:rFonts w:eastAsiaTheme="minorHAnsi" w:cs="Arial"/>
          <w:b/>
          <w:sz w:val="18"/>
          <w:szCs w:val="18"/>
          <w:lang w:val="en-GB"/>
        </w:rPr>
        <w:lastRenderedPageBreak/>
        <w:t xml:space="preserve">Table </w:t>
      </w:r>
      <w:r w:rsidR="006524CB">
        <w:rPr>
          <w:rFonts w:eastAsiaTheme="minorHAnsi" w:cs="Arial"/>
          <w:b/>
          <w:sz w:val="18"/>
          <w:szCs w:val="18"/>
          <w:lang w:val="en-GB"/>
        </w:rPr>
        <w:t>H</w:t>
      </w:r>
      <w:r w:rsidR="00DE181F">
        <w:rPr>
          <w:rFonts w:eastAsiaTheme="minorHAnsi" w:cs="Arial"/>
          <w:b/>
          <w:sz w:val="18"/>
          <w:szCs w:val="18"/>
          <w:lang w:val="en-GB"/>
        </w:rPr>
        <w:t>-</w:t>
      </w:r>
      <w:r w:rsidRPr="00DE181F">
        <w:rPr>
          <w:rFonts w:eastAsiaTheme="minorHAnsi" w:cs="Arial"/>
          <w:b/>
          <w:sz w:val="18"/>
          <w:szCs w:val="18"/>
          <w:lang w:val="en-GB"/>
        </w:rPr>
        <w:t xml:space="preserve">1 </w:t>
      </w:r>
      <w:r w:rsidR="00DE181F">
        <w:rPr>
          <w:rFonts w:eastAsiaTheme="minorHAnsi" w:cs="Arial"/>
          <w:b/>
          <w:sz w:val="18"/>
          <w:szCs w:val="18"/>
          <w:lang w:val="en-GB"/>
        </w:rPr>
        <w:t>–</w:t>
      </w:r>
      <w:r w:rsidRPr="00DE181F">
        <w:rPr>
          <w:rFonts w:eastAsiaTheme="minorHAnsi" w:cs="Arial"/>
          <w:b/>
          <w:sz w:val="18"/>
          <w:szCs w:val="18"/>
          <w:lang w:val="en-GB"/>
        </w:rPr>
        <w:t xml:space="preserve"> Speed bands, colour names, RGB colour values, and resulting day colours for current speeds</w:t>
      </w:r>
      <w:r w:rsidR="003F4894">
        <w:rPr>
          <w:rFonts w:eastAsiaTheme="minorHAnsi" w:cs="Arial"/>
          <w:b/>
          <w:sz w:val="18"/>
          <w:szCs w:val="18"/>
          <w:lang w:val="en-GB"/>
        </w:rPr>
        <w:t xml:space="preserve"> (informative)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4"/>
        <w:gridCol w:w="1055"/>
        <w:gridCol w:w="1138"/>
        <w:gridCol w:w="1395"/>
        <w:gridCol w:w="704"/>
        <w:gridCol w:w="791"/>
        <w:gridCol w:w="647"/>
        <w:gridCol w:w="2402"/>
      </w:tblGrid>
      <w:tr w:rsidR="004E1520" w:rsidRPr="00CF30EA" w14:paraId="29423FF2" w14:textId="77777777" w:rsidTr="00DE181F">
        <w:trPr>
          <w:jc w:val="center"/>
        </w:trPr>
        <w:tc>
          <w:tcPr>
            <w:tcW w:w="895" w:type="dxa"/>
            <w:vMerge w:val="restart"/>
            <w:shd w:val="clear" w:color="auto" w:fill="D9D9D9" w:themeFill="background1" w:themeFillShade="D9"/>
            <w:vAlign w:val="center"/>
          </w:tcPr>
          <w:p w14:paraId="1D46762D" w14:textId="77777777" w:rsidR="004E1520" w:rsidRPr="00CF30EA" w:rsidRDefault="004E1520" w:rsidP="00A32E6F">
            <w:pPr>
              <w:spacing w:before="40" w:after="40" w:line="240" w:lineRule="auto"/>
              <w:jc w:val="center"/>
              <w:rPr>
                <w:rFonts w:cs="Arial"/>
                <w:b/>
                <w:bCs/>
                <w:sz w:val="18"/>
                <w:szCs w:val="18"/>
                <w:lang w:val="en-GB"/>
              </w:rPr>
            </w:pPr>
            <w:r w:rsidRPr="00CF30EA">
              <w:rPr>
                <w:rFonts w:cs="Arial"/>
                <w:b/>
                <w:bCs/>
                <w:sz w:val="18"/>
                <w:szCs w:val="18"/>
                <w:lang w:val="en-GB"/>
              </w:rPr>
              <w:t>Speed Band</w:t>
            </w:r>
          </w:p>
        </w:tc>
        <w:tc>
          <w:tcPr>
            <w:tcW w:w="1080" w:type="dxa"/>
            <w:vMerge w:val="restart"/>
            <w:shd w:val="clear" w:color="auto" w:fill="D9D9D9" w:themeFill="background1" w:themeFillShade="D9"/>
            <w:vAlign w:val="center"/>
          </w:tcPr>
          <w:p w14:paraId="33304DA7" w14:textId="77777777" w:rsidR="004E1520" w:rsidRPr="00CF30EA" w:rsidRDefault="004E1520" w:rsidP="00A32E6F">
            <w:pPr>
              <w:spacing w:before="40" w:after="40" w:line="240" w:lineRule="auto"/>
              <w:jc w:val="center"/>
              <w:rPr>
                <w:rFonts w:cs="Arial"/>
                <w:b/>
                <w:bCs/>
                <w:sz w:val="18"/>
                <w:szCs w:val="18"/>
                <w:lang w:val="en-GB"/>
              </w:rPr>
            </w:pPr>
            <w:r w:rsidRPr="00CF30EA">
              <w:rPr>
                <w:rFonts w:cs="Arial"/>
                <w:b/>
                <w:bCs/>
                <w:sz w:val="18"/>
                <w:szCs w:val="18"/>
                <w:lang w:val="en-GB"/>
              </w:rPr>
              <w:t xml:space="preserve">Min </w:t>
            </w:r>
          </w:p>
          <w:p w14:paraId="5F1FC713" w14:textId="77777777" w:rsidR="004E1520" w:rsidRPr="00CF30EA" w:rsidRDefault="004E1520" w:rsidP="00A32E6F">
            <w:pPr>
              <w:spacing w:before="40" w:after="40" w:line="240" w:lineRule="auto"/>
              <w:jc w:val="center"/>
              <w:rPr>
                <w:rFonts w:cs="Arial"/>
                <w:b/>
                <w:bCs/>
                <w:sz w:val="18"/>
                <w:szCs w:val="18"/>
                <w:lang w:val="en-GB"/>
              </w:rPr>
            </w:pPr>
            <w:r w:rsidRPr="00CF30EA">
              <w:rPr>
                <w:rFonts w:cs="Arial"/>
                <w:b/>
                <w:bCs/>
                <w:sz w:val="18"/>
                <w:szCs w:val="18"/>
                <w:lang w:val="en-GB"/>
              </w:rPr>
              <w:t>Speed (kn)</w:t>
            </w:r>
          </w:p>
        </w:tc>
        <w:tc>
          <w:tcPr>
            <w:tcW w:w="1170" w:type="dxa"/>
            <w:vMerge w:val="restart"/>
            <w:shd w:val="clear" w:color="auto" w:fill="D9D9D9" w:themeFill="background1" w:themeFillShade="D9"/>
            <w:vAlign w:val="center"/>
          </w:tcPr>
          <w:p w14:paraId="5F0C9B66" w14:textId="34D33659" w:rsidR="00B23AFA" w:rsidRPr="00CF30EA" w:rsidRDefault="00B23AFA" w:rsidP="00A32E6F">
            <w:pPr>
              <w:spacing w:before="40" w:after="40" w:line="240" w:lineRule="auto"/>
              <w:jc w:val="center"/>
              <w:rPr>
                <w:rFonts w:cs="Arial"/>
                <w:b/>
                <w:bCs/>
                <w:sz w:val="18"/>
                <w:szCs w:val="18"/>
                <w:lang w:val="en-GB"/>
              </w:rPr>
            </w:pPr>
            <w:r w:rsidRPr="00CF30EA">
              <w:rPr>
                <w:rFonts w:cs="Arial"/>
                <w:b/>
                <w:bCs/>
                <w:sz w:val="18"/>
                <w:szCs w:val="18"/>
                <w:lang w:val="en-GB"/>
              </w:rPr>
              <w:t>Speed</w:t>
            </w:r>
            <w:r w:rsidR="002C22C3" w:rsidRPr="00CF30EA">
              <w:rPr>
                <w:rFonts w:cs="Arial"/>
                <w:b/>
                <w:bCs/>
                <w:sz w:val="18"/>
                <w:szCs w:val="18"/>
                <w:lang w:val="en-GB"/>
              </w:rPr>
              <w:t xml:space="preserve"> Band</w:t>
            </w:r>
          </w:p>
          <w:p w14:paraId="63BF8CD7" w14:textId="636621F9" w:rsidR="004E1520" w:rsidRPr="00CF30EA" w:rsidRDefault="00B23AFA" w:rsidP="00A32E6F">
            <w:pPr>
              <w:spacing w:before="40" w:after="40" w:line="240" w:lineRule="auto"/>
              <w:jc w:val="center"/>
              <w:rPr>
                <w:rFonts w:cs="Arial"/>
                <w:b/>
                <w:bCs/>
                <w:sz w:val="18"/>
                <w:szCs w:val="18"/>
                <w:lang w:val="en-GB"/>
              </w:rPr>
            </w:pPr>
            <w:r w:rsidRPr="00CF30EA">
              <w:rPr>
                <w:rFonts w:cs="Arial"/>
                <w:b/>
                <w:bCs/>
                <w:sz w:val="18"/>
                <w:szCs w:val="18"/>
                <w:lang w:val="en-GB"/>
              </w:rPr>
              <w:t>Width</w:t>
            </w:r>
            <w:r w:rsidR="004E1520" w:rsidRPr="00CF30EA">
              <w:rPr>
                <w:rFonts w:cs="Arial"/>
                <w:b/>
                <w:bCs/>
                <w:sz w:val="18"/>
                <w:szCs w:val="18"/>
                <w:lang w:val="en-GB"/>
              </w:rPr>
              <w:t xml:space="preserve"> (kn)</w:t>
            </w:r>
          </w:p>
        </w:tc>
        <w:tc>
          <w:tcPr>
            <w:tcW w:w="1445" w:type="dxa"/>
            <w:vMerge w:val="restart"/>
            <w:shd w:val="clear" w:color="auto" w:fill="D9D9D9" w:themeFill="background1" w:themeFillShade="D9"/>
            <w:vAlign w:val="center"/>
          </w:tcPr>
          <w:p w14:paraId="468AF942" w14:textId="77777777" w:rsidR="004E1520" w:rsidRPr="00CF30EA" w:rsidRDefault="004E1520" w:rsidP="00A32E6F">
            <w:pPr>
              <w:spacing w:before="40" w:after="40" w:line="240" w:lineRule="auto"/>
              <w:jc w:val="center"/>
              <w:rPr>
                <w:rFonts w:cs="Arial"/>
                <w:b/>
                <w:bCs/>
                <w:sz w:val="18"/>
                <w:szCs w:val="18"/>
                <w:lang w:val="en-GB"/>
              </w:rPr>
            </w:pPr>
            <w:r w:rsidRPr="00CF30EA">
              <w:rPr>
                <w:rFonts w:cs="Arial"/>
                <w:b/>
                <w:bCs/>
                <w:sz w:val="18"/>
                <w:szCs w:val="18"/>
                <w:lang w:val="en-GB"/>
              </w:rPr>
              <w:t>Colour</w:t>
            </w:r>
          </w:p>
        </w:tc>
        <w:tc>
          <w:tcPr>
            <w:tcW w:w="2161" w:type="dxa"/>
            <w:gridSpan w:val="3"/>
            <w:shd w:val="clear" w:color="auto" w:fill="D9D9D9" w:themeFill="background1" w:themeFillShade="D9"/>
            <w:vAlign w:val="center"/>
          </w:tcPr>
          <w:p w14:paraId="5C893B0E" w14:textId="0870C9D9" w:rsidR="004E1520" w:rsidRPr="00CF30EA" w:rsidRDefault="000460BE" w:rsidP="00A32E6F">
            <w:pPr>
              <w:spacing w:before="40" w:after="40" w:line="240" w:lineRule="auto"/>
              <w:jc w:val="center"/>
              <w:rPr>
                <w:rFonts w:cs="Arial"/>
                <w:b/>
                <w:bCs/>
                <w:sz w:val="18"/>
                <w:szCs w:val="18"/>
                <w:lang w:val="en-GB"/>
              </w:rPr>
            </w:pPr>
            <w:r w:rsidRPr="00CF30EA">
              <w:rPr>
                <w:rFonts w:cs="Arial"/>
                <w:b/>
                <w:bCs/>
                <w:sz w:val="18"/>
                <w:szCs w:val="18"/>
                <w:lang w:val="en-GB"/>
              </w:rPr>
              <w:t xml:space="preserve">RGB </w:t>
            </w:r>
            <w:r w:rsidR="004E1520" w:rsidRPr="00CF30EA">
              <w:rPr>
                <w:rFonts w:cs="Arial"/>
                <w:b/>
                <w:bCs/>
                <w:sz w:val="18"/>
                <w:szCs w:val="18"/>
                <w:lang w:val="en-GB"/>
              </w:rPr>
              <w:t>Colour Scale Intensity</w:t>
            </w:r>
          </w:p>
        </w:tc>
        <w:tc>
          <w:tcPr>
            <w:tcW w:w="2514" w:type="dxa"/>
            <w:vMerge w:val="restart"/>
            <w:shd w:val="clear" w:color="auto" w:fill="D9D9D9" w:themeFill="background1" w:themeFillShade="D9"/>
            <w:vAlign w:val="center"/>
          </w:tcPr>
          <w:p w14:paraId="17AB7F60" w14:textId="77777777" w:rsidR="004E1520" w:rsidRPr="00CF30EA" w:rsidRDefault="004E1520" w:rsidP="00A32E6F">
            <w:pPr>
              <w:spacing w:before="40" w:after="40" w:line="240" w:lineRule="auto"/>
              <w:jc w:val="center"/>
              <w:rPr>
                <w:rFonts w:cs="Arial"/>
                <w:b/>
                <w:bCs/>
                <w:sz w:val="18"/>
                <w:szCs w:val="18"/>
                <w:lang w:val="en-GB"/>
              </w:rPr>
            </w:pPr>
            <w:r w:rsidRPr="00CF30EA">
              <w:rPr>
                <w:rFonts w:cs="Arial"/>
                <w:b/>
                <w:bCs/>
                <w:sz w:val="18"/>
                <w:szCs w:val="18"/>
                <w:lang w:val="en-GB"/>
              </w:rPr>
              <w:t>Displayed Colour</w:t>
            </w:r>
          </w:p>
        </w:tc>
      </w:tr>
      <w:tr w:rsidR="004E1520" w:rsidRPr="00CF30EA" w14:paraId="6D0622D0" w14:textId="77777777" w:rsidTr="00DE181F">
        <w:trPr>
          <w:jc w:val="center"/>
        </w:trPr>
        <w:tc>
          <w:tcPr>
            <w:tcW w:w="895" w:type="dxa"/>
            <w:vMerge/>
            <w:shd w:val="clear" w:color="auto" w:fill="D9D9D9" w:themeFill="background1" w:themeFillShade="D9"/>
            <w:vAlign w:val="center"/>
          </w:tcPr>
          <w:p w14:paraId="6D9BF7FC" w14:textId="77777777" w:rsidR="004E1520" w:rsidRPr="00CF30EA" w:rsidRDefault="004E1520" w:rsidP="00A32E6F">
            <w:pPr>
              <w:spacing w:before="40" w:after="40" w:line="240" w:lineRule="auto"/>
              <w:jc w:val="center"/>
              <w:rPr>
                <w:rFonts w:cs="Arial"/>
                <w:b/>
                <w:bCs/>
                <w:sz w:val="18"/>
                <w:szCs w:val="18"/>
                <w:lang w:val="en-GB"/>
              </w:rPr>
            </w:pPr>
          </w:p>
        </w:tc>
        <w:tc>
          <w:tcPr>
            <w:tcW w:w="1080" w:type="dxa"/>
            <w:vMerge/>
            <w:shd w:val="clear" w:color="auto" w:fill="D9D9D9" w:themeFill="background1" w:themeFillShade="D9"/>
          </w:tcPr>
          <w:p w14:paraId="13856CEB" w14:textId="77777777" w:rsidR="004E1520" w:rsidRPr="00CF30EA" w:rsidRDefault="004E1520" w:rsidP="00A32E6F">
            <w:pPr>
              <w:spacing w:before="40" w:after="40" w:line="240" w:lineRule="auto"/>
              <w:jc w:val="center"/>
              <w:rPr>
                <w:rFonts w:cs="Arial"/>
                <w:b/>
                <w:bCs/>
                <w:sz w:val="18"/>
                <w:szCs w:val="18"/>
                <w:lang w:val="en-GB"/>
              </w:rPr>
            </w:pPr>
          </w:p>
        </w:tc>
        <w:tc>
          <w:tcPr>
            <w:tcW w:w="1170" w:type="dxa"/>
            <w:vMerge/>
            <w:shd w:val="clear" w:color="auto" w:fill="D9D9D9" w:themeFill="background1" w:themeFillShade="D9"/>
          </w:tcPr>
          <w:p w14:paraId="00B03C48" w14:textId="77777777" w:rsidR="004E1520" w:rsidRPr="00CF30EA" w:rsidRDefault="004E1520" w:rsidP="00A32E6F">
            <w:pPr>
              <w:spacing w:before="40" w:after="40" w:line="240" w:lineRule="auto"/>
              <w:jc w:val="center"/>
              <w:rPr>
                <w:rFonts w:cs="Arial"/>
                <w:b/>
                <w:bCs/>
                <w:sz w:val="18"/>
                <w:szCs w:val="18"/>
                <w:lang w:val="en-GB"/>
              </w:rPr>
            </w:pPr>
          </w:p>
        </w:tc>
        <w:tc>
          <w:tcPr>
            <w:tcW w:w="1445" w:type="dxa"/>
            <w:vMerge/>
            <w:shd w:val="clear" w:color="auto" w:fill="D9D9D9" w:themeFill="background1" w:themeFillShade="D9"/>
          </w:tcPr>
          <w:p w14:paraId="04053F85" w14:textId="77777777" w:rsidR="004E1520" w:rsidRPr="00CF30EA" w:rsidRDefault="004E1520" w:rsidP="00A32E6F">
            <w:pPr>
              <w:spacing w:before="40" w:after="40" w:line="240" w:lineRule="auto"/>
              <w:jc w:val="center"/>
              <w:rPr>
                <w:rFonts w:cs="Arial"/>
                <w:b/>
                <w:bCs/>
                <w:sz w:val="18"/>
                <w:szCs w:val="18"/>
                <w:lang w:val="en-GB"/>
              </w:rPr>
            </w:pPr>
          </w:p>
        </w:tc>
        <w:tc>
          <w:tcPr>
            <w:tcW w:w="716" w:type="dxa"/>
            <w:shd w:val="clear" w:color="auto" w:fill="D9D9D9" w:themeFill="background1" w:themeFillShade="D9"/>
            <w:vAlign w:val="center"/>
          </w:tcPr>
          <w:p w14:paraId="58628EFB" w14:textId="77777777" w:rsidR="004E1520" w:rsidRPr="00CF30EA" w:rsidRDefault="004E1520" w:rsidP="00A32E6F">
            <w:pPr>
              <w:spacing w:before="40" w:after="40" w:line="240" w:lineRule="auto"/>
              <w:jc w:val="center"/>
              <w:rPr>
                <w:rFonts w:cs="Arial"/>
                <w:bCs/>
                <w:sz w:val="18"/>
                <w:szCs w:val="18"/>
                <w:lang w:val="en-GB"/>
              </w:rPr>
            </w:pPr>
            <w:r w:rsidRPr="00CF30EA">
              <w:rPr>
                <w:rFonts w:cs="Arial"/>
                <w:b/>
                <w:bCs/>
                <w:sz w:val="18"/>
                <w:szCs w:val="18"/>
                <w:lang w:val="en-GB"/>
              </w:rPr>
              <w:t>Red</w:t>
            </w:r>
          </w:p>
        </w:tc>
        <w:tc>
          <w:tcPr>
            <w:tcW w:w="795" w:type="dxa"/>
            <w:shd w:val="clear" w:color="auto" w:fill="D9D9D9" w:themeFill="background1" w:themeFillShade="D9"/>
            <w:vAlign w:val="center"/>
          </w:tcPr>
          <w:p w14:paraId="58142B53" w14:textId="77777777" w:rsidR="004E1520" w:rsidRPr="00CF30EA" w:rsidRDefault="004E1520" w:rsidP="00A32E6F">
            <w:pPr>
              <w:spacing w:before="40" w:after="40" w:line="240" w:lineRule="auto"/>
              <w:jc w:val="center"/>
              <w:rPr>
                <w:rFonts w:cs="Arial"/>
                <w:bCs/>
                <w:sz w:val="18"/>
                <w:szCs w:val="18"/>
                <w:lang w:val="en-GB"/>
              </w:rPr>
            </w:pPr>
            <w:r w:rsidRPr="00CF30EA">
              <w:rPr>
                <w:rFonts w:cs="Arial"/>
                <w:b/>
                <w:bCs/>
                <w:sz w:val="18"/>
                <w:szCs w:val="18"/>
                <w:lang w:val="en-GB"/>
              </w:rPr>
              <w:t>Green</w:t>
            </w:r>
          </w:p>
        </w:tc>
        <w:tc>
          <w:tcPr>
            <w:tcW w:w="650" w:type="dxa"/>
            <w:shd w:val="clear" w:color="auto" w:fill="D9D9D9" w:themeFill="background1" w:themeFillShade="D9"/>
            <w:vAlign w:val="center"/>
          </w:tcPr>
          <w:p w14:paraId="18CEFE93" w14:textId="77777777" w:rsidR="004E1520" w:rsidRPr="00CF30EA" w:rsidRDefault="004E1520" w:rsidP="00A32E6F">
            <w:pPr>
              <w:spacing w:before="40" w:after="40" w:line="240" w:lineRule="auto"/>
              <w:jc w:val="center"/>
              <w:rPr>
                <w:rFonts w:cs="Arial"/>
                <w:bCs/>
                <w:sz w:val="18"/>
                <w:szCs w:val="18"/>
                <w:lang w:val="en-GB"/>
              </w:rPr>
            </w:pPr>
            <w:r w:rsidRPr="00CF30EA">
              <w:rPr>
                <w:rFonts w:cs="Arial"/>
                <w:b/>
                <w:bCs/>
                <w:sz w:val="18"/>
                <w:szCs w:val="18"/>
                <w:lang w:val="en-GB"/>
              </w:rPr>
              <w:t>Blue</w:t>
            </w:r>
          </w:p>
        </w:tc>
        <w:tc>
          <w:tcPr>
            <w:tcW w:w="2514" w:type="dxa"/>
            <w:vMerge/>
            <w:tcBorders>
              <w:bottom w:val="single" w:sz="4" w:space="0" w:color="auto"/>
            </w:tcBorders>
            <w:shd w:val="clear" w:color="auto" w:fill="D9D9D9" w:themeFill="background1" w:themeFillShade="D9"/>
            <w:vAlign w:val="center"/>
          </w:tcPr>
          <w:p w14:paraId="580904B3" w14:textId="77777777" w:rsidR="004E1520" w:rsidRPr="00CF30EA" w:rsidRDefault="004E1520" w:rsidP="00A32E6F">
            <w:pPr>
              <w:spacing w:before="40" w:after="40" w:line="240" w:lineRule="auto"/>
              <w:jc w:val="center"/>
              <w:rPr>
                <w:rFonts w:cs="Arial"/>
                <w:b/>
                <w:bCs/>
                <w:sz w:val="18"/>
                <w:szCs w:val="18"/>
                <w:lang w:val="en-GB"/>
              </w:rPr>
            </w:pPr>
          </w:p>
        </w:tc>
      </w:tr>
      <w:tr w:rsidR="004E1520" w:rsidRPr="00CF30EA" w14:paraId="2FFCF570" w14:textId="77777777" w:rsidTr="00A32E6F">
        <w:trPr>
          <w:jc w:val="center"/>
        </w:trPr>
        <w:tc>
          <w:tcPr>
            <w:tcW w:w="895" w:type="dxa"/>
            <w:shd w:val="clear" w:color="auto" w:fill="auto"/>
            <w:vAlign w:val="center"/>
          </w:tcPr>
          <w:p w14:paraId="1F7272F6"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w:t>
            </w:r>
          </w:p>
        </w:tc>
        <w:tc>
          <w:tcPr>
            <w:tcW w:w="1080" w:type="dxa"/>
            <w:shd w:val="clear" w:color="auto" w:fill="auto"/>
            <w:vAlign w:val="center"/>
          </w:tcPr>
          <w:p w14:paraId="04B10257" w14:textId="25D8C183"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0.0</w:t>
            </w:r>
          </w:p>
        </w:tc>
        <w:tc>
          <w:tcPr>
            <w:tcW w:w="1170" w:type="dxa"/>
            <w:shd w:val="clear" w:color="auto" w:fill="auto"/>
            <w:vAlign w:val="center"/>
          </w:tcPr>
          <w:p w14:paraId="15B37536" w14:textId="6E4443FA"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w:t>
            </w:r>
            <w:r w:rsidR="00B23AFA" w:rsidRPr="00CF30EA">
              <w:rPr>
                <w:rFonts w:cs="Arial"/>
                <w:bCs/>
                <w:sz w:val="18"/>
                <w:szCs w:val="18"/>
                <w:lang w:val="en-GB"/>
              </w:rPr>
              <w:t>5</w:t>
            </w:r>
          </w:p>
        </w:tc>
        <w:tc>
          <w:tcPr>
            <w:tcW w:w="1445" w:type="dxa"/>
          </w:tcPr>
          <w:p w14:paraId="20A45589"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purple    </w:t>
            </w:r>
          </w:p>
        </w:tc>
        <w:tc>
          <w:tcPr>
            <w:tcW w:w="716" w:type="dxa"/>
            <w:shd w:val="clear" w:color="auto" w:fill="auto"/>
            <w:vAlign w:val="center"/>
          </w:tcPr>
          <w:p w14:paraId="5B723618"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118</w:t>
            </w:r>
          </w:p>
        </w:tc>
        <w:tc>
          <w:tcPr>
            <w:tcW w:w="795" w:type="dxa"/>
            <w:shd w:val="clear" w:color="auto" w:fill="auto"/>
            <w:vAlign w:val="center"/>
          </w:tcPr>
          <w:p w14:paraId="479221F1"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82</w:t>
            </w:r>
          </w:p>
        </w:tc>
        <w:tc>
          <w:tcPr>
            <w:tcW w:w="650" w:type="dxa"/>
            <w:shd w:val="clear" w:color="auto" w:fill="auto"/>
            <w:vAlign w:val="center"/>
          </w:tcPr>
          <w:p w14:paraId="4C2CF19E"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226</w:t>
            </w:r>
          </w:p>
        </w:tc>
        <w:tc>
          <w:tcPr>
            <w:tcW w:w="2514" w:type="dxa"/>
            <w:shd w:val="clear" w:color="auto" w:fill="7652E2"/>
          </w:tcPr>
          <w:p w14:paraId="733E16C8"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4A6E9A69" w14:textId="77777777" w:rsidTr="00A32E6F">
        <w:trPr>
          <w:jc w:val="center"/>
        </w:trPr>
        <w:tc>
          <w:tcPr>
            <w:tcW w:w="895" w:type="dxa"/>
            <w:shd w:val="clear" w:color="auto" w:fill="auto"/>
            <w:vAlign w:val="center"/>
          </w:tcPr>
          <w:p w14:paraId="16608A0E"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w:t>
            </w:r>
          </w:p>
        </w:tc>
        <w:tc>
          <w:tcPr>
            <w:tcW w:w="1080" w:type="dxa"/>
            <w:shd w:val="clear" w:color="auto" w:fill="auto"/>
            <w:vAlign w:val="center"/>
          </w:tcPr>
          <w:p w14:paraId="109CEFB0" w14:textId="07847584"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0.5</w:t>
            </w:r>
          </w:p>
        </w:tc>
        <w:tc>
          <w:tcPr>
            <w:tcW w:w="1170" w:type="dxa"/>
            <w:shd w:val="clear" w:color="auto" w:fill="auto"/>
            <w:vAlign w:val="center"/>
          </w:tcPr>
          <w:p w14:paraId="6FA3FA0B" w14:textId="4BF0D13F"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w:t>
            </w:r>
            <w:r w:rsidR="00B23AFA" w:rsidRPr="00CF30EA">
              <w:rPr>
                <w:rFonts w:cs="Arial"/>
                <w:bCs/>
                <w:sz w:val="18"/>
                <w:szCs w:val="18"/>
                <w:lang w:val="en-GB"/>
              </w:rPr>
              <w:t>5</w:t>
            </w:r>
          </w:p>
        </w:tc>
        <w:tc>
          <w:tcPr>
            <w:tcW w:w="1445" w:type="dxa"/>
          </w:tcPr>
          <w:p w14:paraId="00BC604D"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dark blue      </w:t>
            </w:r>
          </w:p>
        </w:tc>
        <w:tc>
          <w:tcPr>
            <w:tcW w:w="716" w:type="dxa"/>
            <w:shd w:val="clear" w:color="auto" w:fill="auto"/>
            <w:vAlign w:val="center"/>
          </w:tcPr>
          <w:p w14:paraId="55C71774"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72</w:t>
            </w:r>
          </w:p>
        </w:tc>
        <w:tc>
          <w:tcPr>
            <w:tcW w:w="795" w:type="dxa"/>
            <w:shd w:val="clear" w:color="auto" w:fill="auto"/>
            <w:vAlign w:val="center"/>
          </w:tcPr>
          <w:p w14:paraId="51DBA0CC"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152</w:t>
            </w:r>
          </w:p>
        </w:tc>
        <w:tc>
          <w:tcPr>
            <w:tcW w:w="650" w:type="dxa"/>
            <w:shd w:val="clear" w:color="auto" w:fill="auto"/>
            <w:vAlign w:val="center"/>
          </w:tcPr>
          <w:p w14:paraId="71B4876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211</w:t>
            </w:r>
          </w:p>
        </w:tc>
        <w:tc>
          <w:tcPr>
            <w:tcW w:w="2514" w:type="dxa"/>
            <w:shd w:val="clear" w:color="auto" w:fill="4898E5"/>
          </w:tcPr>
          <w:p w14:paraId="35BA62D7"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303D1298" w14:textId="77777777" w:rsidTr="00A32E6F">
        <w:trPr>
          <w:jc w:val="center"/>
        </w:trPr>
        <w:tc>
          <w:tcPr>
            <w:tcW w:w="895" w:type="dxa"/>
            <w:shd w:val="clear" w:color="auto" w:fill="auto"/>
            <w:vAlign w:val="center"/>
          </w:tcPr>
          <w:p w14:paraId="102692DA"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3</w:t>
            </w:r>
          </w:p>
        </w:tc>
        <w:tc>
          <w:tcPr>
            <w:tcW w:w="1080" w:type="dxa"/>
            <w:shd w:val="clear" w:color="auto" w:fill="auto"/>
            <w:vAlign w:val="center"/>
          </w:tcPr>
          <w:p w14:paraId="32DC6D78" w14:textId="7F9D01E5"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1.0</w:t>
            </w:r>
          </w:p>
        </w:tc>
        <w:tc>
          <w:tcPr>
            <w:tcW w:w="1170" w:type="dxa"/>
            <w:shd w:val="clear" w:color="auto" w:fill="auto"/>
            <w:vAlign w:val="center"/>
          </w:tcPr>
          <w:p w14:paraId="4D6057E1" w14:textId="70982870"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w:t>
            </w:r>
            <w:r w:rsidR="00B23AFA" w:rsidRPr="00CF30EA">
              <w:rPr>
                <w:rFonts w:cs="Arial"/>
                <w:bCs/>
                <w:sz w:val="18"/>
                <w:szCs w:val="18"/>
                <w:lang w:val="en-GB"/>
              </w:rPr>
              <w:t>0</w:t>
            </w:r>
          </w:p>
        </w:tc>
        <w:tc>
          <w:tcPr>
            <w:tcW w:w="1445" w:type="dxa"/>
          </w:tcPr>
          <w:p w14:paraId="041830ED"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light blue      </w:t>
            </w:r>
          </w:p>
        </w:tc>
        <w:tc>
          <w:tcPr>
            <w:tcW w:w="716" w:type="dxa"/>
            <w:shd w:val="clear" w:color="auto" w:fill="auto"/>
            <w:vAlign w:val="center"/>
          </w:tcPr>
          <w:p w14:paraId="2F19B3F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97</w:t>
            </w:r>
          </w:p>
        </w:tc>
        <w:tc>
          <w:tcPr>
            <w:tcW w:w="795" w:type="dxa"/>
            <w:shd w:val="clear" w:color="auto" w:fill="auto"/>
            <w:vAlign w:val="center"/>
          </w:tcPr>
          <w:p w14:paraId="0818CEBD"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203</w:t>
            </w:r>
          </w:p>
        </w:tc>
        <w:tc>
          <w:tcPr>
            <w:tcW w:w="650" w:type="dxa"/>
            <w:shd w:val="clear" w:color="auto" w:fill="auto"/>
            <w:vAlign w:val="center"/>
          </w:tcPr>
          <w:p w14:paraId="3ABFE64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229</w:t>
            </w:r>
          </w:p>
        </w:tc>
        <w:tc>
          <w:tcPr>
            <w:tcW w:w="2514" w:type="dxa"/>
            <w:shd w:val="clear" w:color="auto" w:fill="61CBE5"/>
          </w:tcPr>
          <w:p w14:paraId="6EF10AED"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3B43FF72" w14:textId="77777777" w:rsidTr="00A32E6F">
        <w:trPr>
          <w:jc w:val="center"/>
        </w:trPr>
        <w:tc>
          <w:tcPr>
            <w:tcW w:w="895" w:type="dxa"/>
            <w:shd w:val="clear" w:color="auto" w:fill="auto"/>
            <w:vAlign w:val="center"/>
          </w:tcPr>
          <w:p w14:paraId="31FF2BA9"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4</w:t>
            </w:r>
          </w:p>
        </w:tc>
        <w:tc>
          <w:tcPr>
            <w:tcW w:w="1080" w:type="dxa"/>
            <w:shd w:val="clear" w:color="auto" w:fill="auto"/>
            <w:vAlign w:val="center"/>
          </w:tcPr>
          <w:p w14:paraId="253AAF17" w14:textId="455EB031"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2.0</w:t>
            </w:r>
          </w:p>
        </w:tc>
        <w:tc>
          <w:tcPr>
            <w:tcW w:w="1170" w:type="dxa"/>
            <w:shd w:val="clear" w:color="auto" w:fill="auto"/>
            <w:vAlign w:val="center"/>
          </w:tcPr>
          <w:p w14:paraId="575BBDC6" w14:textId="185446A1" w:rsidR="004E1520" w:rsidRPr="00CF30EA" w:rsidRDefault="00B23AFA" w:rsidP="00A32E6F">
            <w:pPr>
              <w:spacing w:before="40" w:after="40" w:line="240" w:lineRule="auto"/>
              <w:jc w:val="center"/>
              <w:rPr>
                <w:rFonts w:cs="Arial"/>
                <w:bCs/>
                <w:sz w:val="18"/>
                <w:szCs w:val="18"/>
                <w:lang w:val="en-GB"/>
              </w:rPr>
            </w:pPr>
            <w:r w:rsidRPr="00CF30EA">
              <w:rPr>
                <w:rFonts w:cs="Arial"/>
                <w:bCs/>
                <w:sz w:val="18"/>
                <w:szCs w:val="18"/>
                <w:lang w:val="en-GB"/>
              </w:rPr>
              <w:t>1.0</w:t>
            </w:r>
          </w:p>
        </w:tc>
        <w:tc>
          <w:tcPr>
            <w:tcW w:w="1445" w:type="dxa"/>
          </w:tcPr>
          <w:p w14:paraId="758C4C83"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dark green     </w:t>
            </w:r>
          </w:p>
        </w:tc>
        <w:tc>
          <w:tcPr>
            <w:tcW w:w="716" w:type="dxa"/>
            <w:shd w:val="clear" w:color="auto" w:fill="auto"/>
            <w:vAlign w:val="center"/>
          </w:tcPr>
          <w:p w14:paraId="226039E6"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109</w:t>
            </w:r>
          </w:p>
        </w:tc>
        <w:tc>
          <w:tcPr>
            <w:tcW w:w="795" w:type="dxa"/>
            <w:shd w:val="clear" w:color="auto" w:fill="auto"/>
            <w:vAlign w:val="center"/>
          </w:tcPr>
          <w:p w14:paraId="6099ED37"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188</w:t>
            </w:r>
          </w:p>
        </w:tc>
        <w:tc>
          <w:tcPr>
            <w:tcW w:w="650" w:type="dxa"/>
            <w:shd w:val="clear" w:color="auto" w:fill="auto"/>
            <w:vAlign w:val="center"/>
          </w:tcPr>
          <w:p w14:paraId="0C2E4DD2"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69</w:t>
            </w:r>
          </w:p>
        </w:tc>
        <w:tc>
          <w:tcPr>
            <w:tcW w:w="2514" w:type="dxa"/>
            <w:shd w:val="clear" w:color="auto" w:fill="6DBC45"/>
          </w:tcPr>
          <w:p w14:paraId="676C27E9"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423533BC" w14:textId="77777777" w:rsidTr="00A32E6F">
        <w:trPr>
          <w:jc w:val="center"/>
        </w:trPr>
        <w:tc>
          <w:tcPr>
            <w:tcW w:w="895" w:type="dxa"/>
            <w:shd w:val="clear" w:color="auto" w:fill="auto"/>
            <w:vAlign w:val="center"/>
          </w:tcPr>
          <w:p w14:paraId="3AAB7E2C"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5</w:t>
            </w:r>
          </w:p>
        </w:tc>
        <w:tc>
          <w:tcPr>
            <w:tcW w:w="1080" w:type="dxa"/>
            <w:shd w:val="clear" w:color="auto" w:fill="auto"/>
            <w:vAlign w:val="center"/>
          </w:tcPr>
          <w:p w14:paraId="60143BF1" w14:textId="5C9A2755"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3.0</w:t>
            </w:r>
          </w:p>
        </w:tc>
        <w:tc>
          <w:tcPr>
            <w:tcW w:w="1170" w:type="dxa"/>
            <w:shd w:val="clear" w:color="auto" w:fill="auto"/>
            <w:vAlign w:val="center"/>
          </w:tcPr>
          <w:p w14:paraId="034C8437" w14:textId="74263E5D" w:rsidR="004E1520" w:rsidRPr="00CF30EA" w:rsidRDefault="0018498C" w:rsidP="00A32E6F">
            <w:pPr>
              <w:spacing w:before="40" w:after="40" w:line="240" w:lineRule="auto"/>
              <w:jc w:val="center"/>
              <w:rPr>
                <w:rFonts w:cs="Arial"/>
                <w:bCs/>
                <w:sz w:val="18"/>
                <w:szCs w:val="18"/>
                <w:lang w:val="en-GB"/>
              </w:rPr>
            </w:pPr>
            <w:r w:rsidRPr="00CF30EA">
              <w:rPr>
                <w:rFonts w:cs="Arial"/>
                <w:bCs/>
                <w:sz w:val="18"/>
                <w:szCs w:val="18"/>
                <w:lang w:val="en-GB"/>
              </w:rPr>
              <w:t>2.0</w:t>
            </w:r>
          </w:p>
        </w:tc>
        <w:tc>
          <w:tcPr>
            <w:tcW w:w="1445" w:type="dxa"/>
          </w:tcPr>
          <w:p w14:paraId="2978E888"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light green      </w:t>
            </w:r>
          </w:p>
        </w:tc>
        <w:tc>
          <w:tcPr>
            <w:tcW w:w="716" w:type="dxa"/>
            <w:shd w:val="clear" w:color="auto" w:fill="auto"/>
            <w:vAlign w:val="center"/>
          </w:tcPr>
          <w:p w14:paraId="1E7D65E1"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180</w:t>
            </w:r>
          </w:p>
        </w:tc>
        <w:tc>
          <w:tcPr>
            <w:tcW w:w="795" w:type="dxa"/>
            <w:shd w:val="clear" w:color="auto" w:fill="auto"/>
            <w:vAlign w:val="center"/>
          </w:tcPr>
          <w:p w14:paraId="4BBA2342"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220</w:t>
            </w:r>
          </w:p>
        </w:tc>
        <w:tc>
          <w:tcPr>
            <w:tcW w:w="650" w:type="dxa"/>
            <w:shd w:val="clear" w:color="auto" w:fill="auto"/>
            <w:vAlign w:val="center"/>
          </w:tcPr>
          <w:p w14:paraId="3EE76F7F"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w:t>
            </w:r>
          </w:p>
        </w:tc>
        <w:tc>
          <w:tcPr>
            <w:tcW w:w="2514" w:type="dxa"/>
            <w:shd w:val="clear" w:color="auto" w:fill="B4DC00"/>
          </w:tcPr>
          <w:p w14:paraId="4FAD30C7"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1DE1C125" w14:textId="77777777" w:rsidTr="00A32E6F">
        <w:trPr>
          <w:jc w:val="center"/>
        </w:trPr>
        <w:tc>
          <w:tcPr>
            <w:tcW w:w="895" w:type="dxa"/>
            <w:shd w:val="clear" w:color="auto" w:fill="auto"/>
            <w:vAlign w:val="center"/>
          </w:tcPr>
          <w:p w14:paraId="0E0E8D4A"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6</w:t>
            </w:r>
          </w:p>
        </w:tc>
        <w:tc>
          <w:tcPr>
            <w:tcW w:w="1080" w:type="dxa"/>
            <w:shd w:val="clear" w:color="auto" w:fill="auto"/>
            <w:vAlign w:val="center"/>
          </w:tcPr>
          <w:p w14:paraId="5F4F0920" w14:textId="20E3D86C"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5.0</w:t>
            </w:r>
          </w:p>
        </w:tc>
        <w:tc>
          <w:tcPr>
            <w:tcW w:w="1170" w:type="dxa"/>
            <w:shd w:val="clear" w:color="auto" w:fill="auto"/>
            <w:vAlign w:val="center"/>
          </w:tcPr>
          <w:p w14:paraId="761E0822" w14:textId="7A33789B" w:rsidR="004E1520" w:rsidRPr="00CF30EA" w:rsidRDefault="0018498C" w:rsidP="00A32E6F">
            <w:pPr>
              <w:spacing w:before="40" w:after="40" w:line="240" w:lineRule="auto"/>
              <w:jc w:val="center"/>
              <w:rPr>
                <w:rFonts w:cs="Arial"/>
                <w:bCs/>
                <w:sz w:val="18"/>
                <w:szCs w:val="18"/>
                <w:lang w:val="en-GB"/>
              </w:rPr>
            </w:pPr>
            <w:r w:rsidRPr="00CF30EA">
              <w:rPr>
                <w:rFonts w:cs="Arial"/>
                <w:bCs/>
                <w:sz w:val="18"/>
                <w:szCs w:val="18"/>
                <w:lang w:val="en-GB"/>
              </w:rPr>
              <w:t>2.0</w:t>
            </w:r>
          </w:p>
        </w:tc>
        <w:tc>
          <w:tcPr>
            <w:tcW w:w="1445" w:type="dxa"/>
          </w:tcPr>
          <w:p w14:paraId="792AF5B0"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yellow-green </w:t>
            </w:r>
          </w:p>
        </w:tc>
        <w:tc>
          <w:tcPr>
            <w:tcW w:w="716" w:type="dxa"/>
            <w:shd w:val="clear" w:color="auto" w:fill="auto"/>
            <w:vAlign w:val="center"/>
          </w:tcPr>
          <w:p w14:paraId="00204C2A"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205</w:t>
            </w:r>
          </w:p>
        </w:tc>
        <w:tc>
          <w:tcPr>
            <w:tcW w:w="795" w:type="dxa"/>
            <w:shd w:val="clear" w:color="auto" w:fill="auto"/>
            <w:vAlign w:val="center"/>
          </w:tcPr>
          <w:p w14:paraId="72169809"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193</w:t>
            </w:r>
          </w:p>
        </w:tc>
        <w:tc>
          <w:tcPr>
            <w:tcW w:w="650" w:type="dxa"/>
            <w:shd w:val="clear" w:color="auto" w:fill="auto"/>
            <w:vAlign w:val="center"/>
          </w:tcPr>
          <w:p w14:paraId="67D374A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w:t>
            </w:r>
          </w:p>
        </w:tc>
        <w:tc>
          <w:tcPr>
            <w:tcW w:w="2514" w:type="dxa"/>
            <w:shd w:val="clear" w:color="auto" w:fill="CDC100"/>
          </w:tcPr>
          <w:p w14:paraId="362E00CE"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0B59FB2F" w14:textId="77777777" w:rsidTr="00A32E6F">
        <w:trPr>
          <w:jc w:val="center"/>
        </w:trPr>
        <w:tc>
          <w:tcPr>
            <w:tcW w:w="895" w:type="dxa"/>
            <w:shd w:val="clear" w:color="auto" w:fill="auto"/>
            <w:vAlign w:val="center"/>
          </w:tcPr>
          <w:p w14:paraId="78BB67E7"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7</w:t>
            </w:r>
          </w:p>
        </w:tc>
        <w:tc>
          <w:tcPr>
            <w:tcW w:w="1080" w:type="dxa"/>
            <w:shd w:val="clear" w:color="auto" w:fill="auto"/>
            <w:vAlign w:val="center"/>
          </w:tcPr>
          <w:p w14:paraId="488E035A" w14:textId="5FF27A54"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7.0</w:t>
            </w:r>
          </w:p>
        </w:tc>
        <w:tc>
          <w:tcPr>
            <w:tcW w:w="1170" w:type="dxa"/>
            <w:shd w:val="clear" w:color="auto" w:fill="auto"/>
            <w:vAlign w:val="center"/>
          </w:tcPr>
          <w:p w14:paraId="0B23660C" w14:textId="11E691EA" w:rsidR="004E1520" w:rsidRPr="00CF30EA" w:rsidRDefault="00AD72AE" w:rsidP="00A32E6F">
            <w:pPr>
              <w:spacing w:before="40" w:after="40" w:line="240" w:lineRule="auto"/>
              <w:jc w:val="center"/>
              <w:rPr>
                <w:rFonts w:cs="Arial"/>
                <w:bCs/>
                <w:sz w:val="18"/>
                <w:szCs w:val="18"/>
                <w:lang w:val="en-GB"/>
              </w:rPr>
            </w:pPr>
            <w:r w:rsidRPr="00CF30EA">
              <w:rPr>
                <w:rFonts w:cs="Arial"/>
                <w:bCs/>
                <w:sz w:val="18"/>
                <w:szCs w:val="18"/>
                <w:lang w:val="en-GB"/>
              </w:rPr>
              <w:t>3</w:t>
            </w:r>
            <w:r w:rsidR="0018498C" w:rsidRPr="00CF30EA">
              <w:rPr>
                <w:rFonts w:cs="Arial"/>
                <w:bCs/>
                <w:sz w:val="18"/>
                <w:szCs w:val="18"/>
                <w:lang w:val="en-GB"/>
              </w:rPr>
              <w:t>.0</w:t>
            </w:r>
          </w:p>
        </w:tc>
        <w:tc>
          <w:tcPr>
            <w:tcW w:w="1445" w:type="dxa"/>
          </w:tcPr>
          <w:p w14:paraId="680E7F5F"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orange  </w:t>
            </w:r>
          </w:p>
        </w:tc>
        <w:tc>
          <w:tcPr>
            <w:tcW w:w="716" w:type="dxa"/>
            <w:shd w:val="clear" w:color="auto" w:fill="auto"/>
            <w:vAlign w:val="center"/>
          </w:tcPr>
          <w:p w14:paraId="0F395561"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248</w:t>
            </w:r>
          </w:p>
        </w:tc>
        <w:tc>
          <w:tcPr>
            <w:tcW w:w="795" w:type="dxa"/>
            <w:shd w:val="clear" w:color="auto" w:fill="auto"/>
            <w:vAlign w:val="center"/>
          </w:tcPr>
          <w:p w14:paraId="258D130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167</w:t>
            </w:r>
          </w:p>
        </w:tc>
        <w:tc>
          <w:tcPr>
            <w:tcW w:w="650" w:type="dxa"/>
            <w:shd w:val="clear" w:color="auto" w:fill="auto"/>
            <w:vAlign w:val="center"/>
          </w:tcPr>
          <w:p w14:paraId="301EB9A6"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24</w:t>
            </w:r>
          </w:p>
        </w:tc>
        <w:tc>
          <w:tcPr>
            <w:tcW w:w="2514" w:type="dxa"/>
            <w:shd w:val="clear" w:color="auto" w:fill="F8A718"/>
          </w:tcPr>
          <w:p w14:paraId="25C4D632"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41EA4CE6" w14:textId="77777777" w:rsidTr="00A32E6F">
        <w:trPr>
          <w:jc w:val="center"/>
        </w:trPr>
        <w:tc>
          <w:tcPr>
            <w:tcW w:w="895" w:type="dxa"/>
            <w:shd w:val="clear" w:color="auto" w:fill="auto"/>
            <w:vAlign w:val="center"/>
          </w:tcPr>
          <w:p w14:paraId="1605E456"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8</w:t>
            </w:r>
          </w:p>
        </w:tc>
        <w:tc>
          <w:tcPr>
            <w:tcW w:w="1080" w:type="dxa"/>
            <w:shd w:val="clear" w:color="auto" w:fill="auto"/>
            <w:vAlign w:val="center"/>
          </w:tcPr>
          <w:p w14:paraId="7B157BCC" w14:textId="744BD336"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10.0</w:t>
            </w:r>
          </w:p>
        </w:tc>
        <w:tc>
          <w:tcPr>
            <w:tcW w:w="1170" w:type="dxa"/>
            <w:shd w:val="clear" w:color="auto" w:fill="auto"/>
            <w:vAlign w:val="center"/>
          </w:tcPr>
          <w:p w14:paraId="023B4909" w14:textId="68B8B631" w:rsidR="004E1520" w:rsidRPr="00CF30EA" w:rsidRDefault="0018498C" w:rsidP="00A32E6F">
            <w:pPr>
              <w:spacing w:before="40" w:after="40" w:line="240" w:lineRule="auto"/>
              <w:jc w:val="center"/>
              <w:rPr>
                <w:rFonts w:cs="Arial"/>
                <w:bCs/>
                <w:sz w:val="18"/>
                <w:szCs w:val="18"/>
                <w:lang w:val="en-GB"/>
              </w:rPr>
            </w:pPr>
            <w:r w:rsidRPr="00CF30EA">
              <w:rPr>
                <w:rFonts w:cs="Arial"/>
                <w:bCs/>
                <w:sz w:val="18"/>
                <w:szCs w:val="18"/>
                <w:lang w:val="en-GB"/>
              </w:rPr>
              <w:t>3.0</w:t>
            </w:r>
          </w:p>
        </w:tc>
        <w:tc>
          <w:tcPr>
            <w:tcW w:w="1445" w:type="dxa"/>
          </w:tcPr>
          <w:p w14:paraId="376D7E91"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pink    </w:t>
            </w:r>
          </w:p>
        </w:tc>
        <w:tc>
          <w:tcPr>
            <w:tcW w:w="716" w:type="dxa"/>
            <w:shd w:val="clear" w:color="auto" w:fill="auto"/>
            <w:vAlign w:val="center"/>
          </w:tcPr>
          <w:p w14:paraId="7E9D3F2A"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247</w:t>
            </w:r>
          </w:p>
        </w:tc>
        <w:tc>
          <w:tcPr>
            <w:tcW w:w="795" w:type="dxa"/>
            <w:shd w:val="clear" w:color="auto" w:fill="auto"/>
            <w:vAlign w:val="center"/>
          </w:tcPr>
          <w:p w14:paraId="718D31D4"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162</w:t>
            </w:r>
          </w:p>
        </w:tc>
        <w:tc>
          <w:tcPr>
            <w:tcW w:w="650" w:type="dxa"/>
            <w:shd w:val="clear" w:color="auto" w:fill="auto"/>
            <w:vAlign w:val="center"/>
          </w:tcPr>
          <w:p w14:paraId="50BD90B8"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157</w:t>
            </w:r>
          </w:p>
        </w:tc>
        <w:tc>
          <w:tcPr>
            <w:tcW w:w="2514" w:type="dxa"/>
            <w:shd w:val="clear" w:color="auto" w:fill="F7A29D"/>
          </w:tcPr>
          <w:p w14:paraId="1365C2AE"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0CD1DF04" w14:textId="77777777" w:rsidTr="00A32E6F">
        <w:trPr>
          <w:jc w:val="center"/>
        </w:trPr>
        <w:tc>
          <w:tcPr>
            <w:tcW w:w="895" w:type="dxa"/>
            <w:shd w:val="clear" w:color="auto" w:fill="auto"/>
            <w:vAlign w:val="center"/>
          </w:tcPr>
          <w:p w14:paraId="5494FC87"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9</w:t>
            </w:r>
          </w:p>
        </w:tc>
        <w:tc>
          <w:tcPr>
            <w:tcW w:w="1080" w:type="dxa"/>
            <w:shd w:val="clear" w:color="auto" w:fill="auto"/>
            <w:vAlign w:val="center"/>
          </w:tcPr>
          <w:p w14:paraId="72A8B33D" w14:textId="1BF2B1A2"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13.0</w:t>
            </w:r>
          </w:p>
        </w:tc>
        <w:tc>
          <w:tcPr>
            <w:tcW w:w="1170" w:type="dxa"/>
            <w:shd w:val="clear" w:color="auto" w:fill="auto"/>
            <w:vAlign w:val="center"/>
          </w:tcPr>
          <w:p w14:paraId="4CF11017" w14:textId="5A776A70" w:rsidR="004E1520" w:rsidRPr="00CF30EA" w:rsidRDefault="00AD72AE" w:rsidP="00A32E6F">
            <w:pPr>
              <w:spacing w:before="40" w:after="40" w:line="240" w:lineRule="auto"/>
              <w:jc w:val="center"/>
              <w:rPr>
                <w:rFonts w:cs="Arial"/>
                <w:bCs/>
                <w:sz w:val="18"/>
                <w:szCs w:val="18"/>
                <w:lang w:val="en-GB"/>
              </w:rPr>
            </w:pPr>
            <w:r w:rsidRPr="00CF30EA">
              <w:rPr>
                <w:rFonts w:cs="Arial"/>
                <w:bCs/>
                <w:sz w:val="18"/>
                <w:szCs w:val="18"/>
                <w:lang w:val="en-GB"/>
              </w:rPr>
              <w:t>86</w:t>
            </w:r>
            <w:r w:rsidR="004E1520" w:rsidRPr="00CF30EA">
              <w:rPr>
                <w:rFonts w:cs="Arial"/>
                <w:bCs/>
                <w:sz w:val="18"/>
                <w:szCs w:val="18"/>
                <w:lang w:val="en-GB"/>
              </w:rPr>
              <w:t>.</w:t>
            </w:r>
            <w:r w:rsidR="0018498C" w:rsidRPr="00CF30EA">
              <w:rPr>
                <w:rFonts w:cs="Arial"/>
                <w:bCs/>
                <w:sz w:val="18"/>
                <w:szCs w:val="18"/>
                <w:lang w:val="en-GB"/>
              </w:rPr>
              <w:t>0</w:t>
            </w:r>
          </w:p>
        </w:tc>
        <w:tc>
          <w:tcPr>
            <w:tcW w:w="1445" w:type="dxa"/>
          </w:tcPr>
          <w:p w14:paraId="57030F9B"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red     </w:t>
            </w:r>
          </w:p>
        </w:tc>
        <w:tc>
          <w:tcPr>
            <w:tcW w:w="716" w:type="dxa"/>
            <w:shd w:val="clear" w:color="auto" w:fill="auto"/>
            <w:vAlign w:val="center"/>
          </w:tcPr>
          <w:p w14:paraId="2B7A919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255</w:t>
            </w:r>
          </w:p>
        </w:tc>
        <w:tc>
          <w:tcPr>
            <w:tcW w:w="795" w:type="dxa"/>
            <w:shd w:val="clear" w:color="auto" w:fill="auto"/>
            <w:vAlign w:val="center"/>
          </w:tcPr>
          <w:p w14:paraId="182F1C81"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30</w:t>
            </w:r>
          </w:p>
        </w:tc>
        <w:tc>
          <w:tcPr>
            <w:tcW w:w="650" w:type="dxa"/>
            <w:shd w:val="clear" w:color="auto" w:fill="auto"/>
            <w:vAlign w:val="center"/>
          </w:tcPr>
          <w:p w14:paraId="62653683"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30</w:t>
            </w:r>
          </w:p>
        </w:tc>
        <w:tc>
          <w:tcPr>
            <w:tcW w:w="2514" w:type="dxa"/>
            <w:shd w:val="clear" w:color="auto" w:fill="FF1E1E"/>
          </w:tcPr>
          <w:p w14:paraId="5FE91B86" w14:textId="77777777" w:rsidR="004E1520" w:rsidRPr="00CF30EA" w:rsidRDefault="004E1520" w:rsidP="00A32E6F">
            <w:pPr>
              <w:spacing w:before="40" w:after="40" w:line="240" w:lineRule="auto"/>
              <w:jc w:val="center"/>
              <w:rPr>
                <w:rFonts w:cs="Arial"/>
                <w:bCs/>
                <w:sz w:val="18"/>
                <w:szCs w:val="18"/>
                <w:lang w:val="en-GB"/>
              </w:rPr>
            </w:pPr>
          </w:p>
        </w:tc>
      </w:tr>
    </w:tbl>
    <w:p w14:paraId="365E61D6" w14:textId="77777777" w:rsidR="00A23946" w:rsidRPr="00CF30EA" w:rsidRDefault="00A23946" w:rsidP="00DE181F">
      <w:pPr>
        <w:spacing w:after="0" w:line="240" w:lineRule="auto"/>
        <w:rPr>
          <w:rFonts w:eastAsiaTheme="minorHAnsi" w:cs="Arial"/>
          <w:u w:val="single"/>
          <w:lang w:val="en-GB"/>
        </w:rPr>
      </w:pPr>
    </w:p>
    <w:p w14:paraId="48D086A7" w14:textId="2AF3CEE7" w:rsidR="004E1520" w:rsidRPr="00CF30EA" w:rsidRDefault="004E1520" w:rsidP="00DE181F">
      <w:pPr>
        <w:spacing w:after="120" w:line="240" w:lineRule="auto"/>
        <w:rPr>
          <w:rFonts w:eastAsiaTheme="minorHAnsi" w:cs="Arial"/>
          <w:lang w:val="en-GB"/>
        </w:rPr>
      </w:pPr>
      <w:r w:rsidRPr="00CF30EA">
        <w:rPr>
          <w:rFonts w:eastAsiaTheme="minorHAnsi" w:cs="Arial"/>
          <w:u w:val="single"/>
          <w:lang w:val="en-GB"/>
        </w:rPr>
        <w:t>Rule 4</w:t>
      </w:r>
      <w:r w:rsidR="00DE181F">
        <w:rPr>
          <w:rFonts w:eastAsiaTheme="minorHAnsi" w:cs="Arial"/>
          <w:u w:val="single"/>
          <w:lang w:val="en-GB"/>
        </w:rPr>
        <w:t>:</w:t>
      </w:r>
      <w:r w:rsidRPr="00CF30EA">
        <w:rPr>
          <w:rFonts w:eastAsiaTheme="minorHAnsi" w:cs="Arial"/>
          <w:lang w:val="en-GB"/>
        </w:rPr>
        <w:t xml:space="preserve"> Colours for dusk and night are given in</w:t>
      </w:r>
      <w:r w:rsidR="00276A84">
        <w:rPr>
          <w:rFonts w:eastAsiaTheme="minorHAnsi" w:cs="Arial"/>
          <w:lang w:val="en-GB"/>
        </w:rPr>
        <w:t xml:space="preserve"> Annex </w:t>
      </w:r>
      <w:r w:rsidR="006524CB">
        <w:rPr>
          <w:rFonts w:eastAsiaTheme="minorHAnsi" w:cs="Arial"/>
          <w:lang w:val="en-GB"/>
        </w:rPr>
        <w:t>F</w:t>
      </w:r>
      <w:r w:rsidR="00276A84">
        <w:rPr>
          <w:rFonts w:eastAsiaTheme="minorHAnsi" w:cs="Arial"/>
          <w:lang w:val="en-GB"/>
        </w:rPr>
        <w:t xml:space="preserve"> (Colour Tables)</w:t>
      </w:r>
      <w:r w:rsidRPr="00CF30EA">
        <w:rPr>
          <w:rFonts w:eastAsiaTheme="minorHAnsi" w:cs="Arial"/>
          <w:lang w:val="en-GB"/>
        </w:rPr>
        <w:t>.</w:t>
      </w:r>
      <w:r w:rsidR="003F4894">
        <w:rPr>
          <w:rFonts w:eastAsiaTheme="minorHAnsi" w:cs="Arial"/>
          <w:lang w:val="en-GB"/>
        </w:rPr>
        <w:t xml:space="preserve"> Note that adjustments </w:t>
      </w:r>
      <w:r w:rsidR="00CC5B70">
        <w:rPr>
          <w:rFonts w:eastAsiaTheme="minorHAnsi" w:cs="Arial"/>
          <w:lang w:val="en-GB"/>
        </w:rPr>
        <w:t xml:space="preserve">to the values in Annex F </w:t>
      </w:r>
      <w:r w:rsidR="003F4894">
        <w:rPr>
          <w:rFonts w:eastAsiaTheme="minorHAnsi" w:cs="Arial"/>
          <w:lang w:val="en-GB"/>
        </w:rPr>
        <w:t xml:space="preserve">may be made in the IHO portrayal catalogue to </w:t>
      </w:r>
      <w:r w:rsidR="00CC5B70">
        <w:rPr>
          <w:rFonts w:eastAsiaTheme="minorHAnsi" w:cs="Arial"/>
          <w:lang w:val="en-GB"/>
        </w:rPr>
        <w:t xml:space="preserve">improve the visual experience on ECDIS and </w:t>
      </w:r>
      <w:r w:rsidR="003F4894">
        <w:rPr>
          <w:rFonts w:eastAsiaTheme="minorHAnsi" w:cs="Arial"/>
          <w:lang w:val="en-GB"/>
        </w:rPr>
        <w:t>accommodate interoperability.</w:t>
      </w:r>
      <w:r w:rsidR="00CC5B70">
        <w:rPr>
          <w:rFonts w:eastAsiaTheme="minorHAnsi" w:cs="Arial"/>
          <w:lang w:val="en-GB"/>
        </w:rPr>
        <w:t xml:space="preserve"> Applications should use the colors in the published portrayal catalogue.</w:t>
      </w:r>
    </w:p>
    <w:p w14:paraId="02CA861E" w14:textId="042A6D70" w:rsidR="004E1520" w:rsidRDefault="004E1520" w:rsidP="00DE181F">
      <w:pPr>
        <w:spacing w:after="120" w:line="240" w:lineRule="auto"/>
        <w:rPr>
          <w:rFonts w:eastAsiaTheme="minorHAnsi" w:cs="Arial"/>
          <w:lang w:val="en-GB"/>
        </w:rPr>
      </w:pPr>
      <w:r w:rsidRPr="00CF30EA">
        <w:rPr>
          <w:rFonts w:eastAsiaTheme="minorHAnsi" w:cs="Arial"/>
          <w:u w:val="single"/>
          <w:lang w:val="en-GB"/>
        </w:rPr>
        <w:t>Rule 5</w:t>
      </w:r>
      <w:r w:rsidR="00DE181F">
        <w:rPr>
          <w:rFonts w:eastAsiaTheme="minorHAnsi" w:cs="Arial"/>
          <w:u w:val="single"/>
          <w:lang w:val="en-GB"/>
        </w:rPr>
        <w:t>:</w:t>
      </w:r>
      <w:r w:rsidRPr="00CF30EA">
        <w:rPr>
          <w:rFonts w:eastAsiaTheme="minorHAnsi" w:cs="Arial"/>
          <w:lang w:val="en-GB"/>
        </w:rPr>
        <w:t xml:space="preserve"> There is a separate symbol for each speed band. Each symbol has a unique colour.</w:t>
      </w:r>
    </w:p>
    <w:p w14:paraId="6AB51469" w14:textId="77777777" w:rsidR="00DE181F" w:rsidRPr="00CF30EA" w:rsidRDefault="00DE181F" w:rsidP="00DE181F">
      <w:pPr>
        <w:spacing w:after="120" w:line="240" w:lineRule="auto"/>
        <w:rPr>
          <w:rFonts w:eastAsiaTheme="minorHAnsi" w:cs="Arial"/>
          <w:lang w:val="en-GB"/>
        </w:rPr>
      </w:pPr>
    </w:p>
    <w:p w14:paraId="30441732" w14:textId="1A26B11A" w:rsidR="004E1520" w:rsidRPr="00CF30EA" w:rsidRDefault="006524CB" w:rsidP="00DE181F">
      <w:pPr>
        <w:pStyle w:val="Heading2"/>
        <w:numPr>
          <w:ilvl w:val="0"/>
          <w:numId w:val="0"/>
        </w:numPr>
        <w:tabs>
          <w:tab w:val="clear" w:pos="540"/>
          <w:tab w:val="clear" w:pos="700"/>
          <w:tab w:val="left" w:pos="709"/>
        </w:tabs>
        <w:spacing w:before="120" w:after="200" w:line="240" w:lineRule="auto"/>
        <w:ind w:left="709" w:hanging="709"/>
        <w:rPr>
          <w:lang w:val="en-GB"/>
        </w:rPr>
      </w:pPr>
      <w:bookmarkStart w:id="2642" w:name="_Toc172126890"/>
      <w:r>
        <w:rPr>
          <w:lang w:val="en-GB"/>
        </w:rPr>
        <w:t>H</w:t>
      </w:r>
      <w:r w:rsidR="00DE181F">
        <w:rPr>
          <w:lang w:val="en-GB"/>
        </w:rPr>
        <w:t>-3</w:t>
      </w:r>
      <w:r w:rsidR="00DE181F">
        <w:rPr>
          <w:lang w:val="en-GB"/>
        </w:rPr>
        <w:tab/>
      </w:r>
      <w:r w:rsidR="004E1520" w:rsidRPr="00CF30EA">
        <w:rPr>
          <w:lang w:val="en-GB"/>
        </w:rPr>
        <w:t>Symbol Size and Orientation</w:t>
      </w:r>
      <w:bookmarkEnd w:id="2642"/>
    </w:p>
    <w:p w14:paraId="3F3A946F" w14:textId="5AFE1D27" w:rsidR="004E1520" w:rsidRPr="00CF30EA" w:rsidRDefault="004E1520" w:rsidP="00DE181F">
      <w:pPr>
        <w:spacing w:after="120" w:line="240" w:lineRule="auto"/>
        <w:rPr>
          <w:rFonts w:eastAsiaTheme="minorHAnsi" w:cs="Arial"/>
          <w:lang w:val="en-GB"/>
        </w:rPr>
      </w:pPr>
      <w:r w:rsidRPr="00CF30EA">
        <w:rPr>
          <w:rFonts w:eastAsiaTheme="minorHAnsi" w:cs="Arial"/>
          <w:u w:val="single"/>
          <w:lang w:val="en-GB"/>
        </w:rPr>
        <w:t>Rule 6</w:t>
      </w:r>
      <w:r w:rsidR="00DE181F">
        <w:rPr>
          <w:rFonts w:eastAsiaTheme="minorHAnsi" w:cs="Arial"/>
          <w:u w:val="single"/>
          <w:lang w:val="en-GB"/>
        </w:rPr>
        <w:t>:</w:t>
      </w:r>
      <w:r w:rsidRPr="00CF30EA">
        <w:rPr>
          <w:rFonts w:eastAsiaTheme="minorHAnsi" w:cs="Arial"/>
          <w:lang w:val="en-GB"/>
        </w:rPr>
        <w:t xml:space="preserve"> The size of the arrow symbol is scaled in proportion to the current speed. The height of the arrow, H (mm), is a function of the speed of the current, S (knots). Allowances are made to (a) display a small symbol even if the speed to near zero and (b) enforce a maximum arrow size. The scaling relationship is:</w:t>
      </w:r>
    </w:p>
    <w:p w14:paraId="455D33CD" w14:textId="48E3E5CE" w:rsidR="004E1520" w:rsidRPr="00CF30EA" w:rsidRDefault="005D7919" w:rsidP="00DE181F">
      <w:pPr>
        <w:spacing w:after="120" w:line="240" w:lineRule="auto"/>
        <w:ind w:left="1440" w:firstLine="720"/>
        <w:rPr>
          <w:rFonts w:eastAsiaTheme="minorHAnsi" w:cs="Arial"/>
          <w:lang w:val="en-GB"/>
        </w:rPr>
      </w:pPr>
      <w:r>
        <w:rPr>
          <w:rFonts w:cs="Arial"/>
          <w:bCs/>
          <w:iCs/>
          <w:lang w:val="en-GB"/>
        </w:rPr>
        <w:t xml:space="preserve">             </w:t>
      </w:r>
      <w:r w:rsidR="004E1520" w:rsidRPr="00CF30EA">
        <w:rPr>
          <w:rFonts w:cs="Arial"/>
          <w:bCs/>
          <w:iCs/>
          <w:lang w:val="en-GB"/>
        </w:rPr>
        <w:t>H = H</w:t>
      </w:r>
      <w:r w:rsidR="004E1520" w:rsidRPr="00CF30EA">
        <w:rPr>
          <w:rFonts w:cs="Arial"/>
          <w:bCs/>
          <w:iCs/>
          <w:vertAlign w:val="subscript"/>
          <w:lang w:val="en-GB"/>
        </w:rPr>
        <w:t>ref</w:t>
      </w:r>
      <w:r w:rsidR="004E1520" w:rsidRPr="00CF30EA">
        <w:rPr>
          <w:rFonts w:cs="Arial"/>
          <w:bCs/>
          <w:iCs/>
          <w:lang w:val="en-GB"/>
        </w:rPr>
        <w:t>∙min{max(S</w:t>
      </w:r>
      <w:r w:rsidR="004E1520" w:rsidRPr="00CF30EA">
        <w:rPr>
          <w:rFonts w:cs="Arial"/>
          <w:bCs/>
          <w:iCs/>
          <w:vertAlign w:val="subscript"/>
          <w:lang w:val="en-GB"/>
        </w:rPr>
        <w:t>low</w:t>
      </w:r>
      <w:r w:rsidR="004E1520" w:rsidRPr="00CF30EA">
        <w:rPr>
          <w:rFonts w:cs="Arial"/>
          <w:bCs/>
          <w:iCs/>
          <w:lang w:val="en-GB"/>
        </w:rPr>
        <w:t>,S),S</w:t>
      </w:r>
      <w:r w:rsidR="004E1520" w:rsidRPr="00CF30EA">
        <w:rPr>
          <w:rFonts w:cs="Arial"/>
          <w:bCs/>
          <w:iCs/>
          <w:vertAlign w:val="subscript"/>
          <w:lang w:val="en-GB"/>
        </w:rPr>
        <w:t>high</w:t>
      </w:r>
      <w:r w:rsidR="004E1520" w:rsidRPr="00CF30EA">
        <w:rPr>
          <w:rFonts w:cs="Arial"/>
          <w:bCs/>
          <w:iCs/>
          <w:lang w:val="en-GB"/>
        </w:rPr>
        <w:t>}/S</w:t>
      </w:r>
      <w:r w:rsidR="004E1520" w:rsidRPr="00CF30EA">
        <w:rPr>
          <w:rFonts w:cs="Arial"/>
          <w:bCs/>
          <w:iCs/>
          <w:vertAlign w:val="subscript"/>
          <w:lang w:val="en-GB"/>
        </w:rPr>
        <w:t>ref</w:t>
      </w:r>
      <w:r w:rsidR="004E1520" w:rsidRPr="00CF30EA">
        <w:rPr>
          <w:rFonts w:cs="Arial"/>
          <w:bCs/>
          <w:iCs/>
          <w:lang w:val="en-GB"/>
        </w:rPr>
        <w:t xml:space="preserve">.    </w:t>
      </w:r>
      <w:r w:rsidR="002662A9" w:rsidRPr="00CF30EA">
        <w:rPr>
          <w:rFonts w:cs="Arial"/>
          <w:bCs/>
          <w:iCs/>
          <w:lang w:val="en-GB"/>
        </w:rPr>
        <w:t xml:space="preserve">                                   </w:t>
      </w:r>
      <w:r w:rsidR="004E1520" w:rsidRPr="00CF30EA">
        <w:rPr>
          <w:rFonts w:cs="Arial"/>
          <w:bCs/>
          <w:iCs/>
          <w:lang w:val="en-GB"/>
        </w:rPr>
        <w:t xml:space="preserve">   </w:t>
      </w:r>
      <w:r w:rsidR="00C8708E">
        <w:rPr>
          <w:rFonts w:cs="Arial"/>
          <w:bCs/>
          <w:iCs/>
          <w:lang w:val="en-GB"/>
        </w:rPr>
        <w:t>[Eqn</w:t>
      </w:r>
      <w:r w:rsidR="002662A9" w:rsidRPr="00CF30EA">
        <w:rPr>
          <w:rFonts w:cs="Arial"/>
          <w:bCs/>
          <w:iCs/>
          <w:lang w:val="en-GB"/>
        </w:rPr>
        <w:t xml:space="preserve"> </w:t>
      </w:r>
      <w:r w:rsidR="006524CB">
        <w:rPr>
          <w:rFonts w:cs="Arial"/>
          <w:bCs/>
          <w:iCs/>
          <w:lang w:val="en-GB"/>
        </w:rPr>
        <w:t>H</w:t>
      </w:r>
      <w:r w:rsidR="00C8708E">
        <w:rPr>
          <w:rFonts w:cs="Arial"/>
          <w:bCs/>
          <w:iCs/>
          <w:lang w:val="en-GB"/>
        </w:rPr>
        <w:t>.</w:t>
      </w:r>
      <w:r w:rsidR="0018498C" w:rsidRPr="00CF30EA">
        <w:rPr>
          <w:rFonts w:cs="Arial"/>
          <w:bCs/>
          <w:iCs/>
          <w:lang w:val="en-GB"/>
        </w:rPr>
        <w:t>2</w:t>
      </w:r>
      <w:r w:rsidR="002662A9" w:rsidRPr="00CF30EA">
        <w:rPr>
          <w:rFonts w:cs="Arial"/>
          <w:bCs/>
          <w:iCs/>
          <w:lang w:val="en-GB"/>
        </w:rPr>
        <w:t>]</w:t>
      </w:r>
    </w:p>
    <w:p w14:paraId="425EAFE4" w14:textId="6857144B" w:rsidR="004E1520" w:rsidRPr="00CF30EA" w:rsidRDefault="004E1520" w:rsidP="00DE181F">
      <w:pPr>
        <w:spacing w:after="120" w:line="240" w:lineRule="auto"/>
        <w:rPr>
          <w:rFonts w:eastAsiaTheme="minorHAnsi" w:cs="Arial"/>
          <w:lang w:val="en-GB"/>
        </w:rPr>
      </w:pPr>
      <w:r w:rsidRPr="00CF30EA">
        <w:rPr>
          <w:rFonts w:eastAsiaTheme="minorHAnsi" w:cs="Arial"/>
          <w:lang w:val="en-GB"/>
        </w:rPr>
        <w:t>The following table gives the nominal values for the four constants.</w:t>
      </w:r>
    </w:p>
    <w:p w14:paraId="458E9AF7" w14:textId="69F3F177" w:rsidR="004E1520" w:rsidRPr="00C8708E" w:rsidRDefault="004E1520" w:rsidP="00A32E6F">
      <w:pPr>
        <w:spacing w:before="120" w:after="120" w:line="240" w:lineRule="auto"/>
        <w:ind w:firstLine="720"/>
        <w:jc w:val="center"/>
        <w:rPr>
          <w:rFonts w:cs="Arial"/>
          <w:b/>
          <w:bCs/>
          <w:iCs/>
          <w:sz w:val="18"/>
          <w:szCs w:val="18"/>
          <w:lang w:val="en-GB"/>
        </w:rPr>
      </w:pPr>
      <w:r w:rsidRPr="00C8708E">
        <w:rPr>
          <w:rFonts w:cs="Arial"/>
          <w:b/>
          <w:bCs/>
          <w:iCs/>
          <w:sz w:val="18"/>
          <w:szCs w:val="18"/>
          <w:lang w:val="en-GB"/>
        </w:rPr>
        <w:t xml:space="preserve">Table </w:t>
      </w:r>
      <w:r w:rsidR="006524CB">
        <w:rPr>
          <w:rFonts w:cs="Arial"/>
          <w:b/>
          <w:bCs/>
          <w:iCs/>
          <w:sz w:val="18"/>
          <w:szCs w:val="18"/>
          <w:lang w:val="en-GB"/>
        </w:rPr>
        <w:t>H</w:t>
      </w:r>
      <w:r w:rsidR="00C8708E">
        <w:rPr>
          <w:rFonts w:cs="Arial"/>
          <w:b/>
          <w:bCs/>
          <w:iCs/>
          <w:sz w:val="18"/>
          <w:szCs w:val="18"/>
          <w:lang w:val="en-GB"/>
        </w:rPr>
        <w:t>-</w:t>
      </w:r>
      <w:r w:rsidRPr="00C8708E">
        <w:rPr>
          <w:rFonts w:cs="Arial"/>
          <w:b/>
          <w:bCs/>
          <w:iCs/>
          <w:sz w:val="18"/>
          <w:szCs w:val="18"/>
          <w:lang w:val="en-GB"/>
        </w:rPr>
        <w:t>2 – Summary of recommended values for arrow display size. With these values, an arrow representing 5</w:t>
      </w:r>
      <w:r w:rsidR="00C8708E">
        <w:rPr>
          <w:rFonts w:cs="Arial"/>
          <w:b/>
          <w:bCs/>
          <w:iCs/>
          <w:sz w:val="18"/>
          <w:szCs w:val="18"/>
          <w:lang w:val="en-GB"/>
        </w:rPr>
        <w:t xml:space="preserve"> kn will have a length of 10 mm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9"/>
        <w:gridCol w:w="5231"/>
        <w:gridCol w:w="2366"/>
      </w:tblGrid>
      <w:tr w:rsidR="004E1520" w:rsidRPr="00CF30EA" w14:paraId="3F48F28A" w14:textId="77777777" w:rsidTr="00C8708E">
        <w:trPr>
          <w:cantSplit/>
        </w:trPr>
        <w:tc>
          <w:tcPr>
            <w:tcW w:w="1458" w:type="dxa"/>
            <w:shd w:val="clear" w:color="auto" w:fill="D9D9D9" w:themeFill="background1" w:themeFillShade="D9"/>
          </w:tcPr>
          <w:p w14:paraId="0ADBC71B" w14:textId="77777777" w:rsidR="004E1520" w:rsidRPr="00CF30EA" w:rsidRDefault="004E1520" w:rsidP="00C8708E">
            <w:pPr>
              <w:spacing w:before="60" w:after="60" w:line="240" w:lineRule="auto"/>
              <w:rPr>
                <w:rFonts w:cs="Arial"/>
                <w:b/>
                <w:bCs/>
                <w:lang w:val="en-GB"/>
              </w:rPr>
            </w:pPr>
            <w:r w:rsidRPr="00CF30EA">
              <w:rPr>
                <w:rFonts w:cs="Arial"/>
                <w:b/>
                <w:bCs/>
                <w:lang w:val="en-GB"/>
              </w:rPr>
              <w:t>Constant</w:t>
            </w:r>
          </w:p>
        </w:tc>
        <w:tc>
          <w:tcPr>
            <w:tcW w:w="5670" w:type="dxa"/>
            <w:shd w:val="clear" w:color="auto" w:fill="D9D9D9" w:themeFill="background1" w:themeFillShade="D9"/>
          </w:tcPr>
          <w:p w14:paraId="2C721454" w14:textId="77777777" w:rsidR="004E1520" w:rsidRPr="00CF30EA" w:rsidRDefault="004E1520" w:rsidP="00C8708E">
            <w:pPr>
              <w:spacing w:before="60" w:after="60" w:line="240" w:lineRule="auto"/>
              <w:rPr>
                <w:rFonts w:cs="Arial"/>
                <w:b/>
                <w:bCs/>
                <w:lang w:val="en-GB"/>
              </w:rPr>
            </w:pPr>
            <w:r w:rsidRPr="00CF30EA">
              <w:rPr>
                <w:rFonts w:cs="Arial"/>
                <w:b/>
                <w:bCs/>
                <w:lang w:val="en-GB"/>
              </w:rPr>
              <w:t>Description</w:t>
            </w:r>
          </w:p>
        </w:tc>
        <w:tc>
          <w:tcPr>
            <w:tcW w:w="2448" w:type="dxa"/>
            <w:shd w:val="clear" w:color="auto" w:fill="D9D9D9" w:themeFill="background1" w:themeFillShade="D9"/>
          </w:tcPr>
          <w:p w14:paraId="2F8292DD" w14:textId="77777777" w:rsidR="004E1520" w:rsidRPr="00CF30EA" w:rsidRDefault="004E1520" w:rsidP="00C8708E">
            <w:pPr>
              <w:spacing w:before="60" w:after="60" w:line="240" w:lineRule="auto"/>
              <w:rPr>
                <w:rFonts w:cs="Arial"/>
                <w:b/>
                <w:bCs/>
                <w:lang w:val="en-GB"/>
              </w:rPr>
            </w:pPr>
            <w:r w:rsidRPr="00CF30EA">
              <w:rPr>
                <w:rFonts w:cs="Arial"/>
                <w:b/>
                <w:bCs/>
                <w:lang w:val="en-GB"/>
              </w:rPr>
              <w:t>Recommended Value</w:t>
            </w:r>
          </w:p>
        </w:tc>
      </w:tr>
      <w:tr w:rsidR="004E1520" w:rsidRPr="00CF30EA" w14:paraId="1C1DCDF2" w14:textId="77777777" w:rsidTr="00C8708E">
        <w:trPr>
          <w:cantSplit/>
        </w:trPr>
        <w:tc>
          <w:tcPr>
            <w:tcW w:w="1458" w:type="dxa"/>
            <w:shd w:val="clear" w:color="auto" w:fill="auto"/>
          </w:tcPr>
          <w:p w14:paraId="6C8D7232" w14:textId="77777777" w:rsidR="004E1520" w:rsidRPr="00CF30EA" w:rsidRDefault="004E1520" w:rsidP="00C8708E">
            <w:pPr>
              <w:spacing w:before="60" w:after="60" w:line="240" w:lineRule="auto"/>
              <w:rPr>
                <w:rFonts w:cs="Arial"/>
                <w:bCs/>
                <w:vertAlign w:val="subscript"/>
                <w:lang w:val="en-GB"/>
              </w:rPr>
            </w:pPr>
            <w:r w:rsidRPr="00CF30EA">
              <w:rPr>
                <w:rFonts w:cs="Arial"/>
                <w:bCs/>
                <w:lang w:val="en-GB"/>
              </w:rPr>
              <w:t>H</w:t>
            </w:r>
            <w:r w:rsidRPr="00CF30EA">
              <w:rPr>
                <w:rFonts w:cs="Arial"/>
                <w:bCs/>
                <w:vertAlign w:val="subscript"/>
                <w:lang w:val="en-GB"/>
              </w:rPr>
              <w:t>ref</w:t>
            </w:r>
          </w:p>
        </w:tc>
        <w:tc>
          <w:tcPr>
            <w:tcW w:w="5670" w:type="dxa"/>
            <w:shd w:val="clear" w:color="auto" w:fill="auto"/>
          </w:tcPr>
          <w:p w14:paraId="0962CEBF" w14:textId="77777777" w:rsidR="004E1520" w:rsidRPr="00CF30EA" w:rsidRDefault="004E1520" w:rsidP="00C8708E">
            <w:pPr>
              <w:spacing w:before="60" w:after="60" w:line="240" w:lineRule="auto"/>
              <w:rPr>
                <w:rFonts w:cs="Arial"/>
                <w:bCs/>
                <w:lang w:val="en-GB"/>
              </w:rPr>
            </w:pPr>
            <w:r w:rsidRPr="00CF30EA">
              <w:rPr>
                <w:rFonts w:cs="Arial"/>
                <w:bCs/>
                <w:lang w:val="en-GB"/>
              </w:rPr>
              <w:t>Reference height for arrow scaling</w:t>
            </w:r>
          </w:p>
        </w:tc>
        <w:tc>
          <w:tcPr>
            <w:tcW w:w="2448" w:type="dxa"/>
            <w:shd w:val="clear" w:color="auto" w:fill="auto"/>
          </w:tcPr>
          <w:p w14:paraId="2EA21C20" w14:textId="77777777" w:rsidR="004E1520" w:rsidRPr="00CF30EA" w:rsidRDefault="004E1520" w:rsidP="00C8708E">
            <w:pPr>
              <w:spacing w:before="60" w:after="60" w:line="240" w:lineRule="auto"/>
              <w:jc w:val="center"/>
              <w:rPr>
                <w:rFonts w:cs="Arial"/>
                <w:bCs/>
                <w:lang w:val="en-GB"/>
              </w:rPr>
            </w:pPr>
            <w:r w:rsidRPr="00CF30EA">
              <w:rPr>
                <w:rFonts w:cs="Arial"/>
                <w:bCs/>
                <w:lang w:val="en-GB"/>
              </w:rPr>
              <w:t>10 mm</w:t>
            </w:r>
          </w:p>
        </w:tc>
      </w:tr>
      <w:tr w:rsidR="004E1520" w:rsidRPr="00CF30EA" w14:paraId="6ECBA781" w14:textId="77777777" w:rsidTr="00C8708E">
        <w:trPr>
          <w:cantSplit/>
        </w:trPr>
        <w:tc>
          <w:tcPr>
            <w:tcW w:w="1458" w:type="dxa"/>
            <w:shd w:val="clear" w:color="auto" w:fill="auto"/>
          </w:tcPr>
          <w:p w14:paraId="3E7279FB" w14:textId="77777777" w:rsidR="004E1520" w:rsidRPr="00CF30EA" w:rsidRDefault="004E1520" w:rsidP="00C8708E">
            <w:pPr>
              <w:spacing w:before="60" w:after="60" w:line="240" w:lineRule="auto"/>
              <w:rPr>
                <w:rFonts w:cs="Arial"/>
                <w:bCs/>
                <w:vertAlign w:val="subscript"/>
                <w:lang w:val="en-GB"/>
              </w:rPr>
            </w:pPr>
            <w:r w:rsidRPr="00CF30EA">
              <w:rPr>
                <w:rFonts w:cs="Arial"/>
                <w:bCs/>
                <w:lang w:val="en-GB"/>
              </w:rPr>
              <w:t>S</w:t>
            </w:r>
            <w:r w:rsidRPr="00CF30EA">
              <w:rPr>
                <w:rFonts w:cs="Arial"/>
                <w:bCs/>
                <w:vertAlign w:val="subscript"/>
                <w:lang w:val="en-GB"/>
              </w:rPr>
              <w:t>ref</w:t>
            </w:r>
          </w:p>
        </w:tc>
        <w:tc>
          <w:tcPr>
            <w:tcW w:w="5670" w:type="dxa"/>
            <w:shd w:val="clear" w:color="auto" w:fill="auto"/>
          </w:tcPr>
          <w:p w14:paraId="48BE6D72" w14:textId="77777777" w:rsidR="004E1520" w:rsidRPr="00CF30EA" w:rsidRDefault="004E1520" w:rsidP="00C8708E">
            <w:pPr>
              <w:spacing w:before="60" w:after="60" w:line="240" w:lineRule="auto"/>
              <w:rPr>
                <w:rFonts w:cs="Arial"/>
                <w:bCs/>
                <w:lang w:val="en-GB"/>
              </w:rPr>
            </w:pPr>
            <w:r w:rsidRPr="00CF30EA">
              <w:rPr>
                <w:rFonts w:cs="Arial"/>
                <w:bCs/>
                <w:lang w:val="en-GB"/>
              </w:rPr>
              <w:t>Reference speed for arrow scaling</w:t>
            </w:r>
          </w:p>
        </w:tc>
        <w:tc>
          <w:tcPr>
            <w:tcW w:w="2448" w:type="dxa"/>
            <w:shd w:val="clear" w:color="auto" w:fill="auto"/>
          </w:tcPr>
          <w:p w14:paraId="4C799165" w14:textId="77777777" w:rsidR="004E1520" w:rsidRPr="00CF30EA" w:rsidRDefault="004E1520" w:rsidP="00C8708E">
            <w:pPr>
              <w:spacing w:before="60" w:after="60" w:line="240" w:lineRule="auto"/>
              <w:jc w:val="center"/>
              <w:rPr>
                <w:rFonts w:cs="Arial"/>
                <w:bCs/>
                <w:lang w:val="en-GB"/>
              </w:rPr>
            </w:pPr>
            <w:r w:rsidRPr="00CF30EA">
              <w:rPr>
                <w:rFonts w:cs="Arial"/>
                <w:bCs/>
                <w:lang w:val="en-GB"/>
              </w:rPr>
              <w:t>5 kn</w:t>
            </w:r>
          </w:p>
        </w:tc>
      </w:tr>
      <w:tr w:rsidR="004E1520" w:rsidRPr="00CF30EA" w14:paraId="761F21A7" w14:textId="77777777" w:rsidTr="00C8708E">
        <w:trPr>
          <w:cantSplit/>
        </w:trPr>
        <w:tc>
          <w:tcPr>
            <w:tcW w:w="1458" w:type="dxa"/>
            <w:shd w:val="clear" w:color="auto" w:fill="auto"/>
          </w:tcPr>
          <w:p w14:paraId="15E5FB93" w14:textId="77777777" w:rsidR="004E1520" w:rsidRPr="00CF30EA" w:rsidRDefault="004E1520" w:rsidP="00C8708E">
            <w:pPr>
              <w:spacing w:before="60" w:after="60" w:line="240" w:lineRule="auto"/>
              <w:rPr>
                <w:rFonts w:cs="Arial"/>
                <w:bCs/>
                <w:lang w:val="en-GB"/>
              </w:rPr>
            </w:pPr>
            <w:r w:rsidRPr="00CF30EA">
              <w:rPr>
                <w:rFonts w:cs="Arial"/>
                <w:bCs/>
                <w:lang w:val="en-GB"/>
              </w:rPr>
              <w:t>S</w:t>
            </w:r>
            <w:r w:rsidRPr="00CF30EA">
              <w:rPr>
                <w:rFonts w:cs="Arial"/>
                <w:bCs/>
                <w:vertAlign w:val="subscript"/>
                <w:lang w:val="en-GB"/>
              </w:rPr>
              <w:t>low</w:t>
            </w:r>
          </w:p>
        </w:tc>
        <w:tc>
          <w:tcPr>
            <w:tcW w:w="5670" w:type="dxa"/>
            <w:shd w:val="clear" w:color="auto" w:fill="auto"/>
          </w:tcPr>
          <w:p w14:paraId="32F0E5AF" w14:textId="77777777" w:rsidR="004E1520" w:rsidRPr="00CF30EA" w:rsidRDefault="004E1520" w:rsidP="00C8708E">
            <w:pPr>
              <w:spacing w:before="60" w:after="60" w:line="240" w:lineRule="auto"/>
              <w:rPr>
                <w:rFonts w:cs="Arial"/>
                <w:bCs/>
                <w:lang w:val="en-GB"/>
              </w:rPr>
            </w:pPr>
            <w:r w:rsidRPr="00CF30EA">
              <w:rPr>
                <w:rFonts w:cs="Arial"/>
                <w:bCs/>
                <w:lang w:val="en-GB"/>
              </w:rPr>
              <w:t>Minimum speed to be used for arrow length computations</w:t>
            </w:r>
          </w:p>
        </w:tc>
        <w:tc>
          <w:tcPr>
            <w:tcW w:w="2448" w:type="dxa"/>
            <w:shd w:val="clear" w:color="auto" w:fill="auto"/>
          </w:tcPr>
          <w:p w14:paraId="5EA835A7" w14:textId="53B60C5E" w:rsidR="004E1520" w:rsidRPr="00CF30EA" w:rsidRDefault="00D64111" w:rsidP="00C8708E">
            <w:pPr>
              <w:spacing w:before="60" w:after="60" w:line="240" w:lineRule="auto"/>
              <w:jc w:val="center"/>
              <w:rPr>
                <w:rFonts w:cs="Arial"/>
                <w:bCs/>
                <w:lang w:val="en-GB"/>
              </w:rPr>
            </w:pPr>
            <w:del w:id="2643" w:author="Raphael Malyankar" w:date="2024-09-03T22:32:00Z" w16du:dateUtc="2024-09-04T05:32:00Z">
              <w:r w:rsidDel="006F2AC0">
                <w:rPr>
                  <w:rFonts w:cs="Arial"/>
                  <w:bCs/>
                  <w:lang w:val="en-GB"/>
                </w:rPr>
                <w:delText>1.50</w:delText>
              </w:r>
            </w:del>
            <w:ins w:id="2644" w:author="Raphael Malyankar" w:date="2024-09-03T22:32:00Z" w16du:dateUtc="2024-09-04T05:32:00Z">
              <w:r w:rsidR="006F2AC0">
                <w:rPr>
                  <w:rFonts w:cs="Arial"/>
                  <w:bCs/>
                  <w:lang w:val="en-GB"/>
                </w:rPr>
                <w:t>2.00</w:t>
              </w:r>
            </w:ins>
            <w:r w:rsidR="004E1520" w:rsidRPr="00CF30EA">
              <w:rPr>
                <w:rFonts w:cs="Arial"/>
                <w:bCs/>
                <w:lang w:val="en-GB"/>
              </w:rPr>
              <w:t xml:space="preserve"> kn</w:t>
            </w:r>
          </w:p>
        </w:tc>
      </w:tr>
      <w:tr w:rsidR="004E1520" w:rsidRPr="00CF30EA" w14:paraId="44BBA6B8" w14:textId="77777777" w:rsidTr="00C8708E">
        <w:trPr>
          <w:cantSplit/>
        </w:trPr>
        <w:tc>
          <w:tcPr>
            <w:tcW w:w="1458" w:type="dxa"/>
            <w:shd w:val="clear" w:color="auto" w:fill="auto"/>
          </w:tcPr>
          <w:p w14:paraId="235B09A4" w14:textId="77777777" w:rsidR="004E1520" w:rsidRPr="00CF30EA" w:rsidRDefault="004E1520" w:rsidP="00C8708E">
            <w:pPr>
              <w:spacing w:before="60" w:after="60" w:line="240" w:lineRule="auto"/>
              <w:rPr>
                <w:rFonts w:cs="Arial"/>
                <w:bCs/>
                <w:lang w:val="en-GB"/>
              </w:rPr>
            </w:pPr>
            <w:r w:rsidRPr="00CF30EA">
              <w:rPr>
                <w:rFonts w:cs="Arial"/>
                <w:bCs/>
                <w:lang w:val="en-GB"/>
              </w:rPr>
              <w:t>S</w:t>
            </w:r>
            <w:r w:rsidRPr="00CF30EA">
              <w:rPr>
                <w:rFonts w:cs="Arial"/>
                <w:bCs/>
                <w:vertAlign w:val="subscript"/>
                <w:lang w:val="en-GB"/>
              </w:rPr>
              <w:t>high</w:t>
            </w:r>
          </w:p>
        </w:tc>
        <w:tc>
          <w:tcPr>
            <w:tcW w:w="5670" w:type="dxa"/>
            <w:shd w:val="clear" w:color="auto" w:fill="auto"/>
          </w:tcPr>
          <w:p w14:paraId="768DA9B9" w14:textId="77777777" w:rsidR="004E1520" w:rsidRPr="00CF30EA" w:rsidRDefault="004E1520" w:rsidP="00C8708E">
            <w:pPr>
              <w:spacing w:before="60" w:after="60" w:line="240" w:lineRule="auto"/>
              <w:rPr>
                <w:rFonts w:cs="Arial"/>
                <w:bCs/>
                <w:lang w:val="en-GB"/>
              </w:rPr>
            </w:pPr>
            <w:r w:rsidRPr="00CF30EA">
              <w:rPr>
                <w:rFonts w:cs="Arial"/>
                <w:bCs/>
                <w:lang w:val="en-GB"/>
              </w:rPr>
              <w:t>Maximum speed to be used for arrow length computations</w:t>
            </w:r>
          </w:p>
        </w:tc>
        <w:tc>
          <w:tcPr>
            <w:tcW w:w="2448" w:type="dxa"/>
            <w:shd w:val="clear" w:color="auto" w:fill="auto"/>
          </w:tcPr>
          <w:p w14:paraId="33B5138C" w14:textId="77777777" w:rsidR="004E1520" w:rsidRPr="00CF30EA" w:rsidRDefault="004E1520" w:rsidP="00C8708E">
            <w:pPr>
              <w:spacing w:before="60" w:after="60" w:line="240" w:lineRule="auto"/>
              <w:jc w:val="center"/>
              <w:rPr>
                <w:rFonts w:cs="Arial"/>
                <w:bCs/>
                <w:lang w:val="en-GB"/>
              </w:rPr>
            </w:pPr>
            <w:r w:rsidRPr="00CF30EA">
              <w:rPr>
                <w:rFonts w:cs="Arial"/>
                <w:bCs/>
                <w:lang w:val="en-GB"/>
              </w:rPr>
              <w:t>13 kn</w:t>
            </w:r>
          </w:p>
        </w:tc>
      </w:tr>
    </w:tbl>
    <w:p w14:paraId="6DF7B7E8" w14:textId="77777777" w:rsidR="004E1520" w:rsidRPr="00CF30EA" w:rsidRDefault="004E1520" w:rsidP="00C8708E">
      <w:pPr>
        <w:spacing w:after="0" w:line="240" w:lineRule="auto"/>
        <w:rPr>
          <w:rFonts w:eastAsiaTheme="minorHAnsi" w:cs="Arial"/>
          <w:sz w:val="22"/>
          <w:lang w:val="en-GB"/>
        </w:rPr>
      </w:pPr>
    </w:p>
    <w:p w14:paraId="558D0565" w14:textId="1F89C356" w:rsidR="004E1520" w:rsidRPr="00CF30EA" w:rsidRDefault="004E1520" w:rsidP="00C8708E">
      <w:pPr>
        <w:spacing w:after="120" w:line="240" w:lineRule="auto"/>
        <w:rPr>
          <w:rFonts w:eastAsiaTheme="minorHAnsi" w:cs="Arial"/>
          <w:lang w:val="en-GB"/>
        </w:rPr>
      </w:pPr>
      <w:r w:rsidRPr="00CF30EA">
        <w:rPr>
          <w:rFonts w:eastAsiaTheme="minorHAnsi" w:cs="Arial"/>
          <w:u w:val="single"/>
          <w:lang w:val="en-GB"/>
        </w:rPr>
        <w:t>Rule 7</w:t>
      </w:r>
      <w:r w:rsidR="00C8708E">
        <w:rPr>
          <w:rFonts w:eastAsiaTheme="minorHAnsi" w:cs="Arial"/>
          <w:lang w:val="en-GB"/>
        </w:rPr>
        <w:t>:</w:t>
      </w:r>
      <w:r w:rsidRPr="00CF30EA">
        <w:rPr>
          <w:rFonts w:eastAsiaTheme="minorHAnsi" w:cs="Arial"/>
          <w:lang w:val="en-GB"/>
        </w:rPr>
        <w:t xml:space="preserve"> The arrow is rotated to show the direction of current using the value for direction (</w:t>
      </w:r>
      <w:r w:rsidR="00EF6018" w:rsidRPr="00CF30EA">
        <w:rPr>
          <w:rFonts w:eastAsiaTheme="minorHAnsi" w:cs="Arial"/>
          <w:lang w:val="en-GB"/>
        </w:rPr>
        <w:t xml:space="preserve">Figure </w:t>
      </w:r>
      <w:r w:rsidR="006524CB">
        <w:rPr>
          <w:rFonts w:eastAsiaTheme="minorHAnsi" w:cs="Arial"/>
          <w:lang w:val="en-GB"/>
        </w:rPr>
        <w:t>H</w:t>
      </w:r>
      <w:r w:rsidR="00C8708E">
        <w:rPr>
          <w:rFonts w:eastAsiaTheme="minorHAnsi" w:cs="Arial"/>
          <w:lang w:val="en-GB"/>
        </w:rPr>
        <w:t>-</w:t>
      </w:r>
      <w:r w:rsidRPr="00CF30EA">
        <w:rPr>
          <w:rFonts w:eastAsiaTheme="minorHAnsi" w:cs="Arial"/>
          <w:lang w:val="en-GB"/>
        </w:rPr>
        <w:t>2).</w:t>
      </w:r>
    </w:p>
    <w:p w14:paraId="1E14E164" w14:textId="77777777" w:rsidR="004E1520" w:rsidRPr="00CF30EA" w:rsidRDefault="004E1520" w:rsidP="004E1520">
      <w:pPr>
        <w:spacing w:after="160"/>
        <w:ind w:left="1440" w:firstLine="720"/>
        <w:rPr>
          <w:rFonts w:eastAsiaTheme="minorHAnsi" w:cs="Arial"/>
          <w:sz w:val="22"/>
          <w:lang w:val="en-GB"/>
        </w:rPr>
      </w:pPr>
      <w:r w:rsidRPr="00CF30EA">
        <w:rPr>
          <w:rFonts w:asciiTheme="minorHAnsi" w:eastAsiaTheme="minorHAnsi" w:hAnsiTheme="minorHAnsi" w:cstheme="minorBidi"/>
          <w:noProof/>
          <w:sz w:val="22"/>
          <w:lang w:val="fr-FR" w:eastAsia="fr-FR"/>
        </w:rPr>
        <w:lastRenderedPageBreak/>
        <w:drawing>
          <wp:inline distT="0" distB="0" distL="0" distR="0" wp14:anchorId="3776DE4B" wp14:editId="663AB6B7">
            <wp:extent cx="2484120" cy="2004060"/>
            <wp:effectExtent l="0" t="0" r="0" b="0"/>
            <wp:docPr id="56" name="Picture 56" descr="i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l"/>
                    <pic:cNvPicPr>
                      <a:picLocks noChangeAspect="1" noChangeArrowheads="1"/>
                    </pic:cNvPicPr>
                  </pic:nvPicPr>
                  <pic:blipFill>
                    <a:blip r:embed="rId36">
                      <a:extLst>
                        <a:ext uri="{28A0092B-C50C-407E-A947-70E740481C1C}">
                          <a14:useLocalDpi xmlns:a14="http://schemas.microsoft.com/office/drawing/2010/main" val="0"/>
                        </a:ext>
                      </a:extLst>
                    </a:blip>
                    <a:srcRect l="18924" t="6801" r="7465" b="30147"/>
                    <a:stretch>
                      <a:fillRect/>
                    </a:stretch>
                  </pic:blipFill>
                  <pic:spPr bwMode="auto">
                    <a:xfrm>
                      <a:off x="0" y="0"/>
                      <a:ext cx="2484120" cy="2004060"/>
                    </a:xfrm>
                    <a:prstGeom prst="rect">
                      <a:avLst/>
                    </a:prstGeom>
                    <a:noFill/>
                    <a:ln>
                      <a:noFill/>
                    </a:ln>
                  </pic:spPr>
                </pic:pic>
              </a:graphicData>
            </a:graphic>
          </wp:inline>
        </w:drawing>
      </w:r>
    </w:p>
    <w:p w14:paraId="7742F1AE" w14:textId="03178912" w:rsidR="004E1520" w:rsidRPr="00C8708E" w:rsidRDefault="00EF6018" w:rsidP="00C8708E">
      <w:pPr>
        <w:spacing w:before="120" w:after="120" w:line="240" w:lineRule="auto"/>
        <w:jc w:val="center"/>
        <w:rPr>
          <w:b/>
          <w:sz w:val="18"/>
          <w:szCs w:val="18"/>
          <w:lang w:val="en-GB"/>
        </w:rPr>
      </w:pPr>
      <w:r w:rsidRPr="00C8708E">
        <w:rPr>
          <w:rFonts w:eastAsiaTheme="minorHAnsi" w:cs="Arial"/>
          <w:b/>
          <w:sz w:val="18"/>
          <w:szCs w:val="18"/>
          <w:lang w:val="en-GB"/>
        </w:rPr>
        <w:t xml:space="preserve">Figure </w:t>
      </w:r>
      <w:r w:rsidR="006524CB">
        <w:rPr>
          <w:rFonts w:eastAsiaTheme="minorHAnsi" w:cs="Arial"/>
          <w:b/>
          <w:sz w:val="18"/>
          <w:szCs w:val="18"/>
          <w:lang w:val="en-GB"/>
        </w:rPr>
        <w:t>H</w:t>
      </w:r>
      <w:r w:rsidR="00C8708E">
        <w:rPr>
          <w:rFonts w:eastAsiaTheme="minorHAnsi" w:cs="Arial"/>
          <w:b/>
          <w:sz w:val="18"/>
          <w:szCs w:val="18"/>
          <w:lang w:val="en-GB"/>
        </w:rPr>
        <w:t>-</w:t>
      </w:r>
      <w:r w:rsidR="004E1520" w:rsidRPr="00C8708E">
        <w:rPr>
          <w:rFonts w:eastAsiaTheme="minorHAnsi" w:cs="Arial"/>
          <w:b/>
          <w:sz w:val="18"/>
          <w:szCs w:val="18"/>
          <w:lang w:val="en-GB"/>
        </w:rPr>
        <w:t>2.</w:t>
      </w:r>
      <w:r w:rsidR="004E1520" w:rsidRPr="00C8708E">
        <w:rPr>
          <w:rFonts w:asciiTheme="minorHAnsi" w:eastAsiaTheme="minorHAnsi" w:hAnsiTheme="minorHAnsi" w:cstheme="minorBidi"/>
          <w:b/>
          <w:sz w:val="18"/>
          <w:szCs w:val="18"/>
          <w:lang w:val="en-GB"/>
        </w:rPr>
        <w:t xml:space="preserve"> </w:t>
      </w:r>
      <w:r w:rsidR="004E1520" w:rsidRPr="00C8708E">
        <w:rPr>
          <w:b/>
          <w:sz w:val="18"/>
          <w:szCs w:val="18"/>
          <w:lang w:val="en-GB"/>
        </w:rPr>
        <w:t>Portrayal of the arrow’s direction, based on the current direction. The dashed line is the arrow’s centerline, and the origin of the East-North axis is at the arrow’s pivot point. True nor</w:t>
      </w:r>
      <w:r w:rsidR="00A32E6F" w:rsidRPr="00C8708E">
        <w:rPr>
          <w:b/>
          <w:sz w:val="18"/>
          <w:szCs w:val="18"/>
          <w:lang w:val="en-GB"/>
        </w:rPr>
        <w:t>th has a direction of 0 degrees</w:t>
      </w:r>
    </w:p>
    <w:p w14:paraId="1F80C397" w14:textId="77777777" w:rsidR="004E1520" w:rsidRPr="00C8708E" w:rsidRDefault="004E1520" w:rsidP="00C8708E">
      <w:pPr>
        <w:spacing w:after="120" w:line="240" w:lineRule="auto"/>
        <w:rPr>
          <w:rFonts w:eastAsiaTheme="minorHAnsi" w:cs="Arial"/>
          <w:lang w:val="en-GB"/>
        </w:rPr>
      </w:pPr>
    </w:p>
    <w:p w14:paraId="29DC3DFD" w14:textId="38F22E50" w:rsidR="004E1520" w:rsidRPr="00CF30EA" w:rsidRDefault="00571FE7" w:rsidP="00C8708E">
      <w:pPr>
        <w:pStyle w:val="Heading2"/>
        <w:numPr>
          <w:ilvl w:val="0"/>
          <w:numId w:val="0"/>
        </w:numPr>
        <w:tabs>
          <w:tab w:val="clear" w:pos="540"/>
          <w:tab w:val="clear" w:pos="700"/>
          <w:tab w:val="left" w:pos="709"/>
        </w:tabs>
        <w:spacing w:before="120" w:after="200" w:line="240" w:lineRule="auto"/>
        <w:ind w:left="709" w:hanging="709"/>
        <w:rPr>
          <w:lang w:val="en-GB"/>
        </w:rPr>
      </w:pPr>
      <w:bookmarkStart w:id="2645" w:name="_Toc172126891"/>
      <w:r>
        <w:rPr>
          <w:lang w:val="en-GB"/>
        </w:rPr>
        <w:t>H</w:t>
      </w:r>
      <w:r w:rsidR="00C8708E">
        <w:rPr>
          <w:lang w:val="en-GB"/>
        </w:rPr>
        <w:t>-4</w:t>
      </w:r>
      <w:r w:rsidR="00C8708E">
        <w:rPr>
          <w:lang w:val="en-GB"/>
        </w:rPr>
        <w:tab/>
      </w:r>
      <w:r w:rsidR="004E1520" w:rsidRPr="00CF30EA">
        <w:rPr>
          <w:lang w:val="en-GB"/>
        </w:rPr>
        <w:t>Placement of the Symbol</w:t>
      </w:r>
      <w:bookmarkEnd w:id="2645"/>
    </w:p>
    <w:p w14:paraId="0142ED5A" w14:textId="20CE2BEF" w:rsidR="004E1520" w:rsidRPr="00CF30EA" w:rsidRDefault="004E1520" w:rsidP="00C8708E">
      <w:pPr>
        <w:spacing w:after="120" w:line="240" w:lineRule="auto"/>
        <w:rPr>
          <w:rFonts w:eastAsiaTheme="minorHAnsi" w:cs="Arial"/>
          <w:lang w:val="en-GB"/>
        </w:rPr>
      </w:pPr>
      <w:r w:rsidRPr="00CF30EA">
        <w:rPr>
          <w:rFonts w:eastAsiaTheme="minorHAnsi" w:cs="Arial"/>
          <w:u w:val="single"/>
          <w:lang w:val="en-GB"/>
        </w:rPr>
        <w:t>Rule 8</w:t>
      </w:r>
      <w:r w:rsidR="00C8708E">
        <w:rPr>
          <w:rFonts w:eastAsiaTheme="minorHAnsi" w:cs="Arial"/>
          <w:lang w:val="en-GB"/>
        </w:rPr>
        <w:t>:</w:t>
      </w:r>
      <w:r w:rsidRPr="00CF30EA">
        <w:rPr>
          <w:rFonts w:eastAsiaTheme="minorHAnsi" w:cs="Arial"/>
          <w:lang w:val="en-GB"/>
        </w:rPr>
        <w:t xml:space="preserve"> The surface current arrow is placed in the display so that the pivot point corresponds to the given values of longitude and latitude.</w:t>
      </w:r>
    </w:p>
    <w:p w14:paraId="7F985262" w14:textId="20DE4B8A" w:rsidR="004E1520" w:rsidRPr="00CF30EA" w:rsidRDefault="004E1520" w:rsidP="00C8708E">
      <w:pPr>
        <w:spacing w:after="120" w:line="240" w:lineRule="auto"/>
        <w:rPr>
          <w:rFonts w:eastAsiaTheme="minorHAnsi" w:cs="Arial"/>
          <w:lang w:val="en-GB"/>
        </w:rPr>
      </w:pPr>
      <w:r w:rsidRPr="00CF30EA">
        <w:rPr>
          <w:rFonts w:eastAsiaTheme="minorHAnsi" w:cs="Arial"/>
          <w:u w:val="single"/>
          <w:lang w:val="en-GB"/>
        </w:rPr>
        <w:t>Rule 9</w:t>
      </w:r>
      <w:r w:rsidR="00C8708E">
        <w:rPr>
          <w:rFonts w:eastAsiaTheme="minorHAnsi" w:cs="Arial"/>
          <w:lang w:val="en-GB"/>
        </w:rPr>
        <w:t>:</w:t>
      </w:r>
      <w:r w:rsidRPr="00CF30EA">
        <w:rPr>
          <w:rFonts w:eastAsiaTheme="minorHAnsi" w:cs="Arial"/>
          <w:lang w:val="en-GB"/>
        </w:rPr>
        <w:t xml:space="preserve"> The </w:t>
      </w:r>
      <w:r w:rsidR="00C8708E">
        <w:rPr>
          <w:rFonts w:eastAsiaTheme="minorHAnsi" w:cs="Arial"/>
          <w:lang w:val="en-GB"/>
        </w:rPr>
        <w:t>Data Producer</w:t>
      </w:r>
      <w:r w:rsidRPr="00CF30EA">
        <w:rPr>
          <w:rFonts w:eastAsiaTheme="minorHAnsi" w:cs="Arial"/>
          <w:lang w:val="en-GB"/>
        </w:rPr>
        <w:t xml:space="preserve"> must </w:t>
      </w:r>
      <w:r w:rsidR="00684A1F" w:rsidRPr="00CF30EA">
        <w:rPr>
          <w:rFonts w:eastAsiaTheme="minorHAnsi" w:cs="Arial"/>
          <w:lang w:val="en-GB"/>
        </w:rPr>
        <w:t>e</w:t>
      </w:r>
      <w:r w:rsidRPr="00CF30EA">
        <w:rPr>
          <w:rFonts w:eastAsiaTheme="minorHAnsi" w:cs="Arial"/>
          <w:lang w:val="en-GB"/>
        </w:rPr>
        <w:t>nsure that the pivot point shall not be located over land. That a portion of the arrow symbol lies over land is acceptable.</w:t>
      </w:r>
    </w:p>
    <w:p w14:paraId="119D7EC1" w14:textId="4FA8A345" w:rsidR="004E1520" w:rsidRDefault="00DC79D1" w:rsidP="00C8708E">
      <w:pPr>
        <w:spacing w:after="120" w:line="240" w:lineRule="auto"/>
        <w:rPr>
          <w:rFonts w:cs="Arial"/>
          <w:lang w:val="en-GB"/>
        </w:rPr>
      </w:pPr>
      <w:r w:rsidRPr="00CF30EA">
        <w:rPr>
          <w:rFonts w:eastAsiaTheme="minorHAnsi" w:cs="Arial"/>
          <w:u w:val="single"/>
          <w:lang w:val="en-GB"/>
        </w:rPr>
        <w:t>Rule 10</w:t>
      </w:r>
      <w:r w:rsidR="00C8708E">
        <w:rPr>
          <w:rFonts w:eastAsiaTheme="minorHAnsi" w:cs="Arial"/>
          <w:lang w:val="en-GB"/>
        </w:rPr>
        <w:t>:</w:t>
      </w:r>
      <w:r w:rsidRPr="00CF30EA">
        <w:rPr>
          <w:rFonts w:eastAsiaTheme="minorHAnsi" w:cs="Arial"/>
          <w:lang w:val="en-GB"/>
        </w:rPr>
        <w:t xml:space="preserve"> </w:t>
      </w:r>
      <w:r w:rsidRPr="00CF30EA">
        <w:rPr>
          <w:rFonts w:cs="Arial"/>
          <w:lang w:val="en-GB"/>
        </w:rPr>
        <w:t xml:space="preserve">The </w:t>
      </w:r>
      <w:r w:rsidR="00C8708E">
        <w:rPr>
          <w:rFonts w:cs="Arial"/>
          <w:lang w:val="en-GB"/>
        </w:rPr>
        <w:t>Data Producer</w:t>
      </w:r>
      <w:r w:rsidRPr="00CF30EA">
        <w:rPr>
          <w:rFonts w:cs="Arial"/>
          <w:lang w:val="en-GB"/>
        </w:rPr>
        <w:t xml:space="preserve"> must </w:t>
      </w:r>
      <w:r w:rsidR="00684A1F" w:rsidRPr="00CF30EA">
        <w:rPr>
          <w:rFonts w:cs="Arial"/>
          <w:lang w:val="en-GB"/>
        </w:rPr>
        <w:t>e</w:t>
      </w:r>
      <w:r w:rsidRPr="00CF30EA">
        <w:rPr>
          <w:rFonts w:cs="Arial"/>
          <w:lang w:val="en-GB"/>
        </w:rPr>
        <w:t>nsure that if the</w:t>
      </w:r>
      <w:r w:rsidRPr="00CF30EA">
        <w:rPr>
          <w:lang w:val="en-GB"/>
        </w:rPr>
        <w:t xml:space="preserve"> </w:t>
      </w:r>
      <w:r w:rsidRPr="00CF30EA">
        <w:rPr>
          <w:rFonts w:cs="Arial"/>
          <w:lang w:val="en-GB"/>
        </w:rPr>
        <w:t xml:space="preserve">arrow’s pivot point lies in a geographic area designated as intertidal, then when the time-varying water depth has gone to zero the symbol is not displayed. </w:t>
      </w:r>
    </w:p>
    <w:p w14:paraId="12C5DA2C" w14:textId="77777777" w:rsidR="005D7919" w:rsidRPr="00CF30EA" w:rsidRDefault="005D7919" w:rsidP="00C8708E">
      <w:pPr>
        <w:spacing w:after="120" w:line="240" w:lineRule="auto"/>
        <w:rPr>
          <w:rFonts w:cs="Arial"/>
          <w:lang w:val="en-GB"/>
        </w:rPr>
      </w:pPr>
    </w:p>
    <w:p w14:paraId="62146896" w14:textId="2C376171" w:rsidR="004E1520" w:rsidRPr="00CF30EA" w:rsidRDefault="006524CB" w:rsidP="005D7919">
      <w:pPr>
        <w:pStyle w:val="Heading2"/>
        <w:numPr>
          <w:ilvl w:val="0"/>
          <w:numId w:val="0"/>
        </w:numPr>
        <w:tabs>
          <w:tab w:val="clear" w:pos="540"/>
          <w:tab w:val="clear" w:pos="700"/>
          <w:tab w:val="left" w:pos="709"/>
        </w:tabs>
        <w:spacing w:before="120" w:after="200" w:line="240" w:lineRule="auto"/>
        <w:ind w:left="709" w:hanging="709"/>
        <w:rPr>
          <w:lang w:val="en-GB"/>
        </w:rPr>
      </w:pPr>
      <w:bookmarkStart w:id="2646" w:name="_Toc172126892"/>
      <w:r>
        <w:rPr>
          <w:lang w:val="en-GB"/>
        </w:rPr>
        <w:t>H</w:t>
      </w:r>
      <w:r w:rsidR="005D7919">
        <w:rPr>
          <w:lang w:val="en-GB"/>
        </w:rPr>
        <w:t>-5</w:t>
      </w:r>
      <w:r w:rsidR="005D7919">
        <w:rPr>
          <w:lang w:val="en-GB"/>
        </w:rPr>
        <w:tab/>
      </w:r>
      <w:r w:rsidR="004E1520" w:rsidRPr="00CF30EA">
        <w:rPr>
          <w:lang w:val="en-GB"/>
        </w:rPr>
        <w:t>Thinning of a Field of Arrows</w:t>
      </w:r>
      <w:bookmarkEnd w:id="2646"/>
    </w:p>
    <w:p w14:paraId="43FD1E5B" w14:textId="6C62973F" w:rsidR="004E1520" w:rsidRPr="00CF30EA" w:rsidRDefault="004E1520" w:rsidP="005D7919">
      <w:pPr>
        <w:spacing w:after="120" w:line="240" w:lineRule="auto"/>
        <w:rPr>
          <w:rFonts w:cs="Arial"/>
          <w:lang w:val="en-GB"/>
        </w:rPr>
      </w:pPr>
      <w:r w:rsidRPr="00CF30EA">
        <w:rPr>
          <w:rFonts w:cs="Arial"/>
          <w:lang w:val="en-GB"/>
        </w:rPr>
        <w:t xml:space="preserve">Displaying at a low resolution </w:t>
      </w:r>
      <w:r w:rsidR="005D7919">
        <w:rPr>
          <w:rFonts w:cs="Arial"/>
          <w:lang w:val="en-GB"/>
        </w:rPr>
        <w:t>that is</w:t>
      </w:r>
      <w:r w:rsidRPr="00CF30EA">
        <w:rPr>
          <w:rFonts w:cs="Arial"/>
          <w:lang w:val="en-GB"/>
        </w:rPr>
        <w:t xml:space="preserve">, zooming out) increases the density of symbols. However, by applying a thinning algorithm, vector symbol overlap can be reduced. The algorithm discussed below works for regularly gridded data only.  </w:t>
      </w:r>
    </w:p>
    <w:p w14:paraId="0352B7AA" w14:textId="50EF968D" w:rsidR="004E1520" w:rsidRPr="00CF30EA" w:rsidRDefault="004E1520" w:rsidP="005D7919">
      <w:pPr>
        <w:spacing w:after="120" w:line="240" w:lineRule="auto"/>
        <w:rPr>
          <w:rFonts w:cs="Arial"/>
          <w:bCs/>
          <w:lang w:val="en-GB" w:eastAsia="en-GB"/>
        </w:rPr>
      </w:pPr>
      <w:r w:rsidRPr="00CF30EA">
        <w:rPr>
          <w:rFonts w:cs="Arial"/>
          <w:bCs/>
          <w:lang w:val="en-GB" w:eastAsia="en-GB"/>
        </w:rPr>
        <w:t xml:space="preserve">Suppose that the grid cell has a width of </w:t>
      </w:r>
      <w:r w:rsidRPr="00CF30EA">
        <w:rPr>
          <w:rFonts w:cs="Arial"/>
          <w:bCs/>
          <w:i/>
          <w:lang w:val="en-GB" w:eastAsia="en-GB"/>
        </w:rPr>
        <w:t>gridSpacingLongitudinal</w:t>
      </w:r>
      <w:r w:rsidRPr="00CF30EA">
        <w:rPr>
          <w:rFonts w:cs="Arial"/>
          <w:bCs/>
          <w:lang w:val="en-GB" w:eastAsia="en-GB"/>
        </w:rPr>
        <w:t xml:space="preserve"> and height of </w:t>
      </w:r>
      <w:r w:rsidRPr="00CF30EA">
        <w:rPr>
          <w:rFonts w:cs="Arial"/>
          <w:bCs/>
          <w:i/>
          <w:lang w:val="en-GB" w:eastAsia="en-GB"/>
        </w:rPr>
        <w:t>gridSpacingLatitudinal</w:t>
      </w:r>
      <w:r w:rsidRPr="00CF30EA">
        <w:rPr>
          <w:rFonts w:cs="Arial"/>
          <w:bCs/>
          <w:lang w:val="en-GB" w:eastAsia="en-GB"/>
        </w:rPr>
        <w:t xml:space="preserve"> (see </w:t>
      </w:r>
      <w:r w:rsidR="00EC1CB1" w:rsidRPr="00CF30EA">
        <w:rPr>
          <w:rFonts w:cs="Arial"/>
          <w:bCs/>
          <w:highlight w:val="yellow"/>
          <w:lang w:val="en-GB" w:eastAsia="en-GB"/>
        </w:rPr>
        <w:fldChar w:fldCharType="begin"/>
      </w:r>
      <w:r w:rsidR="00EC1CB1" w:rsidRPr="00CF30EA">
        <w:rPr>
          <w:rFonts w:cs="Arial"/>
          <w:bCs/>
          <w:lang w:val="en-GB" w:eastAsia="en-GB"/>
        </w:rPr>
        <w:instrText xml:space="preserve"> REF _Ref126105357 \h </w:instrText>
      </w:r>
      <w:r w:rsidR="00EC1CB1" w:rsidRPr="00CF30EA">
        <w:rPr>
          <w:rFonts w:cs="Arial"/>
          <w:bCs/>
          <w:highlight w:val="yellow"/>
          <w:lang w:val="en-GB" w:eastAsia="en-GB"/>
        </w:rPr>
      </w:r>
      <w:r w:rsidR="00EC1CB1" w:rsidRPr="00CF30EA">
        <w:rPr>
          <w:rFonts w:cs="Arial"/>
          <w:bCs/>
          <w:highlight w:val="yellow"/>
          <w:lang w:val="en-GB" w:eastAsia="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EC1CB1" w:rsidRPr="00CF30EA">
        <w:rPr>
          <w:rFonts w:cs="Arial"/>
          <w:bCs/>
          <w:highlight w:val="yellow"/>
          <w:lang w:val="en-GB" w:eastAsia="en-GB"/>
        </w:rPr>
        <w:fldChar w:fldCharType="end"/>
      </w:r>
      <w:r w:rsidRPr="00CF30EA">
        <w:rPr>
          <w:rFonts w:cs="Arial"/>
          <w:bCs/>
          <w:lang w:val="en-GB" w:eastAsia="en-GB"/>
        </w:rPr>
        <w:t>), and has a diagonal distance of D mm. Note that D is dependent on the map scale of the display.  Also suppose that the height of the arrow symbol for the maximum speed in the display area is H</w:t>
      </w:r>
      <w:r w:rsidRPr="00CF30EA">
        <w:rPr>
          <w:rFonts w:cs="Arial"/>
          <w:bCs/>
          <w:vertAlign w:val="subscript"/>
          <w:lang w:val="en-GB" w:eastAsia="en-GB"/>
        </w:rPr>
        <w:t>max</w:t>
      </w:r>
      <w:r w:rsidRPr="00CF30EA">
        <w:rPr>
          <w:rFonts w:cs="Arial"/>
          <w:bCs/>
          <w:lang w:val="en-GB" w:eastAsia="en-GB"/>
        </w:rPr>
        <w:t xml:space="preserve">.  </w:t>
      </w:r>
    </w:p>
    <w:p w14:paraId="175CA6BD" w14:textId="592550C0" w:rsidR="004E1520" w:rsidRPr="00CF30EA" w:rsidRDefault="004E1520" w:rsidP="005D7919">
      <w:pPr>
        <w:spacing w:after="120" w:line="240" w:lineRule="auto"/>
        <w:rPr>
          <w:rFonts w:cs="Arial"/>
          <w:bCs/>
          <w:lang w:val="en-GB" w:eastAsia="en-GB"/>
        </w:rPr>
      </w:pPr>
      <w:r w:rsidRPr="00CF30EA">
        <w:rPr>
          <w:rFonts w:cs="Arial"/>
          <w:bCs/>
          <w:u w:val="single"/>
          <w:lang w:val="en-GB" w:eastAsia="en-GB"/>
        </w:rPr>
        <w:t>Suggested Rule 1</w:t>
      </w:r>
      <w:r w:rsidR="00DC79D1" w:rsidRPr="00CF30EA">
        <w:rPr>
          <w:rFonts w:cs="Arial"/>
          <w:bCs/>
          <w:u w:val="single"/>
          <w:lang w:val="en-GB" w:eastAsia="en-GB"/>
        </w:rPr>
        <w:t>1</w:t>
      </w:r>
      <w:r w:rsidR="005D7919">
        <w:rPr>
          <w:rFonts w:cs="Arial"/>
          <w:bCs/>
          <w:lang w:val="en-GB" w:eastAsia="en-GB"/>
        </w:rPr>
        <w:t>:</w:t>
      </w:r>
      <w:r w:rsidRPr="00CF30EA">
        <w:rPr>
          <w:rFonts w:cs="Arial"/>
          <w:bCs/>
          <w:lang w:val="en-GB" w:eastAsia="en-GB"/>
        </w:rPr>
        <w:t xml:space="preserve"> For </w:t>
      </w:r>
      <w:r w:rsidR="00141D9E" w:rsidRPr="00CF30EA">
        <w:rPr>
          <w:rFonts w:cs="Arial"/>
          <w:bCs/>
          <w:lang w:val="en-GB" w:eastAsia="en-GB"/>
        </w:rPr>
        <w:t xml:space="preserve">thinning </w:t>
      </w:r>
      <w:r w:rsidRPr="00CF30EA">
        <w:rPr>
          <w:rFonts w:cs="Arial"/>
          <w:bCs/>
          <w:lang w:val="en-GB" w:eastAsia="en-GB"/>
        </w:rPr>
        <w:t>regularly gridded data, arrows at every n</w:t>
      </w:r>
      <w:r w:rsidRPr="00CF30EA">
        <w:rPr>
          <w:rFonts w:cs="Arial"/>
          <w:bCs/>
          <w:vertAlign w:val="superscript"/>
          <w:lang w:val="en-GB" w:eastAsia="en-GB"/>
        </w:rPr>
        <w:t>th</w:t>
      </w:r>
      <w:r w:rsidRPr="00CF30EA">
        <w:rPr>
          <w:rFonts w:cs="Arial"/>
          <w:bCs/>
          <w:lang w:val="en-GB" w:eastAsia="en-GB"/>
        </w:rPr>
        <w:t xml:space="preserve"> column and every n</w:t>
      </w:r>
      <w:r w:rsidRPr="00CF30EA">
        <w:rPr>
          <w:rFonts w:cs="Arial"/>
          <w:bCs/>
          <w:vertAlign w:val="superscript"/>
          <w:lang w:val="en-GB" w:eastAsia="en-GB"/>
        </w:rPr>
        <w:t>th</w:t>
      </w:r>
      <w:r w:rsidRPr="00CF30EA">
        <w:rPr>
          <w:rFonts w:cs="Arial"/>
          <w:bCs/>
          <w:lang w:val="en-GB" w:eastAsia="en-GB"/>
        </w:rPr>
        <w:t xml:space="preserve"> row are drawn, </w:t>
      </w:r>
      <w:r w:rsidR="00E37A29" w:rsidRPr="00CF30EA">
        <w:rPr>
          <w:rFonts w:cs="Arial"/>
          <w:bCs/>
          <w:lang w:val="en-GB" w:eastAsia="en-GB"/>
        </w:rPr>
        <w:t xml:space="preserve">but </w:t>
      </w:r>
      <w:r w:rsidRPr="00CF30EA">
        <w:rPr>
          <w:rFonts w:cs="Arial"/>
          <w:bCs/>
          <w:lang w:val="en-GB" w:eastAsia="en-GB"/>
        </w:rPr>
        <w:t>making sure that the row and column with the maximum vector is drawn. With a R</w:t>
      </w:r>
      <w:r w:rsidRPr="00CF30EA">
        <w:rPr>
          <w:rFonts w:cs="Arial"/>
          <w:bCs/>
          <w:vertAlign w:val="subscript"/>
          <w:lang w:val="en-GB" w:eastAsia="en-GB"/>
        </w:rPr>
        <w:t>max</w:t>
      </w:r>
      <w:r w:rsidRPr="00CF30EA">
        <w:rPr>
          <w:rFonts w:cs="Arial"/>
          <w:bCs/>
          <w:lang w:val="en-GB" w:eastAsia="en-GB"/>
        </w:rPr>
        <w:t xml:space="preserve"> value of 0.5, </w:t>
      </w:r>
    </w:p>
    <w:p w14:paraId="58755A0E" w14:textId="62D5E58E" w:rsidR="004E1520" w:rsidRPr="00CF30EA" w:rsidRDefault="00141D9E" w:rsidP="005D7919">
      <w:pPr>
        <w:spacing w:after="120" w:line="240" w:lineRule="auto"/>
        <w:rPr>
          <w:rFonts w:cs="Arial"/>
          <w:bCs/>
          <w:lang w:val="en-GB" w:eastAsia="en-GB"/>
        </w:rPr>
      </w:pPr>
      <w:r w:rsidRPr="00CF30EA">
        <w:rPr>
          <w:rFonts w:cs="Arial"/>
          <w:bCs/>
          <w:lang w:val="en-GB" w:eastAsia="en-GB"/>
        </w:rPr>
        <w:t xml:space="preserve">                                                  </w:t>
      </w:r>
      <w:r w:rsidR="005D7919">
        <w:rPr>
          <w:rFonts w:cs="Arial"/>
          <w:bCs/>
          <w:lang w:val="en-GB" w:eastAsia="en-GB"/>
        </w:rPr>
        <w:t xml:space="preserve">           </w:t>
      </w:r>
      <w:r w:rsidRPr="00CF30EA">
        <w:rPr>
          <w:rFonts w:cs="Arial"/>
          <w:bCs/>
          <w:lang w:val="en-GB" w:eastAsia="en-GB"/>
        </w:rPr>
        <w:t xml:space="preserve"> </w:t>
      </w:r>
      <w:r w:rsidR="004E1520" w:rsidRPr="00CF30EA">
        <w:rPr>
          <w:rFonts w:cs="Arial"/>
          <w:bCs/>
          <w:lang w:val="en-GB" w:eastAsia="en-GB"/>
        </w:rPr>
        <w:t>n =1 + fix{H</w:t>
      </w:r>
      <w:r w:rsidR="004E1520" w:rsidRPr="00CF30EA">
        <w:rPr>
          <w:rFonts w:cs="Arial"/>
          <w:bCs/>
          <w:vertAlign w:val="subscript"/>
          <w:lang w:val="en-GB" w:eastAsia="en-GB"/>
        </w:rPr>
        <w:t>max</w:t>
      </w:r>
      <w:r w:rsidR="004E1520" w:rsidRPr="00CF30EA">
        <w:rPr>
          <w:rFonts w:cs="Arial"/>
          <w:bCs/>
          <w:lang w:val="en-GB" w:eastAsia="en-GB"/>
        </w:rPr>
        <w:t>/(0.5D)}</w:t>
      </w:r>
      <w:r w:rsidRPr="00CF30EA">
        <w:rPr>
          <w:rFonts w:cs="Arial"/>
          <w:bCs/>
          <w:lang w:val="en-GB" w:eastAsia="en-GB"/>
        </w:rPr>
        <w:t xml:space="preserve">                                               </w:t>
      </w:r>
      <w:r w:rsidR="005D7919">
        <w:rPr>
          <w:rFonts w:cs="Arial"/>
          <w:bCs/>
          <w:lang w:val="en-GB" w:eastAsia="en-GB"/>
        </w:rPr>
        <w:t xml:space="preserve">  [Eqn</w:t>
      </w:r>
      <w:r w:rsidR="006E7737" w:rsidRPr="00CF30EA">
        <w:rPr>
          <w:rFonts w:cs="Arial"/>
          <w:bCs/>
          <w:lang w:val="en-GB" w:eastAsia="en-GB"/>
        </w:rPr>
        <w:t xml:space="preserve"> </w:t>
      </w:r>
      <w:r w:rsidR="006524CB">
        <w:rPr>
          <w:rFonts w:cs="Arial"/>
          <w:bCs/>
          <w:lang w:val="en-GB" w:eastAsia="en-GB"/>
        </w:rPr>
        <w:t>H</w:t>
      </w:r>
      <w:r w:rsidR="00057E3E" w:rsidRPr="00CF30EA">
        <w:rPr>
          <w:rFonts w:cs="Arial"/>
          <w:bCs/>
          <w:lang w:val="en-GB" w:eastAsia="en-GB"/>
        </w:rPr>
        <w:t>.</w:t>
      </w:r>
      <w:r w:rsidR="0018498C" w:rsidRPr="00CF30EA">
        <w:rPr>
          <w:rFonts w:cs="Arial"/>
          <w:bCs/>
          <w:lang w:val="en-GB" w:eastAsia="en-GB"/>
        </w:rPr>
        <w:t>3</w:t>
      </w:r>
      <w:r w:rsidRPr="00CF30EA">
        <w:rPr>
          <w:rFonts w:cs="Arial"/>
          <w:bCs/>
          <w:lang w:val="en-GB" w:eastAsia="en-GB"/>
        </w:rPr>
        <w:t>]</w:t>
      </w:r>
    </w:p>
    <w:p w14:paraId="7886A9E1" w14:textId="32FE5EF8" w:rsidR="00E37A29" w:rsidRPr="00CF30EA" w:rsidRDefault="00E37A29" w:rsidP="005D7919">
      <w:pPr>
        <w:spacing w:after="120" w:line="240" w:lineRule="auto"/>
        <w:rPr>
          <w:rFonts w:cs="Arial"/>
          <w:bCs/>
          <w:lang w:val="en-GB" w:eastAsia="en-GB"/>
        </w:rPr>
      </w:pPr>
      <w:r w:rsidRPr="00CF30EA">
        <w:rPr>
          <w:rFonts w:cs="Arial"/>
          <w:bCs/>
          <w:lang w:val="en-GB" w:eastAsia="en-GB"/>
        </w:rPr>
        <w:t xml:space="preserve">The value of </w:t>
      </w:r>
      <w:r w:rsidRPr="00CF30EA">
        <w:rPr>
          <w:rFonts w:cs="Arial"/>
          <w:bCs/>
          <w:i/>
          <w:lang w:val="en-GB" w:eastAsia="en-GB"/>
        </w:rPr>
        <w:t>n</w:t>
      </w:r>
      <w:r w:rsidRPr="00CF30EA">
        <w:rPr>
          <w:rFonts w:cs="Arial"/>
          <w:bCs/>
          <w:lang w:val="en-GB" w:eastAsia="en-GB"/>
        </w:rPr>
        <w:t xml:space="preserve"> </w:t>
      </w:r>
      <w:r w:rsidR="008D13D7" w:rsidRPr="00CF30EA">
        <w:rPr>
          <w:rFonts w:cs="Arial"/>
          <w:bCs/>
          <w:lang w:val="en-GB" w:eastAsia="en-GB"/>
        </w:rPr>
        <w:t>must</w:t>
      </w:r>
      <w:r w:rsidRPr="00CF30EA">
        <w:rPr>
          <w:rFonts w:cs="Arial"/>
          <w:bCs/>
          <w:lang w:val="en-GB" w:eastAsia="en-GB"/>
        </w:rPr>
        <w:t xml:space="preserve"> be calculated by the ECDIS.</w:t>
      </w:r>
    </w:p>
    <w:p w14:paraId="638E0D75" w14:textId="0DC44BF1" w:rsidR="00951122" w:rsidRPr="00CF30EA" w:rsidRDefault="00951122" w:rsidP="005D7919">
      <w:pPr>
        <w:spacing w:after="120" w:line="240" w:lineRule="auto"/>
        <w:rPr>
          <w:rFonts w:cs="Arial"/>
          <w:bCs/>
          <w:lang w:val="en-GB" w:eastAsia="en-GB"/>
        </w:rPr>
      </w:pPr>
      <w:r w:rsidRPr="00CF30EA">
        <w:rPr>
          <w:rFonts w:cs="Arial"/>
          <w:bCs/>
          <w:lang w:val="en-GB" w:eastAsia="en-GB"/>
        </w:rPr>
        <w:t xml:space="preserve">S-98 contains a detailed description of </w:t>
      </w:r>
      <w:r w:rsidR="00D06EE4" w:rsidRPr="00CF30EA">
        <w:rPr>
          <w:rFonts w:cs="Arial"/>
          <w:bCs/>
          <w:lang w:val="en-GB" w:eastAsia="en-GB"/>
        </w:rPr>
        <w:t>a</w:t>
      </w:r>
      <w:r w:rsidRPr="00CF30EA">
        <w:rPr>
          <w:rFonts w:cs="Arial"/>
          <w:bCs/>
          <w:lang w:val="en-GB" w:eastAsia="en-GB"/>
        </w:rPr>
        <w:t xml:space="preserve"> </w:t>
      </w:r>
      <w:r w:rsidR="00D06EE4" w:rsidRPr="00CF30EA">
        <w:rPr>
          <w:rFonts w:cs="Arial"/>
          <w:bCs/>
          <w:lang w:val="en-GB" w:eastAsia="en-GB"/>
        </w:rPr>
        <w:t>suggested</w:t>
      </w:r>
      <w:r w:rsidRPr="00CF30EA">
        <w:rPr>
          <w:rFonts w:cs="Arial"/>
          <w:bCs/>
          <w:lang w:val="en-GB" w:eastAsia="en-GB"/>
        </w:rPr>
        <w:t xml:space="preserve"> algorithm for implementing thinning by drawing symbols at only </w:t>
      </w:r>
      <w:r w:rsidRPr="00CF30EA">
        <w:rPr>
          <w:rFonts w:cs="Arial"/>
          <w:bCs/>
          <w:i/>
          <w:iCs/>
          <w:lang w:val="en-GB" w:eastAsia="en-GB"/>
        </w:rPr>
        <w:t>n X n</w:t>
      </w:r>
      <w:r w:rsidRPr="00CF30EA">
        <w:rPr>
          <w:rFonts w:cs="Arial"/>
          <w:bCs/>
          <w:lang w:val="en-GB" w:eastAsia="en-GB"/>
        </w:rPr>
        <w:t xml:space="preserve"> grid points.</w:t>
      </w:r>
    </w:p>
    <w:p w14:paraId="7F95B4CE" w14:textId="42D45F8A" w:rsidR="00345307" w:rsidRPr="00CF30EA" w:rsidRDefault="00141D9E" w:rsidP="005D7919">
      <w:pPr>
        <w:spacing w:after="120" w:line="240" w:lineRule="auto"/>
        <w:rPr>
          <w:rFonts w:cs="Arial"/>
          <w:bCs/>
          <w:lang w:val="en-GB" w:eastAsia="en-GB"/>
        </w:rPr>
      </w:pPr>
      <w:r w:rsidRPr="00CF30EA">
        <w:rPr>
          <w:rFonts w:cs="Arial"/>
          <w:bCs/>
          <w:u w:val="single"/>
          <w:lang w:val="en-GB" w:eastAsia="en-GB"/>
        </w:rPr>
        <w:t>Suggested Rule 12</w:t>
      </w:r>
      <w:r w:rsidR="005D7919">
        <w:rPr>
          <w:rFonts w:cs="Arial"/>
          <w:bCs/>
          <w:lang w:val="en-GB" w:eastAsia="en-GB"/>
        </w:rPr>
        <w:t>:</w:t>
      </w:r>
      <w:r w:rsidRPr="00CF30EA">
        <w:rPr>
          <w:rFonts w:cs="Arial"/>
          <w:bCs/>
          <w:lang w:val="en-GB" w:eastAsia="en-GB"/>
        </w:rPr>
        <w:t xml:space="preserve"> For thinn</w:t>
      </w:r>
      <w:r w:rsidR="00E37A29" w:rsidRPr="00CF30EA">
        <w:rPr>
          <w:rFonts w:cs="Arial"/>
          <w:bCs/>
          <w:lang w:val="en-GB" w:eastAsia="en-GB"/>
        </w:rPr>
        <w:t>ing non-regularly spaced data, one</w:t>
      </w:r>
      <w:r w:rsidRPr="00CF30EA">
        <w:rPr>
          <w:rFonts w:cs="Arial"/>
          <w:bCs/>
          <w:lang w:val="en-GB" w:eastAsia="en-GB"/>
        </w:rPr>
        <w:t xml:space="preserve"> potential solution would be to </w:t>
      </w:r>
      <w:r w:rsidR="008D13D7" w:rsidRPr="00CF30EA">
        <w:rPr>
          <w:rFonts w:cs="Arial"/>
          <w:bCs/>
          <w:lang w:val="en-GB" w:eastAsia="en-GB"/>
        </w:rPr>
        <w:t xml:space="preserve">either </w:t>
      </w:r>
      <w:r w:rsidRPr="00CF30EA">
        <w:rPr>
          <w:rFonts w:cs="Arial"/>
          <w:bCs/>
          <w:lang w:val="en-GB" w:eastAsia="en-GB"/>
        </w:rPr>
        <w:t>reduce the reference height H</w:t>
      </w:r>
      <w:r w:rsidRPr="00CF30EA">
        <w:rPr>
          <w:rFonts w:cs="Arial"/>
          <w:bCs/>
          <w:vertAlign w:val="subscript"/>
          <w:lang w:val="en-GB" w:eastAsia="en-GB"/>
        </w:rPr>
        <w:t>ref</w:t>
      </w:r>
      <w:r w:rsidRPr="00CF30EA">
        <w:rPr>
          <w:rFonts w:cs="Arial"/>
          <w:bCs/>
          <w:lang w:val="en-GB" w:eastAsia="en-GB"/>
        </w:rPr>
        <w:t xml:space="preserve"> or increase the reference speed S</w:t>
      </w:r>
      <w:r w:rsidRPr="00CF30EA">
        <w:rPr>
          <w:rFonts w:cs="Arial"/>
          <w:bCs/>
          <w:vertAlign w:val="subscript"/>
          <w:lang w:val="en-GB" w:eastAsia="en-GB"/>
        </w:rPr>
        <w:t>ref</w:t>
      </w:r>
      <w:r w:rsidRPr="00CF30EA">
        <w:rPr>
          <w:rFonts w:cs="Arial"/>
          <w:bCs/>
          <w:lang w:val="en-GB" w:eastAsia="en-GB"/>
        </w:rPr>
        <w:t xml:space="preserve"> (Table </w:t>
      </w:r>
      <w:r w:rsidR="00E14015">
        <w:rPr>
          <w:rFonts w:cs="Arial"/>
          <w:bCs/>
          <w:lang w:val="en-GB" w:eastAsia="en-GB"/>
        </w:rPr>
        <w:t>J</w:t>
      </w:r>
      <w:r w:rsidR="005D7919">
        <w:rPr>
          <w:rFonts w:cs="Arial"/>
          <w:bCs/>
          <w:lang w:val="en-GB" w:eastAsia="en-GB"/>
        </w:rPr>
        <w:t>-</w:t>
      </w:r>
      <w:r w:rsidRPr="00CF30EA">
        <w:rPr>
          <w:rFonts w:cs="Arial"/>
          <w:bCs/>
          <w:lang w:val="en-GB" w:eastAsia="en-GB"/>
        </w:rPr>
        <w:t>2)</w:t>
      </w:r>
      <w:r w:rsidR="00D922BF" w:rsidRPr="00CF30EA">
        <w:rPr>
          <w:rFonts w:cs="Arial"/>
          <w:bCs/>
          <w:lang w:val="en-GB" w:eastAsia="en-GB"/>
        </w:rPr>
        <w:t>, so as to make each symbol smaller</w:t>
      </w:r>
      <w:r w:rsidRPr="00CF30EA">
        <w:rPr>
          <w:rFonts w:cs="Arial"/>
          <w:bCs/>
          <w:lang w:val="en-GB" w:eastAsia="en-GB"/>
        </w:rPr>
        <w:t xml:space="preserve">. </w:t>
      </w:r>
      <w:r w:rsidR="00345307" w:rsidRPr="00CF30EA">
        <w:rPr>
          <w:rFonts w:cs="Arial"/>
          <w:bCs/>
          <w:lang w:val="en-GB" w:eastAsia="en-GB"/>
        </w:rPr>
        <w:t>Thus either S</w:t>
      </w:r>
      <w:r w:rsidR="00345307" w:rsidRPr="00CF30EA">
        <w:rPr>
          <w:rFonts w:cs="Arial"/>
          <w:bCs/>
          <w:vertAlign w:val="subscript"/>
          <w:lang w:val="en-GB" w:eastAsia="en-GB"/>
        </w:rPr>
        <w:t>ref</w:t>
      </w:r>
      <w:r w:rsidR="00345307" w:rsidRPr="00CF30EA">
        <w:rPr>
          <w:rFonts w:cs="Arial"/>
          <w:bCs/>
          <w:lang w:val="en-GB" w:eastAsia="en-GB"/>
        </w:rPr>
        <w:t xml:space="preserve"> of H</w:t>
      </w:r>
      <w:r w:rsidR="00345307" w:rsidRPr="00CF30EA">
        <w:rPr>
          <w:rFonts w:cs="Arial"/>
          <w:bCs/>
          <w:vertAlign w:val="subscript"/>
          <w:lang w:val="en-GB" w:eastAsia="en-GB"/>
        </w:rPr>
        <w:t>ref</w:t>
      </w:r>
      <w:r w:rsidR="00345307" w:rsidRPr="00CF30EA">
        <w:rPr>
          <w:rFonts w:cs="Arial"/>
          <w:bCs/>
          <w:lang w:val="en-GB" w:eastAsia="en-GB"/>
        </w:rPr>
        <w:t>, or both, must be user-selectable.</w:t>
      </w:r>
    </w:p>
    <w:p w14:paraId="0027A947" w14:textId="0C95A711" w:rsidR="005D7919" w:rsidRPr="00CF30EA" w:rsidRDefault="008D13D7" w:rsidP="005D7919">
      <w:pPr>
        <w:spacing w:after="120" w:line="240" w:lineRule="auto"/>
        <w:rPr>
          <w:rFonts w:cs="Arial"/>
          <w:bCs/>
          <w:lang w:val="en-GB" w:eastAsia="en-GB"/>
        </w:rPr>
      </w:pPr>
      <w:r w:rsidRPr="00CF30EA">
        <w:rPr>
          <w:rFonts w:cs="Arial"/>
          <w:bCs/>
          <w:lang w:val="en-GB" w:eastAsia="en-GB"/>
        </w:rPr>
        <w:t xml:space="preserve">Another method, based on the fact that </w:t>
      </w:r>
      <w:r w:rsidR="00E37A29" w:rsidRPr="00CF30EA">
        <w:rPr>
          <w:rFonts w:cs="Arial"/>
          <w:bCs/>
          <w:lang w:val="en-GB" w:eastAsia="en-GB"/>
        </w:rPr>
        <w:t xml:space="preserve">non-regularly spaced data values are ordered in a nearly random manner, </w:t>
      </w:r>
      <w:r w:rsidRPr="00CF30EA">
        <w:rPr>
          <w:rFonts w:cs="Arial"/>
          <w:bCs/>
          <w:lang w:val="en-GB" w:eastAsia="en-GB"/>
        </w:rPr>
        <w:t>would be</w:t>
      </w:r>
      <w:r w:rsidR="00E37A29" w:rsidRPr="00CF30EA">
        <w:rPr>
          <w:rFonts w:cs="Arial"/>
          <w:bCs/>
          <w:lang w:val="en-GB" w:eastAsia="en-GB"/>
        </w:rPr>
        <w:t xml:space="preserve"> to reduce the number of symbols by plotting </w:t>
      </w:r>
      <w:r w:rsidRPr="00CF30EA">
        <w:rPr>
          <w:rFonts w:cs="Arial"/>
          <w:bCs/>
          <w:lang w:val="en-GB" w:eastAsia="en-GB"/>
        </w:rPr>
        <w:t xml:space="preserve">only </w:t>
      </w:r>
      <w:r w:rsidR="00E37A29" w:rsidRPr="00CF30EA">
        <w:rPr>
          <w:rFonts w:cs="Arial"/>
          <w:bCs/>
          <w:lang w:val="en-GB" w:eastAsia="en-GB"/>
        </w:rPr>
        <w:t>every n</w:t>
      </w:r>
      <w:r w:rsidR="00E37A29" w:rsidRPr="00CF30EA">
        <w:rPr>
          <w:rFonts w:cs="Arial"/>
          <w:bCs/>
          <w:vertAlign w:val="superscript"/>
          <w:lang w:val="en-GB" w:eastAsia="en-GB"/>
        </w:rPr>
        <w:t>th</w:t>
      </w:r>
      <w:r w:rsidR="00E37A29" w:rsidRPr="00CF30EA">
        <w:rPr>
          <w:rFonts w:cs="Arial"/>
          <w:bCs/>
          <w:lang w:val="en-GB" w:eastAsia="en-GB"/>
        </w:rPr>
        <w:t xml:space="preserve"> vector. This method would require that the value of </w:t>
      </w:r>
      <w:r w:rsidR="00E37A29" w:rsidRPr="00CF30EA">
        <w:rPr>
          <w:rFonts w:cs="Arial"/>
          <w:bCs/>
          <w:i/>
          <w:lang w:val="en-GB" w:eastAsia="en-GB"/>
        </w:rPr>
        <w:t>n</w:t>
      </w:r>
      <w:r w:rsidR="00E37A29" w:rsidRPr="00CF30EA">
        <w:rPr>
          <w:rFonts w:cs="Arial"/>
          <w:bCs/>
          <w:lang w:val="en-GB" w:eastAsia="en-GB"/>
        </w:rPr>
        <w:t xml:space="preserve"> be entered by the user.</w:t>
      </w:r>
    </w:p>
    <w:p w14:paraId="6AFEB8AB" w14:textId="6861FAA3" w:rsidR="004E1520" w:rsidRPr="00CF30EA" w:rsidRDefault="006524CB" w:rsidP="005D7919">
      <w:pPr>
        <w:pStyle w:val="Heading2"/>
        <w:numPr>
          <w:ilvl w:val="0"/>
          <w:numId w:val="0"/>
        </w:numPr>
        <w:tabs>
          <w:tab w:val="clear" w:pos="540"/>
          <w:tab w:val="clear" w:pos="700"/>
          <w:tab w:val="left" w:pos="709"/>
        </w:tabs>
        <w:spacing w:before="120" w:after="200" w:line="240" w:lineRule="auto"/>
        <w:ind w:left="709" w:hanging="709"/>
        <w:rPr>
          <w:lang w:val="en-GB" w:eastAsia="en-GB"/>
        </w:rPr>
      </w:pPr>
      <w:bookmarkStart w:id="2647" w:name="_Toc172126893"/>
      <w:r>
        <w:rPr>
          <w:lang w:val="en-GB" w:eastAsia="en-GB"/>
        </w:rPr>
        <w:lastRenderedPageBreak/>
        <w:t>H</w:t>
      </w:r>
      <w:r w:rsidR="005D7919">
        <w:rPr>
          <w:lang w:val="en-GB" w:eastAsia="en-GB"/>
        </w:rPr>
        <w:t>-</w:t>
      </w:r>
      <w:r w:rsidR="00CE6A4F" w:rsidRPr="00CF30EA">
        <w:rPr>
          <w:lang w:val="en-GB" w:eastAsia="en-GB"/>
        </w:rPr>
        <w:t>6</w:t>
      </w:r>
      <w:r w:rsidR="005D7919">
        <w:rPr>
          <w:lang w:val="en-GB" w:eastAsia="en-GB"/>
        </w:rPr>
        <w:tab/>
      </w:r>
      <w:r w:rsidR="004E1520" w:rsidRPr="00CF30EA">
        <w:rPr>
          <w:lang w:val="en-GB" w:eastAsia="en-GB"/>
        </w:rPr>
        <w:t>Temporal Rules</w:t>
      </w:r>
      <w:bookmarkEnd w:id="2647"/>
      <w:r w:rsidR="004E1520" w:rsidRPr="00CF30EA">
        <w:rPr>
          <w:lang w:val="en-GB" w:eastAsia="en-GB"/>
        </w:rPr>
        <w:t xml:space="preserve"> </w:t>
      </w:r>
    </w:p>
    <w:p w14:paraId="48FF795F" w14:textId="3324D095" w:rsidR="004E1520" w:rsidRPr="00CF30EA" w:rsidRDefault="004E1520" w:rsidP="005D7919">
      <w:pPr>
        <w:spacing w:after="120" w:line="240" w:lineRule="auto"/>
        <w:rPr>
          <w:rFonts w:cs="Arial"/>
          <w:bCs/>
          <w:lang w:val="en-GB" w:eastAsia="en-GB"/>
        </w:rPr>
      </w:pPr>
      <w:r w:rsidRPr="00CF30EA">
        <w:rPr>
          <w:rFonts w:cs="Arial"/>
          <w:bCs/>
          <w:lang w:val="en-GB" w:eastAsia="en-GB"/>
        </w:rPr>
        <w:t>Let T</w:t>
      </w:r>
      <w:r w:rsidRPr="00CF30EA">
        <w:rPr>
          <w:rFonts w:cs="Arial"/>
          <w:bCs/>
          <w:vertAlign w:val="subscript"/>
          <w:lang w:val="en-GB" w:eastAsia="en-GB"/>
        </w:rPr>
        <w:t>s</w:t>
      </w:r>
      <w:r w:rsidRPr="00CF30EA">
        <w:rPr>
          <w:rFonts w:cs="Arial"/>
          <w:bCs/>
          <w:lang w:val="en-GB" w:eastAsia="en-GB"/>
        </w:rPr>
        <w:t xml:space="preserve"> be the time selected by the user or the EN</w:t>
      </w:r>
      <w:r w:rsidR="00416115" w:rsidRPr="00CF30EA">
        <w:rPr>
          <w:rFonts w:cs="Arial"/>
          <w:bCs/>
          <w:lang w:val="en-GB" w:eastAsia="en-GB"/>
        </w:rPr>
        <w:t>C</w:t>
      </w:r>
      <w:r w:rsidRPr="00CF30EA">
        <w:rPr>
          <w:rFonts w:cs="Arial"/>
          <w:bCs/>
          <w:lang w:val="en-GB" w:eastAsia="en-GB"/>
        </w:rPr>
        <w:t xml:space="preserve"> for display of data, and let T</w:t>
      </w:r>
      <w:r w:rsidRPr="00CF30EA">
        <w:rPr>
          <w:rFonts w:cs="Arial"/>
          <w:bCs/>
          <w:vertAlign w:val="subscript"/>
          <w:lang w:val="en-GB" w:eastAsia="en-GB"/>
        </w:rPr>
        <w:t>E</w:t>
      </w:r>
      <w:r w:rsidRPr="00CF30EA">
        <w:rPr>
          <w:rFonts w:cs="Arial"/>
          <w:bCs/>
          <w:lang w:val="en-GB" w:eastAsia="en-GB"/>
        </w:rPr>
        <w:t xml:space="preserve"> be equal to </w:t>
      </w:r>
      <w:r w:rsidRPr="00CF30EA">
        <w:rPr>
          <w:rFonts w:eastAsiaTheme="minorHAnsi" w:cs="Arial"/>
          <w:i/>
          <w:lang w:val="en-GB"/>
        </w:rPr>
        <w:t>dateTimeOfLastRecord</w:t>
      </w:r>
      <w:r w:rsidRPr="00CF30EA">
        <w:rPr>
          <w:rFonts w:eastAsiaTheme="minorHAnsi" w:cs="Arial"/>
          <w:lang w:val="en-GB"/>
        </w:rPr>
        <w:t xml:space="preserve"> + </w:t>
      </w:r>
      <w:r w:rsidRPr="00CF30EA">
        <w:rPr>
          <w:rFonts w:eastAsiaTheme="minorHAnsi" w:cs="Arial"/>
          <w:i/>
          <w:lang w:val="en-GB"/>
        </w:rPr>
        <w:t>timeRecordInterval.</w:t>
      </w:r>
    </w:p>
    <w:p w14:paraId="0BE01818" w14:textId="102E1C48" w:rsidR="004E1520" w:rsidRPr="00CF30EA" w:rsidRDefault="00DC79D1" w:rsidP="005D7919">
      <w:pPr>
        <w:spacing w:after="120" w:line="240" w:lineRule="auto"/>
        <w:rPr>
          <w:rFonts w:cs="Arial"/>
          <w:bCs/>
          <w:lang w:val="en-GB" w:eastAsia="en-GB"/>
        </w:rPr>
      </w:pPr>
      <w:r w:rsidRPr="00CF30EA">
        <w:rPr>
          <w:rFonts w:cs="Arial"/>
          <w:bCs/>
          <w:u w:val="single"/>
          <w:lang w:val="en-GB" w:eastAsia="en-GB"/>
        </w:rPr>
        <w:t>Rule 1</w:t>
      </w:r>
      <w:r w:rsidR="00141D9E" w:rsidRPr="00CF30EA">
        <w:rPr>
          <w:rFonts w:cs="Arial"/>
          <w:bCs/>
          <w:u w:val="single"/>
          <w:lang w:val="en-GB" w:eastAsia="en-GB"/>
        </w:rPr>
        <w:t>3</w:t>
      </w:r>
      <w:r w:rsidR="004E1520" w:rsidRPr="00CF30EA">
        <w:rPr>
          <w:rFonts w:cs="Arial"/>
          <w:bCs/>
          <w:u w:val="single"/>
          <w:lang w:val="en-GB" w:eastAsia="en-GB"/>
        </w:rPr>
        <w:t>a</w:t>
      </w:r>
      <w:r w:rsidR="005D7919">
        <w:rPr>
          <w:rFonts w:cs="Arial"/>
          <w:bCs/>
          <w:u w:val="single"/>
          <w:lang w:val="en-GB" w:eastAsia="en-GB"/>
        </w:rPr>
        <w:t>:</w:t>
      </w:r>
      <w:r w:rsidR="004E1520" w:rsidRPr="00CF30EA">
        <w:rPr>
          <w:rFonts w:cs="Arial"/>
          <w:bCs/>
          <w:lang w:val="en-GB" w:eastAsia="en-GB"/>
        </w:rPr>
        <w:t xml:space="preserve"> If T</w:t>
      </w:r>
      <w:r w:rsidR="004E1520" w:rsidRPr="00CF30EA">
        <w:rPr>
          <w:rFonts w:cs="Arial"/>
          <w:bCs/>
          <w:vertAlign w:val="subscript"/>
          <w:lang w:val="en-GB" w:eastAsia="en-GB"/>
        </w:rPr>
        <w:t>s</w:t>
      </w:r>
      <w:r w:rsidR="004E1520" w:rsidRPr="00CF30EA">
        <w:rPr>
          <w:rFonts w:cs="Arial"/>
          <w:bCs/>
          <w:lang w:val="en-GB" w:eastAsia="en-GB"/>
        </w:rPr>
        <w:t xml:space="preserve"> is </w:t>
      </w:r>
      <w:r w:rsidR="004E1520" w:rsidRPr="00CF30EA">
        <w:rPr>
          <w:rFonts w:cs="Arial"/>
          <w:bCs/>
          <w:i/>
          <w:lang w:val="en-GB" w:eastAsia="en-GB"/>
        </w:rPr>
        <w:t>earlier</w:t>
      </w:r>
      <w:r w:rsidR="004E1520" w:rsidRPr="00CF30EA">
        <w:rPr>
          <w:rFonts w:cs="Arial"/>
          <w:bCs/>
          <w:lang w:val="en-GB" w:eastAsia="en-GB"/>
        </w:rPr>
        <w:t xml:space="preserve"> than the timestamp of the first data in the series, </w:t>
      </w:r>
      <w:r w:rsidR="004E1520" w:rsidRPr="00CF30EA">
        <w:rPr>
          <w:rFonts w:eastAsiaTheme="minorHAnsi" w:cs="Arial"/>
          <w:i/>
          <w:lang w:val="en-GB"/>
        </w:rPr>
        <w:t>dateTimeOfFirstRecord,</w:t>
      </w:r>
      <w:r w:rsidR="004E1520" w:rsidRPr="00CF30EA">
        <w:rPr>
          <w:rFonts w:eastAsiaTheme="minorHAnsi" w:cs="Arial"/>
          <w:lang w:val="en-GB"/>
        </w:rPr>
        <w:t xml:space="preserve"> no arrows are displayed.</w:t>
      </w:r>
    </w:p>
    <w:p w14:paraId="2F08F762" w14:textId="15153B41" w:rsidR="004E1520" w:rsidRPr="00CF30EA" w:rsidRDefault="00DC79D1" w:rsidP="005D7919">
      <w:pPr>
        <w:spacing w:after="120" w:line="240" w:lineRule="auto"/>
        <w:rPr>
          <w:rFonts w:eastAsiaTheme="minorHAnsi" w:cs="Arial"/>
          <w:lang w:val="en-GB"/>
        </w:rPr>
      </w:pPr>
      <w:r w:rsidRPr="00CF30EA">
        <w:rPr>
          <w:rFonts w:cs="Arial"/>
          <w:bCs/>
          <w:u w:val="single"/>
          <w:lang w:val="en-GB" w:eastAsia="en-GB"/>
        </w:rPr>
        <w:t>Rule 1</w:t>
      </w:r>
      <w:r w:rsidR="00141D9E" w:rsidRPr="00CF30EA">
        <w:rPr>
          <w:rFonts w:cs="Arial"/>
          <w:bCs/>
          <w:u w:val="single"/>
          <w:lang w:val="en-GB" w:eastAsia="en-GB"/>
        </w:rPr>
        <w:t>3</w:t>
      </w:r>
      <w:r w:rsidR="004E1520" w:rsidRPr="00CF30EA">
        <w:rPr>
          <w:rFonts w:cs="Arial"/>
          <w:bCs/>
          <w:u w:val="single"/>
          <w:lang w:val="en-GB" w:eastAsia="en-GB"/>
        </w:rPr>
        <w:t>b</w:t>
      </w:r>
      <w:r w:rsidR="005D7919">
        <w:rPr>
          <w:rFonts w:cs="Arial"/>
          <w:bCs/>
          <w:lang w:val="en-GB" w:eastAsia="en-GB"/>
        </w:rPr>
        <w:t>:</w:t>
      </w:r>
      <w:r w:rsidR="004E1520" w:rsidRPr="00CF30EA">
        <w:rPr>
          <w:rFonts w:cs="Arial"/>
          <w:bCs/>
          <w:lang w:val="en-GB" w:eastAsia="en-GB"/>
        </w:rPr>
        <w:t xml:space="preserve"> </w:t>
      </w:r>
      <w:r w:rsidR="004E1520" w:rsidRPr="00CF30EA">
        <w:rPr>
          <w:rFonts w:eastAsiaTheme="minorHAnsi" w:cs="Arial"/>
          <w:lang w:val="en-GB"/>
        </w:rPr>
        <w:t>If T</w:t>
      </w:r>
      <w:r w:rsidR="004E1520" w:rsidRPr="00CF30EA">
        <w:rPr>
          <w:rFonts w:eastAsiaTheme="minorHAnsi" w:cs="Arial"/>
          <w:vertAlign w:val="subscript"/>
          <w:lang w:val="en-GB"/>
        </w:rPr>
        <w:t>s</w:t>
      </w:r>
      <w:r w:rsidR="004E1520" w:rsidRPr="00CF30EA">
        <w:rPr>
          <w:rFonts w:eastAsiaTheme="minorHAnsi" w:cs="Arial"/>
          <w:lang w:val="en-GB"/>
        </w:rPr>
        <w:t xml:space="preserve"> is </w:t>
      </w:r>
      <w:r w:rsidR="004E1520" w:rsidRPr="00CF30EA">
        <w:rPr>
          <w:rFonts w:eastAsiaTheme="minorHAnsi" w:cs="Arial"/>
          <w:i/>
          <w:lang w:val="en-GB"/>
        </w:rPr>
        <w:t>later</w:t>
      </w:r>
      <w:r w:rsidR="004E1520" w:rsidRPr="00CF30EA">
        <w:rPr>
          <w:rFonts w:eastAsiaTheme="minorHAnsi" w:cs="Arial"/>
          <w:lang w:val="en-GB"/>
        </w:rPr>
        <w:t xml:space="preserve"> than T</w:t>
      </w:r>
      <w:r w:rsidR="004E1520" w:rsidRPr="00CF30EA">
        <w:rPr>
          <w:rFonts w:eastAsiaTheme="minorHAnsi" w:cs="Arial"/>
          <w:vertAlign w:val="subscript"/>
          <w:lang w:val="en-GB"/>
        </w:rPr>
        <w:t>E</w:t>
      </w:r>
      <w:r w:rsidR="004E1520" w:rsidRPr="00CF30EA">
        <w:rPr>
          <w:rFonts w:eastAsiaTheme="minorHAnsi" w:cs="Arial"/>
          <w:i/>
          <w:lang w:val="en-GB"/>
        </w:rPr>
        <w:t>,</w:t>
      </w:r>
      <w:r w:rsidR="004E1520" w:rsidRPr="00CF30EA">
        <w:rPr>
          <w:rFonts w:eastAsiaTheme="minorHAnsi" w:cs="Arial"/>
          <w:lang w:val="en-GB"/>
        </w:rPr>
        <w:t xml:space="preserve"> no arrows are displayed.</w:t>
      </w:r>
    </w:p>
    <w:p w14:paraId="060739F4" w14:textId="09372180" w:rsidR="004E1520" w:rsidRPr="00CF30EA" w:rsidRDefault="00DC79D1" w:rsidP="005D7919">
      <w:pPr>
        <w:spacing w:after="120" w:line="240" w:lineRule="auto"/>
        <w:rPr>
          <w:rFonts w:eastAsiaTheme="minorHAnsi" w:cs="Arial"/>
          <w:lang w:val="en-GB"/>
        </w:rPr>
      </w:pPr>
      <w:r w:rsidRPr="00CF30EA">
        <w:rPr>
          <w:rFonts w:eastAsiaTheme="minorHAnsi" w:cs="Arial"/>
          <w:u w:val="single"/>
          <w:lang w:val="en-GB"/>
        </w:rPr>
        <w:t>Rule 1</w:t>
      </w:r>
      <w:r w:rsidR="00141D9E" w:rsidRPr="00CF30EA">
        <w:rPr>
          <w:rFonts w:eastAsiaTheme="minorHAnsi" w:cs="Arial"/>
          <w:u w:val="single"/>
          <w:lang w:val="en-GB"/>
        </w:rPr>
        <w:t>3</w:t>
      </w:r>
      <w:r w:rsidR="004E1520" w:rsidRPr="00CF30EA">
        <w:rPr>
          <w:rFonts w:eastAsiaTheme="minorHAnsi" w:cs="Arial"/>
          <w:u w:val="single"/>
          <w:lang w:val="en-GB"/>
        </w:rPr>
        <w:t>c</w:t>
      </w:r>
      <w:r w:rsidR="005D7919">
        <w:rPr>
          <w:rFonts w:eastAsiaTheme="minorHAnsi" w:cs="Arial"/>
          <w:lang w:val="en-GB"/>
        </w:rPr>
        <w:t>:</w:t>
      </w:r>
      <w:r w:rsidR="004E1520" w:rsidRPr="00CF30EA">
        <w:rPr>
          <w:rFonts w:eastAsiaTheme="minorHAnsi" w:cs="Arial"/>
          <w:lang w:val="en-GB"/>
        </w:rPr>
        <w:t xml:space="preserve">  </w:t>
      </w:r>
      <w:r w:rsidR="004E1520" w:rsidRPr="00CF30EA">
        <w:rPr>
          <w:rFonts w:cs="Arial"/>
          <w:bCs/>
          <w:lang w:val="en-GB" w:eastAsia="en-GB"/>
        </w:rPr>
        <w:t>If T</w:t>
      </w:r>
      <w:r w:rsidR="004E1520" w:rsidRPr="00CF30EA">
        <w:rPr>
          <w:rFonts w:cs="Arial"/>
          <w:bCs/>
          <w:vertAlign w:val="subscript"/>
          <w:lang w:val="en-GB" w:eastAsia="en-GB"/>
        </w:rPr>
        <w:t>s</w:t>
      </w:r>
      <w:r w:rsidR="004E1520" w:rsidRPr="00CF30EA">
        <w:rPr>
          <w:rFonts w:cs="Arial"/>
          <w:bCs/>
          <w:lang w:val="en-GB" w:eastAsia="en-GB"/>
        </w:rPr>
        <w:t xml:space="preserve"> is </w:t>
      </w:r>
      <w:r w:rsidR="004E1520" w:rsidRPr="00CF30EA">
        <w:rPr>
          <w:rFonts w:cs="Arial"/>
          <w:bCs/>
          <w:i/>
          <w:lang w:val="en-GB" w:eastAsia="en-GB"/>
        </w:rPr>
        <w:t>later</w:t>
      </w:r>
      <w:r w:rsidR="004E1520" w:rsidRPr="00CF30EA">
        <w:rPr>
          <w:rFonts w:cs="Arial"/>
          <w:bCs/>
          <w:lang w:val="en-GB" w:eastAsia="en-GB"/>
        </w:rPr>
        <w:t xml:space="preserve"> than the first timestamp and</w:t>
      </w:r>
      <w:r w:rsidR="004E1520" w:rsidRPr="00CF30EA">
        <w:rPr>
          <w:rFonts w:eastAsiaTheme="minorHAnsi" w:cs="Arial"/>
          <w:lang w:val="en-GB"/>
        </w:rPr>
        <w:t xml:space="preserve"> </w:t>
      </w:r>
      <w:r w:rsidR="004E1520" w:rsidRPr="00CF30EA">
        <w:rPr>
          <w:rFonts w:eastAsiaTheme="minorHAnsi" w:cs="Arial"/>
          <w:i/>
          <w:lang w:val="en-GB"/>
        </w:rPr>
        <w:t>earlier</w:t>
      </w:r>
      <w:r w:rsidR="004E1520" w:rsidRPr="00CF30EA">
        <w:rPr>
          <w:rFonts w:eastAsiaTheme="minorHAnsi" w:cs="Arial"/>
          <w:lang w:val="en-GB"/>
        </w:rPr>
        <w:t xml:space="preserve"> than T</w:t>
      </w:r>
      <w:r w:rsidR="004E1520" w:rsidRPr="00CF30EA">
        <w:rPr>
          <w:rFonts w:eastAsiaTheme="minorHAnsi" w:cs="Arial"/>
          <w:vertAlign w:val="subscript"/>
          <w:lang w:val="en-GB"/>
        </w:rPr>
        <w:t>E</w:t>
      </w:r>
      <w:r w:rsidR="004E1520" w:rsidRPr="00CF30EA">
        <w:rPr>
          <w:rFonts w:eastAsiaTheme="minorHAnsi" w:cs="Arial"/>
          <w:lang w:val="en-GB"/>
        </w:rPr>
        <w:t>, then the arrows for the data are plotted if the timestamp is (a) later than Ts, but (b) less than T</w:t>
      </w:r>
      <w:r w:rsidR="004E1520" w:rsidRPr="00CF30EA">
        <w:rPr>
          <w:rFonts w:eastAsiaTheme="minorHAnsi" w:cs="Arial"/>
          <w:vertAlign w:val="subscript"/>
          <w:lang w:val="en-GB"/>
        </w:rPr>
        <w:t>s</w:t>
      </w:r>
      <w:r w:rsidR="004E1520" w:rsidRPr="00CF30EA">
        <w:rPr>
          <w:rFonts w:eastAsiaTheme="minorHAnsi" w:cs="Arial"/>
          <w:lang w:val="en-GB"/>
        </w:rPr>
        <w:t xml:space="preserve"> + </w:t>
      </w:r>
      <w:r w:rsidR="004E1520" w:rsidRPr="00CF30EA">
        <w:rPr>
          <w:rFonts w:eastAsiaTheme="minorHAnsi" w:cs="Arial"/>
          <w:i/>
          <w:lang w:val="en-GB"/>
        </w:rPr>
        <w:t>timeRecordInterval.</w:t>
      </w:r>
    </w:p>
    <w:p w14:paraId="5111F96A" w14:textId="37E6EE1F" w:rsidR="008449BB" w:rsidRDefault="006524CB" w:rsidP="008449BB">
      <w:pPr>
        <w:pStyle w:val="Heading2"/>
        <w:numPr>
          <w:ilvl w:val="0"/>
          <w:numId w:val="0"/>
        </w:numPr>
        <w:tabs>
          <w:tab w:val="clear" w:pos="540"/>
          <w:tab w:val="clear" w:pos="700"/>
          <w:tab w:val="left" w:pos="709"/>
        </w:tabs>
        <w:spacing w:before="120" w:after="200" w:line="240" w:lineRule="auto"/>
        <w:ind w:left="709" w:hanging="709"/>
        <w:rPr>
          <w:lang w:val="en-GB" w:eastAsia="en-GB"/>
        </w:rPr>
      </w:pPr>
      <w:bookmarkStart w:id="2648" w:name="_Toc172126894"/>
      <w:r>
        <w:rPr>
          <w:lang w:val="en-GB" w:eastAsia="en-GB"/>
        </w:rPr>
        <w:t>H</w:t>
      </w:r>
      <w:r w:rsidR="008449BB">
        <w:rPr>
          <w:lang w:val="en-GB" w:eastAsia="en-GB"/>
        </w:rPr>
        <w:t>-7</w:t>
      </w:r>
      <w:r w:rsidR="008449BB">
        <w:rPr>
          <w:lang w:val="en-GB" w:eastAsia="en-GB"/>
        </w:rPr>
        <w:tab/>
        <w:t>Pick Report for Time Series Data (informative)</w:t>
      </w:r>
      <w:bookmarkEnd w:id="2648"/>
    </w:p>
    <w:p w14:paraId="53A95AB0" w14:textId="13397F2D" w:rsidR="008449BB" w:rsidRDefault="008449BB" w:rsidP="008449BB">
      <w:pPr>
        <w:rPr>
          <w:lang w:val="en-GB" w:eastAsia="en-GB"/>
        </w:rPr>
      </w:pPr>
      <w:r w:rsidRPr="008449BB">
        <w:rPr>
          <w:lang w:val="en-GB" w:eastAsia="en-GB"/>
        </w:rPr>
        <w:t xml:space="preserve">In the absence of specific guidance in S-98 Annex C, the tidal stream panel display described in S-98 Annex C (for example, clause 15 4 in S-98 Edition 1.0.0) may be adapted for the purpose of displaying time series current information in response to a cursor pick by the user. A simple adaptation might consist of using the tabular format described in S-98 Annex C but replacing the “reference tide” attribute by the timestamp selected in the previous paragraph and </w:t>
      </w:r>
      <w:r>
        <w:rPr>
          <w:lang w:val="en-GB" w:eastAsia="en-GB"/>
        </w:rPr>
        <w:t>omitting the</w:t>
      </w:r>
      <w:r w:rsidRPr="008449BB">
        <w:rPr>
          <w:lang w:val="en-GB" w:eastAsia="en-GB"/>
        </w:rPr>
        <w:t xml:space="preserve"> “reference tide type” attribute.</w:t>
      </w:r>
      <w:r>
        <w:rPr>
          <w:lang w:val="en-GB" w:eastAsia="en-GB"/>
        </w:rPr>
        <w:t xml:space="preserve"> Figure </w:t>
      </w:r>
      <w:r w:rsidR="006524CB">
        <w:rPr>
          <w:lang w:val="en-GB" w:eastAsia="en-GB"/>
        </w:rPr>
        <w:t>H</w:t>
      </w:r>
      <w:r>
        <w:rPr>
          <w:lang w:val="en-GB" w:eastAsia="en-GB"/>
        </w:rPr>
        <w:t>-3 depicts the concept.</w:t>
      </w:r>
      <w:r w:rsidR="00017A67">
        <w:rPr>
          <w:lang w:val="en-GB" w:eastAsia="en-GB"/>
        </w:rPr>
        <w:t xml:space="preserve"> Th</w:t>
      </w:r>
      <w:r w:rsidR="00B355B7">
        <w:rPr>
          <w:lang w:val="en-GB" w:eastAsia="en-GB"/>
        </w:rPr>
        <w:t xml:space="preserve">e table in Figure </w:t>
      </w:r>
      <w:r w:rsidR="006524CB">
        <w:rPr>
          <w:lang w:val="en-GB" w:eastAsia="en-GB"/>
        </w:rPr>
        <w:t>H</w:t>
      </w:r>
      <w:r w:rsidR="00B355B7">
        <w:rPr>
          <w:lang w:val="en-GB" w:eastAsia="en-GB"/>
        </w:rPr>
        <w:t xml:space="preserve">-3 </w:t>
      </w:r>
      <w:r w:rsidR="00017A67">
        <w:rPr>
          <w:lang w:val="en-GB" w:eastAsia="en-GB"/>
        </w:rPr>
        <w:t xml:space="preserve">is an adaptation of the depiction </w:t>
      </w:r>
      <w:r w:rsidR="00B355B7">
        <w:rPr>
          <w:lang w:val="en-GB" w:eastAsia="en-GB"/>
        </w:rPr>
        <w:t>of</w:t>
      </w:r>
      <w:r w:rsidR="00017A67">
        <w:rPr>
          <w:lang w:val="en-GB" w:eastAsia="en-GB"/>
        </w:rPr>
        <w:t xml:space="preserve"> tidal stream tables </w:t>
      </w:r>
      <w:r w:rsidR="00B355B7">
        <w:rPr>
          <w:lang w:val="en-GB" w:eastAsia="en-GB"/>
        </w:rPr>
        <w:t xml:space="preserve">for paper charts described </w:t>
      </w:r>
      <w:r w:rsidR="00017A67">
        <w:rPr>
          <w:lang w:val="en-GB" w:eastAsia="en-GB"/>
        </w:rPr>
        <w:t>in S-4 (B-407.3)</w:t>
      </w:r>
      <w:r w:rsidR="00B355B7">
        <w:rPr>
          <w:lang w:val="en-GB" w:eastAsia="en-GB"/>
        </w:rPr>
        <w:t>.</w:t>
      </w:r>
    </w:p>
    <w:tbl>
      <w:tblPr>
        <w:tblStyle w:val="TableGrid"/>
        <w:tblW w:w="0" w:type="auto"/>
        <w:jc w:val="center"/>
        <w:tblCellMar>
          <w:top w:w="14" w:type="dxa"/>
          <w:left w:w="58" w:type="dxa"/>
          <w:bottom w:w="14" w:type="dxa"/>
          <w:right w:w="58" w:type="dxa"/>
        </w:tblCellMar>
        <w:tblLook w:val="04A0" w:firstRow="1" w:lastRow="0" w:firstColumn="1" w:lastColumn="0" w:noHBand="0" w:noVBand="1"/>
      </w:tblPr>
      <w:tblGrid>
        <w:gridCol w:w="2966"/>
        <w:gridCol w:w="730"/>
        <w:gridCol w:w="2706"/>
        <w:gridCol w:w="1306"/>
      </w:tblGrid>
      <w:tr w:rsidR="008449BB" w:rsidRPr="00D56521" w14:paraId="2760801F" w14:textId="77777777" w:rsidTr="008449BB">
        <w:trPr>
          <w:cantSplit/>
          <w:jc w:val="center"/>
        </w:trPr>
        <w:tc>
          <w:tcPr>
            <w:tcW w:w="0" w:type="auto"/>
            <w:gridSpan w:val="4"/>
          </w:tcPr>
          <w:p w14:paraId="74DB97EE" w14:textId="77777777" w:rsidR="008449BB" w:rsidRPr="00D56521" w:rsidRDefault="008449BB" w:rsidP="008449BB">
            <w:pPr>
              <w:spacing w:after="0"/>
            </w:pPr>
            <w:r w:rsidRPr="00D56521">
              <w:t>Tidal Station: (</w:t>
            </w:r>
            <w:r w:rsidRPr="00A05AE2">
              <w:rPr>
                <w:i/>
              </w:rPr>
              <w:t>station name</w:t>
            </w:r>
            <w:r w:rsidRPr="00D56521">
              <w:t>)</w:t>
            </w:r>
          </w:p>
        </w:tc>
      </w:tr>
      <w:tr w:rsidR="008449BB" w:rsidRPr="00D56521" w14:paraId="20D1E2CF" w14:textId="77777777" w:rsidTr="008449BB">
        <w:trPr>
          <w:cantSplit/>
          <w:jc w:val="center"/>
        </w:trPr>
        <w:tc>
          <w:tcPr>
            <w:tcW w:w="0" w:type="auto"/>
            <w:gridSpan w:val="2"/>
          </w:tcPr>
          <w:p w14:paraId="3C1FE613" w14:textId="77777777" w:rsidR="008449BB" w:rsidRPr="00D56521" w:rsidRDefault="008449BB" w:rsidP="008449BB">
            <w:pPr>
              <w:spacing w:after="0"/>
            </w:pPr>
            <w:r w:rsidRPr="00D56521">
              <w:t>Tidal Station Identifier: (</w:t>
            </w:r>
            <w:r w:rsidRPr="00A05AE2">
              <w:rPr>
                <w:i/>
              </w:rPr>
              <w:t xml:space="preserve">station </w:t>
            </w:r>
            <w:r>
              <w:rPr>
                <w:i/>
              </w:rPr>
              <w:t>identifier</w:t>
            </w:r>
            <w:r w:rsidRPr="00D56521">
              <w:t>)</w:t>
            </w:r>
          </w:p>
        </w:tc>
        <w:tc>
          <w:tcPr>
            <w:tcW w:w="0" w:type="auto"/>
            <w:gridSpan w:val="2"/>
          </w:tcPr>
          <w:p w14:paraId="2ECA4550" w14:textId="000EF768" w:rsidR="008449BB" w:rsidRPr="00D56521" w:rsidRDefault="008449BB" w:rsidP="008449BB">
            <w:pPr>
              <w:spacing w:after="0"/>
            </w:pPr>
            <w:r w:rsidRPr="00D56521">
              <w:t xml:space="preserve">Data From: </w:t>
            </w:r>
            <w:r w:rsidR="00B355B7">
              <w:t>SURF CUR (S-111)</w:t>
            </w:r>
          </w:p>
        </w:tc>
      </w:tr>
      <w:tr w:rsidR="008449BB" w:rsidRPr="00D56521" w14:paraId="70D58438" w14:textId="77777777" w:rsidTr="00E11FA0">
        <w:trPr>
          <w:cantSplit/>
          <w:trHeight w:val="498"/>
          <w:jc w:val="center"/>
        </w:trPr>
        <w:tc>
          <w:tcPr>
            <w:tcW w:w="0" w:type="auto"/>
          </w:tcPr>
          <w:p w14:paraId="2EF6E363" w14:textId="77777777" w:rsidR="008449BB" w:rsidRPr="00D56521" w:rsidRDefault="008449BB" w:rsidP="008449BB">
            <w:pPr>
              <w:spacing w:after="0"/>
            </w:pPr>
          </w:p>
        </w:tc>
        <w:tc>
          <w:tcPr>
            <w:tcW w:w="0" w:type="auto"/>
          </w:tcPr>
          <w:p w14:paraId="507E0BAE" w14:textId="77777777" w:rsidR="008449BB" w:rsidRPr="00D56521" w:rsidRDefault="008449BB" w:rsidP="008449BB">
            <w:pPr>
              <w:spacing w:after="0"/>
            </w:pPr>
            <w:r w:rsidRPr="00D56521">
              <w:t>Hours</w:t>
            </w:r>
          </w:p>
        </w:tc>
        <w:tc>
          <w:tcPr>
            <w:tcW w:w="0" w:type="auto"/>
          </w:tcPr>
          <w:p w14:paraId="0E92ED54" w14:textId="77777777" w:rsidR="008449BB" w:rsidRPr="00D56521" w:rsidRDefault="008449BB" w:rsidP="008449BB">
            <w:pPr>
              <w:spacing w:after="0"/>
            </w:pPr>
            <w:r w:rsidRPr="00D56521">
              <w:t>Direction of stream (degrees)</w:t>
            </w:r>
          </w:p>
        </w:tc>
        <w:tc>
          <w:tcPr>
            <w:tcW w:w="0" w:type="auto"/>
          </w:tcPr>
          <w:p w14:paraId="35A75E32" w14:textId="77777777" w:rsidR="008449BB" w:rsidRPr="00D56521" w:rsidRDefault="008449BB" w:rsidP="008449BB">
            <w:pPr>
              <w:spacing w:after="0"/>
            </w:pPr>
            <w:r w:rsidRPr="00D56521">
              <w:t>Rates (knots)</w:t>
            </w:r>
          </w:p>
        </w:tc>
      </w:tr>
      <w:tr w:rsidR="008449BB" w:rsidRPr="00D56521" w14:paraId="23B5FDC2" w14:textId="77777777" w:rsidTr="008449BB">
        <w:trPr>
          <w:cantSplit/>
          <w:jc w:val="center"/>
        </w:trPr>
        <w:tc>
          <w:tcPr>
            <w:tcW w:w="0" w:type="auto"/>
            <w:vMerge w:val="restart"/>
            <w:vAlign w:val="center"/>
          </w:tcPr>
          <w:p w14:paraId="57ED4A88" w14:textId="77777777" w:rsidR="008449BB" w:rsidRPr="00D56521" w:rsidRDefault="008449BB" w:rsidP="008449BB">
            <w:pPr>
              <w:spacing w:after="0"/>
              <w:jc w:val="center"/>
            </w:pPr>
            <w:r w:rsidRPr="00D56521">
              <w:t>Before</w:t>
            </w:r>
          </w:p>
        </w:tc>
        <w:tc>
          <w:tcPr>
            <w:tcW w:w="0" w:type="auto"/>
          </w:tcPr>
          <w:p w14:paraId="45512616" w14:textId="77777777" w:rsidR="008449BB" w:rsidRPr="00D56521" w:rsidRDefault="008449BB" w:rsidP="008449BB">
            <w:pPr>
              <w:spacing w:after="0"/>
            </w:pPr>
            <w:r w:rsidRPr="00D56521">
              <w:t>-6</w:t>
            </w:r>
          </w:p>
        </w:tc>
        <w:tc>
          <w:tcPr>
            <w:tcW w:w="0" w:type="auto"/>
          </w:tcPr>
          <w:p w14:paraId="552EFC4C" w14:textId="77777777" w:rsidR="008449BB" w:rsidRPr="00D56521" w:rsidRDefault="008449BB" w:rsidP="008449BB">
            <w:pPr>
              <w:spacing w:after="0"/>
            </w:pPr>
          </w:p>
        </w:tc>
        <w:tc>
          <w:tcPr>
            <w:tcW w:w="0" w:type="auto"/>
          </w:tcPr>
          <w:p w14:paraId="0691D571" w14:textId="77777777" w:rsidR="008449BB" w:rsidRPr="00D56521" w:rsidRDefault="008449BB" w:rsidP="008449BB">
            <w:pPr>
              <w:spacing w:after="0"/>
            </w:pPr>
          </w:p>
        </w:tc>
      </w:tr>
      <w:tr w:rsidR="008449BB" w:rsidRPr="00D56521" w14:paraId="7D743D56" w14:textId="77777777" w:rsidTr="008449BB">
        <w:trPr>
          <w:cantSplit/>
          <w:jc w:val="center"/>
        </w:trPr>
        <w:tc>
          <w:tcPr>
            <w:tcW w:w="0" w:type="auto"/>
            <w:vMerge/>
          </w:tcPr>
          <w:p w14:paraId="17D4CDAD" w14:textId="77777777" w:rsidR="008449BB" w:rsidRPr="00D56521" w:rsidRDefault="008449BB" w:rsidP="006674C5">
            <w:pPr>
              <w:spacing w:after="0"/>
            </w:pPr>
          </w:p>
        </w:tc>
        <w:tc>
          <w:tcPr>
            <w:tcW w:w="0" w:type="auto"/>
          </w:tcPr>
          <w:p w14:paraId="59E3234A" w14:textId="77777777" w:rsidR="008449BB" w:rsidRPr="00D56521" w:rsidRDefault="008449BB" w:rsidP="006674C5">
            <w:pPr>
              <w:spacing w:after="0"/>
            </w:pPr>
            <w:r w:rsidRPr="00D56521">
              <w:t>-5</w:t>
            </w:r>
          </w:p>
        </w:tc>
        <w:tc>
          <w:tcPr>
            <w:tcW w:w="0" w:type="auto"/>
          </w:tcPr>
          <w:p w14:paraId="79CDA59F" w14:textId="77777777" w:rsidR="008449BB" w:rsidRPr="00D56521" w:rsidRDefault="008449BB" w:rsidP="006674C5">
            <w:pPr>
              <w:spacing w:after="0"/>
            </w:pPr>
          </w:p>
        </w:tc>
        <w:tc>
          <w:tcPr>
            <w:tcW w:w="0" w:type="auto"/>
          </w:tcPr>
          <w:p w14:paraId="6157B980" w14:textId="77777777" w:rsidR="008449BB" w:rsidRPr="00D56521" w:rsidRDefault="008449BB" w:rsidP="006674C5">
            <w:pPr>
              <w:spacing w:after="0"/>
            </w:pPr>
          </w:p>
        </w:tc>
      </w:tr>
      <w:tr w:rsidR="008449BB" w:rsidRPr="00D56521" w14:paraId="1C05ACD9" w14:textId="77777777" w:rsidTr="008449BB">
        <w:trPr>
          <w:cantSplit/>
          <w:jc w:val="center"/>
        </w:trPr>
        <w:tc>
          <w:tcPr>
            <w:tcW w:w="0" w:type="auto"/>
            <w:vMerge/>
          </w:tcPr>
          <w:p w14:paraId="6F620446" w14:textId="77777777" w:rsidR="008449BB" w:rsidRPr="00D56521" w:rsidRDefault="008449BB" w:rsidP="006674C5">
            <w:pPr>
              <w:spacing w:after="0"/>
            </w:pPr>
          </w:p>
        </w:tc>
        <w:tc>
          <w:tcPr>
            <w:tcW w:w="0" w:type="auto"/>
          </w:tcPr>
          <w:p w14:paraId="1E4AF156" w14:textId="77777777" w:rsidR="008449BB" w:rsidRPr="00D56521" w:rsidRDefault="008449BB" w:rsidP="006674C5">
            <w:pPr>
              <w:spacing w:after="0"/>
            </w:pPr>
            <w:r w:rsidRPr="00D56521">
              <w:t>-4</w:t>
            </w:r>
          </w:p>
        </w:tc>
        <w:tc>
          <w:tcPr>
            <w:tcW w:w="0" w:type="auto"/>
          </w:tcPr>
          <w:p w14:paraId="3C19261E" w14:textId="77777777" w:rsidR="008449BB" w:rsidRPr="00D56521" w:rsidRDefault="008449BB" w:rsidP="006674C5">
            <w:pPr>
              <w:spacing w:after="0"/>
            </w:pPr>
          </w:p>
        </w:tc>
        <w:tc>
          <w:tcPr>
            <w:tcW w:w="0" w:type="auto"/>
          </w:tcPr>
          <w:p w14:paraId="2BD81761" w14:textId="77777777" w:rsidR="008449BB" w:rsidRPr="00D56521" w:rsidRDefault="008449BB" w:rsidP="006674C5">
            <w:pPr>
              <w:spacing w:after="0"/>
            </w:pPr>
          </w:p>
        </w:tc>
      </w:tr>
      <w:tr w:rsidR="008449BB" w:rsidRPr="00D56521" w14:paraId="3FFB810B" w14:textId="77777777" w:rsidTr="008449BB">
        <w:trPr>
          <w:cantSplit/>
          <w:jc w:val="center"/>
        </w:trPr>
        <w:tc>
          <w:tcPr>
            <w:tcW w:w="0" w:type="auto"/>
            <w:vMerge/>
          </w:tcPr>
          <w:p w14:paraId="20C4B4AF" w14:textId="77777777" w:rsidR="008449BB" w:rsidRPr="00D56521" w:rsidRDefault="008449BB" w:rsidP="006674C5">
            <w:pPr>
              <w:spacing w:after="0"/>
            </w:pPr>
          </w:p>
        </w:tc>
        <w:tc>
          <w:tcPr>
            <w:tcW w:w="0" w:type="auto"/>
          </w:tcPr>
          <w:p w14:paraId="35546BBA" w14:textId="77777777" w:rsidR="008449BB" w:rsidRPr="00D56521" w:rsidRDefault="008449BB" w:rsidP="006674C5">
            <w:pPr>
              <w:spacing w:after="0"/>
            </w:pPr>
            <w:r w:rsidRPr="00D56521">
              <w:t>-3</w:t>
            </w:r>
          </w:p>
        </w:tc>
        <w:tc>
          <w:tcPr>
            <w:tcW w:w="0" w:type="auto"/>
          </w:tcPr>
          <w:p w14:paraId="02B5835C" w14:textId="77777777" w:rsidR="008449BB" w:rsidRPr="00D56521" w:rsidRDefault="008449BB" w:rsidP="006674C5">
            <w:pPr>
              <w:spacing w:after="0"/>
            </w:pPr>
          </w:p>
        </w:tc>
        <w:tc>
          <w:tcPr>
            <w:tcW w:w="0" w:type="auto"/>
          </w:tcPr>
          <w:p w14:paraId="087D0A29" w14:textId="77777777" w:rsidR="008449BB" w:rsidRPr="00D56521" w:rsidRDefault="008449BB" w:rsidP="006674C5">
            <w:pPr>
              <w:spacing w:after="0"/>
            </w:pPr>
          </w:p>
        </w:tc>
      </w:tr>
      <w:tr w:rsidR="008449BB" w:rsidRPr="00D56521" w14:paraId="5EFAD2E9" w14:textId="77777777" w:rsidTr="008449BB">
        <w:trPr>
          <w:cantSplit/>
          <w:jc w:val="center"/>
        </w:trPr>
        <w:tc>
          <w:tcPr>
            <w:tcW w:w="0" w:type="auto"/>
            <w:vMerge/>
          </w:tcPr>
          <w:p w14:paraId="2E924BAB" w14:textId="77777777" w:rsidR="008449BB" w:rsidRPr="00D56521" w:rsidRDefault="008449BB" w:rsidP="006674C5">
            <w:pPr>
              <w:spacing w:after="0"/>
            </w:pPr>
          </w:p>
        </w:tc>
        <w:tc>
          <w:tcPr>
            <w:tcW w:w="0" w:type="auto"/>
          </w:tcPr>
          <w:p w14:paraId="3D6DB105" w14:textId="77777777" w:rsidR="008449BB" w:rsidRPr="00D56521" w:rsidRDefault="008449BB" w:rsidP="006674C5">
            <w:pPr>
              <w:spacing w:after="0"/>
            </w:pPr>
            <w:r w:rsidRPr="00D56521">
              <w:t>-2</w:t>
            </w:r>
          </w:p>
        </w:tc>
        <w:tc>
          <w:tcPr>
            <w:tcW w:w="0" w:type="auto"/>
          </w:tcPr>
          <w:p w14:paraId="342CD4C0" w14:textId="77777777" w:rsidR="008449BB" w:rsidRPr="00D56521" w:rsidRDefault="008449BB" w:rsidP="006674C5">
            <w:pPr>
              <w:spacing w:after="0"/>
            </w:pPr>
          </w:p>
        </w:tc>
        <w:tc>
          <w:tcPr>
            <w:tcW w:w="0" w:type="auto"/>
          </w:tcPr>
          <w:p w14:paraId="36EA8B9D" w14:textId="77777777" w:rsidR="008449BB" w:rsidRPr="00D56521" w:rsidRDefault="008449BB" w:rsidP="006674C5">
            <w:pPr>
              <w:spacing w:after="0"/>
            </w:pPr>
          </w:p>
        </w:tc>
      </w:tr>
      <w:tr w:rsidR="008449BB" w:rsidRPr="00D56521" w14:paraId="252A97A5" w14:textId="77777777" w:rsidTr="008449BB">
        <w:trPr>
          <w:cantSplit/>
          <w:jc w:val="center"/>
        </w:trPr>
        <w:tc>
          <w:tcPr>
            <w:tcW w:w="0" w:type="auto"/>
            <w:vMerge/>
          </w:tcPr>
          <w:p w14:paraId="577A1C6B" w14:textId="77777777" w:rsidR="008449BB" w:rsidRPr="00D56521" w:rsidRDefault="008449BB" w:rsidP="006674C5">
            <w:pPr>
              <w:spacing w:after="0"/>
            </w:pPr>
          </w:p>
        </w:tc>
        <w:tc>
          <w:tcPr>
            <w:tcW w:w="0" w:type="auto"/>
          </w:tcPr>
          <w:p w14:paraId="02A124AB" w14:textId="77777777" w:rsidR="008449BB" w:rsidRPr="00D56521" w:rsidRDefault="008449BB" w:rsidP="006674C5">
            <w:pPr>
              <w:spacing w:after="0"/>
            </w:pPr>
            <w:r w:rsidRPr="00D56521">
              <w:t>-1</w:t>
            </w:r>
          </w:p>
        </w:tc>
        <w:tc>
          <w:tcPr>
            <w:tcW w:w="0" w:type="auto"/>
          </w:tcPr>
          <w:p w14:paraId="7B0867E5" w14:textId="77777777" w:rsidR="008449BB" w:rsidRPr="00D56521" w:rsidRDefault="008449BB" w:rsidP="006674C5">
            <w:pPr>
              <w:spacing w:after="0"/>
            </w:pPr>
          </w:p>
        </w:tc>
        <w:tc>
          <w:tcPr>
            <w:tcW w:w="0" w:type="auto"/>
          </w:tcPr>
          <w:p w14:paraId="0C86A9BE" w14:textId="77777777" w:rsidR="008449BB" w:rsidRPr="00D56521" w:rsidRDefault="008449BB" w:rsidP="006674C5">
            <w:pPr>
              <w:spacing w:after="0"/>
            </w:pPr>
          </w:p>
        </w:tc>
      </w:tr>
      <w:tr w:rsidR="008449BB" w:rsidRPr="00D56521" w14:paraId="0CA680BA" w14:textId="77777777" w:rsidTr="008449BB">
        <w:trPr>
          <w:cantSplit/>
          <w:jc w:val="center"/>
        </w:trPr>
        <w:tc>
          <w:tcPr>
            <w:tcW w:w="0" w:type="auto"/>
          </w:tcPr>
          <w:p w14:paraId="6E086291" w14:textId="1C7A35AC" w:rsidR="008449BB" w:rsidRPr="00D56521" w:rsidRDefault="008449BB" w:rsidP="008449BB">
            <w:pPr>
              <w:spacing w:after="0"/>
            </w:pPr>
            <w:r>
              <w:t>YYYY-MM-DD HH:MM:SS Z</w:t>
            </w:r>
          </w:p>
        </w:tc>
        <w:tc>
          <w:tcPr>
            <w:tcW w:w="0" w:type="auto"/>
          </w:tcPr>
          <w:p w14:paraId="52BA3568" w14:textId="77777777" w:rsidR="008449BB" w:rsidRPr="00D56521" w:rsidRDefault="008449BB" w:rsidP="008449BB">
            <w:pPr>
              <w:spacing w:after="0"/>
            </w:pPr>
            <w:r w:rsidRPr="00D56521">
              <w:t xml:space="preserve"> 0 </w:t>
            </w:r>
          </w:p>
        </w:tc>
        <w:tc>
          <w:tcPr>
            <w:tcW w:w="0" w:type="auto"/>
          </w:tcPr>
          <w:p w14:paraId="4C9FC3CD" w14:textId="77777777" w:rsidR="008449BB" w:rsidRPr="00D56521" w:rsidRDefault="008449BB" w:rsidP="008449BB">
            <w:pPr>
              <w:spacing w:after="0"/>
            </w:pPr>
          </w:p>
        </w:tc>
        <w:tc>
          <w:tcPr>
            <w:tcW w:w="0" w:type="auto"/>
          </w:tcPr>
          <w:p w14:paraId="28277454" w14:textId="77777777" w:rsidR="008449BB" w:rsidRPr="00D56521" w:rsidRDefault="008449BB" w:rsidP="008449BB">
            <w:pPr>
              <w:spacing w:after="0"/>
            </w:pPr>
          </w:p>
        </w:tc>
      </w:tr>
      <w:tr w:rsidR="008449BB" w:rsidRPr="00D56521" w14:paraId="40B7A7C3" w14:textId="77777777" w:rsidTr="008449BB">
        <w:trPr>
          <w:cantSplit/>
          <w:jc w:val="center"/>
        </w:trPr>
        <w:tc>
          <w:tcPr>
            <w:tcW w:w="0" w:type="auto"/>
            <w:vMerge w:val="restart"/>
            <w:vAlign w:val="center"/>
          </w:tcPr>
          <w:p w14:paraId="6AA51A9D" w14:textId="77777777" w:rsidR="008449BB" w:rsidRPr="00D56521" w:rsidRDefault="008449BB" w:rsidP="008449BB">
            <w:pPr>
              <w:spacing w:after="0"/>
              <w:jc w:val="center"/>
            </w:pPr>
            <w:r w:rsidRPr="00D56521">
              <w:t>After</w:t>
            </w:r>
          </w:p>
        </w:tc>
        <w:tc>
          <w:tcPr>
            <w:tcW w:w="0" w:type="auto"/>
          </w:tcPr>
          <w:p w14:paraId="5AFAD7F8" w14:textId="77777777" w:rsidR="008449BB" w:rsidRPr="00D56521" w:rsidRDefault="008449BB" w:rsidP="008449BB">
            <w:pPr>
              <w:spacing w:after="0"/>
            </w:pPr>
            <w:r w:rsidRPr="00D56521">
              <w:t>+1</w:t>
            </w:r>
          </w:p>
        </w:tc>
        <w:tc>
          <w:tcPr>
            <w:tcW w:w="0" w:type="auto"/>
          </w:tcPr>
          <w:p w14:paraId="643C2440" w14:textId="77777777" w:rsidR="008449BB" w:rsidRPr="00D56521" w:rsidRDefault="008449BB" w:rsidP="008449BB">
            <w:pPr>
              <w:spacing w:after="0"/>
            </w:pPr>
          </w:p>
        </w:tc>
        <w:tc>
          <w:tcPr>
            <w:tcW w:w="0" w:type="auto"/>
          </w:tcPr>
          <w:p w14:paraId="72479F50" w14:textId="77777777" w:rsidR="008449BB" w:rsidRPr="00D56521" w:rsidRDefault="008449BB" w:rsidP="008449BB">
            <w:pPr>
              <w:spacing w:after="0"/>
            </w:pPr>
          </w:p>
        </w:tc>
      </w:tr>
      <w:tr w:rsidR="008449BB" w:rsidRPr="00D56521" w14:paraId="30436D8E" w14:textId="77777777" w:rsidTr="008449BB">
        <w:trPr>
          <w:cantSplit/>
          <w:jc w:val="center"/>
        </w:trPr>
        <w:tc>
          <w:tcPr>
            <w:tcW w:w="0" w:type="auto"/>
            <w:vMerge/>
          </w:tcPr>
          <w:p w14:paraId="60ABCCAA" w14:textId="77777777" w:rsidR="008449BB" w:rsidRPr="00D56521" w:rsidRDefault="008449BB" w:rsidP="006674C5">
            <w:pPr>
              <w:spacing w:after="0"/>
            </w:pPr>
          </w:p>
        </w:tc>
        <w:tc>
          <w:tcPr>
            <w:tcW w:w="0" w:type="auto"/>
          </w:tcPr>
          <w:p w14:paraId="39D77405" w14:textId="77777777" w:rsidR="008449BB" w:rsidRPr="00D56521" w:rsidRDefault="008449BB" w:rsidP="006674C5">
            <w:pPr>
              <w:spacing w:after="0"/>
            </w:pPr>
            <w:r w:rsidRPr="00D56521">
              <w:t>+2</w:t>
            </w:r>
          </w:p>
        </w:tc>
        <w:tc>
          <w:tcPr>
            <w:tcW w:w="0" w:type="auto"/>
          </w:tcPr>
          <w:p w14:paraId="198AAAA0" w14:textId="77777777" w:rsidR="008449BB" w:rsidRPr="00D56521" w:rsidRDefault="008449BB" w:rsidP="006674C5">
            <w:pPr>
              <w:spacing w:after="0"/>
            </w:pPr>
          </w:p>
        </w:tc>
        <w:tc>
          <w:tcPr>
            <w:tcW w:w="0" w:type="auto"/>
          </w:tcPr>
          <w:p w14:paraId="77C0888C" w14:textId="77777777" w:rsidR="008449BB" w:rsidRPr="00D56521" w:rsidRDefault="008449BB" w:rsidP="006674C5">
            <w:pPr>
              <w:spacing w:after="0"/>
            </w:pPr>
          </w:p>
        </w:tc>
      </w:tr>
      <w:tr w:rsidR="008449BB" w:rsidRPr="00D56521" w14:paraId="0BEBF018" w14:textId="77777777" w:rsidTr="008449BB">
        <w:trPr>
          <w:cantSplit/>
          <w:jc w:val="center"/>
        </w:trPr>
        <w:tc>
          <w:tcPr>
            <w:tcW w:w="0" w:type="auto"/>
            <w:vMerge/>
          </w:tcPr>
          <w:p w14:paraId="25CE9C75" w14:textId="77777777" w:rsidR="008449BB" w:rsidRPr="00D56521" w:rsidRDefault="008449BB" w:rsidP="006674C5">
            <w:pPr>
              <w:spacing w:after="0"/>
            </w:pPr>
          </w:p>
        </w:tc>
        <w:tc>
          <w:tcPr>
            <w:tcW w:w="0" w:type="auto"/>
          </w:tcPr>
          <w:p w14:paraId="0254ED01" w14:textId="77777777" w:rsidR="008449BB" w:rsidRPr="00D56521" w:rsidRDefault="008449BB" w:rsidP="006674C5">
            <w:pPr>
              <w:spacing w:after="0"/>
            </w:pPr>
            <w:r w:rsidRPr="00D56521">
              <w:t>+3</w:t>
            </w:r>
          </w:p>
        </w:tc>
        <w:tc>
          <w:tcPr>
            <w:tcW w:w="0" w:type="auto"/>
          </w:tcPr>
          <w:p w14:paraId="0F14F132" w14:textId="77777777" w:rsidR="008449BB" w:rsidRPr="00D56521" w:rsidRDefault="008449BB" w:rsidP="006674C5">
            <w:pPr>
              <w:spacing w:after="0"/>
            </w:pPr>
          </w:p>
        </w:tc>
        <w:tc>
          <w:tcPr>
            <w:tcW w:w="0" w:type="auto"/>
          </w:tcPr>
          <w:p w14:paraId="3175B6A0" w14:textId="77777777" w:rsidR="008449BB" w:rsidRPr="00D56521" w:rsidRDefault="008449BB" w:rsidP="006674C5">
            <w:pPr>
              <w:spacing w:after="0"/>
            </w:pPr>
          </w:p>
        </w:tc>
      </w:tr>
      <w:tr w:rsidR="008449BB" w:rsidRPr="00D56521" w14:paraId="4764B1E2" w14:textId="77777777" w:rsidTr="008449BB">
        <w:trPr>
          <w:cantSplit/>
          <w:jc w:val="center"/>
        </w:trPr>
        <w:tc>
          <w:tcPr>
            <w:tcW w:w="0" w:type="auto"/>
            <w:vMerge/>
          </w:tcPr>
          <w:p w14:paraId="756685A2" w14:textId="77777777" w:rsidR="008449BB" w:rsidRPr="00D56521" w:rsidRDefault="008449BB" w:rsidP="006674C5">
            <w:pPr>
              <w:spacing w:after="0"/>
            </w:pPr>
          </w:p>
        </w:tc>
        <w:tc>
          <w:tcPr>
            <w:tcW w:w="0" w:type="auto"/>
          </w:tcPr>
          <w:p w14:paraId="79218B8A" w14:textId="77777777" w:rsidR="008449BB" w:rsidRPr="00D56521" w:rsidRDefault="008449BB" w:rsidP="006674C5">
            <w:pPr>
              <w:spacing w:after="0"/>
            </w:pPr>
            <w:r w:rsidRPr="00D56521">
              <w:t>+4</w:t>
            </w:r>
          </w:p>
        </w:tc>
        <w:tc>
          <w:tcPr>
            <w:tcW w:w="0" w:type="auto"/>
          </w:tcPr>
          <w:p w14:paraId="16F3185C" w14:textId="77777777" w:rsidR="008449BB" w:rsidRPr="00D56521" w:rsidRDefault="008449BB" w:rsidP="006674C5">
            <w:pPr>
              <w:spacing w:after="0"/>
            </w:pPr>
          </w:p>
        </w:tc>
        <w:tc>
          <w:tcPr>
            <w:tcW w:w="0" w:type="auto"/>
          </w:tcPr>
          <w:p w14:paraId="06FA3234" w14:textId="77777777" w:rsidR="008449BB" w:rsidRPr="00D56521" w:rsidRDefault="008449BB" w:rsidP="006674C5">
            <w:pPr>
              <w:spacing w:after="0"/>
            </w:pPr>
          </w:p>
        </w:tc>
      </w:tr>
      <w:tr w:rsidR="008449BB" w:rsidRPr="00D56521" w14:paraId="19D00D26" w14:textId="77777777" w:rsidTr="008449BB">
        <w:trPr>
          <w:cantSplit/>
          <w:jc w:val="center"/>
        </w:trPr>
        <w:tc>
          <w:tcPr>
            <w:tcW w:w="0" w:type="auto"/>
            <w:vMerge/>
          </w:tcPr>
          <w:p w14:paraId="7D08FF64" w14:textId="77777777" w:rsidR="008449BB" w:rsidRPr="00D56521" w:rsidRDefault="008449BB" w:rsidP="006674C5">
            <w:pPr>
              <w:spacing w:after="0"/>
            </w:pPr>
          </w:p>
        </w:tc>
        <w:tc>
          <w:tcPr>
            <w:tcW w:w="0" w:type="auto"/>
          </w:tcPr>
          <w:p w14:paraId="5D3AACCB" w14:textId="77777777" w:rsidR="008449BB" w:rsidRPr="00D56521" w:rsidRDefault="008449BB" w:rsidP="006674C5">
            <w:pPr>
              <w:spacing w:after="0"/>
            </w:pPr>
            <w:r w:rsidRPr="00D56521">
              <w:t>+5</w:t>
            </w:r>
          </w:p>
        </w:tc>
        <w:tc>
          <w:tcPr>
            <w:tcW w:w="0" w:type="auto"/>
          </w:tcPr>
          <w:p w14:paraId="2F03BF30" w14:textId="77777777" w:rsidR="008449BB" w:rsidRPr="00D56521" w:rsidRDefault="008449BB" w:rsidP="006674C5">
            <w:pPr>
              <w:spacing w:after="0"/>
            </w:pPr>
          </w:p>
        </w:tc>
        <w:tc>
          <w:tcPr>
            <w:tcW w:w="0" w:type="auto"/>
          </w:tcPr>
          <w:p w14:paraId="3DCA6D4E" w14:textId="77777777" w:rsidR="008449BB" w:rsidRPr="00D56521" w:rsidRDefault="008449BB" w:rsidP="006674C5">
            <w:pPr>
              <w:spacing w:after="0"/>
            </w:pPr>
          </w:p>
        </w:tc>
      </w:tr>
      <w:tr w:rsidR="008449BB" w:rsidRPr="00D56521" w14:paraId="4D06BB2C" w14:textId="77777777" w:rsidTr="008449BB">
        <w:trPr>
          <w:cantSplit/>
          <w:jc w:val="center"/>
        </w:trPr>
        <w:tc>
          <w:tcPr>
            <w:tcW w:w="0" w:type="auto"/>
            <w:vMerge/>
          </w:tcPr>
          <w:p w14:paraId="5D952D0A" w14:textId="77777777" w:rsidR="008449BB" w:rsidRPr="00D56521" w:rsidRDefault="008449BB" w:rsidP="006674C5">
            <w:pPr>
              <w:spacing w:after="0"/>
            </w:pPr>
          </w:p>
        </w:tc>
        <w:tc>
          <w:tcPr>
            <w:tcW w:w="0" w:type="auto"/>
          </w:tcPr>
          <w:p w14:paraId="3EEDC85A" w14:textId="77777777" w:rsidR="008449BB" w:rsidRPr="00D56521" w:rsidRDefault="008449BB" w:rsidP="006674C5">
            <w:pPr>
              <w:spacing w:after="0"/>
            </w:pPr>
            <w:r w:rsidRPr="00D56521">
              <w:t>+6</w:t>
            </w:r>
          </w:p>
        </w:tc>
        <w:tc>
          <w:tcPr>
            <w:tcW w:w="0" w:type="auto"/>
          </w:tcPr>
          <w:p w14:paraId="432BF7DE" w14:textId="77777777" w:rsidR="008449BB" w:rsidRPr="00D56521" w:rsidRDefault="008449BB" w:rsidP="006674C5">
            <w:pPr>
              <w:spacing w:after="0"/>
            </w:pPr>
          </w:p>
        </w:tc>
        <w:tc>
          <w:tcPr>
            <w:tcW w:w="0" w:type="auto"/>
          </w:tcPr>
          <w:p w14:paraId="08D0CAF4" w14:textId="77777777" w:rsidR="008449BB" w:rsidRPr="00D56521" w:rsidRDefault="008449BB" w:rsidP="006674C5">
            <w:pPr>
              <w:keepNext/>
              <w:spacing w:after="0"/>
            </w:pPr>
          </w:p>
        </w:tc>
      </w:tr>
    </w:tbl>
    <w:p w14:paraId="526BF9F3" w14:textId="05BCEBFC" w:rsidR="008449BB" w:rsidRPr="005102EF" w:rsidRDefault="008449BB" w:rsidP="005A0747">
      <w:pPr>
        <w:pStyle w:val="Caption"/>
        <w:rPr>
          <w:b w:val="0"/>
          <w:bCs/>
          <w:szCs w:val="18"/>
        </w:rPr>
      </w:pPr>
      <w:r w:rsidRPr="005102EF">
        <w:rPr>
          <w:bCs/>
          <w:szCs w:val="18"/>
        </w:rPr>
        <w:t xml:space="preserve">Figure </w:t>
      </w:r>
      <w:r w:rsidR="006524CB" w:rsidRPr="005102EF">
        <w:rPr>
          <w:bCs/>
          <w:szCs w:val="18"/>
        </w:rPr>
        <w:t>H</w:t>
      </w:r>
      <w:r w:rsidRPr="005102EF">
        <w:rPr>
          <w:bCs/>
          <w:szCs w:val="18"/>
        </w:rPr>
        <w:t>-3 – Notional pick report structure for data at multiple times</w:t>
      </w:r>
    </w:p>
    <w:p w14:paraId="170B740D" w14:textId="23A2FB6E" w:rsidR="00B7298F" w:rsidRDefault="00B7298F" w:rsidP="00B7298F">
      <w:pPr>
        <w:rPr>
          <w:lang w:val="en-GB" w:eastAsia="en-GB"/>
        </w:rPr>
      </w:pPr>
      <w:r>
        <w:rPr>
          <w:lang w:val="en-GB" w:eastAsia="en-GB"/>
        </w:rPr>
        <w:t>The time display (“Hours” column), the selection of time-value combinations to display, and the number of rows should be adapted to the time interval and number of records in the time series, so as to cover suitable periods before and after the selected display time.</w:t>
      </w:r>
    </w:p>
    <w:p w14:paraId="232800FD" w14:textId="76E54830" w:rsidR="004B41A1" w:rsidRDefault="00182F88" w:rsidP="00B7298F">
      <w:pPr>
        <w:rPr>
          <w:lang w:val="en-GB" w:eastAsia="en-GB"/>
        </w:rPr>
      </w:pPr>
      <w:r>
        <w:rPr>
          <w:lang w:val="en-GB" w:eastAsia="en-GB"/>
        </w:rPr>
        <w:t>NOTE: S-111 does not mandate a tabular display of data for any of its time series types. The</w:t>
      </w:r>
      <w:r w:rsidR="004B41A1">
        <w:rPr>
          <w:lang w:val="en-GB" w:eastAsia="en-GB"/>
        </w:rPr>
        <w:t xml:space="preserve"> </w:t>
      </w:r>
      <w:r>
        <w:rPr>
          <w:lang w:val="en-GB" w:eastAsia="en-GB"/>
        </w:rPr>
        <w:t>tabular</w:t>
      </w:r>
      <w:r w:rsidR="004B41A1">
        <w:rPr>
          <w:lang w:val="en-GB" w:eastAsia="en-GB"/>
        </w:rPr>
        <w:t xml:space="preserve"> </w:t>
      </w:r>
      <w:r w:rsidR="006A5AC0">
        <w:rPr>
          <w:lang w:val="en-GB" w:eastAsia="en-GB"/>
        </w:rPr>
        <w:t>display</w:t>
      </w:r>
      <w:r w:rsidR="004B41A1">
        <w:rPr>
          <w:lang w:val="en-GB" w:eastAsia="en-GB"/>
        </w:rPr>
        <w:t xml:space="preserve"> </w:t>
      </w:r>
      <w:r>
        <w:rPr>
          <w:lang w:val="en-GB" w:eastAsia="en-GB"/>
        </w:rPr>
        <w:t>described in this clause is intended only as a guideline for</w:t>
      </w:r>
      <w:r w:rsidR="004B41A1">
        <w:rPr>
          <w:lang w:val="en-GB" w:eastAsia="en-GB"/>
        </w:rPr>
        <w:t xml:space="preserve"> ECDIS developers</w:t>
      </w:r>
      <w:r>
        <w:rPr>
          <w:lang w:val="en-GB" w:eastAsia="en-GB"/>
        </w:rPr>
        <w:t xml:space="preserve"> desiring to implement a tabular format</w:t>
      </w:r>
      <w:r w:rsidR="004B41A1">
        <w:rPr>
          <w:lang w:val="en-GB" w:eastAsia="en-GB"/>
        </w:rPr>
        <w:t>.</w:t>
      </w:r>
    </w:p>
    <w:p w14:paraId="1D8481E9" w14:textId="77777777" w:rsidR="00B7298F" w:rsidRPr="00B7298F" w:rsidRDefault="00B7298F" w:rsidP="00B7298F">
      <w:pPr>
        <w:rPr>
          <w:lang w:val="en-GB" w:eastAsia="en-GB"/>
        </w:rPr>
      </w:pPr>
    </w:p>
    <w:p w14:paraId="5E4706D4" w14:textId="77777777" w:rsidR="004E1520" w:rsidRPr="00CF30EA" w:rsidRDefault="004E1520" w:rsidP="005D7919">
      <w:pPr>
        <w:spacing w:after="120" w:line="240" w:lineRule="auto"/>
        <w:rPr>
          <w:rFonts w:cs="Arial"/>
          <w:bCs/>
          <w:lang w:val="en-GB" w:eastAsia="en-GB"/>
        </w:rPr>
      </w:pPr>
    </w:p>
    <w:p w14:paraId="6A872EBE" w14:textId="77777777" w:rsidR="00F165B2" w:rsidRPr="00CF30EA" w:rsidRDefault="00F165B2" w:rsidP="00A32E6F">
      <w:pPr>
        <w:autoSpaceDE w:val="0"/>
        <w:autoSpaceDN w:val="0"/>
        <w:adjustRightInd w:val="0"/>
        <w:spacing w:line="240" w:lineRule="auto"/>
        <w:ind w:left="2"/>
        <w:rPr>
          <w:rFonts w:ascii="Consolas" w:hAnsi="Consolas" w:cs="Consolas"/>
          <w:lang w:val="en-GB"/>
        </w:rPr>
      </w:pPr>
    </w:p>
    <w:sectPr w:rsidR="00F165B2" w:rsidRPr="00CF30EA" w:rsidSect="006F2AC0">
      <w:headerReference w:type="even" r:id="rId126"/>
      <w:headerReference w:type="default" r:id="rId127"/>
      <w:footerReference w:type="even" r:id="rId128"/>
      <w:footerReference w:type="default" r:id="rId129"/>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00" w:author="Raphael Malyankar" w:date="2024-08-21T13:37:00Z" w:initials="rmm">
    <w:p w14:paraId="76F95B0E" w14:textId="47DC7C61" w:rsidR="00C84460" w:rsidRDefault="00C84460">
      <w:pPr>
        <w:pStyle w:val="CommentText"/>
      </w:pPr>
      <w:r>
        <w:rPr>
          <w:rStyle w:val="CommentReference"/>
        </w:rPr>
        <w:annotationRef/>
      </w:r>
      <w:r>
        <w:t>Delete paragraph – not consistent with S-100 10c-9.5. Applications will have to use the FC to determine if an attribute is optional.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6F95B0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E37A662" w16cex:dateUtc="2024-08-21T20: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6F95B0E" w16cid:durableId="6E37A6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4057F5" w14:textId="77777777" w:rsidR="00B25ECF" w:rsidRDefault="00B25ECF" w:rsidP="003B41C3">
      <w:pPr>
        <w:spacing w:line="240" w:lineRule="auto"/>
      </w:pPr>
      <w:r>
        <w:separator/>
      </w:r>
    </w:p>
  </w:endnote>
  <w:endnote w:type="continuationSeparator" w:id="0">
    <w:p w14:paraId="692AF9AC" w14:textId="77777777" w:rsidR="00B25ECF" w:rsidRDefault="00B25ECF" w:rsidP="003B41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Yu Gothic"/>
    <w:panose1 w:val="02020609040205080304"/>
    <w:charset w:val="80"/>
    <w:family w:val="modern"/>
    <w:pitch w:val="fixed"/>
    <w:sig w:usb0="E00002FF" w:usb1="6AC7FDFB" w:usb2="08000012" w:usb3="00000000" w:csb0="000200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HelveticaNeueLT Std Med">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RMTMI">
    <w:altName w:val="MS Mincho"/>
    <w:panose1 w:val="00000000000000000000"/>
    <w:charset w:val="80"/>
    <w:family w:val="auto"/>
    <w:notTrueType/>
    <w:pitch w:val="default"/>
    <w:sig w:usb0="00000001" w:usb1="08070000" w:usb2="00000010" w:usb3="00000000" w:csb0="00020000"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99DC5" w14:textId="268F5639" w:rsidR="009D0E32" w:rsidRPr="00B90C51" w:rsidRDefault="009D0E32" w:rsidP="00343120">
    <w:pPr>
      <w:pStyle w:val="Footer"/>
      <w:tabs>
        <w:tab w:val="center" w:pos="4395"/>
        <w:tab w:val="right" w:pos="8931"/>
      </w:tabs>
      <w:spacing w:after="0"/>
      <w:jc w:val="center"/>
      <w:rPr>
        <w:rFonts w:ascii="Arial" w:hAnsi="Arial" w:cs="Arial"/>
        <w:sz w:val="16"/>
      </w:rPr>
    </w:pPr>
    <w:r w:rsidRPr="00B90C51">
      <w:rPr>
        <w:rFonts w:ascii="Arial" w:hAnsi="Arial" w:cs="Arial"/>
        <w:sz w:val="16"/>
      </w:rPr>
      <w:t>S-1</w:t>
    </w:r>
    <w:r>
      <w:rPr>
        <w:rFonts w:ascii="Arial" w:hAnsi="Arial" w:cs="Arial"/>
        <w:sz w:val="16"/>
      </w:rPr>
      <w:t>1</w:t>
    </w:r>
    <w:r w:rsidRPr="00B90C51">
      <w:rPr>
        <w:rFonts w:ascii="Arial" w:hAnsi="Arial" w:cs="Arial"/>
        <w:sz w:val="16"/>
      </w:rPr>
      <w:t>1</w:t>
    </w:r>
    <w:r>
      <w:rPr>
        <w:rFonts w:ascii="Arial" w:hAnsi="Arial" w:cs="Arial"/>
        <w:sz w:val="16"/>
      </w:rPr>
      <w:ptab w:relativeTo="margin" w:alignment="center" w:leader="none"/>
    </w:r>
    <w:r w:rsidR="008D559E">
      <w:rPr>
        <w:rFonts w:ascii="Arial" w:hAnsi="Arial" w:cs="Arial"/>
        <w:sz w:val="16"/>
      </w:rPr>
      <w:t>September</w:t>
    </w:r>
    <w:r w:rsidR="002D2E7B">
      <w:rPr>
        <w:rFonts w:ascii="Arial" w:hAnsi="Arial" w:cs="Arial"/>
        <w:sz w:val="16"/>
      </w:rPr>
      <w:t xml:space="preserve"> 2024</w:t>
    </w:r>
    <w:r>
      <w:rPr>
        <w:rFonts w:ascii="Arial" w:hAnsi="Arial" w:cs="Arial"/>
        <w:sz w:val="16"/>
      </w:rPr>
      <w:ptab w:relativeTo="margin" w:alignment="right" w:leader="none"/>
    </w:r>
    <w:r w:rsidRPr="00B90C51">
      <w:rPr>
        <w:rFonts w:ascii="Arial" w:hAnsi="Arial" w:cs="Arial"/>
        <w:sz w:val="16"/>
      </w:rPr>
      <w:t xml:space="preserve">Edition </w:t>
    </w:r>
    <w:r w:rsidR="00A1344B">
      <w:rPr>
        <w:rFonts w:ascii="Arial" w:hAnsi="Arial" w:cs="Arial"/>
        <w:sz w:val="16"/>
      </w:rPr>
      <w:t>2.0.0</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289079" w14:textId="2FBFAB75" w:rsidR="009D0E32" w:rsidRPr="00523634" w:rsidRDefault="009D0E32" w:rsidP="003C4461">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ins w:id="1263" w:author="Raphael Malyankar" w:date="2024-09-03T22:54:00Z" w16du:dateUtc="2024-09-04T05:54:00Z">
      <w:r w:rsidR="00627800">
        <w:rPr>
          <w:rFonts w:cs="Arial"/>
          <w:sz w:val="16"/>
        </w:rPr>
        <w:t>September</w:t>
      </w:r>
    </w:ins>
    <w:del w:id="1264" w:author="Raphael Malyankar" w:date="2024-09-03T22:54:00Z" w16du:dateUtc="2024-09-04T05:54:00Z">
      <w:r w:rsidR="00AA5B34" w:rsidDel="00627800">
        <w:rPr>
          <w:rFonts w:cs="Arial"/>
          <w:sz w:val="16"/>
        </w:rPr>
        <w:delText>Ju</w:delText>
      </w:r>
      <w:r w:rsidR="007E5676" w:rsidDel="00627800">
        <w:rPr>
          <w:rFonts w:cs="Arial"/>
          <w:sz w:val="16"/>
        </w:rPr>
        <w:delText>ly</w:delText>
      </w:r>
    </w:del>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2A4416" w14:textId="28765155" w:rsidR="009D0E32" w:rsidRPr="003C4461" w:rsidRDefault="009D0E32" w:rsidP="003C4461">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ins w:id="2049" w:author="Raphael Malyankar" w:date="2024-09-03T22:54:00Z" w16du:dateUtc="2024-09-04T05:54:00Z">
      <w:r w:rsidR="00627800">
        <w:rPr>
          <w:rFonts w:cs="Arial"/>
          <w:sz w:val="16"/>
        </w:rPr>
        <w:t>September</w:t>
      </w:r>
    </w:ins>
    <w:del w:id="2050" w:author="Raphael Malyankar" w:date="2024-09-03T22:54:00Z" w16du:dateUtc="2024-09-04T05:54:00Z">
      <w:r w:rsidR="00AA5B34" w:rsidDel="00627800">
        <w:rPr>
          <w:rFonts w:cs="Arial"/>
          <w:sz w:val="16"/>
        </w:rPr>
        <w:delText>Ju</w:delText>
      </w:r>
      <w:r w:rsidR="007E5676" w:rsidDel="00627800">
        <w:rPr>
          <w:rFonts w:cs="Arial"/>
          <w:sz w:val="16"/>
        </w:rPr>
        <w:delText>ly</w:delText>
      </w:r>
    </w:del>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1659F7" w14:textId="7CEE3190" w:rsidR="009D0E32" w:rsidRPr="00523634" w:rsidRDefault="009D0E32" w:rsidP="003C4461">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r w:rsidR="00AA5B34">
      <w:rPr>
        <w:rFonts w:cs="Arial"/>
        <w:sz w:val="16"/>
      </w:rPr>
      <w:t>Ju</w:t>
    </w:r>
    <w:r w:rsidR="007E5676">
      <w:rPr>
        <w:rFonts w:cs="Arial"/>
        <w:sz w:val="16"/>
      </w:rPr>
      <w:t>ly</w:t>
    </w:r>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7DE28" w14:textId="4DE78A6A" w:rsidR="009D0E32" w:rsidRPr="004115CF" w:rsidRDefault="009D0E32" w:rsidP="004115CF">
    <w:pPr>
      <w:tabs>
        <w:tab w:val="center" w:pos="6946"/>
        <w:tab w:val="right" w:pos="13892"/>
      </w:tabs>
      <w:spacing w:after="0" w:line="220" w:lineRule="exact"/>
      <w:rPr>
        <w:rFonts w:cs="Arial"/>
        <w:sz w:val="16"/>
      </w:rPr>
    </w:pPr>
    <w:r w:rsidRPr="004115CF">
      <w:rPr>
        <w:rFonts w:cs="Arial"/>
        <w:sz w:val="16"/>
      </w:rPr>
      <w:t>S-1</w:t>
    </w:r>
    <w:r>
      <w:rPr>
        <w:rFonts w:cs="Arial"/>
        <w:sz w:val="16"/>
      </w:rPr>
      <w:t>11</w:t>
    </w:r>
    <w:r w:rsidRPr="004115CF">
      <w:rPr>
        <w:rFonts w:cs="Arial"/>
        <w:sz w:val="16"/>
      </w:rPr>
      <w:tab/>
    </w:r>
    <w:ins w:id="2051" w:author="Raphael Malyankar" w:date="2024-09-03T22:55:00Z" w16du:dateUtc="2024-09-04T05:55:00Z">
      <w:r w:rsidR="00627800">
        <w:rPr>
          <w:rFonts w:cs="Arial"/>
          <w:sz w:val="16"/>
        </w:rPr>
        <w:t>September</w:t>
      </w:r>
    </w:ins>
    <w:del w:id="2052" w:author="Raphael Malyankar" w:date="2024-09-03T22:55:00Z" w16du:dateUtc="2024-09-04T05:55:00Z">
      <w:r w:rsidR="00AA5B34" w:rsidDel="00627800">
        <w:rPr>
          <w:rFonts w:cs="Arial"/>
          <w:sz w:val="16"/>
        </w:rPr>
        <w:delText>Ju</w:delText>
      </w:r>
      <w:r w:rsidR="007E5676" w:rsidDel="00627800">
        <w:rPr>
          <w:rFonts w:cs="Arial"/>
          <w:sz w:val="16"/>
        </w:rPr>
        <w:delText>ly</w:delText>
      </w:r>
    </w:del>
    <w:r w:rsidR="002D2E7B">
      <w:rPr>
        <w:rFonts w:cs="Arial"/>
        <w:sz w:val="16"/>
      </w:rPr>
      <w:t xml:space="preserve"> 2024</w:t>
    </w:r>
    <w:r w:rsidRPr="004115CF">
      <w:rPr>
        <w:rFonts w:cs="Arial"/>
        <w:sz w:val="16"/>
      </w:rPr>
      <w:tab/>
      <w:t xml:space="preserve">Edition </w:t>
    </w:r>
    <w:r w:rsidR="002D2E7B">
      <w:rPr>
        <w:rFonts w:cs="Arial"/>
        <w:sz w:val="16"/>
      </w:rPr>
      <w:t>2.0.0</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B7850E" w14:textId="2CFAFB3C" w:rsidR="009D0E32" w:rsidRPr="004115CF" w:rsidRDefault="009D0E32" w:rsidP="004115CF">
    <w:pPr>
      <w:tabs>
        <w:tab w:val="center" w:pos="6946"/>
        <w:tab w:val="right" w:pos="13892"/>
      </w:tabs>
      <w:spacing w:after="0" w:line="220" w:lineRule="exact"/>
      <w:rPr>
        <w:rFonts w:cs="Arial"/>
        <w:sz w:val="16"/>
      </w:rPr>
    </w:pPr>
    <w:r w:rsidRPr="004115CF">
      <w:rPr>
        <w:rFonts w:cs="Arial"/>
        <w:sz w:val="16"/>
      </w:rPr>
      <w:t>S-1</w:t>
    </w:r>
    <w:r>
      <w:rPr>
        <w:rFonts w:cs="Arial"/>
        <w:sz w:val="16"/>
      </w:rPr>
      <w:t>11</w:t>
    </w:r>
    <w:r w:rsidRPr="004115CF">
      <w:rPr>
        <w:rFonts w:cs="Arial"/>
        <w:sz w:val="16"/>
      </w:rPr>
      <w:tab/>
    </w:r>
    <w:ins w:id="2053" w:author="Raphael Malyankar" w:date="2024-09-03T22:54:00Z" w16du:dateUtc="2024-09-04T05:54:00Z">
      <w:r w:rsidR="00627800">
        <w:rPr>
          <w:rFonts w:cs="Arial"/>
          <w:sz w:val="16"/>
        </w:rPr>
        <w:t>September</w:t>
      </w:r>
    </w:ins>
    <w:del w:id="2054" w:author="Raphael Malyankar" w:date="2024-09-03T22:54:00Z" w16du:dateUtc="2024-09-04T05:54:00Z">
      <w:r w:rsidR="00AA5B34" w:rsidDel="00627800">
        <w:rPr>
          <w:rFonts w:cs="Arial"/>
          <w:sz w:val="16"/>
        </w:rPr>
        <w:delText>Ju</w:delText>
      </w:r>
      <w:r w:rsidR="007E5676" w:rsidDel="00627800">
        <w:rPr>
          <w:rFonts w:cs="Arial"/>
          <w:sz w:val="16"/>
        </w:rPr>
        <w:delText>ly</w:delText>
      </w:r>
    </w:del>
    <w:r w:rsidR="002D2E7B">
      <w:rPr>
        <w:rFonts w:cs="Arial"/>
        <w:sz w:val="16"/>
      </w:rPr>
      <w:t xml:space="preserve"> 2024</w:t>
    </w:r>
    <w:r w:rsidRPr="004115CF">
      <w:rPr>
        <w:rFonts w:cs="Arial"/>
        <w:sz w:val="16"/>
      </w:rPr>
      <w:tab/>
      <w:t xml:space="preserve">Edition </w:t>
    </w:r>
    <w:r w:rsidR="002D2E7B">
      <w:rPr>
        <w:rFonts w:cs="Arial"/>
        <w:sz w:val="16"/>
      </w:rPr>
      <w:t>2.0.0</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5B0CD" w14:textId="0A1017C1" w:rsidR="009D0E32" w:rsidRPr="003C4461" w:rsidRDefault="009D0E32" w:rsidP="003C4461">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ins w:id="2055" w:author="Raphael Malyankar" w:date="2024-09-03T22:55:00Z" w16du:dateUtc="2024-09-04T05:55:00Z">
      <w:r w:rsidR="00627800">
        <w:rPr>
          <w:rFonts w:cs="Arial"/>
          <w:sz w:val="16"/>
        </w:rPr>
        <w:t>September</w:t>
      </w:r>
    </w:ins>
    <w:del w:id="2056" w:author="Raphael Malyankar" w:date="2024-09-03T22:55:00Z" w16du:dateUtc="2024-09-04T05:55:00Z">
      <w:r w:rsidR="00AA5B34" w:rsidDel="00627800">
        <w:rPr>
          <w:rFonts w:cs="Arial"/>
          <w:sz w:val="16"/>
        </w:rPr>
        <w:delText>Ju</w:delText>
      </w:r>
      <w:r w:rsidR="007E5676" w:rsidDel="00627800">
        <w:rPr>
          <w:rFonts w:cs="Arial"/>
          <w:sz w:val="16"/>
        </w:rPr>
        <w:delText>ly</w:delText>
      </w:r>
    </w:del>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4E36D" w14:textId="0C350938" w:rsidR="009D0E32" w:rsidRPr="004115CF" w:rsidRDefault="009D0E32" w:rsidP="008031E5">
    <w:pPr>
      <w:tabs>
        <w:tab w:val="center" w:pos="4536"/>
        <w:tab w:val="right" w:pos="9072"/>
      </w:tabs>
      <w:spacing w:after="0" w:line="220" w:lineRule="exact"/>
      <w:rPr>
        <w:rFonts w:cs="Arial"/>
        <w:sz w:val="16"/>
      </w:rPr>
    </w:pPr>
    <w:r w:rsidRPr="004115CF">
      <w:rPr>
        <w:rFonts w:cs="Arial"/>
        <w:sz w:val="16"/>
      </w:rPr>
      <w:t>S-1</w:t>
    </w:r>
    <w:r>
      <w:rPr>
        <w:rFonts w:cs="Arial"/>
        <w:sz w:val="16"/>
      </w:rPr>
      <w:t>11</w:t>
    </w:r>
    <w:r w:rsidRPr="004115CF">
      <w:rPr>
        <w:rFonts w:cs="Arial"/>
        <w:sz w:val="16"/>
      </w:rPr>
      <w:tab/>
    </w:r>
    <w:ins w:id="2057" w:author="Raphael Malyankar" w:date="2024-09-03T22:55:00Z" w16du:dateUtc="2024-09-04T05:55:00Z">
      <w:r w:rsidR="00627800">
        <w:rPr>
          <w:rFonts w:cs="Arial"/>
          <w:sz w:val="16"/>
        </w:rPr>
        <w:t>September</w:t>
      </w:r>
    </w:ins>
    <w:del w:id="2058" w:author="Raphael Malyankar" w:date="2024-09-03T22:55:00Z" w16du:dateUtc="2024-09-04T05:55:00Z">
      <w:r w:rsidR="00AA5B34" w:rsidDel="00627800">
        <w:rPr>
          <w:rFonts w:cs="Arial"/>
          <w:sz w:val="16"/>
        </w:rPr>
        <w:delText>Ju</w:delText>
      </w:r>
      <w:r w:rsidR="007E5676" w:rsidDel="00627800">
        <w:rPr>
          <w:rFonts w:cs="Arial"/>
          <w:sz w:val="16"/>
        </w:rPr>
        <w:delText>ly</w:delText>
      </w:r>
    </w:del>
    <w:r w:rsidR="002D2E7B">
      <w:rPr>
        <w:rFonts w:cs="Arial"/>
        <w:sz w:val="16"/>
      </w:rPr>
      <w:t xml:space="preserve"> 2024</w:t>
    </w:r>
    <w:r w:rsidRPr="004115CF">
      <w:rPr>
        <w:rFonts w:cs="Arial"/>
        <w:sz w:val="16"/>
      </w:rPr>
      <w:tab/>
      <w:t xml:space="preserve">Edition </w:t>
    </w:r>
    <w:r w:rsidR="002D2E7B">
      <w:rPr>
        <w:rFonts w:cs="Arial"/>
        <w:sz w:val="16"/>
      </w:rPr>
      <w:t>2.0.0</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B128F1" w14:textId="29844E15" w:rsidR="009D0E32" w:rsidRPr="003C4461" w:rsidRDefault="009D0E32" w:rsidP="008031E5">
    <w:pPr>
      <w:tabs>
        <w:tab w:val="center" w:pos="6946"/>
        <w:tab w:val="right" w:pos="13892"/>
      </w:tabs>
      <w:spacing w:after="0" w:line="220" w:lineRule="exact"/>
      <w:rPr>
        <w:rFonts w:cs="Arial"/>
        <w:sz w:val="16"/>
      </w:rPr>
    </w:pPr>
    <w:r w:rsidRPr="003C4461">
      <w:rPr>
        <w:rFonts w:cs="Arial"/>
        <w:sz w:val="16"/>
      </w:rPr>
      <w:t>S-1</w:t>
    </w:r>
    <w:r>
      <w:rPr>
        <w:rFonts w:cs="Arial"/>
        <w:sz w:val="16"/>
      </w:rPr>
      <w:t>11</w:t>
    </w:r>
    <w:r w:rsidRPr="003C4461">
      <w:rPr>
        <w:rFonts w:cs="Arial"/>
        <w:sz w:val="16"/>
      </w:rPr>
      <w:tab/>
    </w:r>
    <w:ins w:id="2059" w:author="Raphael Malyankar" w:date="2024-09-03T22:55:00Z" w16du:dateUtc="2024-09-04T05:55:00Z">
      <w:r w:rsidR="00627800">
        <w:rPr>
          <w:rFonts w:cs="Arial"/>
          <w:sz w:val="16"/>
        </w:rPr>
        <w:t>September</w:t>
      </w:r>
    </w:ins>
    <w:del w:id="2060" w:author="Raphael Malyankar" w:date="2024-09-03T22:55:00Z" w16du:dateUtc="2024-09-04T05:55:00Z">
      <w:r w:rsidR="00AA5B34" w:rsidDel="00627800">
        <w:rPr>
          <w:rFonts w:cs="Arial"/>
          <w:sz w:val="16"/>
        </w:rPr>
        <w:delText>Ju</w:delText>
      </w:r>
      <w:r w:rsidR="007E5676" w:rsidDel="00627800">
        <w:rPr>
          <w:rFonts w:cs="Arial"/>
          <w:sz w:val="16"/>
        </w:rPr>
        <w:delText>ly</w:delText>
      </w:r>
    </w:del>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63E46" w14:textId="691EC6CC" w:rsidR="009D0E32" w:rsidRPr="004115CF" w:rsidRDefault="009D0E32" w:rsidP="004115CF">
    <w:pPr>
      <w:tabs>
        <w:tab w:val="center" w:pos="6946"/>
        <w:tab w:val="right" w:pos="13892"/>
      </w:tabs>
      <w:spacing w:after="0" w:line="220" w:lineRule="exact"/>
      <w:rPr>
        <w:rFonts w:cs="Arial"/>
        <w:sz w:val="16"/>
      </w:rPr>
    </w:pPr>
    <w:r w:rsidRPr="004115CF">
      <w:rPr>
        <w:rFonts w:cs="Arial"/>
        <w:sz w:val="16"/>
      </w:rPr>
      <w:t>S-1</w:t>
    </w:r>
    <w:r>
      <w:rPr>
        <w:rFonts w:cs="Arial"/>
        <w:sz w:val="16"/>
      </w:rPr>
      <w:t>11</w:t>
    </w:r>
    <w:r w:rsidRPr="004115CF">
      <w:rPr>
        <w:rFonts w:cs="Arial"/>
        <w:sz w:val="16"/>
      </w:rPr>
      <w:tab/>
    </w:r>
    <w:ins w:id="2061" w:author="Raphael Malyankar" w:date="2024-09-03T22:55:00Z" w16du:dateUtc="2024-09-04T05:55:00Z">
      <w:r w:rsidR="00627800">
        <w:rPr>
          <w:rFonts w:cs="Arial"/>
          <w:sz w:val="16"/>
        </w:rPr>
        <w:t>September</w:t>
      </w:r>
    </w:ins>
    <w:del w:id="2062" w:author="Raphael Malyankar" w:date="2024-09-03T22:55:00Z" w16du:dateUtc="2024-09-04T05:55:00Z">
      <w:r w:rsidR="00AA5B34" w:rsidDel="00627800">
        <w:rPr>
          <w:rFonts w:cs="Arial"/>
          <w:sz w:val="16"/>
        </w:rPr>
        <w:delText>Ju</w:delText>
      </w:r>
      <w:r w:rsidR="007E5676" w:rsidDel="00627800">
        <w:rPr>
          <w:rFonts w:cs="Arial"/>
          <w:sz w:val="16"/>
        </w:rPr>
        <w:delText>ly</w:delText>
      </w:r>
    </w:del>
    <w:r w:rsidR="002D2E7B">
      <w:rPr>
        <w:rFonts w:cs="Arial"/>
        <w:sz w:val="16"/>
      </w:rPr>
      <w:t xml:space="preserve"> 2024</w:t>
    </w:r>
    <w:r w:rsidRPr="004115CF">
      <w:rPr>
        <w:rFonts w:cs="Arial"/>
        <w:sz w:val="16"/>
      </w:rPr>
      <w:tab/>
      <w:t xml:space="preserve">Edition </w:t>
    </w:r>
    <w:r w:rsidR="002D2E7B">
      <w:rPr>
        <w:rFonts w:cs="Arial"/>
        <w:sz w:val="16"/>
      </w:rPr>
      <w:t>2.0.0</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99350E" w14:textId="6746EB0C" w:rsidR="009D0E32" w:rsidRPr="003C4461" w:rsidRDefault="009D0E32" w:rsidP="00E04BD2">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ins w:id="2649" w:author="Raphael Malyankar" w:date="2024-09-03T22:56:00Z" w16du:dateUtc="2024-09-04T05:56:00Z">
      <w:r w:rsidR="00627800">
        <w:rPr>
          <w:rFonts w:cs="Arial"/>
          <w:sz w:val="16"/>
        </w:rPr>
        <w:t>September</w:t>
      </w:r>
    </w:ins>
    <w:del w:id="2650" w:author="Raphael Malyankar" w:date="2024-09-03T22:56:00Z" w16du:dateUtc="2024-09-04T05:56:00Z">
      <w:r w:rsidR="00E87670" w:rsidDel="00627800">
        <w:rPr>
          <w:rFonts w:cs="Arial"/>
          <w:sz w:val="16"/>
        </w:rPr>
        <w:delText>Ju</w:delText>
      </w:r>
      <w:r w:rsidR="007E5676" w:rsidDel="00627800">
        <w:rPr>
          <w:rFonts w:cs="Arial"/>
          <w:sz w:val="16"/>
        </w:rPr>
        <w:delText>ly</w:delText>
      </w:r>
    </w:del>
    <w:r w:rsidR="00E87670">
      <w:rPr>
        <w:rFonts w:cs="Arial"/>
        <w:sz w:val="16"/>
      </w:rPr>
      <w:t xml:space="preserve"> </w:t>
    </w:r>
    <w:r w:rsidR="002D2E7B">
      <w:rPr>
        <w:rFonts w:cs="Arial"/>
        <w:sz w:val="16"/>
      </w:rPr>
      <w:t>2024</w:t>
    </w:r>
    <w:r w:rsidRPr="003C4461">
      <w:rPr>
        <w:rFonts w:cs="Arial"/>
        <w:sz w:val="16"/>
      </w:rPr>
      <w:tab/>
      <w:t xml:space="preserve">Edition </w:t>
    </w:r>
    <w:r w:rsidR="002D2E7B">
      <w:rPr>
        <w:rFonts w:cs="Arial"/>
        <w:sz w:val="16"/>
      </w:rPr>
      <w:t>2.0.0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18E796" w14:textId="4600C8E9" w:rsidR="009D0E32" w:rsidRPr="00B90C51" w:rsidRDefault="009D0E32" w:rsidP="00B943EE">
    <w:pPr>
      <w:pStyle w:val="Footer"/>
      <w:tabs>
        <w:tab w:val="center" w:pos="4395"/>
        <w:tab w:val="right" w:pos="8931"/>
      </w:tabs>
      <w:spacing w:after="0"/>
      <w:jc w:val="center"/>
      <w:rPr>
        <w:rFonts w:ascii="Arial" w:hAnsi="Arial" w:cs="Arial"/>
        <w:sz w:val="16"/>
      </w:rPr>
    </w:pPr>
    <w:r w:rsidRPr="00B90C51">
      <w:rPr>
        <w:rFonts w:ascii="Arial" w:hAnsi="Arial" w:cs="Arial"/>
        <w:sz w:val="16"/>
      </w:rPr>
      <w:t>S-1</w:t>
    </w:r>
    <w:r>
      <w:rPr>
        <w:rFonts w:ascii="Arial" w:hAnsi="Arial" w:cs="Arial"/>
        <w:sz w:val="16"/>
      </w:rPr>
      <w:t>1</w:t>
    </w:r>
    <w:r w:rsidRPr="00B90C51">
      <w:rPr>
        <w:rFonts w:ascii="Arial" w:hAnsi="Arial" w:cs="Arial"/>
        <w:sz w:val="16"/>
      </w:rPr>
      <w:t>1</w:t>
    </w:r>
    <w:r>
      <w:rPr>
        <w:rFonts w:ascii="Arial" w:hAnsi="Arial" w:cs="Arial"/>
        <w:sz w:val="16"/>
      </w:rPr>
      <w:ptab w:relativeTo="margin" w:alignment="center" w:leader="none"/>
    </w:r>
    <w:r w:rsidR="008D559E">
      <w:rPr>
        <w:rFonts w:ascii="Arial" w:hAnsi="Arial" w:cs="Arial"/>
        <w:sz w:val="16"/>
      </w:rPr>
      <w:t>September</w:t>
    </w:r>
    <w:r>
      <w:rPr>
        <w:rFonts w:ascii="Arial" w:hAnsi="Arial" w:cs="Arial"/>
        <w:sz w:val="16"/>
      </w:rPr>
      <w:t xml:space="preserve"> 202</w:t>
    </w:r>
    <w:r w:rsidR="009A634F">
      <w:rPr>
        <w:rFonts w:ascii="Arial" w:hAnsi="Arial" w:cs="Arial"/>
        <w:sz w:val="16"/>
      </w:rPr>
      <w:t>4</w:t>
    </w:r>
    <w:r>
      <w:rPr>
        <w:rFonts w:ascii="Arial" w:hAnsi="Arial" w:cs="Arial"/>
        <w:sz w:val="16"/>
      </w:rPr>
      <w:ptab w:relativeTo="margin" w:alignment="right" w:leader="none"/>
    </w:r>
    <w:r w:rsidRPr="00B90C51">
      <w:rPr>
        <w:rFonts w:ascii="Arial" w:hAnsi="Arial" w:cs="Arial"/>
        <w:sz w:val="16"/>
      </w:rPr>
      <w:t xml:space="preserve">Edition </w:t>
    </w:r>
    <w:r w:rsidR="00A1344B">
      <w:rPr>
        <w:rFonts w:ascii="Arial" w:hAnsi="Arial" w:cs="Arial"/>
        <w:sz w:val="16"/>
      </w:rPr>
      <w:t>2.0.0</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50833" w14:textId="4CEDE8D6" w:rsidR="009D0E32" w:rsidRPr="004115CF" w:rsidRDefault="009D0E32" w:rsidP="00E04BD2">
    <w:pPr>
      <w:tabs>
        <w:tab w:val="center" w:pos="4536"/>
        <w:tab w:val="right" w:pos="9072"/>
      </w:tabs>
      <w:spacing w:after="0" w:line="220" w:lineRule="exact"/>
      <w:rPr>
        <w:rFonts w:cs="Arial"/>
        <w:sz w:val="16"/>
      </w:rPr>
    </w:pPr>
    <w:r w:rsidRPr="004115CF">
      <w:rPr>
        <w:rFonts w:cs="Arial"/>
        <w:sz w:val="16"/>
      </w:rPr>
      <w:t>S-1</w:t>
    </w:r>
    <w:r>
      <w:rPr>
        <w:rFonts w:cs="Arial"/>
        <w:sz w:val="16"/>
      </w:rPr>
      <w:t>11</w:t>
    </w:r>
    <w:r w:rsidRPr="004115CF">
      <w:rPr>
        <w:rFonts w:cs="Arial"/>
        <w:sz w:val="16"/>
      </w:rPr>
      <w:tab/>
    </w:r>
    <w:ins w:id="2651" w:author="Raphael Malyankar" w:date="2024-09-03T22:56:00Z" w16du:dateUtc="2024-09-04T05:56:00Z">
      <w:r w:rsidR="00627800">
        <w:rPr>
          <w:rFonts w:cs="Arial"/>
          <w:sz w:val="16"/>
        </w:rPr>
        <w:t>September</w:t>
      </w:r>
    </w:ins>
    <w:del w:id="2652" w:author="Raphael Malyankar" w:date="2024-09-03T22:56:00Z" w16du:dateUtc="2024-09-04T05:56:00Z">
      <w:r w:rsidR="00E87670" w:rsidDel="00627800">
        <w:rPr>
          <w:rFonts w:cs="Arial"/>
          <w:sz w:val="16"/>
        </w:rPr>
        <w:delText>Ju</w:delText>
      </w:r>
      <w:r w:rsidR="007E5676" w:rsidDel="00627800">
        <w:rPr>
          <w:rFonts w:cs="Arial"/>
          <w:sz w:val="16"/>
        </w:rPr>
        <w:delText>ly</w:delText>
      </w:r>
    </w:del>
    <w:r w:rsidR="002D2E7B">
      <w:rPr>
        <w:rFonts w:cs="Arial"/>
        <w:sz w:val="16"/>
      </w:rPr>
      <w:t xml:space="preserve"> 2024</w:t>
    </w:r>
    <w:r w:rsidRPr="004115CF">
      <w:rPr>
        <w:rFonts w:cs="Arial"/>
        <w:sz w:val="16"/>
      </w:rPr>
      <w:tab/>
      <w:t xml:space="preserve">Edition </w:t>
    </w:r>
    <w:r w:rsidR="002D2E7B">
      <w:rPr>
        <w:rFonts w:cs="Arial"/>
        <w:sz w:val="16"/>
      </w:rPr>
      <w:t>2.0.0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BB40E" w14:textId="2DCEFBF4" w:rsidR="009D0E32" w:rsidRPr="002E0858" w:rsidRDefault="009D0E32" w:rsidP="002E0858">
    <w:pPr>
      <w:tabs>
        <w:tab w:val="center" w:pos="6946"/>
        <w:tab w:val="right" w:pos="13892"/>
      </w:tabs>
      <w:spacing w:after="0" w:line="220" w:lineRule="exact"/>
      <w:jc w:val="center"/>
      <w:rPr>
        <w:rFonts w:cs="Arial"/>
        <w:sz w:val="16"/>
      </w:rPr>
    </w:pPr>
    <w:r w:rsidRPr="002E0858">
      <w:rPr>
        <w:rFonts w:cs="Arial"/>
        <w:sz w:val="16"/>
      </w:rPr>
      <w:t>S-1</w:t>
    </w:r>
    <w:r>
      <w:rPr>
        <w:rFonts w:cs="Arial"/>
        <w:sz w:val="16"/>
      </w:rPr>
      <w:t>11</w:t>
    </w:r>
    <w:r w:rsidRPr="002E0858">
      <w:rPr>
        <w:rFonts w:cs="Arial"/>
        <w:sz w:val="16"/>
      </w:rPr>
      <w:tab/>
    </w:r>
    <w:ins w:id="1189" w:author="Raphael Malyankar" w:date="2024-09-03T22:53:00Z" w16du:dateUtc="2024-09-04T05:53:00Z">
      <w:r w:rsidR="00627800">
        <w:rPr>
          <w:rFonts w:cs="Arial"/>
          <w:sz w:val="16"/>
        </w:rPr>
        <w:t>September</w:t>
      </w:r>
    </w:ins>
    <w:del w:id="1190" w:author="Raphael Malyankar" w:date="2024-09-03T22:53:00Z" w16du:dateUtc="2024-09-04T05:53:00Z">
      <w:r w:rsidR="00AA5B34" w:rsidDel="00627800">
        <w:rPr>
          <w:rFonts w:cs="Arial"/>
          <w:sz w:val="16"/>
        </w:rPr>
        <w:delText>Ju</w:delText>
      </w:r>
      <w:r w:rsidR="007E5676" w:rsidDel="00627800">
        <w:rPr>
          <w:rFonts w:cs="Arial"/>
          <w:sz w:val="16"/>
        </w:rPr>
        <w:delText>ly</w:delText>
      </w:r>
    </w:del>
    <w:r w:rsidR="00AA5B34">
      <w:rPr>
        <w:rFonts w:cs="Arial"/>
        <w:sz w:val="16"/>
      </w:rPr>
      <w:t xml:space="preserve"> </w:t>
    </w:r>
    <w:r w:rsidR="009A634F">
      <w:rPr>
        <w:rFonts w:cs="Arial"/>
        <w:sz w:val="16"/>
      </w:rPr>
      <w:t>2024</w:t>
    </w:r>
    <w:r w:rsidRPr="002E0858">
      <w:rPr>
        <w:rFonts w:cs="Arial"/>
        <w:sz w:val="16"/>
      </w:rPr>
      <w:tab/>
      <w:t xml:space="preserve">Edition </w:t>
    </w:r>
    <w:r w:rsidR="009A634F">
      <w:rPr>
        <w:rFonts w:cs="Arial"/>
        <w:sz w:val="16"/>
      </w:rPr>
      <w:t>2.0.0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4A9531" w14:textId="67844887" w:rsidR="009D0E32" w:rsidRPr="002E0858" w:rsidRDefault="009D0E32" w:rsidP="002E0858">
    <w:pPr>
      <w:tabs>
        <w:tab w:val="center" w:pos="6946"/>
        <w:tab w:val="right" w:pos="13892"/>
      </w:tabs>
      <w:spacing w:after="0" w:line="220" w:lineRule="exact"/>
      <w:jc w:val="center"/>
      <w:rPr>
        <w:rFonts w:cs="Arial"/>
        <w:sz w:val="16"/>
      </w:rPr>
    </w:pPr>
    <w:r w:rsidRPr="002E0858">
      <w:rPr>
        <w:rFonts w:cs="Arial"/>
        <w:sz w:val="16"/>
      </w:rPr>
      <w:t>S-1</w:t>
    </w:r>
    <w:r>
      <w:rPr>
        <w:rFonts w:cs="Arial"/>
        <w:sz w:val="16"/>
      </w:rPr>
      <w:t>11</w:t>
    </w:r>
    <w:r w:rsidRPr="002E0858">
      <w:rPr>
        <w:rFonts w:cs="Arial"/>
        <w:sz w:val="16"/>
      </w:rPr>
      <w:tab/>
    </w:r>
    <w:ins w:id="1191" w:author="Raphael Malyankar" w:date="2024-09-03T22:53:00Z" w16du:dateUtc="2024-09-04T05:53:00Z">
      <w:r w:rsidR="00627800">
        <w:rPr>
          <w:rFonts w:cs="Arial"/>
          <w:sz w:val="16"/>
        </w:rPr>
        <w:t>September</w:t>
      </w:r>
    </w:ins>
    <w:del w:id="1192" w:author="Raphael Malyankar" w:date="2024-09-03T22:53:00Z" w16du:dateUtc="2024-09-04T05:53:00Z">
      <w:r w:rsidR="00AA5B34" w:rsidDel="00627800">
        <w:rPr>
          <w:rFonts w:cs="Arial"/>
          <w:sz w:val="16"/>
        </w:rPr>
        <w:delText>Ju</w:delText>
      </w:r>
      <w:r w:rsidR="007E5676" w:rsidDel="00627800">
        <w:rPr>
          <w:rFonts w:cs="Arial"/>
          <w:sz w:val="16"/>
        </w:rPr>
        <w:delText>ly</w:delText>
      </w:r>
    </w:del>
    <w:r w:rsidR="00AA5B34">
      <w:rPr>
        <w:rFonts w:cs="Arial"/>
        <w:sz w:val="16"/>
      </w:rPr>
      <w:t xml:space="preserve"> </w:t>
    </w:r>
    <w:r w:rsidR="009A634F">
      <w:rPr>
        <w:rFonts w:cs="Arial"/>
        <w:sz w:val="16"/>
      </w:rPr>
      <w:t>2024</w:t>
    </w:r>
    <w:r w:rsidRPr="002E0858">
      <w:rPr>
        <w:rFonts w:cs="Arial"/>
        <w:sz w:val="16"/>
      </w:rPr>
      <w:tab/>
      <w:t xml:space="preserve">Edition </w:t>
    </w:r>
    <w:r w:rsidR="009A634F">
      <w:rPr>
        <w:rFonts w:cs="Arial"/>
        <w:sz w:val="16"/>
      </w:rPr>
      <w:t>2.0.0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3B6072" w14:textId="460ED47C" w:rsidR="009D0E32" w:rsidRPr="00CD5593" w:rsidRDefault="009D0E32" w:rsidP="00CD5593">
    <w:pPr>
      <w:pStyle w:val="Footer"/>
      <w:tabs>
        <w:tab w:val="center" w:pos="4536"/>
        <w:tab w:val="right" w:pos="9072"/>
      </w:tabs>
      <w:spacing w:after="0" w:line="220" w:lineRule="exact"/>
      <w:jc w:val="center"/>
      <w:rPr>
        <w:rFonts w:ascii="Arial" w:hAnsi="Arial" w:cs="Arial"/>
        <w:sz w:val="16"/>
      </w:rPr>
    </w:pPr>
    <w:r w:rsidRPr="00021515">
      <w:rPr>
        <w:rFonts w:ascii="Arial" w:hAnsi="Arial" w:cs="Arial"/>
        <w:sz w:val="16"/>
      </w:rPr>
      <w:t>S-1</w:t>
    </w:r>
    <w:r>
      <w:rPr>
        <w:rFonts w:ascii="Arial" w:hAnsi="Arial" w:cs="Arial"/>
        <w:sz w:val="16"/>
      </w:rPr>
      <w:t>11</w:t>
    </w:r>
    <w:r w:rsidRPr="00021515">
      <w:rPr>
        <w:rFonts w:ascii="Arial" w:hAnsi="Arial" w:cs="Arial"/>
        <w:sz w:val="16"/>
      </w:rPr>
      <w:tab/>
    </w:r>
    <w:ins w:id="1196" w:author="Raphael Malyankar" w:date="2024-09-03T22:53:00Z" w16du:dateUtc="2024-09-04T05:53:00Z">
      <w:r w:rsidR="00627800">
        <w:rPr>
          <w:rFonts w:ascii="Arial" w:hAnsi="Arial" w:cs="Arial"/>
          <w:sz w:val="16"/>
        </w:rPr>
        <w:t>September</w:t>
      </w:r>
    </w:ins>
    <w:del w:id="1197" w:author="Raphael Malyankar" w:date="2024-09-03T22:53:00Z" w16du:dateUtc="2024-09-04T05:53:00Z">
      <w:r w:rsidR="00AA5B34" w:rsidDel="00627800">
        <w:rPr>
          <w:rFonts w:ascii="Arial" w:hAnsi="Arial" w:cs="Arial"/>
          <w:sz w:val="16"/>
        </w:rPr>
        <w:delText>Ju</w:delText>
      </w:r>
      <w:r w:rsidR="007E5676" w:rsidDel="00627800">
        <w:rPr>
          <w:rFonts w:ascii="Arial" w:hAnsi="Arial" w:cs="Arial"/>
          <w:sz w:val="16"/>
        </w:rPr>
        <w:delText>ly</w:delText>
      </w:r>
    </w:del>
    <w:r w:rsidR="00AA5B34">
      <w:rPr>
        <w:rFonts w:ascii="Arial" w:hAnsi="Arial" w:cs="Arial"/>
        <w:sz w:val="16"/>
      </w:rPr>
      <w:t xml:space="preserve"> </w:t>
    </w:r>
    <w:r w:rsidR="009A634F">
      <w:rPr>
        <w:rFonts w:ascii="Arial" w:hAnsi="Arial" w:cs="Arial"/>
        <w:sz w:val="16"/>
      </w:rPr>
      <w:t>2024</w:t>
    </w:r>
    <w:r w:rsidRPr="00021515">
      <w:rPr>
        <w:rFonts w:ascii="Arial" w:hAnsi="Arial" w:cs="Arial"/>
        <w:sz w:val="16"/>
      </w:rPr>
      <w:tab/>
      <w:t xml:space="preserve">Edition </w:t>
    </w:r>
    <w:r w:rsidR="009A634F">
      <w:rPr>
        <w:rFonts w:ascii="Arial" w:hAnsi="Arial" w:cs="Arial"/>
        <w:sz w:val="16"/>
      </w:rPr>
      <w:t>2.0.0</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EB534" w14:textId="76CEC790" w:rsidR="009D0E32" w:rsidRPr="00021515" w:rsidRDefault="009D0E32" w:rsidP="00CD5593">
    <w:pPr>
      <w:pStyle w:val="Footer"/>
      <w:tabs>
        <w:tab w:val="center" w:pos="4536"/>
        <w:tab w:val="right" w:pos="9072"/>
      </w:tabs>
      <w:spacing w:after="0" w:line="220" w:lineRule="exact"/>
      <w:jc w:val="center"/>
      <w:rPr>
        <w:rFonts w:ascii="Arial" w:hAnsi="Arial" w:cs="Arial"/>
        <w:sz w:val="16"/>
      </w:rPr>
    </w:pPr>
    <w:r w:rsidRPr="00021515">
      <w:rPr>
        <w:rFonts w:ascii="Arial" w:hAnsi="Arial" w:cs="Arial"/>
        <w:sz w:val="16"/>
      </w:rPr>
      <w:t>S-1</w:t>
    </w:r>
    <w:r>
      <w:rPr>
        <w:rFonts w:ascii="Arial" w:hAnsi="Arial" w:cs="Arial"/>
        <w:sz w:val="16"/>
      </w:rPr>
      <w:t>11</w:t>
    </w:r>
    <w:r w:rsidRPr="00021515">
      <w:rPr>
        <w:rFonts w:ascii="Arial" w:hAnsi="Arial" w:cs="Arial"/>
        <w:sz w:val="16"/>
      </w:rPr>
      <w:tab/>
    </w:r>
    <w:r w:rsidR="00AA5B34">
      <w:rPr>
        <w:rFonts w:ascii="Arial" w:hAnsi="Arial" w:cs="Arial"/>
        <w:sz w:val="16"/>
      </w:rPr>
      <w:t>Ju</w:t>
    </w:r>
    <w:r w:rsidR="007E5676">
      <w:rPr>
        <w:rFonts w:ascii="Arial" w:hAnsi="Arial" w:cs="Arial"/>
        <w:sz w:val="16"/>
      </w:rPr>
      <w:t>ly</w:t>
    </w:r>
    <w:r w:rsidR="00AA5B34">
      <w:rPr>
        <w:rFonts w:ascii="Arial" w:hAnsi="Arial" w:cs="Arial"/>
        <w:sz w:val="16"/>
      </w:rPr>
      <w:t xml:space="preserve"> </w:t>
    </w:r>
    <w:r w:rsidR="009A634F">
      <w:rPr>
        <w:rFonts w:ascii="Arial" w:hAnsi="Arial" w:cs="Arial"/>
        <w:sz w:val="16"/>
      </w:rPr>
      <w:t>2024</w:t>
    </w:r>
    <w:r w:rsidRPr="00021515">
      <w:rPr>
        <w:rFonts w:ascii="Arial" w:hAnsi="Arial" w:cs="Arial"/>
        <w:sz w:val="16"/>
      </w:rPr>
      <w:tab/>
      <w:t xml:space="preserve">Edition </w:t>
    </w:r>
    <w:r w:rsidR="009A634F">
      <w:rPr>
        <w:rFonts w:ascii="Arial" w:hAnsi="Arial" w:cs="Arial"/>
        <w:sz w:val="16"/>
      </w:rPr>
      <w:t>2.0.0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4187C5" w14:textId="7A0F0E38" w:rsidR="009D0E32" w:rsidRPr="008E5279" w:rsidRDefault="009D0E32" w:rsidP="008E5279">
    <w:pPr>
      <w:tabs>
        <w:tab w:val="center" w:pos="6946"/>
        <w:tab w:val="right" w:pos="13892"/>
      </w:tabs>
      <w:spacing w:after="0" w:line="220" w:lineRule="exact"/>
      <w:rPr>
        <w:rFonts w:cs="Arial"/>
        <w:sz w:val="16"/>
      </w:rPr>
    </w:pPr>
    <w:r w:rsidRPr="00523634">
      <w:rPr>
        <w:rFonts w:cs="Arial"/>
        <w:sz w:val="16"/>
      </w:rPr>
      <w:t>S-1</w:t>
    </w:r>
    <w:r>
      <w:rPr>
        <w:rFonts w:cs="Arial"/>
        <w:sz w:val="16"/>
      </w:rPr>
      <w:t>11</w:t>
    </w:r>
    <w:r w:rsidRPr="00523634">
      <w:rPr>
        <w:rFonts w:cs="Arial"/>
        <w:sz w:val="16"/>
      </w:rPr>
      <w:tab/>
    </w:r>
    <w:ins w:id="1200" w:author="Raphael Malyankar" w:date="2024-09-03T22:53:00Z" w16du:dateUtc="2024-09-04T05:53:00Z">
      <w:r w:rsidR="00627800">
        <w:rPr>
          <w:rFonts w:cs="Arial"/>
          <w:sz w:val="16"/>
        </w:rPr>
        <w:t>September</w:t>
      </w:r>
    </w:ins>
    <w:del w:id="1201" w:author="Raphael Malyankar" w:date="2024-09-03T22:53:00Z" w16du:dateUtc="2024-09-04T05:53:00Z">
      <w:r w:rsidR="00AA5B34" w:rsidDel="00627800">
        <w:rPr>
          <w:rFonts w:cs="Arial"/>
          <w:sz w:val="16"/>
        </w:rPr>
        <w:delText>Ju</w:delText>
      </w:r>
      <w:r w:rsidR="007E5676" w:rsidDel="00627800">
        <w:rPr>
          <w:rFonts w:cs="Arial"/>
          <w:sz w:val="16"/>
        </w:rPr>
        <w:delText>ly</w:delText>
      </w:r>
    </w:del>
    <w:r w:rsidR="00AA5B34">
      <w:rPr>
        <w:rFonts w:cs="Arial"/>
        <w:sz w:val="16"/>
      </w:rPr>
      <w:t xml:space="preserve"> </w:t>
    </w:r>
    <w:r w:rsidR="009A634F">
      <w:rPr>
        <w:rFonts w:cs="Arial"/>
        <w:sz w:val="16"/>
      </w:rPr>
      <w:t>2024</w:t>
    </w:r>
    <w:r w:rsidRPr="00523634">
      <w:rPr>
        <w:rFonts w:cs="Arial"/>
        <w:sz w:val="16"/>
      </w:rPr>
      <w:tab/>
      <w:t xml:space="preserve">Edition </w:t>
    </w:r>
    <w:r w:rsidR="009A634F">
      <w:rPr>
        <w:rFonts w:cs="Arial"/>
        <w:sz w:val="16"/>
      </w:rPr>
      <w:t>2.0.0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084973" w14:textId="1DF24000" w:rsidR="009D0E32" w:rsidRPr="00523634" w:rsidRDefault="009D0E32" w:rsidP="00523634">
    <w:pPr>
      <w:tabs>
        <w:tab w:val="center" w:pos="6946"/>
        <w:tab w:val="right" w:pos="13892"/>
      </w:tabs>
      <w:spacing w:after="0" w:line="220" w:lineRule="exact"/>
      <w:rPr>
        <w:rFonts w:cs="Arial"/>
        <w:sz w:val="16"/>
      </w:rPr>
    </w:pPr>
    <w:r w:rsidRPr="00523634">
      <w:rPr>
        <w:rFonts w:cs="Arial"/>
        <w:sz w:val="16"/>
      </w:rPr>
      <w:t>S-1</w:t>
    </w:r>
    <w:r>
      <w:rPr>
        <w:rFonts w:cs="Arial"/>
        <w:sz w:val="16"/>
      </w:rPr>
      <w:t>11</w:t>
    </w:r>
    <w:r w:rsidRPr="00523634">
      <w:rPr>
        <w:rFonts w:cs="Arial"/>
        <w:sz w:val="16"/>
      </w:rPr>
      <w:tab/>
    </w:r>
    <w:ins w:id="1202" w:author="Raphael Malyankar" w:date="2024-09-03T22:53:00Z" w16du:dateUtc="2024-09-04T05:53:00Z">
      <w:r w:rsidR="00627800">
        <w:rPr>
          <w:rFonts w:cs="Arial"/>
          <w:sz w:val="16"/>
        </w:rPr>
        <w:t>September</w:t>
      </w:r>
    </w:ins>
    <w:del w:id="1203" w:author="Raphael Malyankar" w:date="2024-09-03T22:53:00Z" w16du:dateUtc="2024-09-04T05:53:00Z">
      <w:r w:rsidR="00AA5B34" w:rsidDel="00627800">
        <w:rPr>
          <w:rFonts w:cs="Arial"/>
          <w:sz w:val="16"/>
        </w:rPr>
        <w:delText>Ju</w:delText>
      </w:r>
      <w:r w:rsidR="007E5676" w:rsidDel="00627800">
        <w:rPr>
          <w:rFonts w:cs="Arial"/>
          <w:sz w:val="16"/>
        </w:rPr>
        <w:delText>ly</w:delText>
      </w:r>
    </w:del>
    <w:r w:rsidR="00AA5B34">
      <w:rPr>
        <w:rFonts w:cs="Arial"/>
        <w:sz w:val="16"/>
      </w:rPr>
      <w:t xml:space="preserve"> </w:t>
    </w:r>
    <w:r w:rsidR="009A634F">
      <w:rPr>
        <w:rFonts w:cs="Arial"/>
        <w:sz w:val="16"/>
      </w:rPr>
      <w:t>2024</w:t>
    </w:r>
    <w:r w:rsidRPr="00523634">
      <w:rPr>
        <w:rFonts w:cs="Arial"/>
        <w:sz w:val="16"/>
      </w:rPr>
      <w:tab/>
      <w:t xml:space="preserve">Edition </w:t>
    </w:r>
    <w:r w:rsidR="009A634F">
      <w:rPr>
        <w:rFonts w:cs="Arial"/>
        <w:sz w:val="16"/>
      </w:rPr>
      <w:t>2.0.0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F8CFA8" w14:textId="393CFCEA" w:rsidR="009D0E32" w:rsidRPr="003C4461" w:rsidRDefault="009D0E32" w:rsidP="003C4461">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ins w:id="1261" w:author="Raphael Malyankar" w:date="2024-09-03T22:54:00Z" w16du:dateUtc="2024-09-04T05:54:00Z">
      <w:r w:rsidR="00627800">
        <w:rPr>
          <w:rFonts w:cs="Arial"/>
          <w:sz w:val="16"/>
        </w:rPr>
        <w:t>September</w:t>
      </w:r>
    </w:ins>
    <w:del w:id="1262" w:author="Raphael Malyankar" w:date="2024-09-03T22:54:00Z" w16du:dateUtc="2024-09-04T05:54:00Z">
      <w:r w:rsidR="00AA5B34" w:rsidDel="00627800">
        <w:rPr>
          <w:rFonts w:cs="Arial"/>
          <w:sz w:val="16"/>
        </w:rPr>
        <w:delText>Ju</w:delText>
      </w:r>
      <w:r w:rsidR="007E5676" w:rsidDel="00627800">
        <w:rPr>
          <w:rFonts w:cs="Arial"/>
          <w:sz w:val="16"/>
        </w:rPr>
        <w:delText>ly</w:delText>
      </w:r>
    </w:del>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B0C901" w14:textId="77777777" w:rsidR="00B25ECF" w:rsidRDefault="00B25ECF" w:rsidP="003B41C3">
      <w:pPr>
        <w:spacing w:line="240" w:lineRule="auto"/>
      </w:pPr>
      <w:r>
        <w:separator/>
      </w:r>
    </w:p>
  </w:footnote>
  <w:footnote w:type="continuationSeparator" w:id="0">
    <w:p w14:paraId="2820BA2F" w14:textId="77777777" w:rsidR="00B25ECF" w:rsidRDefault="00B25ECF" w:rsidP="003B41C3">
      <w:pPr>
        <w:spacing w:line="240" w:lineRule="auto"/>
      </w:pPr>
      <w:r>
        <w:continuationSeparator/>
      </w:r>
    </w:p>
  </w:footnote>
  <w:footnote w:id="1">
    <w:p w14:paraId="2F3271AC" w14:textId="58194817" w:rsidR="00BF3DE2" w:rsidRPr="006674C5" w:rsidRDefault="00BF3DE2">
      <w:pPr>
        <w:pStyle w:val="FootnoteText"/>
        <w:rPr>
          <w:lang w:val="en-US"/>
        </w:rPr>
      </w:pPr>
      <w:r>
        <w:rPr>
          <w:rStyle w:val="FootnoteReference"/>
        </w:rPr>
        <w:footnoteRef/>
      </w:r>
      <w:r>
        <w:t xml:space="preserve"> </w:t>
      </w:r>
      <w:r w:rsidRPr="00BF3DE2">
        <w:t xml:space="preserve">The exception is </w:t>
      </w:r>
      <w:r w:rsidRPr="006674C5">
        <w:rPr>
          <w:i/>
          <w:iCs/>
        </w:rPr>
        <w:t>Usability</w:t>
      </w:r>
      <w:r w:rsidRPr="00BF3DE2">
        <w:t>, measures for which are necessarily defined in terms of requirements specific to the data product.</w:t>
      </w:r>
    </w:p>
  </w:footnote>
  <w:footnote w:id="2">
    <w:p w14:paraId="1819EEFB" w14:textId="3E61E1C1" w:rsidR="000B3860" w:rsidRPr="000B3860" w:rsidRDefault="000B3860">
      <w:pPr>
        <w:pStyle w:val="FootnoteText"/>
        <w:rPr>
          <w:lang w:val="en-US"/>
        </w:rPr>
      </w:pPr>
      <w:r>
        <w:rPr>
          <w:rStyle w:val="FootnoteReference"/>
        </w:rPr>
        <w:footnoteRef/>
      </w:r>
      <w:r>
        <w:t xml:space="preserve"> </w:t>
      </w:r>
      <w:r w:rsidRPr="000B3860">
        <w:t xml:space="preserve">Names of measures other than </w:t>
      </w:r>
      <w:r w:rsidRPr="000B3860">
        <w:rPr>
          <w:i/>
          <w:iCs/>
        </w:rPr>
        <w:t>attributeValueUncertaintyMean</w:t>
      </w:r>
      <w:r w:rsidRPr="000B3860">
        <w:t xml:space="preserve"> are planned corrections by the DQWG to the names listed in S-100 Edition 5.2.0 Part 4c.</w:t>
      </w:r>
    </w:p>
  </w:footnote>
  <w:footnote w:id="3">
    <w:p w14:paraId="268D8EA4" w14:textId="43B869F6" w:rsidR="00E16ECA" w:rsidRPr="009B2428" w:rsidRDefault="00E16ECA">
      <w:pPr>
        <w:pStyle w:val="FootnoteText"/>
        <w:rPr>
          <w:lang w:val="en-US"/>
        </w:rPr>
      </w:pPr>
      <w:r>
        <w:rPr>
          <w:rStyle w:val="FootnoteReference"/>
        </w:rPr>
        <w:footnoteRef/>
      </w:r>
      <w:r>
        <w:t xml:space="preserve"> </w:t>
      </w:r>
      <w:r w:rsidRPr="00E16ECA">
        <w:t>Since cancellations cannot always be predicted, this requirement obviously cannot be put into effect until the cancellation arrives on the system</w:t>
      </w:r>
      <w:r>
        <w:t>.</w:t>
      </w:r>
    </w:p>
  </w:footnote>
  <w:footnote w:id="4">
    <w:p w14:paraId="30700EE0" w14:textId="58E7B1C7" w:rsidR="0010497E" w:rsidRPr="00A130A2" w:rsidRDefault="0010497E">
      <w:pPr>
        <w:pStyle w:val="FootnoteText"/>
        <w:rPr>
          <w:lang w:val="en-US"/>
        </w:rPr>
      </w:pPr>
      <w:r>
        <w:rPr>
          <w:rStyle w:val="FootnoteReference"/>
        </w:rPr>
        <w:footnoteRef/>
      </w:r>
      <w:r>
        <w:t xml:space="preserve"> </w:t>
      </w:r>
      <w:r w:rsidRPr="0010497E">
        <w:t>This Product Specification does not mandate maintenance of temporal continuity between cancelled and replacement datasets. External factors such as production constraints, producers’ own data standards or ECDIS performance standards may be determinative and must be taken into account</w:t>
      </w:r>
      <w:r>
        <w:t>.</w:t>
      </w:r>
    </w:p>
  </w:footnote>
  <w:footnote w:id="5">
    <w:p w14:paraId="5A46350E" w14:textId="694A8D47" w:rsidR="00E45625" w:rsidRPr="003871F3" w:rsidRDefault="00E45625">
      <w:pPr>
        <w:pStyle w:val="FootnoteText"/>
      </w:pPr>
      <w:r>
        <w:rPr>
          <w:rStyle w:val="FootnoteReference"/>
        </w:rPr>
        <w:footnoteRef/>
      </w:r>
      <w:r>
        <w:t xml:space="preserve"> </w:t>
      </w:r>
      <w:r>
        <w:rPr>
          <w:lang w:val="en-US"/>
        </w:rPr>
        <w:t>Courtesy NAUDEQ.</w:t>
      </w:r>
    </w:p>
  </w:footnote>
  <w:footnote w:id="6">
    <w:p w14:paraId="5545DA9A" w14:textId="1792AC02" w:rsidR="00E45625" w:rsidRPr="003871F3" w:rsidRDefault="00E45625">
      <w:pPr>
        <w:pStyle w:val="FootnoteText"/>
      </w:pPr>
      <w:r>
        <w:rPr>
          <w:rStyle w:val="FootnoteReference"/>
        </w:rPr>
        <w:footnoteRef/>
      </w:r>
      <w:r>
        <w:t xml:space="preserve"> </w:t>
      </w:r>
      <w:r w:rsidRPr="00E45625">
        <w:t>IEC 60945 as cited in S-52 specifies that character size in mm be not less than 3.5 x the viewing distance in metres. According to this criterion "readable from 1 metre” requires that characters be not less than 3.5 mm in size. A 3.5mm symbol or character subtends an angle of approximately 12 arc minutes at a distance of 1 metre.</w:t>
      </w:r>
    </w:p>
  </w:footnote>
  <w:footnote w:id="7">
    <w:p w14:paraId="712E214A" w14:textId="42CFC0CC" w:rsidR="00E45625" w:rsidRPr="003871F3" w:rsidRDefault="00E45625">
      <w:pPr>
        <w:pStyle w:val="FootnoteText"/>
      </w:pPr>
      <w:r>
        <w:rPr>
          <w:rStyle w:val="FootnoteReference"/>
        </w:rPr>
        <w:footnoteRef/>
      </w:r>
      <w:r>
        <w:t xml:space="preserve"> </w:t>
      </w:r>
      <w:r>
        <w:rPr>
          <w:lang w:val="en-US"/>
        </w:rPr>
        <w:t xml:space="preserve">Note that this is a recommended value; manufacturers may adjust it as necessary in particular circumstances, such as a lower or higher normal viewing distance. </w:t>
      </w:r>
      <w:r w:rsidR="0057242A">
        <w:rPr>
          <w:lang w:val="en-US"/>
        </w:rPr>
        <w:t xml:space="preserve">The basic requirement is that the symbol </w:t>
      </w:r>
      <w:r w:rsidR="000822C2">
        <w:rPr>
          <w:lang w:val="en-US"/>
        </w:rPr>
        <w:t>should be distinguishable as an arrow.</w:t>
      </w:r>
    </w:p>
  </w:footnote>
  <w:footnote w:id="8">
    <w:p w14:paraId="0CD87183" w14:textId="2DE3450A" w:rsidR="00564F4B" w:rsidRPr="003871F3" w:rsidRDefault="00564F4B">
      <w:pPr>
        <w:pStyle w:val="FootnoteText"/>
      </w:pPr>
      <w:r>
        <w:rPr>
          <w:rStyle w:val="FootnoteReference"/>
        </w:rPr>
        <w:footnoteRef/>
      </w:r>
      <w:r>
        <w:t xml:space="preserve"> </w:t>
      </w:r>
      <w:r>
        <w:rPr>
          <w:lang w:val="en-US"/>
        </w:rPr>
        <w:t xml:space="preserve">Calculated </w:t>
      </w:r>
      <w:r w:rsidR="00597F2E">
        <w:rPr>
          <w:lang w:val="en-US"/>
        </w:rPr>
        <w:t>using Eqn. 9.1 and</w:t>
      </w:r>
      <w:r>
        <w:rPr>
          <w:lang w:val="en-US"/>
        </w:rPr>
        <w:t xml:space="preserve"> an allowance for the border extending outside the filled area of the arrow symbol.</w:t>
      </w:r>
    </w:p>
  </w:footnote>
  <w:footnote w:id="9">
    <w:p w14:paraId="3A60370A" w14:textId="58093ADF" w:rsidR="00304D6D" w:rsidRPr="00AA025E" w:rsidRDefault="00304D6D">
      <w:pPr>
        <w:pStyle w:val="FootnoteText"/>
      </w:pPr>
      <w:r>
        <w:rPr>
          <w:rStyle w:val="FootnoteReference"/>
        </w:rPr>
        <w:footnoteRef/>
      </w:r>
      <w:r>
        <w:t xml:space="preserve"> </w:t>
      </w:r>
      <w:r>
        <w:rPr>
          <w:lang w:val="en-US"/>
        </w:rPr>
        <w:t xml:space="preserve">E, R, C represent the edition, revision, and clarification numbers of this edition of the Product Specification (for example, for S-111 Edition 2.1.0, E = 2, R = 1, C = 0. YYYYMMDD is a build suffix for the catalogue as year, month, and day in numeric form, for example 202301015 for January 15, 2023. It is not necessary that the build suffix be precisely the date the catalogue was compiled, only that it </w:t>
      </w:r>
      <w:r w:rsidR="00BA3200">
        <w:rPr>
          <w:lang w:val="en-US"/>
        </w:rPr>
        <w:t>follow</w:t>
      </w:r>
      <w:r>
        <w:rPr>
          <w:lang w:val="en-US"/>
        </w:rPr>
        <w:t xml:space="preserve"> the previous build and </w:t>
      </w:r>
      <w:r w:rsidR="00BA3200">
        <w:rPr>
          <w:lang w:val="en-US"/>
        </w:rPr>
        <w:t>precede</w:t>
      </w:r>
      <w:r>
        <w:rPr>
          <w:lang w:val="en-US"/>
        </w:rPr>
        <w:t xml:space="preserve"> the next build </w:t>
      </w:r>
      <w:r w:rsidR="00BA3200">
        <w:rPr>
          <w:lang w:val="en-US"/>
        </w:rPr>
        <w:t>of</w:t>
      </w:r>
      <w:r>
        <w:rPr>
          <w:lang w:val="en-US"/>
        </w:rPr>
        <w:t xml:space="preserve"> the portrayal catalogue for this edition of S-111.</w:t>
      </w:r>
    </w:p>
  </w:footnote>
  <w:footnote w:id="10">
    <w:p w14:paraId="1266E2D0" w14:textId="0E13889C" w:rsidR="009D0E32" w:rsidRPr="002B514A" w:rsidRDefault="009D0E32">
      <w:pPr>
        <w:pStyle w:val="FootnoteText"/>
        <w:rPr>
          <w:lang w:val="en-GB"/>
        </w:rPr>
      </w:pPr>
      <w:r w:rsidRPr="002B514A">
        <w:rPr>
          <w:rStyle w:val="FootnoteReference"/>
          <w:lang w:val="en-GB"/>
        </w:rPr>
        <w:footnoteRef/>
      </w:r>
      <w:r w:rsidRPr="002B514A">
        <w:rPr>
          <w:lang w:val="en-GB"/>
        </w:rPr>
        <w:t xml:space="preserve"> </w:t>
      </w:r>
      <w:r w:rsidRPr="002B514A">
        <w:rPr>
          <w:sz w:val="18"/>
          <w:szCs w:val="18"/>
          <w:lang w:val="en-GB"/>
        </w:rPr>
        <w:t xml:space="preserve">Producer </w:t>
      </w:r>
      <w:r>
        <w:rPr>
          <w:sz w:val="18"/>
          <w:szCs w:val="18"/>
          <w:lang w:val="en-GB"/>
        </w:rPr>
        <w:t>C</w:t>
      </w:r>
      <w:r w:rsidRPr="002B514A">
        <w:rPr>
          <w:sz w:val="18"/>
          <w:szCs w:val="18"/>
          <w:lang w:val="en-GB"/>
        </w:rPr>
        <w:t>odes may be obtained from the IHO Producer Code Register in the IHO GI Registry</w:t>
      </w:r>
      <w:r w:rsidR="00ED676B">
        <w:rPr>
          <w:sz w:val="18"/>
          <w:szCs w:val="18"/>
          <w:lang w:val="en-GB"/>
        </w:rPr>
        <w:t>. The four-character S-100 “Alpha” codes must be used.</w:t>
      </w:r>
    </w:p>
  </w:footnote>
  <w:footnote w:id="11">
    <w:p w14:paraId="6AD4F591" w14:textId="19D57104" w:rsidR="009D0E32" w:rsidRPr="002B514A" w:rsidRDefault="009D0E32">
      <w:pPr>
        <w:pStyle w:val="FootnoteText"/>
        <w:rPr>
          <w:sz w:val="18"/>
          <w:szCs w:val="18"/>
          <w:lang w:val="en-US"/>
        </w:rPr>
      </w:pPr>
      <w:r w:rsidRPr="002B514A">
        <w:rPr>
          <w:rStyle w:val="FootnoteReference"/>
          <w:sz w:val="18"/>
          <w:szCs w:val="18"/>
        </w:rPr>
        <w:footnoteRef/>
      </w:r>
      <w:r w:rsidRPr="002B514A">
        <w:rPr>
          <w:sz w:val="18"/>
          <w:szCs w:val="18"/>
        </w:rPr>
        <w:t xml:space="preserve"> </w:t>
      </w:r>
      <w:r w:rsidRPr="002B514A">
        <w:rPr>
          <w:sz w:val="18"/>
          <w:szCs w:val="18"/>
          <w:lang w:val="en-GB"/>
        </w:rPr>
        <w:t xml:space="preserve">Exceptions: (1) Producer </w:t>
      </w:r>
      <w:r>
        <w:rPr>
          <w:sz w:val="18"/>
          <w:szCs w:val="18"/>
          <w:lang w:val="en-GB"/>
        </w:rPr>
        <w:t>C</w:t>
      </w:r>
      <w:r w:rsidRPr="002B514A">
        <w:rPr>
          <w:sz w:val="18"/>
          <w:szCs w:val="18"/>
          <w:lang w:val="en-GB"/>
        </w:rPr>
        <w:t xml:space="preserve">odes must use the same case as the IHO Producer </w:t>
      </w:r>
      <w:r>
        <w:rPr>
          <w:sz w:val="18"/>
          <w:szCs w:val="18"/>
          <w:lang w:val="en-GB"/>
        </w:rPr>
        <w:t>C</w:t>
      </w:r>
      <w:r w:rsidRPr="002B514A">
        <w:rPr>
          <w:sz w:val="18"/>
          <w:szCs w:val="18"/>
          <w:lang w:val="en-GB"/>
        </w:rPr>
        <w:t xml:space="preserve">ode Register. (2) A name component taken from an external </w:t>
      </w:r>
      <w:r>
        <w:rPr>
          <w:sz w:val="18"/>
          <w:szCs w:val="18"/>
          <w:lang w:val="en-GB"/>
        </w:rPr>
        <w:t>S</w:t>
      </w:r>
      <w:r w:rsidRPr="002B514A">
        <w:rPr>
          <w:sz w:val="18"/>
          <w:szCs w:val="18"/>
          <w:lang w:val="en-GB"/>
        </w:rPr>
        <w:t xml:space="preserve">pecification, must follow the rules in that </w:t>
      </w:r>
      <w:r>
        <w:rPr>
          <w:sz w:val="18"/>
          <w:szCs w:val="18"/>
          <w:lang w:val="en-GB"/>
        </w:rPr>
        <w:t>S</w:t>
      </w:r>
      <w:r w:rsidRPr="002B514A">
        <w:rPr>
          <w:sz w:val="18"/>
          <w:szCs w:val="18"/>
          <w:lang w:val="en-GB"/>
        </w:rPr>
        <w:t>pecification (for example, “20190703T00Z” for a time component in ISO 8601 basic format, not “20190703t00z”).</w:t>
      </w:r>
    </w:p>
  </w:footnote>
  <w:footnote w:id="12">
    <w:p w14:paraId="5CFA173B" w14:textId="77777777" w:rsidR="009D0E32" w:rsidRPr="00A76C83" w:rsidRDefault="009D0E32" w:rsidP="0006554D">
      <w:pPr>
        <w:pStyle w:val="FootnoteText"/>
        <w:rPr>
          <w:lang w:val="en-GB"/>
        </w:rPr>
      </w:pPr>
      <w:r>
        <w:rPr>
          <w:rStyle w:val="FootnoteReference"/>
        </w:rPr>
        <w:footnoteRef/>
      </w:r>
      <w:r>
        <w:t xml:space="preserve"> </w:t>
      </w:r>
      <w:r w:rsidRPr="00A76C83">
        <w:rPr>
          <w:sz w:val="18"/>
          <w:szCs w:val="18"/>
          <w:lang w:val="en-GB"/>
        </w:rPr>
        <w:t>Temporarily suspended; S-97 1.1.0 states digital signatures are essential only for technical readiness level 3.</w:t>
      </w:r>
    </w:p>
  </w:footnote>
  <w:footnote w:id="13">
    <w:p w14:paraId="24337387" w14:textId="4F87FA4B" w:rsidR="009D0E32" w:rsidRPr="00A643C0" w:rsidRDefault="009D0E32">
      <w:pPr>
        <w:pStyle w:val="FootnoteText"/>
      </w:pPr>
      <w:r>
        <w:rPr>
          <w:rStyle w:val="FootnoteReference"/>
        </w:rPr>
        <w:footnoteRef/>
      </w:r>
      <w:r>
        <w:t xml:space="preserve"> </w:t>
      </w:r>
      <w:r w:rsidRPr="00A643C0">
        <w:rPr>
          <w:sz w:val="18"/>
          <w:szCs w:val="18"/>
          <w:lang w:val="en-GB"/>
        </w:rPr>
        <w:t>See the guidance on HDF5 datatypes (</w:t>
      </w:r>
      <w:r w:rsidR="00A37AE5" w:rsidRPr="00A37AE5">
        <w:rPr>
          <w:sz w:val="18"/>
          <w:szCs w:val="18"/>
          <w:lang w:val="en-GB"/>
        </w:rPr>
        <w:t>https://support.hdfgroup.org/HDF5/Tutor/datatypes.html</w:t>
      </w:r>
      <w:r w:rsidRPr="00A643C0">
        <w:rPr>
          <w:sz w:val="18"/>
          <w:szCs w:val="18"/>
          <w:lang w:val="en-GB"/>
        </w:rPr>
        <w:t>, retrieved 20 August 2021) for more inform</w:t>
      </w:r>
      <w:r>
        <w:rPr>
          <w:sz w:val="18"/>
          <w:szCs w:val="18"/>
          <w:lang w:val="en-GB"/>
        </w:rPr>
        <w:t>ation on the use of standard vs</w:t>
      </w:r>
      <w:r w:rsidRPr="00A643C0">
        <w:rPr>
          <w:sz w:val="18"/>
          <w:szCs w:val="18"/>
          <w:lang w:val="en-GB"/>
        </w:rPr>
        <w:t xml:space="preserve"> native types when creating a dataset and for memory operations (read/write).</w:t>
      </w:r>
    </w:p>
  </w:footnote>
  <w:footnote w:id="14">
    <w:p w14:paraId="7CF73AE4" w14:textId="1BE6B431" w:rsidR="00080B66" w:rsidRPr="00080B66" w:rsidRDefault="00080B66">
      <w:pPr>
        <w:pStyle w:val="FootnoteText"/>
      </w:pPr>
      <w:r>
        <w:rPr>
          <w:rStyle w:val="FootnoteReference"/>
        </w:rPr>
        <w:footnoteRef/>
      </w:r>
      <w:r>
        <w:t xml:space="preserve"> </w:t>
      </w:r>
      <w:r>
        <w:rPr>
          <w:lang w:val="en-US"/>
        </w:rPr>
        <w:t>For moving platforms, these are technically additional attributes defined by S-111.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69B7C0" w14:textId="24C1AA98" w:rsidR="009D0E32" w:rsidRPr="00343120" w:rsidRDefault="009D0E32" w:rsidP="00343120">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58</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0702B6" w14:textId="60F36EBB" w:rsidR="009D0E32" w:rsidRPr="003C4461" w:rsidRDefault="009D0E32" w:rsidP="003C4461">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92</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BF943" w14:textId="27004E7C" w:rsidR="009D0E32" w:rsidRPr="003C4461" w:rsidRDefault="009D0E32" w:rsidP="003C4461">
    <w:pPr>
      <w:tabs>
        <w:tab w:val="center" w:pos="4536"/>
        <w:tab w:val="right" w:pos="907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89</w:t>
    </w:r>
    <w:r w:rsidRPr="009A425D">
      <w:rPr>
        <w:rFonts w:eastAsia="Times New Roman" w:cs="Arial"/>
        <w:sz w:val="16"/>
        <w:szCs w:val="16"/>
        <w:lang w:val="en-US" w:eastAsia="en-US"/>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463828" w14:textId="77777777" w:rsidR="009D0E32" w:rsidRPr="003C4461" w:rsidRDefault="009D0E32" w:rsidP="003C4461">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108</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7A8130" w14:textId="77777777" w:rsidR="009D0E32" w:rsidRPr="003C4461" w:rsidRDefault="009D0E32" w:rsidP="003C4461">
    <w:pPr>
      <w:tabs>
        <w:tab w:val="center" w:pos="4536"/>
        <w:tab w:val="right" w:pos="907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107</w:t>
    </w:r>
    <w:r w:rsidRPr="009A425D">
      <w:rPr>
        <w:rFonts w:eastAsia="Times New Roman" w:cs="Arial"/>
        <w:sz w:val="16"/>
        <w:szCs w:val="16"/>
        <w:lang w:val="en-US" w:eastAsia="en-US"/>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D8F77A" w14:textId="37183A60" w:rsidR="009D0E32" w:rsidRPr="004115CF" w:rsidRDefault="009D0E32" w:rsidP="004115CF">
    <w:pPr>
      <w:tabs>
        <w:tab w:val="center" w:pos="6946"/>
        <w:tab w:val="right" w:pos="1389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110</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76BC98" w14:textId="2B7BDBB0" w:rsidR="009D0E32" w:rsidRPr="004407F3" w:rsidRDefault="009D0E32" w:rsidP="004407F3">
    <w:pPr>
      <w:tabs>
        <w:tab w:val="center" w:pos="6946"/>
        <w:tab w:val="right" w:pos="13892"/>
      </w:tabs>
      <w:spacing w:after="0" w:line="240" w:lineRule="auto"/>
      <w:ind w:right="34"/>
      <w:rPr>
        <w:rFonts w:eastAsia="Times New Roman" w:cs="Arial"/>
        <w:sz w:val="16"/>
        <w:szCs w:val="16"/>
        <w:lang w:val="en-US" w:eastAsia="en-US"/>
      </w:rPr>
    </w:pPr>
    <w:r w:rsidRPr="009A425D">
      <w:rPr>
        <w:rStyle w:val="PageNumber"/>
        <w:sz w:val="16"/>
        <w:szCs w:val="16"/>
        <w:lang w:val="en-US"/>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109</w:t>
    </w:r>
    <w:r w:rsidRPr="009A425D">
      <w:rPr>
        <w:rFonts w:eastAsia="Times New Roman" w:cs="Arial"/>
        <w:sz w:val="16"/>
        <w:szCs w:val="16"/>
        <w:lang w:val="en-US" w:eastAsia="en-US"/>
      </w:rP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FFA29" w14:textId="77777777" w:rsidR="009D0E32" w:rsidRPr="003C4461" w:rsidRDefault="009D0E32" w:rsidP="003C4461">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112</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B55800" w14:textId="77777777" w:rsidR="009D0E32" w:rsidRPr="003C4461" w:rsidRDefault="009D0E32" w:rsidP="004407F3">
    <w:pPr>
      <w:tabs>
        <w:tab w:val="center" w:pos="4536"/>
        <w:tab w:val="right" w:pos="907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111</w:t>
    </w:r>
    <w:r w:rsidRPr="009A425D">
      <w:rPr>
        <w:rFonts w:eastAsia="Times New Roman" w:cs="Arial"/>
        <w:sz w:val="16"/>
        <w:szCs w:val="16"/>
        <w:lang w:val="en-US" w:eastAsia="en-US"/>
      </w:rPr>
      <w:fldChar w:fldCharType="end"/>
    </w:r>
  </w:p>
  <w:p w14:paraId="0E027614" w14:textId="1CED7BDC" w:rsidR="009D0E32" w:rsidRPr="004407F3" w:rsidRDefault="009D0E32" w:rsidP="004407F3">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B7BEA" w14:textId="77777777" w:rsidR="009D0E32" w:rsidRPr="003C4461" w:rsidRDefault="009D0E32" w:rsidP="00E04BD2">
    <w:pPr>
      <w:tabs>
        <w:tab w:val="center" w:pos="6946"/>
        <w:tab w:val="right" w:pos="1389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118</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2F306E" w14:textId="77777777" w:rsidR="009D0E32" w:rsidRPr="004407F3" w:rsidRDefault="009D0E32" w:rsidP="004407F3">
    <w:pPr>
      <w:tabs>
        <w:tab w:val="center" w:pos="6946"/>
        <w:tab w:val="right" w:pos="13892"/>
      </w:tabs>
      <w:spacing w:after="0" w:line="240" w:lineRule="auto"/>
      <w:ind w:right="34"/>
      <w:rPr>
        <w:rFonts w:eastAsia="Times New Roman" w:cs="Arial"/>
        <w:sz w:val="16"/>
        <w:szCs w:val="16"/>
        <w:lang w:val="en-US" w:eastAsia="en-US"/>
      </w:rPr>
    </w:pPr>
    <w:r w:rsidRPr="009A425D">
      <w:rPr>
        <w:rStyle w:val="PageNumber"/>
        <w:sz w:val="16"/>
        <w:szCs w:val="16"/>
        <w:lang w:val="en-US"/>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117</w:t>
    </w:r>
    <w:r w:rsidRPr="009A425D">
      <w:rPr>
        <w:rFonts w:eastAsia="Times New Roman" w:cs="Arial"/>
        <w:sz w:val="16"/>
        <w:szCs w:val="16"/>
        <w:lang w:val="en-US" w:eastAsia="en-US"/>
      </w:rPr>
      <w:fldChar w:fldCharType="end"/>
    </w:r>
  </w:p>
  <w:p w14:paraId="4B624E36" w14:textId="54673A2A" w:rsidR="009D0E32" w:rsidRPr="004407F3" w:rsidRDefault="009D0E32" w:rsidP="004407F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995FD1" w14:textId="34BA3CFF" w:rsidR="009D0E32" w:rsidRPr="00B943EE" w:rsidRDefault="009D0E32" w:rsidP="00B943EE">
    <w:pPr>
      <w:tabs>
        <w:tab w:val="center" w:pos="4536"/>
        <w:tab w:val="right" w:pos="9072"/>
      </w:tabs>
      <w:spacing w:after="0" w:line="240" w:lineRule="auto"/>
      <w:ind w:right="34"/>
      <w:rPr>
        <w:rFonts w:eastAsia="Times New Roman" w:cs="Arial"/>
        <w:sz w:val="16"/>
        <w:szCs w:val="16"/>
        <w:lang w:val="en-US" w:eastAsia="en-US"/>
      </w:rPr>
    </w:pPr>
    <w:r w:rsidRPr="009A425D">
      <w:rPr>
        <w:rStyle w:val="PageNumber"/>
        <w:sz w:val="16"/>
        <w:szCs w:val="16"/>
        <w:lang w:val="en-US"/>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ix</w:t>
    </w:r>
    <w:r w:rsidRPr="009A425D">
      <w:rPr>
        <w:rFonts w:eastAsia="Times New Roman" w:cs="Arial"/>
        <w:sz w:val="16"/>
        <w:szCs w:val="16"/>
        <w:lang w:val="en-US" w:eastAsia="en-US"/>
      </w:rPr>
      <w:fldChar w:fldCharType="end"/>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79FDF0" w14:textId="77777777" w:rsidR="009D0E32" w:rsidRPr="003C4461" w:rsidRDefault="009D0E32" w:rsidP="00E04BD2">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138</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F9107A" w14:textId="77777777" w:rsidR="009D0E32" w:rsidRPr="003C4461" w:rsidRDefault="009D0E32" w:rsidP="004407F3">
    <w:pPr>
      <w:tabs>
        <w:tab w:val="center" w:pos="4536"/>
        <w:tab w:val="right" w:pos="907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137</w:t>
    </w:r>
    <w:r w:rsidRPr="009A425D">
      <w:rPr>
        <w:rFonts w:eastAsia="Times New Roman" w:cs="Arial"/>
        <w:sz w:val="16"/>
        <w:szCs w:val="16"/>
        <w:lang w:val="en-US" w:eastAsia="en-US"/>
      </w:rPr>
      <w:fldChar w:fldCharType="end"/>
    </w:r>
  </w:p>
  <w:p w14:paraId="567F5AD5" w14:textId="06C07945" w:rsidR="009D0E32" w:rsidRPr="004407F3" w:rsidRDefault="009D0E32" w:rsidP="004407F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B6824" w14:textId="11898BC6" w:rsidR="009D0E32" w:rsidRPr="00965F38" w:rsidRDefault="009D0E32" w:rsidP="00965F38">
    <w:pPr>
      <w:tabs>
        <w:tab w:val="center" w:pos="4536"/>
        <w:tab w:val="right" w:pos="9072"/>
      </w:tabs>
      <w:spacing w:after="0" w:line="240" w:lineRule="auto"/>
      <w:ind w:right="34"/>
      <w:rPr>
        <w:rFonts w:eastAsia="Times New Roman" w:cs="Arial"/>
        <w:sz w:val="16"/>
        <w:szCs w:val="16"/>
        <w:lang w:val="en-US" w:eastAsia="en-US"/>
      </w:rPr>
    </w:pPr>
    <w:r w:rsidRPr="009A425D">
      <w:rPr>
        <w:rStyle w:val="PageNumber"/>
        <w:sz w:val="16"/>
        <w:szCs w:val="16"/>
        <w:lang w:val="en-US"/>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59</w:t>
    </w:r>
    <w:r w:rsidRPr="009A425D">
      <w:rPr>
        <w:rFonts w:eastAsia="Times New Roman" w:cs="Arial"/>
        <w:sz w:val="16"/>
        <w:szCs w:val="16"/>
        <w:lang w:val="en-US" w:eastAsia="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D6DD31" w14:textId="001942B8" w:rsidR="009D0E32" w:rsidRPr="002E0858" w:rsidRDefault="009D0E32" w:rsidP="002E0858">
    <w:pPr>
      <w:tabs>
        <w:tab w:val="center" w:pos="6946"/>
        <w:tab w:val="right" w:pos="1389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80</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39A7A1" w14:textId="32995E81" w:rsidR="009D0E32" w:rsidRPr="002E0858" w:rsidRDefault="009D0E32" w:rsidP="002E0858">
    <w:pPr>
      <w:tabs>
        <w:tab w:val="center" w:pos="6946"/>
        <w:tab w:val="right" w:pos="13892"/>
      </w:tabs>
      <w:spacing w:after="0" w:line="240" w:lineRule="auto"/>
      <w:ind w:right="34"/>
      <w:rPr>
        <w:rFonts w:eastAsia="Times New Roman" w:cs="Arial"/>
        <w:sz w:val="16"/>
        <w:szCs w:val="16"/>
        <w:lang w:val="en-US" w:eastAsia="en-US"/>
      </w:rPr>
    </w:pPr>
    <w:r w:rsidRPr="009A425D">
      <w:rPr>
        <w:rStyle w:val="PageNumber"/>
        <w:sz w:val="16"/>
        <w:szCs w:val="16"/>
        <w:lang w:val="en-US"/>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79</w:t>
    </w:r>
    <w:r w:rsidRPr="009A425D">
      <w:rPr>
        <w:rFonts w:eastAsia="Times New Roman" w:cs="Arial"/>
        <w:sz w:val="16"/>
        <w:szCs w:val="16"/>
        <w:lang w:val="en-US" w:eastAsia="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DA216B" w14:textId="26C00529" w:rsidR="009D0E32" w:rsidRPr="00CD5593" w:rsidRDefault="009D0E32" w:rsidP="00CD5593">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82</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57B21B" w14:textId="3C32EFBD" w:rsidR="009D0E32" w:rsidRPr="00021515" w:rsidRDefault="009D0E32" w:rsidP="00021515">
    <w:pPr>
      <w:tabs>
        <w:tab w:val="center" w:pos="4536"/>
        <w:tab w:val="right" w:pos="907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81</w:t>
    </w:r>
    <w:r w:rsidRPr="009A425D">
      <w:rPr>
        <w:rFonts w:eastAsia="Times New Roman" w:cs="Arial"/>
        <w:sz w:val="16"/>
        <w:szCs w:val="16"/>
        <w:lang w:val="en-US" w:eastAsia="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CC409" w14:textId="37534B1A" w:rsidR="009D0E32" w:rsidRPr="008E5279" w:rsidRDefault="009D0E32" w:rsidP="008E5279">
    <w:pPr>
      <w:tabs>
        <w:tab w:val="center" w:pos="6946"/>
        <w:tab w:val="right" w:pos="1389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86</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8DE5B" w14:textId="5DDF2CDA" w:rsidR="009D0E32" w:rsidRPr="00523634" w:rsidRDefault="009D0E32" w:rsidP="00523634">
    <w:pPr>
      <w:tabs>
        <w:tab w:val="center" w:pos="6946"/>
        <w:tab w:val="right" w:pos="1389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85</w:t>
    </w:r>
    <w:r w:rsidRPr="009A425D">
      <w:rPr>
        <w:rFonts w:eastAsia="Times New Roman" w:cs="Arial"/>
        <w:sz w:val="16"/>
        <w:szCs w:val="16"/>
        <w:lang w:val="en-US" w:eastAsia="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00040B"/>
    <w:multiLevelType w:val="multilevel"/>
    <w:tmpl w:val="0000088E"/>
    <w:lvl w:ilvl="0">
      <w:start w:val="1"/>
      <w:numFmt w:val="lowerLetter"/>
      <w:lvlText w:val="(%1)"/>
      <w:lvlJc w:val="left"/>
      <w:pPr>
        <w:ind w:left="100" w:hanging="331"/>
      </w:pPr>
      <w:rPr>
        <w:rFonts w:ascii="Arial" w:hAnsi="Arial" w:cs="Arial"/>
        <w:b w:val="0"/>
        <w:bCs w:val="0"/>
        <w:sz w:val="22"/>
        <w:szCs w:val="22"/>
      </w:rPr>
    </w:lvl>
    <w:lvl w:ilvl="1">
      <w:numFmt w:val="bullet"/>
      <w:lvlText w:val=""/>
      <w:lvlJc w:val="left"/>
      <w:pPr>
        <w:ind w:left="820" w:hanging="360"/>
      </w:pPr>
      <w:rPr>
        <w:rFonts w:ascii="Symbol" w:hAnsi="Symbol" w:cs="Symbol"/>
        <w:b w:val="0"/>
        <w:bCs w:val="0"/>
        <w:sz w:val="22"/>
        <w:szCs w:val="22"/>
      </w:rPr>
    </w:lvl>
    <w:lvl w:ilvl="2">
      <w:numFmt w:val="bullet"/>
      <w:lvlText w:val="•"/>
      <w:lvlJc w:val="left"/>
      <w:pPr>
        <w:ind w:left="1793" w:hanging="360"/>
      </w:pPr>
    </w:lvl>
    <w:lvl w:ilvl="3">
      <w:numFmt w:val="bullet"/>
      <w:lvlText w:val="•"/>
      <w:lvlJc w:val="left"/>
      <w:pPr>
        <w:ind w:left="2766" w:hanging="360"/>
      </w:pPr>
    </w:lvl>
    <w:lvl w:ilvl="4">
      <w:numFmt w:val="bullet"/>
      <w:lvlText w:val="•"/>
      <w:lvlJc w:val="left"/>
      <w:pPr>
        <w:ind w:left="3740" w:hanging="360"/>
      </w:pPr>
    </w:lvl>
    <w:lvl w:ilvl="5">
      <w:numFmt w:val="bullet"/>
      <w:lvlText w:val="•"/>
      <w:lvlJc w:val="left"/>
      <w:pPr>
        <w:ind w:left="4713" w:hanging="360"/>
      </w:pPr>
    </w:lvl>
    <w:lvl w:ilvl="6">
      <w:numFmt w:val="bullet"/>
      <w:lvlText w:val="•"/>
      <w:lvlJc w:val="left"/>
      <w:pPr>
        <w:ind w:left="5686" w:hanging="360"/>
      </w:pPr>
    </w:lvl>
    <w:lvl w:ilvl="7">
      <w:numFmt w:val="bullet"/>
      <w:lvlText w:val="•"/>
      <w:lvlJc w:val="left"/>
      <w:pPr>
        <w:ind w:left="6660" w:hanging="360"/>
      </w:pPr>
    </w:lvl>
    <w:lvl w:ilvl="8">
      <w:numFmt w:val="bullet"/>
      <w:lvlText w:val="•"/>
      <w:lvlJc w:val="left"/>
      <w:pPr>
        <w:ind w:left="7633" w:hanging="360"/>
      </w:pPr>
    </w:lvl>
  </w:abstractNum>
  <w:abstractNum w:abstractNumId="6" w15:restartNumberingAfterBreak="0">
    <w:nsid w:val="01030BE4"/>
    <w:multiLevelType w:val="hybridMultilevel"/>
    <w:tmpl w:val="DCC28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904868"/>
    <w:multiLevelType w:val="hybridMultilevel"/>
    <w:tmpl w:val="0C72D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DA2B1D"/>
    <w:multiLevelType w:val="hybridMultilevel"/>
    <w:tmpl w:val="519E79F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10" w15:restartNumberingAfterBreak="0">
    <w:nsid w:val="06CC6616"/>
    <w:multiLevelType w:val="hybridMultilevel"/>
    <w:tmpl w:val="5718C4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FB0115"/>
    <w:multiLevelType w:val="hybridMultilevel"/>
    <w:tmpl w:val="7A92C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0A29C6"/>
    <w:multiLevelType w:val="hybridMultilevel"/>
    <w:tmpl w:val="6EDEA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6A7432"/>
    <w:multiLevelType w:val="hybridMultilevel"/>
    <w:tmpl w:val="EAEC2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1C278A"/>
    <w:multiLevelType w:val="hybridMultilevel"/>
    <w:tmpl w:val="621088A8"/>
    <w:styleLink w:val="Style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7F0E5C"/>
    <w:multiLevelType w:val="multilevel"/>
    <w:tmpl w:val="F88804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581308"/>
    <w:multiLevelType w:val="hybridMultilevel"/>
    <w:tmpl w:val="BA76E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A13ACB"/>
    <w:multiLevelType w:val="hybridMultilevel"/>
    <w:tmpl w:val="84A8A6D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152F51"/>
    <w:multiLevelType w:val="hybridMultilevel"/>
    <w:tmpl w:val="765E5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D178DC"/>
    <w:multiLevelType w:val="multilevel"/>
    <w:tmpl w:val="C4965DD0"/>
    <w:styleLink w:val="Style4"/>
    <w:lvl w:ilvl="0">
      <w:start w:val="1"/>
      <w:numFmt w:val="decimal"/>
      <w:lvlText w:val="E %1."/>
      <w:lvlJc w:val="right"/>
      <w:pPr>
        <w:ind w:left="2482" w:hanging="360"/>
      </w:pPr>
      <w:rPr>
        <w:rFonts w:hint="default"/>
      </w:rPr>
    </w:lvl>
    <w:lvl w:ilvl="1">
      <w:start w:val="1"/>
      <w:numFmt w:val="decimal"/>
      <w:lvlText w:val="E .%2."/>
      <w:lvlJc w:val="left"/>
      <w:pPr>
        <w:ind w:left="3202" w:hanging="360"/>
      </w:pPr>
      <w:rPr>
        <w:rFonts w:hint="default"/>
      </w:rPr>
    </w:lvl>
    <w:lvl w:ilvl="2">
      <w:start w:val="1"/>
      <w:numFmt w:val="decimal"/>
      <w:lvlText w:val="%3."/>
      <w:lvlJc w:val="right"/>
      <w:pPr>
        <w:ind w:left="3922" w:hanging="180"/>
      </w:pPr>
      <w:rPr>
        <w:rFonts w:hint="default"/>
      </w:rPr>
    </w:lvl>
    <w:lvl w:ilvl="3">
      <w:start w:val="1"/>
      <w:numFmt w:val="decimal"/>
      <w:lvlText w:val="%4."/>
      <w:lvlJc w:val="left"/>
      <w:pPr>
        <w:ind w:left="4642" w:hanging="360"/>
      </w:pPr>
      <w:rPr>
        <w:rFonts w:hint="default"/>
      </w:rPr>
    </w:lvl>
    <w:lvl w:ilvl="4">
      <w:start w:val="1"/>
      <w:numFmt w:val="lowerLetter"/>
      <w:lvlText w:val="%5."/>
      <w:lvlJc w:val="left"/>
      <w:pPr>
        <w:ind w:left="5362" w:hanging="360"/>
      </w:pPr>
      <w:rPr>
        <w:rFonts w:hint="default"/>
      </w:rPr>
    </w:lvl>
    <w:lvl w:ilvl="5">
      <w:start w:val="1"/>
      <w:numFmt w:val="lowerRoman"/>
      <w:lvlText w:val="%6."/>
      <w:lvlJc w:val="right"/>
      <w:pPr>
        <w:ind w:left="6082" w:hanging="180"/>
      </w:pPr>
      <w:rPr>
        <w:rFonts w:hint="default"/>
      </w:rPr>
    </w:lvl>
    <w:lvl w:ilvl="6">
      <w:start w:val="1"/>
      <w:numFmt w:val="decimal"/>
      <w:lvlText w:val="%7."/>
      <w:lvlJc w:val="left"/>
      <w:pPr>
        <w:ind w:left="6802" w:hanging="360"/>
      </w:pPr>
      <w:rPr>
        <w:rFonts w:hint="default"/>
      </w:rPr>
    </w:lvl>
    <w:lvl w:ilvl="7">
      <w:start w:val="1"/>
      <w:numFmt w:val="lowerLetter"/>
      <w:lvlText w:val="%8."/>
      <w:lvlJc w:val="left"/>
      <w:pPr>
        <w:ind w:left="7522" w:hanging="360"/>
      </w:pPr>
      <w:rPr>
        <w:rFonts w:hint="default"/>
      </w:rPr>
    </w:lvl>
    <w:lvl w:ilvl="8">
      <w:start w:val="1"/>
      <w:numFmt w:val="lowerRoman"/>
      <w:lvlText w:val="%9."/>
      <w:lvlJc w:val="right"/>
      <w:pPr>
        <w:ind w:left="8242" w:hanging="180"/>
      </w:pPr>
      <w:rPr>
        <w:rFonts w:hint="default"/>
      </w:rPr>
    </w:lvl>
  </w:abstractNum>
  <w:abstractNum w:abstractNumId="20" w15:restartNumberingAfterBreak="0">
    <w:nsid w:val="175C46DC"/>
    <w:multiLevelType w:val="hybridMultilevel"/>
    <w:tmpl w:val="5F4E8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A2F27CF"/>
    <w:multiLevelType w:val="hybridMultilevel"/>
    <w:tmpl w:val="C60AF4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0A0057"/>
    <w:multiLevelType w:val="hybridMultilevel"/>
    <w:tmpl w:val="8FE02D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1C727960"/>
    <w:multiLevelType w:val="hybridMultilevel"/>
    <w:tmpl w:val="59769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AC1ABB"/>
    <w:multiLevelType w:val="hybridMultilevel"/>
    <w:tmpl w:val="42122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C454D6"/>
    <w:multiLevelType w:val="hybridMultilevel"/>
    <w:tmpl w:val="58BEEA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226E0DCC"/>
    <w:multiLevelType w:val="multilevel"/>
    <w:tmpl w:val="490E0BD4"/>
    <w:lvl w:ilvl="0">
      <w:start w:val="3"/>
      <w:numFmt w:val="upperLetter"/>
      <w:pStyle w:val="Style3"/>
      <w:lvlText w:val="Annex %1"/>
      <w:lvlJc w:val="left"/>
      <w:pPr>
        <w:tabs>
          <w:tab w:val="num" w:pos="0"/>
        </w:tabs>
        <w:ind w:left="0" w:firstLine="0"/>
      </w:pPr>
      <w:rPr>
        <w:rFonts w:ascii="Arial" w:hAnsi="Arial" w:hint="default"/>
        <w:b/>
        <w:i w:val="0"/>
        <w:sz w:val="28"/>
        <w:lang w:val="fr-CA"/>
      </w:rPr>
    </w:lvl>
    <w:lvl w:ilvl="1">
      <w:start w:val="1"/>
      <w:numFmt w:val="decimal"/>
      <w:lvlText w:val="%1.%2"/>
      <w:lvlJc w:val="left"/>
      <w:pPr>
        <w:tabs>
          <w:tab w:val="num" w:pos="360"/>
        </w:tabs>
        <w:ind w:left="0" w:firstLine="0"/>
      </w:pPr>
      <w:rPr>
        <w:rFonts w:hint="default"/>
        <w:b/>
        <w:i w:val="0"/>
        <w:lang w:val="fr-CA"/>
      </w:rPr>
    </w:lvl>
    <w:lvl w:ilvl="2">
      <w:start w:val="1"/>
      <w:numFmt w:val="decimal"/>
      <w:pStyle w:val="Style3"/>
      <w:lvlText w:val="%1.%2.%3"/>
      <w:lvlJc w:val="left"/>
      <w:pPr>
        <w:tabs>
          <w:tab w:val="num" w:pos="720"/>
        </w:tabs>
        <w:ind w:left="0" w:firstLine="0"/>
      </w:pPr>
      <w:rPr>
        <w:rFonts w:hint="default"/>
        <w:b/>
        <w:i w:val="0"/>
        <w:lang w:val="fr-CA"/>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i w:val="0"/>
      </w:rPr>
    </w:lvl>
    <w:lvl w:ilvl="5">
      <w:start w:val="1"/>
      <w:numFmt w:val="decimal"/>
      <w:lvlText w:val="%1.%2.%3.%4.%5.%6"/>
      <w:lvlJc w:val="left"/>
      <w:pPr>
        <w:tabs>
          <w:tab w:val="num" w:pos="1440"/>
        </w:tabs>
        <w:ind w:left="0" w:firstLine="0"/>
      </w:pPr>
      <w:rPr>
        <w:rFonts w:hint="default"/>
        <w:b/>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7" w15:restartNumberingAfterBreak="0">
    <w:nsid w:val="229A1867"/>
    <w:multiLevelType w:val="hybridMultilevel"/>
    <w:tmpl w:val="B46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C05DAC"/>
    <w:multiLevelType w:val="hybridMultilevel"/>
    <w:tmpl w:val="C9A44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E06C2B"/>
    <w:multiLevelType w:val="hybridMultilevel"/>
    <w:tmpl w:val="0932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50D1DB4"/>
    <w:multiLevelType w:val="hybridMultilevel"/>
    <w:tmpl w:val="95C8B094"/>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93A5307"/>
    <w:multiLevelType w:val="multilevel"/>
    <w:tmpl w:val="C034056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170" w:hanging="720"/>
      </w:pPr>
      <w:rPr>
        <w:strike w:val="0"/>
      </w:rPr>
    </w:lvl>
    <w:lvl w:ilvl="3">
      <w:start w:val="1"/>
      <w:numFmt w:val="decimal"/>
      <w:pStyle w:val="Heading4"/>
      <w:lvlText w:val="%1.%2.%3.%4"/>
      <w:lvlJc w:val="left"/>
      <w:pPr>
        <w:ind w:left="239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29FE42B7"/>
    <w:multiLevelType w:val="hybridMultilevel"/>
    <w:tmpl w:val="6C904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2D642E"/>
    <w:multiLevelType w:val="hybridMultilevel"/>
    <w:tmpl w:val="827A0288"/>
    <w:lvl w:ilvl="0" w:tplc="09D6B454">
      <w:start w:val="1"/>
      <w:numFmt w:val="upperLetter"/>
      <w:pStyle w:val="ANNEX"/>
      <w:lvlText w:val="ANNEX %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10090019">
      <w:start w:val="1"/>
      <w:numFmt w:val="lowerLetter"/>
      <w:lvlText w:val="%2."/>
      <w:lvlJc w:val="left"/>
      <w:pPr>
        <w:ind w:left="1082" w:hanging="360"/>
      </w:pPr>
    </w:lvl>
    <w:lvl w:ilvl="2" w:tplc="1009001B">
      <w:start w:val="1"/>
      <w:numFmt w:val="lowerRoman"/>
      <w:pStyle w:val="ANNEX"/>
      <w:lvlText w:val="%3."/>
      <w:lvlJc w:val="right"/>
      <w:pPr>
        <w:ind w:left="1802" w:hanging="180"/>
      </w:pPr>
    </w:lvl>
    <w:lvl w:ilvl="3" w:tplc="1009000F" w:tentative="1">
      <w:start w:val="1"/>
      <w:numFmt w:val="decimal"/>
      <w:lvlText w:val="%4."/>
      <w:lvlJc w:val="left"/>
      <w:pPr>
        <w:ind w:left="2522" w:hanging="360"/>
      </w:pPr>
    </w:lvl>
    <w:lvl w:ilvl="4" w:tplc="10090019" w:tentative="1">
      <w:start w:val="1"/>
      <w:numFmt w:val="lowerLetter"/>
      <w:lvlText w:val="%5."/>
      <w:lvlJc w:val="left"/>
      <w:pPr>
        <w:ind w:left="3242" w:hanging="360"/>
      </w:pPr>
    </w:lvl>
    <w:lvl w:ilvl="5" w:tplc="1009001B" w:tentative="1">
      <w:start w:val="1"/>
      <w:numFmt w:val="lowerRoman"/>
      <w:lvlText w:val="%6."/>
      <w:lvlJc w:val="right"/>
      <w:pPr>
        <w:ind w:left="3962" w:hanging="180"/>
      </w:pPr>
    </w:lvl>
    <w:lvl w:ilvl="6" w:tplc="1009000F" w:tentative="1">
      <w:start w:val="1"/>
      <w:numFmt w:val="decimal"/>
      <w:lvlText w:val="%7."/>
      <w:lvlJc w:val="left"/>
      <w:pPr>
        <w:ind w:left="4682" w:hanging="360"/>
      </w:pPr>
    </w:lvl>
    <w:lvl w:ilvl="7" w:tplc="10090019" w:tentative="1">
      <w:start w:val="1"/>
      <w:numFmt w:val="lowerLetter"/>
      <w:lvlText w:val="%8."/>
      <w:lvlJc w:val="left"/>
      <w:pPr>
        <w:ind w:left="5402" w:hanging="360"/>
      </w:pPr>
    </w:lvl>
    <w:lvl w:ilvl="8" w:tplc="1009001B" w:tentative="1">
      <w:start w:val="1"/>
      <w:numFmt w:val="lowerRoman"/>
      <w:lvlText w:val="%9."/>
      <w:lvlJc w:val="right"/>
      <w:pPr>
        <w:ind w:left="6122" w:hanging="180"/>
      </w:pPr>
    </w:lvl>
  </w:abstractNum>
  <w:abstractNum w:abstractNumId="34" w15:restartNumberingAfterBreak="0">
    <w:nsid w:val="2F5F0F5A"/>
    <w:multiLevelType w:val="hybridMultilevel"/>
    <w:tmpl w:val="036ED686"/>
    <w:lvl w:ilvl="0" w:tplc="C9F8B908">
      <w:start w:val="1"/>
      <w:numFmt w:val="decimal"/>
      <w:pStyle w:val="ANNEXE-LEVEL2"/>
      <w:lvlText w:val="E.%1"/>
      <w:lvlJc w:val="left"/>
      <w:pPr>
        <w:ind w:left="720" w:hanging="360"/>
      </w:pPr>
      <w:rPr>
        <w:rFonts w:hint="default"/>
        <w:b/>
        <w:bCs w:val="0"/>
        <w:i w:val="0"/>
        <w:iCs w:val="0"/>
        <w:caps w:val="0"/>
        <w:smallCaps w:val="0"/>
        <w:strike w:val="0"/>
        <w:dstrike w:val="0"/>
        <w:vanish w:val="0"/>
        <w:color w:val="000000"/>
        <w:spacing w:val="0"/>
        <w:kern w:val="0"/>
        <w:position w:val="0"/>
        <w:u w:val="none"/>
        <w:effect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pStyle w:val="ANNEXE-LEVEL2"/>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3103B2B"/>
    <w:multiLevelType w:val="hybridMultilevel"/>
    <w:tmpl w:val="6398473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3AC7EB8"/>
    <w:multiLevelType w:val="multilevel"/>
    <w:tmpl w:val="AC64227E"/>
    <w:lvl w:ilvl="0">
      <w:start w:val="1"/>
      <w:numFmt w:val="decimal"/>
      <w:pStyle w:val="Bibliography1"/>
      <w:lvlText w:val="B%1"/>
      <w:lvlJc w:val="left"/>
      <w:pPr>
        <w:tabs>
          <w:tab w:val="num" w:pos="432"/>
        </w:tabs>
        <w:ind w:left="432" w:hanging="432"/>
      </w:pPr>
      <w:rPr>
        <w:rFonts w:cs="Times New Roman"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ListContinue2"/>
      <w:lvlText w:val="B%1.%2"/>
      <w:lvlJc w:val="left"/>
      <w:pPr>
        <w:tabs>
          <w:tab w:val="num" w:pos="450"/>
        </w:tabs>
        <w:ind w:left="90" w:hanging="9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ListContinue3"/>
      <w:lvlText w:val="B%1.%2.%3"/>
      <w:lvlJc w:val="left"/>
      <w:pPr>
        <w:tabs>
          <w:tab w:val="num" w:pos="720"/>
        </w:tabs>
        <w:ind w:left="0" w:firstLine="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B%1.%2.%3.%4"/>
      <w:lvlJc w:val="left"/>
      <w:pPr>
        <w:tabs>
          <w:tab w:val="num" w:pos="1080"/>
        </w:tabs>
        <w:ind w:left="0" w:firstLine="0"/>
      </w:pPr>
      <w:rPr>
        <w:rFonts w:hint="default"/>
        <w:b/>
        <w:i w:val="0"/>
      </w:rPr>
    </w:lvl>
    <w:lvl w:ilvl="4">
      <w:start w:val="1"/>
      <w:numFmt w:val="decimal"/>
      <w:lvlText w:val="B%1.%2.%3.%4.%5"/>
      <w:lvlJc w:val="left"/>
      <w:pPr>
        <w:tabs>
          <w:tab w:val="num" w:pos="1901"/>
        </w:tabs>
        <w:ind w:left="1900" w:hanging="1900"/>
      </w:pPr>
      <w:rPr>
        <w:rFonts w:hint="default"/>
        <w:b/>
        <w:i w:val="0"/>
      </w:rPr>
    </w:lvl>
    <w:lvl w:ilvl="5">
      <w:start w:val="1"/>
      <w:numFmt w:val="decimal"/>
      <w:lvlText w:val="B%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37" w15:restartNumberingAfterBreak="0">
    <w:nsid w:val="34596A24"/>
    <w:multiLevelType w:val="hybridMultilevel"/>
    <w:tmpl w:val="8BDAC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5B37D8"/>
    <w:multiLevelType w:val="multilevel"/>
    <w:tmpl w:val="C4464E32"/>
    <w:lvl w:ilvl="0">
      <w:start w:val="1"/>
      <w:numFmt w:val="upperLetter"/>
      <w:pStyle w:val="na2"/>
      <w:suff w:val="nothing"/>
      <w:lvlText w:val="Annex N%1"/>
      <w:lvlJc w:val="left"/>
      <w:pPr>
        <w:ind w:left="0" w:firstLine="0"/>
      </w:pPr>
      <w:rPr>
        <w:b/>
        <w:i w:val="0"/>
      </w:rPr>
    </w:lvl>
    <w:lvl w:ilvl="1">
      <w:start w:val="1"/>
      <w:numFmt w:val="decimal"/>
      <w:pStyle w:val="na2"/>
      <w:suff w:val="nothing"/>
      <w:lvlText w:val="N%1.%2"/>
      <w:lvlJc w:val="left"/>
      <w:pPr>
        <w:ind w:left="0" w:firstLine="0"/>
      </w:pPr>
    </w:lvl>
    <w:lvl w:ilvl="2">
      <w:start w:val="1"/>
      <w:numFmt w:val="decimal"/>
      <w:pStyle w:val="na3"/>
      <w:suff w:val="nothing"/>
      <w:lvlText w:val="N%1.%2.%3"/>
      <w:lvlJc w:val="left"/>
      <w:pPr>
        <w:ind w:left="0" w:firstLine="0"/>
      </w:pPr>
    </w:lvl>
    <w:lvl w:ilvl="3">
      <w:start w:val="1"/>
      <w:numFmt w:val="decimal"/>
      <w:suff w:val="nothing"/>
      <w:lvlText w:val="N%1.%2.%3.%4"/>
      <w:lvlJc w:val="left"/>
      <w:pPr>
        <w:ind w:left="0" w:firstLine="0"/>
      </w:pPr>
    </w:lvl>
    <w:lvl w:ilvl="4">
      <w:start w:val="1"/>
      <w:numFmt w:val="decimal"/>
      <w:pStyle w:val="na5"/>
      <w:suff w:val="nothing"/>
      <w:lvlText w:val="N%1.%2.%3.%4.%5"/>
      <w:lvlJc w:val="left"/>
      <w:pPr>
        <w:ind w:left="0" w:firstLine="0"/>
      </w:pPr>
    </w:lvl>
    <w:lvl w:ilvl="5">
      <w:start w:val="1"/>
      <w:numFmt w:val="decimal"/>
      <w:pStyle w:val="na6"/>
      <w:suff w:val="nothing"/>
      <w:lvlText w:val="N%1.%2.%3.%4.%5.%6"/>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9" w15:restartNumberingAfterBreak="0">
    <w:nsid w:val="387D4433"/>
    <w:multiLevelType w:val="multilevel"/>
    <w:tmpl w:val="EF029DE6"/>
    <w:name w:val="heading"/>
    <w:lvl w:ilvl="0">
      <w:start w:val="1"/>
      <w:numFmt w:val="bullet"/>
      <w:lvlText w:val=""/>
      <w:lvlJc w:val="left"/>
      <w:pPr>
        <w:ind w:left="400" w:hanging="400"/>
      </w:pPr>
      <w:rPr>
        <w:rFonts w:ascii="Symbol" w:hAnsi="Symbol"/>
      </w:rPr>
    </w:lvl>
    <w:lvl w:ilvl="1">
      <w:start w:val="1"/>
      <w:numFmt w:val="bullet"/>
      <w:lvlText w:val=""/>
      <w:lvlJc w:val="left"/>
      <w:pPr>
        <w:ind w:left="800" w:hanging="400"/>
      </w:pPr>
      <w:rPr>
        <w:rFonts w:ascii="Symbol" w:hAnsi="Symbol"/>
      </w:rPr>
    </w:lvl>
    <w:lvl w:ilvl="2">
      <w:start w:val="1"/>
      <w:numFmt w:val="bullet"/>
      <w:lvlText w:val=""/>
      <w:lvlJc w:val="left"/>
      <w:pPr>
        <w:ind w:left="1200" w:hanging="400"/>
      </w:pPr>
      <w:rPr>
        <w:rFonts w:ascii="Symbol" w:hAnsi="Symbol"/>
      </w:rPr>
    </w:lvl>
    <w:lvl w:ilvl="3">
      <w:start w:val="1"/>
      <w:numFmt w:val="bullet"/>
      <w:lvlText w:val=""/>
      <w:lvlJc w:val="left"/>
      <w:pPr>
        <w:ind w:left="1600" w:hanging="400"/>
      </w:pPr>
      <w:rPr>
        <w:rFonts w:ascii="Symbol" w:hAnsi="Symbol"/>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0" w15:restartNumberingAfterBreak="0">
    <w:nsid w:val="387F13C1"/>
    <w:multiLevelType w:val="hybridMultilevel"/>
    <w:tmpl w:val="345CF4A0"/>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99C479D"/>
    <w:multiLevelType w:val="hybridMultilevel"/>
    <w:tmpl w:val="40CAD616"/>
    <w:lvl w:ilvl="0" w:tplc="76728750">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A26033A"/>
    <w:multiLevelType w:val="hybridMultilevel"/>
    <w:tmpl w:val="0FB62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C3B6E16"/>
    <w:multiLevelType w:val="hybridMultilevel"/>
    <w:tmpl w:val="A28C8470"/>
    <w:lvl w:ilvl="0" w:tplc="04090001">
      <w:start w:val="1"/>
      <w:numFmt w:val="bullet"/>
      <w:lvlText w:val=""/>
      <w:lvlJc w:val="left"/>
      <w:pPr>
        <w:ind w:left="748" w:hanging="360"/>
      </w:pPr>
      <w:rPr>
        <w:rFonts w:ascii="Symbol" w:hAnsi="Symbol" w:hint="default"/>
      </w:rPr>
    </w:lvl>
    <w:lvl w:ilvl="1" w:tplc="04090003" w:tentative="1">
      <w:start w:val="1"/>
      <w:numFmt w:val="bullet"/>
      <w:lvlText w:val="o"/>
      <w:lvlJc w:val="left"/>
      <w:pPr>
        <w:ind w:left="1468" w:hanging="360"/>
      </w:pPr>
      <w:rPr>
        <w:rFonts w:ascii="Courier New" w:hAnsi="Courier New" w:cs="Courier New" w:hint="default"/>
      </w:rPr>
    </w:lvl>
    <w:lvl w:ilvl="2" w:tplc="04090005" w:tentative="1">
      <w:start w:val="1"/>
      <w:numFmt w:val="bullet"/>
      <w:lvlText w:val=""/>
      <w:lvlJc w:val="left"/>
      <w:pPr>
        <w:ind w:left="2188" w:hanging="360"/>
      </w:pPr>
      <w:rPr>
        <w:rFonts w:ascii="Wingdings" w:hAnsi="Wingdings" w:hint="default"/>
      </w:rPr>
    </w:lvl>
    <w:lvl w:ilvl="3" w:tplc="04090001" w:tentative="1">
      <w:start w:val="1"/>
      <w:numFmt w:val="bullet"/>
      <w:lvlText w:val=""/>
      <w:lvlJc w:val="left"/>
      <w:pPr>
        <w:ind w:left="2908" w:hanging="360"/>
      </w:pPr>
      <w:rPr>
        <w:rFonts w:ascii="Symbol" w:hAnsi="Symbol" w:hint="default"/>
      </w:rPr>
    </w:lvl>
    <w:lvl w:ilvl="4" w:tplc="04090003" w:tentative="1">
      <w:start w:val="1"/>
      <w:numFmt w:val="bullet"/>
      <w:lvlText w:val="o"/>
      <w:lvlJc w:val="left"/>
      <w:pPr>
        <w:ind w:left="3628" w:hanging="360"/>
      </w:pPr>
      <w:rPr>
        <w:rFonts w:ascii="Courier New" w:hAnsi="Courier New" w:cs="Courier New" w:hint="default"/>
      </w:rPr>
    </w:lvl>
    <w:lvl w:ilvl="5" w:tplc="04090005" w:tentative="1">
      <w:start w:val="1"/>
      <w:numFmt w:val="bullet"/>
      <w:lvlText w:val=""/>
      <w:lvlJc w:val="left"/>
      <w:pPr>
        <w:ind w:left="4348" w:hanging="360"/>
      </w:pPr>
      <w:rPr>
        <w:rFonts w:ascii="Wingdings" w:hAnsi="Wingdings" w:hint="default"/>
      </w:rPr>
    </w:lvl>
    <w:lvl w:ilvl="6" w:tplc="04090001" w:tentative="1">
      <w:start w:val="1"/>
      <w:numFmt w:val="bullet"/>
      <w:lvlText w:val=""/>
      <w:lvlJc w:val="left"/>
      <w:pPr>
        <w:ind w:left="5068" w:hanging="360"/>
      </w:pPr>
      <w:rPr>
        <w:rFonts w:ascii="Symbol" w:hAnsi="Symbol" w:hint="default"/>
      </w:rPr>
    </w:lvl>
    <w:lvl w:ilvl="7" w:tplc="04090003" w:tentative="1">
      <w:start w:val="1"/>
      <w:numFmt w:val="bullet"/>
      <w:lvlText w:val="o"/>
      <w:lvlJc w:val="left"/>
      <w:pPr>
        <w:ind w:left="5788" w:hanging="360"/>
      </w:pPr>
      <w:rPr>
        <w:rFonts w:ascii="Courier New" w:hAnsi="Courier New" w:cs="Courier New" w:hint="default"/>
      </w:rPr>
    </w:lvl>
    <w:lvl w:ilvl="8" w:tplc="04090005" w:tentative="1">
      <w:start w:val="1"/>
      <w:numFmt w:val="bullet"/>
      <w:lvlText w:val=""/>
      <w:lvlJc w:val="left"/>
      <w:pPr>
        <w:ind w:left="6508" w:hanging="360"/>
      </w:pPr>
      <w:rPr>
        <w:rFonts w:ascii="Wingdings" w:hAnsi="Wingdings" w:hint="default"/>
      </w:rPr>
    </w:lvl>
  </w:abstractNum>
  <w:abstractNum w:abstractNumId="44" w15:restartNumberingAfterBreak="0">
    <w:nsid w:val="3CE428D5"/>
    <w:multiLevelType w:val="hybridMultilevel"/>
    <w:tmpl w:val="6B806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E8D6BC5"/>
    <w:multiLevelType w:val="hybridMultilevel"/>
    <w:tmpl w:val="74E86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12E3C0D"/>
    <w:multiLevelType w:val="hybridMultilevel"/>
    <w:tmpl w:val="1FBCE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1AA642E"/>
    <w:multiLevelType w:val="hybridMultilevel"/>
    <w:tmpl w:val="5B6484EE"/>
    <w:lvl w:ilvl="0" w:tplc="040C000B">
      <w:start w:val="1"/>
      <w:numFmt w:val="bullet"/>
      <w:lvlText w:val=""/>
      <w:lvlJc w:val="left"/>
      <w:pPr>
        <w:ind w:left="722" w:hanging="360"/>
      </w:pPr>
      <w:rPr>
        <w:rFonts w:ascii="Wingdings" w:hAnsi="Wingdings" w:hint="default"/>
      </w:rPr>
    </w:lvl>
    <w:lvl w:ilvl="1" w:tplc="04090003" w:tentative="1">
      <w:start w:val="1"/>
      <w:numFmt w:val="bullet"/>
      <w:lvlText w:val="o"/>
      <w:lvlJc w:val="left"/>
      <w:pPr>
        <w:ind w:left="1442" w:hanging="360"/>
      </w:pPr>
      <w:rPr>
        <w:rFonts w:ascii="Courier New" w:hAnsi="Courier New" w:cs="Courier New" w:hint="default"/>
      </w:rPr>
    </w:lvl>
    <w:lvl w:ilvl="2" w:tplc="04090005">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48" w15:restartNumberingAfterBreak="0">
    <w:nsid w:val="46D94741"/>
    <w:multiLevelType w:val="hybridMultilevel"/>
    <w:tmpl w:val="841E0C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7030444"/>
    <w:multiLevelType w:val="hybridMultilevel"/>
    <w:tmpl w:val="C5ACF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A9633B1"/>
    <w:multiLevelType w:val="multilevel"/>
    <w:tmpl w:val="F33C0BB0"/>
    <w:lvl w:ilvl="0">
      <w:start w:val="1"/>
      <w:numFmt w:val="decimal"/>
      <w:pStyle w:val="AppH-E"/>
      <w:lvlText w:val="C %1."/>
      <w:lvlJc w:val="right"/>
      <w:pPr>
        <w:ind w:left="1080" w:hanging="360"/>
      </w:pPr>
      <w:rPr>
        <w:rFonts w:hint="default"/>
      </w:rPr>
    </w:lvl>
    <w:lvl w:ilvl="1">
      <w:start w:val="1"/>
      <w:numFmt w:val="decimal"/>
      <w:pStyle w:val="AppH-E"/>
      <w:lvlText w:val="C .%1.%2."/>
      <w:lvlJc w:val="left"/>
      <w:pPr>
        <w:ind w:left="1800" w:hanging="360"/>
      </w:pPr>
      <w:rPr>
        <w:rFonts w:hint="default"/>
      </w:rPr>
    </w:lvl>
    <w:lvl w:ilvl="2">
      <w:start w:val="1"/>
      <w:numFmt w:val="decimal"/>
      <w:lvlText w:val="C %1.%2.%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51" w15:restartNumberingAfterBreak="0">
    <w:nsid w:val="4B554102"/>
    <w:multiLevelType w:val="hybridMultilevel"/>
    <w:tmpl w:val="69F8E6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E1C5553"/>
    <w:multiLevelType w:val="hybridMultilevel"/>
    <w:tmpl w:val="2C342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AA36B1"/>
    <w:multiLevelType w:val="multilevel"/>
    <w:tmpl w:val="DEFAC36C"/>
    <w:lvl w:ilvl="0">
      <w:start w:val="6"/>
      <w:numFmt w:val="upperLetter"/>
      <w:lvlText w:val="%1."/>
      <w:lvlJc w:val="left"/>
      <w:pPr>
        <w:ind w:left="0" w:firstLine="0"/>
      </w:pPr>
      <w:rPr>
        <w:rFonts w:hint="default"/>
      </w:rPr>
    </w:lvl>
    <w:lvl w:ilvl="1">
      <w:start w:val="1"/>
      <w:numFmt w:val="decimal"/>
      <w:lvlText w:val="F.%2."/>
      <w:lvlJc w:val="left"/>
      <w:pPr>
        <w:ind w:left="0" w:firstLine="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right"/>
      <w:pPr>
        <w:tabs>
          <w:tab w:val="num" w:pos="1296"/>
        </w:tabs>
        <w:ind w:left="0" w:firstLine="122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Restart w:val="0"/>
      <w:isLgl/>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55" w15:restartNumberingAfterBreak="0">
    <w:nsid w:val="56D73AF9"/>
    <w:multiLevelType w:val="hybridMultilevel"/>
    <w:tmpl w:val="45B45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7161CB1"/>
    <w:multiLevelType w:val="hybridMultilevel"/>
    <w:tmpl w:val="BC22039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7" w15:restartNumberingAfterBreak="0">
    <w:nsid w:val="594C751A"/>
    <w:multiLevelType w:val="hybridMultilevel"/>
    <w:tmpl w:val="60B43688"/>
    <w:lvl w:ilvl="0" w:tplc="98823B62">
      <w:start w:val="1"/>
      <w:numFmt w:val="decimal"/>
      <w:pStyle w:val="ANNEXE-level20"/>
      <w:lvlText w:val="E.%1."/>
      <w:lvlJc w:val="left"/>
      <w:pPr>
        <w:ind w:left="1080" w:hanging="360"/>
      </w:pPr>
      <w:rPr>
        <w:rFonts w:hint="default"/>
      </w:rPr>
    </w:lvl>
    <w:lvl w:ilvl="1" w:tplc="04090019" w:tentative="1">
      <w:start w:val="1"/>
      <w:numFmt w:val="lowerLetter"/>
      <w:pStyle w:val="ANNEXE-level20"/>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5ACE5F89"/>
    <w:multiLevelType w:val="hybridMultilevel"/>
    <w:tmpl w:val="275423A2"/>
    <w:lvl w:ilvl="0" w:tplc="49FCB700">
      <w:start w:val="1"/>
      <w:numFmt w:val="bullet"/>
      <w:pStyle w:val="OList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5C8F1C23"/>
    <w:multiLevelType w:val="hybridMultilevel"/>
    <w:tmpl w:val="F0F6954E"/>
    <w:lvl w:ilvl="0" w:tplc="4AD4FD66">
      <w:start w:val="1"/>
      <w:numFmt w:val="decimal"/>
      <w:pStyle w:val="Style6"/>
      <w:lvlText w:val="G.%1"/>
      <w:lvlJc w:val="left"/>
      <w:pPr>
        <w:ind w:left="810" w:hanging="360"/>
      </w:pPr>
      <w:rPr>
        <w:rFonts w:hint="default"/>
      </w:rPr>
    </w:lvl>
    <w:lvl w:ilvl="1" w:tplc="08090019" w:tentative="1">
      <w:start w:val="1"/>
      <w:numFmt w:val="lowerLetter"/>
      <w:pStyle w:val="Style6"/>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5CC37B7D"/>
    <w:multiLevelType w:val="hybridMultilevel"/>
    <w:tmpl w:val="7A3CE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E971A6F"/>
    <w:multiLevelType w:val="multilevel"/>
    <w:tmpl w:val="8FF4F9A8"/>
    <w:lvl w:ilvl="0">
      <w:start w:val="1"/>
      <w:numFmt w:val="upperLetter"/>
      <w:pStyle w:val="ANNEXZ"/>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pStyle w:val="ANNEXZ"/>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2" w15:restartNumberingAfterBreak="0">
    <w:nsid w:val="5F1445EC"/>
    <w:multiLevelType w:val="hybridMultilevel"/>
    <w:tmpl w:val="818AEA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5F7261A8"/>
    <w:multiLevelType w:val="hybridMultilevel"/>
    <w:tmpl w:val="67988E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0817D3B"/>
    <w:multiLevelType w:val="hybridMultilevel"/>
    <w:tmpl w:val="255CC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5F5328"/>
    <w:multiLevelType w:val="hybridMultilevel"/>
    <w:tmpl w:val="F5BE00D0"/>
    <w:lvl w:ilvl="0" w:tplc="040C0001">
      <w:start w:val="1"/>
      <w:numFmt w:val="bullet"/>
      <w:lvlText w:val=""/>
      <w:lvlJc w:val="left"/>
      <w:pPr>
        <w:ind w:left="635" w:hanging="360"/>
      </w:pPr>
      <w:rPr>
        <w:rFonts w:ascii="Symbol" w:hAnsi="Symbol" w:hint="default"/>
      </w:rPr>
    </w:lvl>
    <w:lvl w:ilvl="1" w:tplc="040C0003" w:tentative="1">
      <w:start w:val="1"/>
      <w:numFmt w:val="bullet"/>
      <w:lvlText w:val="o"/>
      <w:lvlJc w:val="left"/>
      <w:pPr>
        <w:ind w:left="1355" w:hanging="360"/>
      </w:pPr>
      <w:rPr>
        <w:rFonts w:ascii="Courier New" w:hAnsi="Courier New" w:cs="Courier New" w:hint="default"/>
      </w:rPr>
    </w:lvl>
    <w:lvl w:ilvl="2" w:tplc="040C0005" w:tentative="1">
      <w:start w:val="1"/>
      <w:numFmt w:val="bullet"/>
      <w:lvlText w:val=""/>
      <w:lvlJc w:val="left"/>
      <w:pPr>
        <w:ind w:left="2075" w:hanging="360"/>
      </w:pPr>
      <w:rPr>
        <w:rFonts w:ascii="Wingdings" w:hAnsi="Wingdings" w:hint="default"/>
      </w:rPr>
    </w:lvl>
    <w:lvl w:ilvl="3" w:tplc="040C0001" w:tentative="1">
      <w:start w:val="1"/>
      <w:numFmt w:val="bullet"/>
      <w:lvlText w:val=""/>
      <w:lvlJc w:val="left"/>
      <w:pPr>
        <w:ind w:left="2795" w:hanging="360"/>
      </w:pPr>
      <w:rPr>
        <w:rFonts w:ascii="Symbol" w:hAnsi="Symbol" w:hint="default"/>
      </w:rPr>
    </w:lvl>
    <w:lvl w:ilvl="4" w:tplc="040C0003" w:tentative="1">
      <w:start w:val="1"/>
      <w:numFmt w:val="bullet"/>
      <w:lvlText w:val="o"/>
      <w:lvlJc w:val="left"/>
      <w:pPr>
        <w:ind w:left="3515" w:hanging="360"/>
      </w:pPr>
      <w:rPr>
        <w:rFonts w:ascii="Courier New" w:hAnsi="Courier New" w:cs="Courier New" w:hint="default"/>
      </w:rPr>
    </w:lvl>
    <w:lvl w:ilvl="5" w:tplc="040C0005" w:tentative="1">
      <w:start w:val="1"/>
      <w:numFmt w:val="bullet"/>
      <w:lvlText w:val=""/>
      <w:lvlJc w:val="left"/>
      <w:pPr>
        <w:ind w:left="4235" w:hanging="360"/>
      </w:pPr>
      <w:rPr>
        <w:rFonts w:ascii="Wingdings" w:hAnsi="Wingdings" w:hint="default"/>
      </w:rPr>
    </w:lvl>
    <w:lvl w:ilvl="6" w:tplc="040C0001" w:tentative="1">
      <w:start w:val="1"/>
      <w:numFmt w:val="bullet"/>
      <w:lvlText w:val=""/>
      <w:lvlJc w:val="left"/>
      <w:pPr>
        <w:ind w:left="4955" w:hanging="360"/>
      </w:pPr>
      <w:rPr>
        <w:rFonts w:ascii="Symbol" w:hAnsi="Symbol" w:hint="default"/>
      </w:rPr>
    </w:lvl>
    <w:lvl w:ilvl="7" w:tplc="040C0003" w:tentative="1">
      <w:start w:val="1"/>
      <w:numFmt w:val="bullet"/>
      <w:lvlText w:val="o"/>
      <w:lvlJc w:val="left"/>
      <w:pPr>
        <w:ind w:left="5675" w:hanging="360"/>
      </w:pPr>
      <w:rPr>
        <w:rFonts w:ascii="Courier New" w:hAnsi="Courier New" w:cs="Courier New" w:hint="default"/>
      </w:rPr>
    </w:lvl>
    <w:lvl w:ilvl="8" w:tplc="040C0005" w:tentative="1">
      <w:start w:val="1"/>
      <w:numFmt w:val="bullet"/>
      <w:lvlText w:val=""/>
      <w:lvlJc w:val="left"/>
      <w:pPr>
        <w:ind w:left="6395" w:hanging="360"/>
      </w:pPr>
      <w:rPr>
        <w:rFonts w:ascii="Wingdings" w:hAnsi="Wingdings" w:hint="default"/>
      </w:rPr>
    </w:lvl>
  </w:abstractNum>
  <w:abstractNum w:abstractNumId="66" w15:restartNumberingAfterBreak="0">
    <w:nsid w:val="66103F7D"/>
    <w:multiLevelType w:val="hybridMultilevel"/>
    <w:tmpl w:val="A12A5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65226FE"/>
    <w:multiLevelType w:val="hybridMultilevel"/>
    <w:tmpl w:val="F3465436"/>
    <w:lvl w:ilvl="0" w:tplc="65BAF162">
      <w:start w:val="1"/>
      <w:numFmt w:val="decimal"/>
      <w:lvlText w:val="%1)"/>
      <w:lvlJc w:val="left"/>
      <w:pPr>
        <w:ind w:left="650" w:hanging="360"/>
      </w:pPr>
      <w:rPr>
        <w:rFonts w:hint="default"/>
      </w:rPr>
    </w:lvl>
    <w:lvl w:ilvl="1" w:tplc="04090019" w:tentative="1">
      <w:start w:val="1"/>
      <w:numFmt w:val="lowerLetter"/>
      <w:lvlText w:val="%2."/>
      <w:lvlJc w:val="left"/>
      <w:pPr>
        <w:ind w:left="1370" w:hanging="360"/>
      </w:pPr>
    </w:lvl>
    <w:lvl w:ilvl="2" w:tplc="0409001B" w:tentative="1">
      <w:start w:val="1"/>
      <w:numFmt w:val="lowerRoman"/>
      <w:lvlText w:val="%3."/>
      <w:lvlJc w:val="right"/>
      <w:pPr>
        <w:ind w:left="2090" w:hanging="180"/>
      </w:pPr>
    </w:lvl>
    <w:lvl w:ilvl="3" w:tplc="0409000F" w:tentative="1">
      <w:start w:val="1"/>
      <w:numFmt w:val="decimal"/>
      <w:lvlText w:val="%4."/>
      <w:lvlJc w:val="left"/>
      <w:pPr>
        <w:ind w:left="2810" w:hanging="360"/>
      </w:pPr>
    </w:lvl>
    <w:lvl w:ilvl="4" w:tplc="04090019" w:tentative="1">
      <w:start w:val="1"/>
      <w:numFmt w:val="lowerLetter"/>
      <w:lvlText w:val="%5."/>
      <w:lvlJc w:val="left"/>
      <w:pPr>
        <w:ind w:left="3530" w:hanging="360"/>
      </w:pPr>
    </w:lvl>
    <w:lvl w:ilvl="5" w:tplc="0409001B" w:tentative="1">
      <w:start w:val="1"/>
      <w:numFmt w:val="lowerRoman"/>
      <w:lvlText w:val="%6."/>
      <w:lvlJc w:val="right"/>
      <w:pPr>
        <w:ind w:left="4250" w:hanging="180"/>
      </w:pPr>
    </w:lvl>
    <w:lvl w:ilvl="6" w:tplc="0409000F" w:tentative="1">
      <w:start w:val="1"/>
      <w:numFmt w:val="decimal"/>
      <w:lvlText w:val="%7."/>
      <w:lvlJc w:val="left"/>
      <w:pPr>
        <w:ind w:left="4970" w:hanging="360"/>
      </w:pPr>
    </w:lvl>
    <w:lvl w:ilvl="7" w:tplc="04090019" w:tentative="1">
      <w:start w:val="1"/>
      <w:numFmt w:val="lowerLetter"/>
      <w:lvlText w:val="%8."/>
      <w:lvlJc w:val="left"/>
      <w:pPr>
        <w:ind w:left="5690" w:hanging="360"/>
      </w:pPr>
    </w:lvl>
    <w:lvl w:ilvl="8" w:tplc="0409001B" w:tentative="1">
      <w:start w:val="1"/>
      <w:numFmt w:val="lowerRoman"/>
      <w:lvlText w:val="%9."/>
      <w:lvlJc w:val="right"/>
      <w:pPr>
        <w:ind w:left="6410" w:hanging="180"/>
      </w:pPr>
    </w:lvl>
  </w:abstractNum>
  <w:abstractNum w:abstractNumId="68" w15:restartNumberingAfterBreak="0">
    <w:nsid w:val="677F4353"/>
    <w:multiLevelType w:val="hybridMultilevel"/>
    <w:tmpl w:val="F236A0A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69AD6553"/>
    <w:multiLevelType w:val="hybridMultilevel"/>
    <w:tmpl w:val="D6646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B7F3CF2"/>
    <w:multiLevelType w:val="hybridMultilevel"/>
    <w:tmpl w:val="C664798C"/>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6CFF32C1"/>
    <w:multiLevelType w:val="hybridMultilevel"/>
    <w:tmpl w:val="99B8B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D7D332C"/>
    <w:multiLevelType w:val="hybridMultilevel"/>
    <w:tmpl w:val="4C386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F847690"/>
    <w:multiLevelType w:val="hybridMultilevel"/>
    <w:tmpl w:val="75C6C604"/>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1452B75"/>
    <w:multiLevelType w:val="hybridMultilevel"/>
    <w:tmpl w:val="B4F6B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2880A28"/>
    <w:multiLevelType w:val="multilevel"/>
    <w:tmpl w:val="9F5AB1AE"/>
    <w:name w:val="numbered list"/>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76" w15:restartNumberingAfterBreak="0">
    <w:nsid w:val="73BD6C75"/>
    <w:multiLevelType w:val="hybridMultilevel"/>
    <w:tmpl w:val="43E03E1A"/>
    <w:lvl w:ilvl="0" w:tplc="040C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40704EF"/>
    <w:multiLevelType w:val="hybridMultilevel"/>
    <w:tmpl w:val="B9A438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74425E8A"/>
    <w:multiLevelType w:val="hybridMultilevel"/>
    <w:tmpl w:val="3DAE935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AA4075"/>
    <w:multiLevelType w:val="hybridMultilevel"/>
    <w:tmpl w:val="EB52363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7B118EA"/>
    <w:multiLevelType w:val="multilevel"/>
    <w:tmpl w:val="AFFE1ABC"/>
    <w:lvl w:ilvl="0">
      <w:start w:val="3"/>
      <w:numFmt w:val="upperLetter"/>
      <w:pStyle w:val="Style2"/>
      <w:suff w:val="nothing"/>
      <w:lvlText w:val="Annex %1"/>
      <w:lvlJc w:val="left"/>
      <w:pPr>
        <w:ind w:left="0" w:firstLine="0"/>
      </w:pPr>
      <w:rPr>
        <w:rFonts w:ascii="Arial" w:hAnsi="Arial" w:hint="default"/>
        <w:b/>
        <w:i w:val="0"/>
        <w:sz w:val="28"/>
      </w:rPr>
    </w:lvl>
    <w:lvl w:ilvl="1">
      <w:start w:val="1"/>
      <w:numFmt w:val="decimal"/>
      <w:lvlText w:val="%1.%2"/>
      <w:lvlJc w:val="left"/>
      <w:pPr>
        <w:tabs>
          <w:tab w:val="num" w:pos="644"/>
        </w:tabs>
        <w:ind w:left="284" w:firstLine="0"/>
      </w:pPr>
      <w:rPr>
        <w:rFonts w:hint="default"/>
        <w:b/>
        <w:i w:val="0"/>
      </w:rPr>
    </w:lvl>
    <w:lvl w:ilvl="2">
      <w:start w:val="1"/>
      <w:numFmt w:val="decimal"/>
      <w:pStyle w:val="Style2"/>
      <w:lvlText w:val="%1.%2.%3"/>
      <w:lvlJc w:val="left"/>
      <w:pPr>
        <w:tabs>
          <w:tab w:val="num" w:pos="862"/>
        </w:tabs>
        <w:ind w:left="142"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pStyle w:val="a5"/>
      <w:lvlText w:val="%1.%2.%3.%4.%5"/>
      <w:lvlJc w:val="left"/>
      <w:pPr>
        <w:tabs>
          <w:tab w:val="num" w:pos="1080"/>
        </w:tabs>
        <w:ind w:left="0" w:firstLine="0"/>
      </w:pPr>
      <w:rPr>
        <w:rFonts w:hint="default"/>
        <w:b/>
        <w:i w:val="0"/>
      </w:rPr>
    </w:lvl>
    <w:lvl w:ilvl="5">
      <w:start w:val="1"/>
      <w:numFmt w:val="decimal"/>
      <w:pStyle w:val="a6"/>
      <w:lvlText w:val="%1.%2.%3.%4.%5.%6"/>
      <w:lvlJc w:val="left"/>
      <w:pPr>
        <w:tabs>
          <w:tab w:val="num" w:pos="1440"/>
        </w:tabs>
        <w:ind w:left="0" w:firstLine="0"/>
      </w:pPr>
      <w:rPr>
        <w:rFonts w:hint="default"/>
        <w:b/>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81" w15:restartNumberingAfterBreak="0">
    <w:nsid w:val="7843794A"/>
    <w:multiLevelType w:val="hybridMultilevel"/>
    <w:tmpl w:val="C536663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B082ADF"/>
    <w:multiLevelType w:val="hybridMultilevel"/>
    <w:tmpl w:val="B896F0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C632B74"/>
    <w:multiLevelType w:val="hybridMultilevel"/>
    <w:tmpl w:val="88407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2003426">
    <w:abstractNumId w:val="26"/>
  </w:num>
  <w:num w:numId="2" w16cid:durableId="275262416">
    <w:abstractNumId w:val="80"/>
  </w:num>
  <w:num w:numId="3" w16cid:durableId="1200554153">
    <w:abstractNumId w:val="58"/>
  </w:num>
  <w:num w:numId="4" w16cid:durableId="26874917">
    <w:abstractNumId w:val="33"/>
  </w:num>
  <w:num w:numId="5" w16cid:durableId="1291784043">
    <w:abstractNumId w:val="19"/>
  </w:num>
  <w:num w:numId="6" w16cid:durableId="929847732">
    <w:abstractNumId w:val="50"/>
  </w:num>
  <w:num w:numId="7" w16cid:durableId="1586836451">
    <w:abstractNumId w:val="54"/>
  </w:num>
  <w:num w:numId="8" w16cid:durableId="1921057094">
    <w:abstractNumId w:val="34"/>
  </w:num>
  <w:num w:numId="9" w16cid:durableId="1962762874">
    <w:abstractNumId w:val="72"/>
  </w:num>
  <w:num w:numId="10" w16cid:durableId="1738239562">
    <w:abstractNumId w:val="57"/>
  </w:num>
  <w:num w:numId="11" w16cid:durableId="1054891756">
    <w:abstractNumId w:val="59"/>
  </w:num>
  <w:num w:numId="12" w16cid:durableId="1223911199">
    <w:abstractNumId w:val="5"/>
  </w:num>
  <w:num w:numId="13" w16cid:durableId="867184631">
    <w:abstractNumId w:val="47"/>
  </w:num>
  <w:num w:numId="14" w16cid:durableId="29578547">
    <w:abstractNumId w:val="61"/>
  </w:num>
  <w:num w:numId="15" w16cid:durableId="1242759490">
    <w:abstractNumId w:val="38"/>
  </w:num>
  <w:num w:numId="16" w16cid:durableId="1278220209">
    <w:abstractNumId w:val="66"/>
  </w:num>
  <w:num w:numId="17" w16cid:durableId="23554310">
    <w:abstractNumId w:val="60"/>
  </w:num>
  <w:num w:numId="18" w16cid:durableId="472605864">
    <w:abstractNumId w:val="29"/>
  </w:num>
  <w:num w:numId="19" w16cid:durableId="691220915">
    <w:abstractNumId w:val="14"/>
  </w:num>
  <w:num w:numId="20" w16cid:durableId="186408272">
    <w:abstractNumId w:val="15"/>
  </w:num>
  <w:num w:numId="21" w16cid:durableId="882785617">
    <w:abstractNumId w:val="62"/>
  </w:num>
  <w:num w:numId="22" w16cid:durableId="1412309642">
    <w:abstractNumId w:val="56"/>
  </w:num>
  <w:num w:numId="23" w16cid:durableId="633561712">
    <w:abstractNumId w:val="31"/>
  </w:num>
  <w:num w:numId="24" w16cid:durableId="1656034012">
    <w:abstractNumId w:val="9"/>
  </w:num>
  <w:num w:numId="25" w16cid:durableId="1173837289">
    <w:abstractNumId w:val="36"/>
  </w:num>
  <w:num w:numId="26" w16cid:durableId="387532634">
    <w:abstractNumId w:val="4"/>
  </w:num>
  <w:num w:numId="27" w16cid:durableId="427427042">
    <w:abstractNumId w:val="3"/>
  </w:num>
  <w:num w:numId="28" w16cid:durableId="1343704179">
    <w:abstractNumId w:val="2"/>
  </w:num>
  <w:num w:numId="29" w16cid:durableId="1825317248">
    <w:abstractNumId w:val="1"/>
  </w:num>
  <w:num w:numId="30" w16cid:durableId="507018248">
    <w:abstractNumId w:val="0"/>
  </w:num>
  <w:num w:numId="31" w16cid:durableId="1964575065">
    <w:abstractNumId w:val="40"/>
  </w:num>
  <w:num w:numId="32" w16cid:durableId="102577581">
    <w:abstractNumId w:val="52"/>
  </w:num>
  <w:num w:numId="33" w16cid:durableId="1385912249">
    <w:abstractNumId w:val="17"/>
  </w:num>
  <w:num w:numId="34" w16cid:durableId="706638586">
    <w:abstractNumId w:val="42"/>
  </w:num>
  <w:num w:numId="35" w16cid:durableId="2005745695">
    <w:abstractNumId w:val="44"/>
  </w:num>
  <w:num w:numId="36" w16cid:durableId="2120024143">
    <w:abstractNumId w:val="73"/>
  </w:num>
  <w:num w:numId="37" w16cid:durableId="1971203729">
    <w:abstractNumId w:val="43"/>
  </w:num>
  <w:num w:numId="38" w16cid:durableId="1185827629">
    <w:abstractNumId w:val="8"/>
  </w:num>
  <w:num w:numId="39" w16cid:durableId="677393295">
    <w:abstractNumId w:val="79"/>
  </w:num>
  <w:num w:numId="40" w16cid:durableId="138352434">
    <w:abstractNumId w:val="63"/>
  </w:num>
  <w:num w:numId="41" w16cid:durableId="1712614498">
    <w:abstractNumId w:val="6"/>
  </w:num>
  <w:num w:numId="42" w16cid:durableId="2041971228">
    <w:abstractNumId w:val="11"/>
  </w:num>
  <w:num w:numId="43" w16cid:durableId="1143818028">
    <w:abstractNumId w:val="18"/>
  </w:num>
  <w:num w:numId="44" w16cid:durableId="1029258938">
    <w:abstractNumId w:val="69"/>
  </w:num>
  <w:num w:numId="45" w16cid:durableId="277222285">
    <w:abstractNumId w:val="45"/>
  </w:num>
  <w:num w:numId="46" w16cid:durableId="1065837801">
    <w:abstractNumId w:val="10"/>
  </w:num>
  <w:num w:numId="47" w16cid:durableId="1030955844">
    <w:abstractNumId w:val="27"/>
  </w:num>
  <w:num w:numId="48" w16cid:durableId="2027780988">
    <w:abstractNumId w:val="83"/>
  </w:num>
  <w:num w:numId="49" w16cid:durableId="2127381449">
    <w:abstractNumId w:val="21"/>
  </w:num>
  <w:num w:numId="50" w16cid:durableId="1850637608">
    <w:abstractNumId w:val="13"/>
  </w:num>
  <w:num w:numId="51" w16cid:durableId="1564828374">
    <w:abstractNumId w:val="78"/>
  </w:num>
  <w:num w:numId="52" w16cid:durableId="1751343175">
    <w:abstractNumId w:val="37"/>
  </w:num>
  <w:num w:numId="53" w16cid:durableId="1762414646">
    <w:abstractNumId w:val="41"/>
  </w:num>
  <w:num w:numId="54" w16cid:durableId="570577247">
    <w:abstractNumId w:val="51"/>
  </w:num>
  <w:num w:numId="55" w16cid:durableId="14695613">
    <w:abstractNumId w:val="46"/>
  </w:num>
  <w:num w:numId="56" w16cid:durableId="278025166">
    <w:abstractNumId w:val="35"/>
  </w:num>
  <w:num w:numId="57" w16cid:durableId="36199305">
    <w:abstractNumId w:val="30"/>
  </w:num>
  <w:num w:numId="58" w16cid:durableId="645358820">
    <w:abstractNumId w:val="28"/>
  </w:num>
  <w:num w:numId="59" w16cid:durableId="354036806">
    <w:abstractNumId w:val="74"/>
  </w:num>
  <w:num w:numId="60" w16cid:durableId="1762726116">
    <w:abstractNumId w:val="76"/>
  </w:num>
  <w:num w:numId="61" w16cid:durableId="705451621">
    <w:abstractNumId w:val="68"/>
  </w:num>
  <w:num w:numId="62" w16cid:durableId="1682049644">
    <w:abstractNumId w:val="70"/>
  </w:num>
  <w:num w:numId="63" w16cid:durableId="953710274">
    <w:abstractNumId w:val="65"/>
  </w:num>
  <w:num w:numId="64" w16cid:durableId="1624997242">
    <w:abstractNumId w:val="7"/>
  </w:num>
  <w:num w:numId="65" w16cid:durableId="368724241">
    <w:abstractNumId w:val="55"/>
  </w:num>
  <w:num w:numId="66" w16cid:durableId="442656635">
    <w:abstractNumId w:val="77"/>
  </w:num>
  <w:num w:numId="67" w16cid:durableId="1334264120">
    <w:abstractNumId w:val="25"/>
  </w:num>
  <w:num w:numId="68" w16cid:durableId="1555772468">
    <w:abstractNumId w:val="22"/>
  </w:num>
  <w:num w:numId="69" w16cid:durableId="2101021683">
    <w:abstractNumId w:val="24"/>
  </w:num>
  <w:num w:numId="70" w16cid:durableId="50349916">
    <w:abstractNumId w:val="49"/>
  </w:num>
  <w:num w:numId="71" w16cid:durableId="469254720">
    <w:abstractNumId w:val="48"/>
  </w:num>
  <w:num w:numId="72" w16cid:durableId="730076628">
    <w:abstractNumId w:val="16"/>
  </w:num>
  <w:num w:numId="73" w16cid:durableId="839924862">
    <w:abstractNumId w:val="81"/>
  </w:num>
  <w:num w:numId="74" w16cid:durableId="1243641760">
    <w:abstractNumId w:val="82"/>
  </w:num>
  <w:num w:numId="75" w16cid:durableId="984744363">
    <w:abstractNumId w:val="67"/>
  </w:num>
  <w:num w:numId="76" w16cid:durableId="1712075679">
    <w:abstractNumId w:val="32"/>
  </w:num>
  <w:num w:numId="77" w16cid:durableId="980427878">
    <w:abstractNumId w:val="20"/>
  </w:num>
  <w:num w:numId="78" w16cid:durableId="1360934256">
    <w:abstractNumId w:val="53"/>
  </w:num>
  <w:num w:numId="79" w16cid:durableId="1344361791">
    <w:abstractNumId w:val="23"/>
  </w:num>
  <w:num w:numId="80" w16cid:durableId="2106222841">
    <w:abstractNumId w:val="71"/>
  </w:num>
  <w:num w:numId="81" w16cid:durableId="378553808">
    <w:abstractNumId w:val="12"/>
  </w:num>
  <w:num w:numId="82" w16cid:durableId="93478847">
    <w:abstractNumId w:val="64"/>
  </w:num>
  <w:numIdMacAtCleanup w:val="7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Raphael Malyankar">
    <w15:presenceInfo w15:providerId="None" w15:userId="Raphael Malyanka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ctiveWritingStyle w:appName="MSWord" w:lang="fr-MC" w:vendorID="64" w:dllVersion="6" w:nlCheck="1" w:checkStyle="0"/>
  <w:activeWritingStyle w:appName="MSWord" w:lang="en-GB" w:vendorID="64" w:dllVersion="6" w:nlCheck="1" w:checkStyle="1"/>
  <w:activeWritingStyle w:appName="MSWord" w:lang="en-US" w:vendorID="64" w:dllVersion="6" w:nlCheck="1" w:checkStyle="1"/>
  <w:activeWritingStyle w:appName="MSWord" w:lang="en-CA" w:vendorID="64" w:dllVersion="6" w:nlCheck="1" w:checkStyle="1"/>
  <w:activeWritingStyle w:appName="MSWord" w:lang="en-AU" w:vendorID="64" w:dllVersion="6" w:nlCheck="1" w:checkStyle="1"/>
  <w:activeWritingStyle w:appName="MSWord" w:lang="fr-FR" w:vendorID="64" w:dllVersion="6" w:nlCheck="1" w:checkStyle="1"/>
  <w:activeWritingStyle w:appName="MSWord" w:lang="en-US" w:vendorID="64" w:dllVersion="4096" w:nlCheck="1" w:checkStyle="0"/>
  <w:activeWritingStyle w:appName="MSWord" w:lang="en-AU" w:vendorID="64" w:dllVersion="4096" w:nlCheck="1" w:checkStyle="0"/>
  <w:activeWritingStyle w:appName="MSWord" w:lang="en-GB" w:vendorID="64" w:dllVersion="4096" w:nlCheck="1" w:checkStyle="0"/>
  <w:activeWritingStyle w:appName="MSWord" w:lang="en-CA" w:vendorID="64" w:dllVersion="4096" w:nlCheck="1" w:checkStyle="0"/>
  <w:activeWritingStyle w:appName="MSWord" w:lang="fr-FR" w:vendorID="64" w:dllVersion="4096" w:nlCheck="1" w:checkStyle="0"/>
  <w:activeWritingStyle w:appName="MSWord" w:lang="fr-MC" w:vendorID="64" w:dllVersion="4096" w:nlCheck="1" w:checkStyle="0"/>
  <w:activeWritingStyle w:appName="MSWord" w:lang="en-CA" w:vendorID="64" w:dllVersion="0" w:nlCheck="1" w:checkStyle="0"/>
  <w:activeWritingStyle w:appName="MSWord" w:lang="en-AU"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trackRevisions/>
  <w:documentProtection w:edit="readOnly" w:enforcement="0"/>
  <w:defaultTabStop w:val="561"/>
  <w:hyphenationZone w:val="425"/>
  <w:evenAndOddHeaders/>
  <w:drawingGridHorizontalSpacing w:val="187"/>
  <w:drawingGridVerticalSpacing w:val="18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75A"/>
    <w:rsid w:val="00002F39"/>
    <w:rsid w:val="0000307B"/>
    <w:rsid w:val="00003451"/>
    <w:rsid w:val="00004769"/>
    <w:rsid w:val="00004C1A"/>
    <w:rsid w:val="00004D44"/>
    <w:rsid w:val="00004F06"/>
    <w:rsid w:val="00005188"/>
    <w:rsid w:val="00005A3B"/>
    <w:rsid w:val="00005E65"/>
    <w:rsid w:val="000061FC"/>
    <w:rsid w:val="00007029"/>
    <w:rsid w:val="000077F1"/>
    <w:rsid w:val="000079E5"/>
    <w:rsid w:val="00007A62"/>
    <w:rsid w:val="0001088B"/>
    <w:rsid w:val="0001160F"/>
    <w:rsid w:val="0001179B"/>
    <w:rsid w:val="00011D63"/>
    <w:rsid w:val="00012AE1"/>
    <w:rsid w:val="00012FC0"/>
    <w:rsid w:val="000130DA"/>
    <w:rsid w:val="000134CD"/>
    <w:rsid w:val="000134F1"/>
    <w:rsid w:val="00013D77"/>
    <w:rsid w:val="00014EE4"/>
    <w:rsid w:val="00016098"/>
    <w:rsid w:val="00016467"/>
    <w:rsid w:val="00017188"/>
    <w:rsid w:val="000176CA"/>
    <w:rsid w:val="00017A67"/>
    <w:rsid w:val="00017C24"/>
    <w:rsid w:val="00021515"/>
    <w:rsid w:val="000215AF"/>
    <w:rsid w:val="000218DB"/>
    <w:rsid w:val="00023017"/>
    <w:rsid w:val="000235A8"/>
    <w:rsid w:val="000239D0"/>
    <w:rsid w:val="00023B75"/>
    <w:rsid w:val="00023C72"/>
    <w:rsid w:val="0002433B"/>
    <w:rsid w:val="00024FD3"/>
    <w:rsid w:val="00025AC9"/>
    <w:rsid w:val="00025EE3"/>
    <w:rsid w:val="000265E2"/>
    <w:rsid w:val="000273C4"/>
    <w:rsid w:val="0002747C"/>
    <w:rsid w:val="0003060F"/>
    <w:rsid w:val="000314E0"/>
    <w:rsid w:val="00032604"/>
    <w:rsid w:val="00032CB9"/>
    <w:rsid w:val="00032CE6"/>
    <w:rsid w:val="00032E5F"/>
    <w:rsid w:val="00034A98"/>
    <w:rsid w:val="00035454"/>
    <w:rsid w:val="000355A6"/>
    <w:rsid w:val="00035DBA"/>
    <w:rsid w:val="000360B5"/>
    <w:rsid w:val="000361EB"/>
    <w:rsid w:val="0003637B"/>
    <w:rsid w:val="000368BF"/>
    <w:rsid w:val="00036A5E"/>
    <w:rsid w:val="00036FF8"/>
    <w:rsid w:val="0003705B"/>
    <w:rsid w:val="00037060"/>
    <w:rsid w:val="000371DA"/>
    <w:rsid w:val="00037B86"/>
    <w:rsid w:val="000403F9"/>
    <w:rsid w:val="00040AF8"/>
    <w:rsid w:val="00040D85"/>
    <w:rsid w:val="00040F42"/>
    <w:rsid w:val="0004124C"/>
    <w:rsid w:val="0004290B"/>
    <w:rsid w:val="00043511"/>
    <w:rsid w:val="00043AD4"/>
    <w:rsid w:val="00043E51"/>
    <w:rsid w:val="000446A5"/>
    <w:rsid w:val="00044704"/>
    <w:rsid w:val="00044B18"/>
    <w:rsid w:val="00045AFE"/>
    <w:rsid w:val="00045C5C"/>
    <w:rsid w:val="000460BE"/>
    <w:rsid w:val="000465DA"/>
    <w:rsid w:val="00047646"/>
    <w:rsid w:val="000509EF"/>
    <w:rsid w:val="00051365"/>
    <w:rsid w:val="00051754"/>
    <w:rsid w:val="00051E7C"/>
    <w:rsid w:val="0005218D"/>
    <w:rsid w:val="00052545"/>
    <w:rsid w:val="00052FE4"/>
    <w:rsid w:val="000530C1"/>
    <w:rsid w:val="000531BD"/>
    <w:rsid w:val="00054492"/>
    <w:rsid w:val="00054C19"/>
    <w:rsid w:val="00055748"/>
    <w:rsid w:val="00055A53"/>
    <w:rsid w:val="0005604C"/>
    <w:rsid w:val="00056098"/>
    <w:rsid w:val="00056930"/>
    <w:rsid w:val="00056D98"/>
    <w:rsid w:val="000574BF"/>
    <w:rsid w:val="00057649"/>
    <w:rsid w:val="00057DDE"/>
    <w:rsid w:val="00057E3E"/>
    <w:rsid w:val="00060003"/>
    <w:rsid w:val="0006066D"/>
    <w:rsid w:val="000607B4"/>
    <w:rsid w:val="00060CB2"/>
    <w:rsid w:val="00060E12"/>
    <w:rsid w:val="0006246B"/>
    <w:rsid w:val="0006320A"/>
    <w:rsid w:val="00063D66"/>
    <w:rsid w:val="00063F1A"/>
    <w:rsid w:val="000649D1"/>
    <w:rsid w:val="00064BF6"/>
    <w:rsid w:val="00064F15"/>
    <w:rsid w:val="00065241"/>
    <w:rsid w:val="0006554D"/>
    <w:rsid w:val="00065678"/>
    <w:rsid w:val="00065B05"/>
    <w:rsid w:val="00065E54"/>
    <w:rsid w:val="0006627E"/>
    <w:rsid w:val="000664F0"/>
    <w:rsid w:val="00066566"/>
    <w:rsid w:val="00066E31"/>
    <w:rsid w:val="00067365"/>
    <w:rsid w:val="00067439"/>
    <w:rsid w:val="00067E3B"/>
    <w:rsid w:val="000702BF"/>
    <w:rsid w:val="000703E5"/>
    <w:rsid w:val="000705A2"/>
    <w:rsid w:val="00070C91"/>
    <w:rsid w:val="000716FA"/>
    <w:rsid w:val="000719A5"/>
    <w:rsid w:val="00072023"/>
    <w:rsid w:val="00072686"/>
    <w:rsid w:val="00072798"/>
    <w:rsid w:val="00072B43"/>
    <w:rsid w:val="00072FE4"/>
    <w:rsid w:val="000753B4"/>
    <w:rsid w:val="000753E0"/>
    <w:rsid w:val="000754D9"/>
    <w:rsid w:val="000757B8"/>
    <w:rsid w:val="00075AEF"/>
    <w:rsid w:val="000760DB"/>
    <w:rsid w:val="00076576"/>
    <w:rsid w:val="000765E1"/>
    <w:rsid w:val="00076A29"/>
    <w:rsid w:val="000771D9"/>
    <w:rsid w:val="0007739D"/>
    <w:rsid w:val="000774F8"/>
    <w:rsid w:val="00077572"/>
    <w:rsid w:val="000776BB"/>
    <w:rsid w:val="00080B66"/>
    <w:rsid w:val="000815CD"/>
    <w:rsid w:val="0008202B"/>
    <w:rsid w:val="000822C2"/>
    <w:rsid w:val="00082446"/>
    <w:rsid w:val="00082AB6"/>
    <w:rsid w:val="00082E6B"/>
    <w:rsid w:val="00083082"/>
    <w:rsid w:val="000832FA"/>
    <w:rsid w:val="00083D9E"/>
    <w:rsid w:val="00083E71"/>
    <w:rsid w:val="00083EB2"/>
    <w:rsid w:val="00084883"/>
    <w:rsid w:val="00085539"/>
    <w:rsid w:val="000858ED"/>
    <w:rsid w:val="00085D2E"/>
    <w:rsid w:val="00086396"/>
    <w:rsid w:val="00086B9C"/>
    <w:rsid w:val="00086F26"/>
    <w:rsid w:val="00087C0F"/>
    <w:rsid w:val="00087D96"/>
    <w:rsid w:val="00090473"/>
    <w:rsid w:val="00090D42"/>
    <w:rsid w:val="00090D73"/>
    <w:rsid w:val="0009103C"/>
    <w:rsid w:val="000911FE"/>
    <w:rsid w:val="000916E9"/>
    <w:rsid w:val="00091EED"/>
    <w:rsid w:val="00093013"/>
    <w:rsid w:val="00093274"/>
    <w:rsid w:val="000935CE"/>
    <w:rsid w:val="00093BE2"/>
    <w:rsid w:val="000941F0"/>
    <w:rsid w:val="000942E8"/>
    <w:rsid w:val="0009430D"/>
    <w:rsid w:val="00094705"/>
    <w:rsid w:val="0009470C"/>
    <w:rsid w:val="00095041"/>
    <w:rsid w:val="000957F2"/>
    <w:rsid w:val="000965D5"/>
    <w:rsid w:val="00096836"/>
    <w:rsid w:val="0009683B"/>
    <w:rsid w:val="00096C56"/>
    <w:rsid w:val="00096CE0"/>
    <w:rsid w:val="00097634"/>
    <w:rsid w:val="00097CB8"/>
    <w:rsid w:val="00097E4A"/>
    <w:rsid w:val="000A0A82"/>
    <w:rsid w:val="000A10C5"/>
    <w:rsid w:val="000A11EC"/>
    <w:rsid w:val="000A26C4"/>
    <w:rsid w:val="000A2EE3"/>
    <w:rsid w:val="000A33D8"/>
    <w:rsid w:val="000A3565"/>
    <w:rsid w:val="000A3AF0"/>
    <w:rsid w:val="000A5420"/>
    <w:rsid w:val="000A5CFF"/>
    <w:rsid w:val="000A5DEC"/>
    <w:rsid w:val="000A5EAC"/>
    <w:rsid w:val="000A603D"/>
    <w:rsid w:val="000A6379"/>
    <w:rsid w:val="000A76E1"/>
    <w:rsid w:val="000A7CB8"/>
    <w:rsid w:val="000B054A"/>
    <w:rsid w:val="000B0610"/>
    <w:rsid w:val="000B072A"/>
    <w:rsid w:val="000B08E4"/>
    <w:rsid w:val="000B1087"/>
    <w:rsid w:val="000B121E"/>
    <w:rsid w:val="000B168D"/>
    <w:rsid w:val="000B209B"/>
    <w:rsid w:val="000B210C"/>
    <w:rsid w:val="000B2240"/>
    <w:rsid w:val="000B2663"/>
    <w:rsid w:val="000B272A"/>
    <w:rsid w:val="000B33DA"/>
    <w:rsid w:val="000B3860"/>
    <w:rsid w:val="000B3A82"/>
    <w:rsid w:val="000B48C6"/>
    <w:rsid w:val="000B4EED"/>
    <w:rsid w:val="000B571C"/>
    <w:rsid w:val="000B57C0"/>
    <w:rsid w:val="000B62F6"/>
    <w:rsid w:val="000B6526"/>
    <w:rsid w:val="000B7296"/>
    <w:rsid w:val="000B759A"/>
    <w:rsid w:val="000B7C9D"/>
    <w:rsid w:val="000B7DB4"/>
    <w:rsid w:val="000B7F2A"/>
    <w:rsid w:val="000C0082"/>
    <w:rsid w:val="000C0520"/>
    <w:rsid w:val="000C2278"/>
    <w:rsid w:val="000C2286"/>
    <w:rsid w:val="000C2365"/>
    <w:rsid w:val="000C390F"/>
    <w:rsid w:val="000C40A5"/>
    <w:rsid w:val="000C4417"/>
    <w:rsid w:val="000C4425"/>
    <w:rsid w:val="000C4912"/>
    <w:rsid w:val="000C5236"/>
    <w:rsid w:val="000C541E"/>
    <w:rsid w:val="000C58C0"/>
    <w:rsid w:val="000C5E80"/>
    <w:rsid w:val="000C5FD5"/>
    <w:rsid w:val="000C6EC5"/>
    <w:rsid w:val="000C77B6"/>
    <w:rsid w:val="000C7A11"/>
    <w:rsid w:val="000C7C65"/>
    <w:rsid w:val="000C7EED"/>
    <w:rsid w:val="000D15D0"/>
    <w:rsid w:val="000D1B04"/>
    <w:rsid w:val="000D1CD2"/>
    <w:rsid w:val="000D2104"/>
    <w:rsid w:val="000D21C7"/>
    <w:rsid w:val="000D28AF"/>
    <w:rsid w:val="000D2E87"/>
    <w:rsid w:val="000D4430"/>
    <w:rsid w:val="000D5055"/>
    <w:rsid w:val="000D5692"/>
    <w:rsid w:val="000D6497"/>
    <w:rsid w:val="000D69D5"/>
    <w:rsid w:val="000D6D0D"/>
    <w:rsid w:val="000D6FAC"/>
    <w:rsid w:val="000D76F0"/>
    <w:rsid w:val="000D7EAD"/>
    <w:rsid w:val="000E0368"/>
    <w:rsid w:val="000E04C5"/>
    <w:rsid w:val="000E0E30"/>
    <w:rsid w:val="000E1501"/>
    <w:rsid w:val="000E191C"/>
    <w:rsid w:val="000E1D0C"/>
    <w:rsid w:val="000E24F0"/>
    <w:rsid w:val="000E28CC"/>
    <w:rsid w:val="000E3A31"/>
    <w:rsid w:val="000E4044"/>
    <w:rsid w:val="000E4081"/>
    <w:rsid w:val="000E47F7"/>
    <w:rsid w:val="000E53F3"/>
    <w:rsid w:val="000E622B"/>
    <w:rsid w:val="000E66B8"/>
    <w:rsid w:val="000E68B3"/>
    <w:rsid w:val="000E6A0E"/>
    <w:rsid w:val="000E6AC1"/>
    <w:rsid w:val="000E7279"/>
    <w:rsid w:val="000F02B5"/>
    <w:rsid w:val="000F120E"/>
    <w:rsid w:val="000F251B"/>
    <w:rsid w:val="000F2BEE"/>
    <w:rsid w:val="000F2C98"/>
    <w:rsid w:val="000F3A4C"/>
    <w:rsid w:val="000F3D5C"/>
    <w:rsid w:val="000F6354"/>
    <w:rsid w:val="000F6E33"/>
    <w:rsid w:val="00100B61"/>
    <w:rsid w:val="00100EF4"/>
    <w:rsid w:val="001015FC"/>
    <w:rsid w:val="00101BB7"/>
    <w:rsid w:val="00101F6E"/>
    <w:rsid w:val="001023CF"/>
    <w:rsid w:val="00102830"/>
    <w:rsid w:val="00102A78"/>
    <w:rsid w:val="00102C6D"/>
    <w:rsid w:val="00102F00"/>
    <w:rsid w:val="001037E6"/>
    <w:rsid w:val="001041A8"/>
    <w:rsid w:val="00104776"/>
    <w:rsid w:val="0010497E"/>
    <w:rsid w:val="001053A4"/>
    <w:rsid w:val="00105508"/>
    <w:rsid w:val="001057B8"/>
    <w:rsid w:val="00105C28"/>
    <w:rsid w:val="00105C40"/>
    <w:rsid w:val="00105F54"/>
    <w:rsid w:val="0010690B"/>
    <w:rsid w:val="00106DDD"/>
    <w:rsid w:val="001070C7"/>
    <w:rsid w:val="00107348"/>
    <w:rsid w:val="00107FAC"/>
    <w:rsid w:val="0011101B"/>
    <w:rsid w:val="001112C9"/>
    <w:rsid w:val="00111D3E"/>
    <w:rsid w:val="00111FBA"/>
    <w:rsid w:val="0011256B"/>
    <w:rsid w:val="00112BD8"/>
    <w:rsid w:val="001131C8"/>
    <w:rsid w:val="00113715"/>
    <w:rsid w:val="001139AA"/>
    <w:rsid w:val="0011421D"/>
    <w:rsid w:val="001142CF"/>
    <w:rsid w:val="00114619"/>
    <w:rsid w:val="00114AF9"/>
    <w:rsid w:val="00115363"/>
    <w:rsid w:val="00115D89"/>
    <w:rsid w:val="00115DAD"/>
    <w:rsid w:val="00115FF6"/>
    <w:rsid w:val="00116CDC"/>
    <w:rsid w:val="00117570"/>
    <w:rsid w:val="00117C70"/>
    <w:rsid w:val="00117E11"/>
    <w:rsid w:val="00120725"/>
    <w:rsid w:val="00120768"/>
    <w:rsid w:val="00120852"/>
    <w:rsid w:val="00121265"/>
    <w:rsid w:val="001213BE"/>
    <w:rsid w:val="00121A56"/>
    <w:rsid w:val="00121B2A"/>
    <w:rsid w:val="00121B72"/>
    <w:rsid w:val="00122B63"/>
    <w:rsid w:val="00122D59"/>
    <w:rsid w:val="00122E72"/>
    <w:rsid w:val="00123250"/>
    <w:rsid w:val="0012338F"/>
    <w:rsid w:val="001251CE"/>
    <w:rsid w:val="0012525E"/>
    <w:rsid w:val="00125605"/>
    <w:rsid w:val="00125861"/>
    <w:rsid w:val="0012627A"/>
    <w:rsid w:val="0012677F"/>
    <w:rsid w:val="00126A1B"/>
    <w:rsid w:val="00126F4C"/>
    <w:rsid w:val="0012707B"/>
    <w:rsid w:val="001273F9"/>
    <w:rsid w:val="00127897"/>
    <w:rsid w:val="00127AE3"/>
    <w:rsid w:val="001305EF"/>
    <w:rsid w:val="00130732"/>
    <w:rsid w:val="00131120"/>
    <w:rsid w:val="001316D5"/>
    <w:rsid w:val="001318B6"/>
    <w:rsid w:val="0013354F"/>
    <w:rsid w:val="001335A7"/>
    <w:rsid w:val="00133CCC"/>
    <w:rsid w:val="00133E08"/>
    <w:rsid w:val="00134EDD"/>
    <w:rsid w:val="0013526B"/>
    <w:rsid w:val="001361BC"/>
    <w:rsid w:val="0013657D"/>
    <w:rsid w:val="0013695E"/>
    <w:rsid w:val="00136E9E"/>
    <w:rsid w:val="00136EDE"/>
    <w:rsid w:val="00137483"/>
    <w:rsid w:val="001375A1"/>
    <w:rsid w:val="00137725"/>
    <w:rsid w:val="00137931"/>
    <w:rsid w:val="00137FD4"/>
    <w:rsid w:val="00141247"/>
    <w:rsid w:val="00141324"/>
    <w:rsid w:val="00141D9E"/>
    <w:rsid w:val="00141F28"/>
    <w:rsid w:val="001425A5"/>
    <w:rsid w:val="00142A9D"/>
    <w:rsid w:val="00142D5F"/>
    <w:rsid w:val="00142DED"/>
    <w:rsid w:val="001430BE"/>
    <w:rsid w:val="00143B14"/>
    <w:rsid w:val="0014416E"/>
    <w:rsid w:val="00144385"/>
    <w:rsid w:val="0014456D"/>
    <w:rsid w:val="00145191"/>
    <w:rsid w:val="00145D23"/>
    <w:rsid w:val="00145DCE"/>
    <w:rsid w:val="00147308"/>
    <w:rsid w:val="001474A9"/>
    <w:rsid w:val="00147622"/>
    <w:rsid w:val="001478FF"/>
    <w:rsid w:val="00147B4B"/>
    <w:rsid w:val="00150F7B"/>
    <w:rsid w:val="0015102D"/>
    <w:rsid w:val="00151072"/>
    <w:rsid w:val="0015265A"/>
    <w:rsid w:val="001527E3"/>
    <w:rsid w:val="001535E8"/>
    <w:rsid w:val="00153C12"/>
    <w:rsid w:val="00153D74"/>
    <w:rsid w:val="00154768"/>
    <w:rsid w:val="001547A5"/>
    <w:rsid w:val="00155431"/>
    <w:rsid w:val="0015663A"/>
    <w:rsid w:val="001568CF"/>
    <w:rsid w:val="00156BEA"/>
    <w:rsid w:val="00157025"/>
    <w:rsid w:val="00157181"/>
    <w:rsid w:val="00157D93"/>
    <w:rsid w:val="001600B9"/>
    <w:rsid w:val="0016091F"/>
    <w:rsid w:val="001611F0"/>
    <w:rsid w:val="0016253A"/>
    <w:rsid w:val="00162AD9"/>
    <w:rsid w:val="00162BD6"/>
    <w:rsid w:val="00162F7A"/>
    <w:rsid w:val="0016310D"/>
    <w:rsid w:val="00163699"/>
    <w:rsid w:val="00163B12"/>
    <w:rsid w:val="00164425"/>
    <w:rsid w:val="00164564"/>
    <w:rsid w:val="00164948"/>
    <w:rsid w:val="00164A48"/>
    <w:rsid w:val="001656F6"/>
    <w:rsid w:val="00165CA6"/>
    <w:rsid w:val="00165EA7"/>
    <w:rsid w:val="0016618A"/>
    <w:rsid w:val="00166251"/>
    <w:rsid w:val="00166422"/>
    <w:rsid w:val="0016647F"/>
    <w:rsid w:val="001666F2"/>
    <w:rsid w:val="00166AA8"/>
    <w:rsid w:val="00166DB9"/>
    <w:rsid w:val="001676C9"/>
    <w:rsid w:val="00167807"/>
    <w:rsid w:val="001678D4"/>
    <w:rsid w:val="00170333"/>
    <w:rsid w:val="00170CB8"/>
    <w:rsid w:val="00170DD1"/>
    <w:rsid w:val="00170E20"/>
    <w:rsid w:val="00170F7A"/>
    <w:rsid w:val="00171979"/>
    <w:rsid w:val="00171E4A"/>
    <w:rsid w:val="00172AE9"/>
    <w:rsid w:val="00172DC8"/>
    <w:rsid w:val="00172E94"/>
    <w:rsid w:val="0017303A"/>
    <w:rsid w:val="00173280"/>
    <w:rsid w:val="00173CFD"/>
    <w:rsid w:val="00173E63"/>
    <w:rsid w:val="00173F10"/>
    <w:rsid w:val="00174074"/>
    <w:rsid w:val="00174C74"/>
    <w:rsid w:val="00175180"/>
    <w:rsid w:val="00175871"/>
    <w:rsid w:val="001759BB"/>
    <w:rsid w:val="00175D44"/>
    <w:rsid w:val="00176A85"/>
    <w:rsid w:val="00176B58"/>
    <w:rsid w:val="00176D90"/>
    <w:rsid w:val="00176DD7"/>
    <w:rsid w:val="00176FD1"/>
    <w:rsid w:val="001771FE"/>
    <w:rsid w:val="0017740A"/>
    <w:rsid w:val="00177F6F"/>
    <w:rsid w:val="00180511"/>
    <w:rsid w:val="001805C6"/>
    <w:rsid w:val="00180816"/>
    <w:rsid w:val="00180C7C"/>
    <w:rsid w:val="001816BE"/>
    <w:rsid w:val="001817DD"/>
    <w:rsid w:val="00181C31"/>
    <w:rsid w:val="00182103"/>
    <w:rsid w:val="00182E73"/>
    <w:rsid w:val="00182F88"/>
    <w:rsid w:val="0018329A"/>
    <w:rsid w:val="001837F4"/>
    <w:rsid w:val="00183A67"/>
    <w:rsid w:val="0018410D"/>
    <w:rsid w:val="0018493E"/>
    <w:rsid w:val="0018498C"/>
    <w:rsid w:val="00184E7E"/>
    <w:rsid w:val="00185514"/>
    <w:rsid w:val="00185AB3"/>
    <w:rsid w:val="00185FC6"/>
    <w:rsid w:val="001862DC"/>
    <w:rsid w:val="00186B45"/>
    <w:rsid w:val="00187565"/>
    <w:rsid w:val="001876C0"/>
    <w:rsid w:val="00187DFC"/>
    <w:rsid w:val="00190DB1"/>
    <w:rsid w:val="001911BB"/>
    <w:rsid w:val="00192032"/>
    <w:rsid w:val="00192856"/>
    <w:rsid w:val="001930B8"/>
    <w:rsid w:val="00193C63"/>
    <w:rsid w:val="00195075"/>
    <w:rsid w:val="00195645"/>
    <w:rsid w:val="00195F6D"/>
    <w:rsid w:val="00196AAC"/>
    <w:rsid w:val="00197429"/>
    <w:rsid w:val="00197531"/>
    <w:rsid w:val="001A0098"/>
    <w:rsid w:val="001A018D"/>
    <w:rsid w:val="001A0AED"/>
    <w:rsid w:val="001A1779"/>
    <w:rsid w:val="001A2CF7"/>
    <w:rsid w:val="001A30C1"/>
    <w:rsid w:val="001A3DA0"/>
    <w:rsid w:val="001A458B"/>
    <w:rsid w:val="001A49F9"/>
    <w:rsid w:val="001A4A29"/>
    <w:rsid w:val="001A5304"/>
    <w:rsid w:val="001A5E7F"/>
    <w:rsid w:val="001A6333"/>
    <w:rsid w:val="001A6A80"/>
    <w:rsid w:val="001A6B5B"/>
    <w:rsid w:val="001A6D65"/>
    <w:rsid w:val="001A72F5"/>
    <w:rsid w:val="001A74EF"/>
    <w:rsid w:val="001A774B"/>
    <w:rsid w:val="001A7E31"/>
    <w:rsid w:val="001B0C3D"/>
    <w:rsid w:val="001B158B"/>
    <w:rsid w:val="001B1680"/>
    <w:rsid w:val="001B190F"/>
    <w:rsid w:val="001B1C18"/>
    <w:rsid w:val="001B20C3"/>
    <w:rsid w:val="001B2256"/>
    <w:rsid w:val="001B274F"/>
    <w:rsid w:val="001B30F8"/>
    <w:rsid w:val="001B3184"/>
    <w:rsid w:val="001B3302"/>
    <w:rsid w:val="001B34AC"/>
    <w:rsid w:val="001B37B7"/>
    <w:rsid w:val="001B3D7F"/>
    <w:rsid w:val="001B429C"/>
    <w:rsid w:val="001B4C1E"/>
    <w:rsid w:val="001B59ED"/>
    <w:rsid w:val="001B6136"/>
    <w:rsid w:val="001B6554"/>
    <w:rsid w:val="001B69B0"/>
    <w:rsid w:val="001B6A8A"/>
    <w:rsid w:val="001C0F51"/>
    <w:rsid w:val="001C1118"/>
    <w:rsid w:val="001C1CF5"/>
    <w:rsid w:val="001C1E8A"/>
    <w:rsid w:val="001C269F"/>
    <w:rsid w:val="001C29A5"/>
    <w:rsid w:val="001C2FD1"/>
    <w:rsid w:val="001C3ED7"/>
    <w:rsid w:val="001C4090"/>
    <w:rsid w:val="001C4261"/>
    <w:rsid w:val="001C4D88"/>
    <w:rsid w:val="001C638F"/>
    <w:rsid w:val="001C70E6"/>
    <w:rsid w:val="001D0000"/>
    <w:rsid w:val="001D00B3"/>
    <w:rsid w:val="001D021C"/>
    <w:rsid w:val="001D05C5"/>
    <w:rsid w:val="001D0722"/>
    <w:rsid w:val="001D0B58"/>
    <w:rsid w:val="001D0EFC"/>
    <w:rsid w:val="001D1309"/>
    <w:rsid w:val="001D1A4C"/>
    <w:rsid w:val="001D1EF6"/>
    <w:rsid w:val="001D27BB"/>
    <w:rsid w:val="001D2CB5"/>
    <w:rsid w:val="001D5605"/>
    <w:rsid w:val="001D5C23"/>
    <w:rsid w:val="001D5FE2"/>
    <w:rsid w:val="001D62CC"/>
    <w:rsid w:val="001D65A5"/>
    <w:rsid w:val="001D6E81"/>
    <w:rsid w:val="001D7564"/>
    <w:rsid w:val="001D7A15"/>
    <w:rsid w:val="001E004D"/>
    <w:rsid w:val="001E039C"/>
    <w:rsid w:val="001E0C52"/>
    <w:rsid w:val="001E0F11"/>
    <w:rsid w:val="001E2F35"/>
    <w:rsid w:val="001E31F1"/>
    <w:rsid w:val="001E3408"/>
    <w:rsid w:val="001E3772"/>
    <w:rsid w:val="001E48F4"/>
    <w:rsid w:val="001E51BF"/>
    <w:rsid w:val="001E5261"/>
    <w:rsid w:val="001E58BC"/>
    <w:rsid w:val="001E5CA8"/>
    <w:rsid w:val="001E7208"/>
    <w:rsid w:val="001E771D"/>
    <w:rsid w:val="001E7A8F"/>
    <w:rsid w:val="001F10B6"/>
    <w:rsid w:val="001F10EB"/>
    <w:rsid w:val="001F1328"/>
    <w:rsid w:val="001F1338"/>
    <w:rsid w:val="001F13BC"/>
    <w:rsid w:val="001F1417"/>
    <w:rsid w:val="001F1AA1"/>
    <w:rsid w:val="001F1E78"/>
    <w:rsid w:val="001F22C7"/>
    <w:rsid w:val="001F25AD"/>
    <w:rsid w:val="001F2C33"/>
    <w:rsid w:val="001F2CAE"/>
    <w:rsid w:val="001F2D12"/>
    <w:rsid w:val="001F2D61"/>
    <w:rsid w:val="001F2DBE"/>
    <w:rsid w:val="001F3B0B"/>
    <w:rsid w:val="001F3EEB"/>
    <w:rsid w:val="001F4950"/>
    <w:rsid w:val="001F4AC7"/>
    <w:rsid w:val="001F59D1"/>
    <w:rsid w:val="001F5EBC"/>
    <w:rsid w:val="001F7DFF"/>
    <w:rsid w:val="001F7FA8"/>
    <w:rsid w:val="002013F7"/>
    <w:rsid w:val="00202879"/>
    <w:rsid w:val="00202EF7"/>
    <w:rsid w:val="002035B2"/>
    <w:rsid w:val="0020395B"/>
    <w:rsid w:val="00203AA4"/>
    <w:rsid w:val="00203BA4"/>
    <w:rsid w:val="00203C8E"/>
    <w:rsid w:val="002047F4"/>
    <w:rsid w:val="00205078"/>
    <w:rsid w:val="00205DE5"/>
    <w:rsid w:val="00206D4F"/>
    <w:rsid w:val="0020703A"/>
    <w:rsid w:val="002110E9"/>
    <w:rsid w:val="002111BB"/>
    <w:rsid w:val="002119E6"/>
    <w:rsid w:val="00211BE7"/>
    <w:rsid w:val="002121E7"/>
    <w:rsid w:val="00212DC7"/>
    <w:rsid w:val="00212EA1"/>
    <w:rsid w:val="00212F67"/>
    <w:rsid w:val="00213756"/>
    <w:rsid w:val="0021401E"/>
    <w:rsid w:val="00214122"/>
    <w:rsid w:val="002141BA"/>
    <w:rsid w:val="00214410"/>
    <w:rsid w:val="00214D0B"/>
    <w:rsid w:val="0021587D"/>
    <w:rsid w:val="00216186"/>
    <w:rsid w:val="00217B71"/>
    <w:rsid w:val="002202D7"/>
    <w:rsid w:val="00220E08"/>
    <w:rsid w:val="0022131F"/>
    <w:rsid w:val="00221517"/>
    <w:rsid w:val="00221ACC"/>
    <w:rsid w:val="002237E7"/>
    <w:rsid w:val="002238B6"/>
    <w:rsid w:val="00223C8F"/>
    <w:rsid w:val="002243D5"/>
    <w:rsid w:val="00225874"/>
    <w:rsid w:val="002264BE"/>
    <w:rsid w:val="00226661"/>
    <w:rsid w:val="00226A70"/>
    <w:rsid w:val="00226C7F"/>
    <w:rsid w:val="00227637"/>
    <w:rsid w:val="0023016B"/>
    <w:rsid w:val="00230228"/>
    <w:rsid w:val="0023074D"/>
    <w:rsid w:val="00230C74"/>
    <w:rsid w:val="00230F9A"/>
    <w:rsid w:val="0023140B"/>
    <w:rsid w:val="00232AA6"/>
    <w:rsid w:val="00233A28"/>
    <w:rsid w:val="00233EC9"/>
    <w:rsid w:val="00233FCA"/>
    <w:rsid w:val="00234165"/>
    <w:rsid w:val="00235153"/>
    <w:rsid w:val="00235177"/>
    <w:rsid w:val="00235BBA"/>
    <w:rsid w:val="00236E4C"/>
    <w:rsid w:val="00236FCC"/>
    <w:rsid w:val="00237041"/>
    <w:rsid w:val="002370E0"/>
    <w:rsid w:val="002402B0"/>
    <w:rsid w:val="0024145F"/>
    <w:rsid w:val="00241DF2"/>
    <w:rsid w:val="00242064"/>
    <w:rsid w:val="00242632"/>
    <w:rsid w:val="002426DF"/>
    <w:rsid w:val="00242D65"/>
    <w:rsid w:val="002440DB"/>
    <w:rsid w:val="002443B3"/>
    <w:rsid w:val="002443CF"/>
    <w:rsid w:val="002451D3"/>
    <w:rsid w:val="002466AA"/>
    <w:rsid w:val="00246DD9"/>
    <w:rsid w:val="00247852"/>
    <w:rsid w:val="00247B1A"/>
    <w:rsid w:val="00247C18"/>
    <w:rsid w:val="00247CB7"/>
    <w:rsid w:val="0025085F"/>
    <w:rsid w:val="0025099B"/>
    <w:rsid w:val="002509B4"/>
    <w:rsid w:val="00250C80"/>
    <w:rsid w:val="00250F4B"/>
    <w:rsid w:val="00251AC8"/>
    <w:rsid w:val="00252155"/>
    <w:rsid w:val="00252FBA"/>
    <w:rsid w:val="002537D7"/>
    <w:rsid w:val="00253AD0"/>
    <w:rsid w:val="00253B20"/>
    <w:rsid w:val="00253FAE"/>
    <w:rsid w:val="0025452F"/>
    <w:rsid w:val="00254B35"/>
    <w:rsid w:val="0025574A"/>
    <w:rsid w:val="002560C1"/>
    <w:rsid w:val="00256446"/>
    <w:rsid w:val="00256F19"/>
    <w:rsid w:val="00257BEF"/>
    <w:rsid w:val="00260558"/>
    <w:rsid w:val="00260EFB"/>
    <w:rsid w:val="002614ED"/>
    <w:rsid w:val="00261577"/>
    <w:rsid w:val="002619E9"/>
    <w:rsid w:val="00262681"/>
    <w:rsid w:val="002626E6"/>
    <w:rsid w:val="00262A77"/>
    <w:rsid w:val="00262B67"/>
    <w:rsid w:val="00262F65"/>
    <w:rsid w:val="00263A77"/>
    <w:rsid w:val="00264B7A"/>
    <w:rsid w:val="00265E6A"/>
    <w:rsid w:val="002660DB"/>
    <w:rsid w:val="00266183"/>
    <w:rsid w:val="002662A9"/>
    <w:rsid w:val="0026650A"/>
    <w:rsid w:val="00266692"/>
    <w:rsid w:val="00267594"/>
    <w:rsid w:val="00270550"/>
    <w:rsid w:val="00270958"/>
    <w:rsid w:val="00270B9A"/>
    <w:rsid w:val="0027154D"/>
    <w:rsid w:val="00271907"/>
    <w:rsid w:val="00271A58"/>
    <w:rsid w:val="00272B7A"/>
    <w:rsid w:val="00272D35"/>
    <w:rsid w:val="00272F95"/>
    <w:rsid w:val="002732C0"/>
    <w:rsid w:val="0027431B"/>
    <w:rsid w:val="00274591"/>
    <w:rsid w:val="00274BCD"/>
    <w:rsid w:val="00274C26"/>
    <w:rsid w:val="00274CAD"/>
    <w:rsid w:val="00274D11"/>
    <w:rsid w:val="002758ED"/>
    <w:rsid w:val="0027632B"/>
    <w:rsid w:val="00276436"/>
    <w:rsid w:val="00276A84"/>
    <w:rsid w:val="0027723C"/>
    <w:rsid w:val="002773E6"/>
    <w:rsid w:val="002777D3"/>
    <w:rsid w:val="002778DA"/>
    <w:rsid w:val="00280D77"/>
    <w:rsid w:val="00280E15"/>
    <w:rsid w:val="00282037"/>
    <w:rsid w:val="00282124"/>
    <w:rsid w:val="002824CE"/>
    <w:rsid w:val="00282A54"/>
    <w:rsid w:val="00282D97"/>
    <w:rsid w:val="002846F7"/>
    <w:rsid w:val="00284D2A"/>
    <w:rsid w:val="00284D60"/>
    <w:rsid w:val="0028557B"/>
    <w:rsid w:val="00285E18"/>
    <w:rsid w:val="00287006"/>
    <w:rsid w:val="002871F2"/>
    <w:rsid w:val="00287BCF"/>
    <w:rsid w:val="00287FDD"/>
    <w:rsid w:val="00290291"/>
    <w:rsid w:val="00290328"/>
    <w:rsid w:val="00290708"/>
    <w:rsid w:val="00290712"/>
    <w:rsid w:val="002909E5"/>
    <w:rsid w:val="00290C3E"/>
    <w:rsid w:val="00290F34"/>
    <w:rsid w:val="00291101"/>
    <w:rsid w:val="00292450"/>
    <w:rsid w:val="00292CB5"/>
    <w:rsid w:val="00292E61"/>
    <w:rsid w:val="0029329C"/>
    <w:rsid w:val="002947E6"/>
    <w:rsid w:val="00294C3A"/>
    <w:rsid w:val="002959B9"/>
    <w:rsid w:val="00295FA8"/>
    <w:rsid w:val="0029649B"/>
    <w:rsid w:val="00297CAB"/>
    <w:rsid w:val="00297D2C"/>
    <w:rsid w:val="00297D4B"/>
    <w:rsid w:val="00297F20"/>
    <w:rsid w:val="002A0066"/>
    <w:rsid w:val="002A0A49"/>
    <w:rsid w:val="002A13FC"/>
    <w:rsid w:val="002A15B7"/>
    <w:rsid w:val="002A19F8"/>
    <w:rsid w:val="002A20DA"/>
    <w:rsid w:val="002A2B2E"/>
    <w:rsid w:val="002A375F"/>
    <w:rsid w:val="002A391A"/>
    <w:rsid w:val="002A3CD0"/>
    <w:rsid w:val="002A513E"/>
    <w:rsid w:val="002A5590"/>
    <w:rsid w:val="002A57B1"/>
    <w:rsid w:val="002A5F59"/>
    <w:rsid w:val="002A61C4"/>
    <w:rsid w:val="002A6366"/>
    <w:rsid w:val="002A696C"/>
    <w:rsid w:val="002A6C00"/>
    <w:rsid w:val="002A6FAA"/>
    <w:rsid w:val="002A7ACA"/>
    <w:rsid w:val="002A7D8B"/>
    <w:rsid w:val="002A7F1A"/>
    <w:rsid w:val="002B03B9"/>
    <w:rsid w:val="002B10E1"/>
    <w:rsid w:val="002B1C41"/>
    <w:rsid w:val="002B26A7"/>
    <w:rsid w:val="002B2C29"/>
    <w:rsid w:val="002B3361"/>
    <w:rsid w:val="002B3552"/>
    <w:rsid w:val="002B4250"/>
    <w:rsid w:val="002B4501"/>
    <w:rsid w:val="002B4ACD"/>
    <w:rsid w:val="002B514A"/>
    <w:rsid w:val="002B6122"/>
    <w:rsid w:val="002B6DCA"/>
    <w:rsid w:val="002B6DD1"/>
    <w:rsid w:val="002B6FE2"/>
    <w:rsid w:val="002B6FEF"/>
    <w:rsid w:val="002B7587"/>
    <w:rsid w:val="002B766C"/>
    <w:rsid w:val="002B767F"/>
    <w:rsid w:val="002B770F"/>
    <w:rsid w:val="002B7CCB"/>
    <w:rsid w:val="002C0252"/>
    <w:rsid w:val="002C0A1B"/>
    <w:rsid w:val="002C1335"/>
    <w:rsid w:val="002C1BE9"/>
    <w:rsid w:val="002C1D41"/>
    <w:rsid w:val="002C22C3"/>
    <w:rsid w:val="002C2654"/>
    <w:rsid w:val="002C2B99"/>
    <w:rsid w:val="002C30B0"/>
    <w:rsid w:val="002C3160"/>
    <w:rsid w:val="002C41E9"/>
    <w:rsid w:val="002C440D"/>
    <w:rsid w:val="002C4C61"/>
    <w:rsid w:val="002C4FF9"/>
    <w:rsid w:val="002C5290"/>
    <w:rsid w:val="002C52F6"/>
    <w:rsid w:val="002C56B5"/>
    <w:rsid w:val="002C5EE4"/>
    <w:rsid w:val="002C64AD"/>
    <w:rsid w:val="002C6C96"/>
    <w:rsid w:val="002C7236"/>
    <w:rsid w:val="002C72E3"/>
    <w:rsid w:val="002C771C"/>
    <w:rsid w:val="002C775A"/>
    <w:rsid w:val="002C7AFA"/>
    <w:rsid w:val="002C7C5A"/>
    <w:rsid w:val="002C7CAF"/>
    <w:rsid w:val="002C7F0D"/>
    <w:rsid w:val="002D0307"/>
    <w:rsid w:val="002D0601"/>
    <w:rsid w:val="002D0CE8"/>
    <w:rsid w:val="002D0EE3"/>
    <w:rsid w:val="002D153F"/>
    <w:rsid w:val="002D1FDF"/>
    <w:rsid w:val="002D2968"/>
    <w:rsid w:val="002D2E7B"/>
    <w:rsid w:val="002D35FB"/>
    <w:rsid w:val="002D3C15"/>
    <w:rsid w:val="002D434B"/>
    <w:rsid w:val="002D4586"/>
    <w:rsid w:val="002D52A4"/>
    <w:rsid w:val="002D55AE"/>
    <w:rsid w:val="002D65BC"/>
    <w:rsid w:val="002D7012"/>
    <w:rsid w:val="002D7469"/>
    <w:rsid w:val="002D7E2F"/>
    <w:rsid w:val="002E0174"/>
    <w:rsid w:val="002E01C3"/>
    <w:rsid w:val="002E0231"/>
    <w:rsid w:val="002E0858"/>
    <w:rsid w:val="002E1D14"/>
    <w:rsid w:val="002E1D80"/>
    <w:rsid w:val="002E2928"/>
    <w:rsid w:val="002E292B"/>
    <w:rsid w:val="002E3A1F"/>
    <w:rsid w:val="002E3BE8"/>
    <w:rsid w:val="002E460A"/>
    <w:rsid w:val="002E47FD"/>
    <w:rsid w:val="002E4874"/>
    <w:rsid w:val="002E48C7"/>
    <w:rsid w:val="002E4FB9"/>
    <w:rsid w:val="002E52C2"/>
    <w:rsid w:val="002E5660"/>
    <w:rsid w:val="002E56CC"/>
    <w:rsid w:val="002E5AE6"/>
    <w:rsid w:val="002E62A5"/>
    <w:rsid w:val="002E6A5C"/>
    <w:rsid w:val="002E7240"/>
    <w:rsid w:val="002E7650"/>
    <w:rsid w:val="002E7A34"/>
    <w:rsid w:val="002F0684"/>
    <w:rsid w:val="002F0A38"/>
    <w:rsid w:val="002F0B66"/>
    <w:rsid w:val="002F125C"/>
    <w:rsid w:val="002F1531"/>
    <w:rsid w:val="002F1800"/>
    <w:rsid w:val="002F18CB"/>
    <w:rsid w:val="002F1F3E"/>
    <w:rsid w:val="002F1F86"/>
    <w:rsid w:val="002F2490"/>
    <w:rsid w:val="002F2B57"/>
    <w:rsid w:val="002F2E22"/>
    <w:rsid w:val="002F3F00"/>
    <w:rsid w:val="002F43E4"/>
    <w:rsid w:val="002F4771"/>
    <w:rsid w:val="002F54B0"/>
    <w:rsid w:val="002F5A19"/>
    <w:rsid w:val="002F5ADF"/>
    <w:rsid w:val="002F65E3"/>
    <w:rsid w:val="002F6EC7"/>
    <w:rsid w:val="002F762D"/>
    <w:rsid w:val="002F7AF8"/>
    <w:rsid w:val="002F7F59"/>
    <w:rsid w:val="00300052"/>
    <w:rsid w:val="0030105E"/>
    <w:rsid w:val="0030166A"/>
    <w:rsid w:val="0030229E"/>
    <w:rsid w:val="00302CE7"/>
    <w:rsid w:val="003032A6"/>
    <w:rsid w:val="003034E9"/>
    <w:rsid w:val="00303876"/>
    <w:rsid w:val="00303BB1"/>
    <w:rsid w:val="003043CD"/>
    <w:rsid w:val="00304656"/>
    <w:rsid w:val="00304A92"/>
    <w:rsid w:val="00304D6D"/>
    <w:rsid w:val="00305E1A"/>
    <w:rsid w:val="00305F09"/>
    <w:rsid w:val="0030680D"/>
    <w:rsid w:val="0030767B"/>
    <w:rsid w:val="00307D0A"/>
    <w:rsid w:val="003103C1"/>
    <w:rsid w:val="00310CE3"/>
    <w:rsid w:val="00311178"/>
    <w:rsid w:val="003115EE"/>
    <w:rsid w:val="003118C0"/>
    <w:rsid w:val="00312A44"/>
    <w:rsid w:val="00312D00"/>
    <w:rsid w:val="00313748"/>
    <w:rsid w:val="00313964"/>
    <w:rsid w:val="00313F26"/>
    <w:rsid w:val="00315009"/>
    <w:rsid w:val="003150AA"/>
    <w:rsid w:val="00315902"/>
    <w:rsid w:val="00316186"/>
    <w:rsid w:val="003166CF"/>
    <w:rsid w:val="00317628"/>
    <w:rsid w:val="00317B31"/>
    <w:rsid w:val="00317BE3"/>
    <w:rsid w:val="003203A4"/>
    <w:rsid w:val="003204D6"/>
    <w:rsid w:val="00320C50"/>
    <w:rsid w:val="00320DE8"/>
    <w:rsid w:val="00321E89"/>
    <w:rsid w:val="00322029"/>
    <w:rsid w:val="00322358"/>
    <w:rsid w:val="003223A2"/>
    <w:rsid w:val="003225A0"/>
    <w:rsid w:val="00322C57"/>
    <w:rsid w:val="00323177"/>
    <w:rsid w:val="00323468"/>
    <w:rsid w:val="003239B3"/>
    <w:rsid w:val="00323AF9"/>
    <w:rsid w:val="00324438"/>
    <w:rsid w:val="0032449F"/>
    <w:rsid w:val="00324A39"/>
    <w:rsid w:val="00324D4F"/>
    <w:rsid w:val="003250EF"/>
    <w:rsid w:val="003257C2"/>
    <w:rsid w:val="00325C6E"/>
    <w:rsid w:val="003271AC"/>
    <w:rsid w:val="00327B39"/>
    <w:rsid w:val="00327BD5"/>
    <w:rsid w:val="003313C9"/>
    <w:rsid w:val="003315C5"/>
    <w:rsid w:val="00331E45"/>
    <w:rsid w:val="003325AF"/>
    <w:rsid w:val="003326C6"/>
    <w:rsid w:val="00332C7C"/>
    <w:rsid w:val="00333711"/>
    <w:rsid w:val="003337B6"/>
    <w:rsid w:val="0033389A"/>
    <w:rsid w:val="00334268"/>
    <w:rsid w:val="0033483C"/>
    <w:rsid w:val="00334A8A"/>
    <w:rsid w:val="0033659E"/>
    <w:rsid w:val="00336DE7"/>
    <w:rsid w:val="00340500"/>
    <w:rsid w:val="0034077C"/>
    <w:rsid w:val="003407BB"/>
    <w:rsid w:val="00340CC8"/>
    <w:rsid w:val="0034123B"/>
    <w:rsid w:val="0034181B"/>
    <w:rsid w:val="00341BE6"/>
    <w:rsid w:val="00341DAF"/>
    <w:rsid w:val="00342380"/>
    <w:rsid w:val="00343062"/>
    <w:rsid w:val="00343120"/>
    <w:rsid w:val="00345307"/>
    <w:rsid w:val="003465DA"/>
    <w:rsid w:val="00346A72"/>
    <w:rsid w:val="00346DA1"/>
    <w:rsid w:val="00346E0B"/>
    <w:rsid w:val="0034782A"/>
    <w:rsid w:val="00347A63"/>
    <w:rsid w:val="00347B8E"/>
    <w:rsid w:val="00347F4C"/>
    <w:rsid w:val="00350FE8"/>
    <w:rsid w:val="00351113"/>
    <w:rsid w:val="00352269"/>
    <w:rsid w:val="00353202"/>
    <w:rsid w:val="0035341D"/>
    <w:rsid w:val="00353535"/>
    <w:rsid w:val="00353F60"/>
    <w:rsid w:val="00354C21"/>
    <w:rsid w:val="00354DAD"/>
    <w:rsid w:val="00354ED8"/>
    <w:rsid w:val="00354EF0"/>
    <w:rsid w:val="00355CDA"/>
    <w:rsid w:val="003560BF"/>
    <w:rsid w:val="00357142"/>
    <w:rsid w:val="003577BC"/>
    <w:rsid w:val="0035790A"/>
    <w:rsid w:val="00357C7E"/>
    <w:rsid w:val="00360DF4"/>
    <w:rsid w:val="00360F9E"/>
    <w:rsid w:val="00361099"/>
    <w:rsid w:val="00361685"/>
    <w:rsid w:val="003619B8"/>
    <w:rsid w:val="00362146"/>
    <w:rsid w:val="00362DC2"/>
    <w:rsid w:val="00362FE8"/>
    <w:rsid w:val="003640E2"/>
    <w:rsid w:val="0036415B"/>
    <w:rsid w:val="003643CE"/>
    <w:rsid w:val="00365608"/>
    <w:rsid w:val="00365A2F"/>
    <w:rsid w:val="00365AAA"/>
    <w:rsid w:val="00365B33"/>
    <w:rsid w:val="00365FC6"/>
    <w:rsid w:val="00366322"/>
    <w:rsid w:val="0036683B"/>
    <w:rsid w:val="00366F48"/>
    <w:rsid w:val="00367689"/>
    <w:rsid w:val="003677C6"/>
    <w:rsid w:val="00367BDB"/>
    <w:rsid w:val="00370232"/>
    <w:rsid w:val="00370563"/>
    <w:rsid w:val="00370FAE"/>
    <w:rsid w:val="00370FB1"/>
    <w:rsid w:val="003711F8"/>
    <w:rsid w:val="003712E7"/>
    <w:rsid w:val="003716BE"/>
    <w:rsid w:val="0037179B"/>
    <w:rsid w:val="00371E19"/>
    <w:rsid w:val="00372694"/>
    <w:rsid w:val="00374018"/>
    <w:rsid w:val="0037429E"/>
    <w:rsid w:val="003743DF"/>
    <w:rsid w:val="003747EC"/>
    <w:rsid w:val="00374817"/>
    <w:rsid w:val="00374DFC"/>
    <w:rsid w:val="0037514D"/>
    <w:rsid w:val="0037538A"/>
    <w:rsid w:val="003754C1"/>
    <w:rsid w:val="00375DB5"/>
    <w:rsid w:val="00375EFD"/>
    <w:rsid w:val="003764EA"/>
    <w:rsid w:val="003765CB"/>
    <w:rsid w:val="003765DB"/>
    <w:rsid w:val="00376CC1"/>
    <w:rsid w:val="0037752E"/>
    <w:rsid w:val="00377ED1"/>
    <w:rsid w:val="003803D9"/>
    <w:rsid w:val="00380845"/>
    <w:rsid w:val="00380A3F"/>
    <w:rsid w:val="00380AD7"/>
    <w:rsid w:val="00380FFC"/>
    <w:rsid w:val="003825CA"/>
    <w:rsid w:val="00382962"/>
    <w:rsid w:val="00382C7C"/>
    <w:rsid w:val="00383959"/>
    <w:rsid w:val="003844C6"/>
    <w:rsid w:val="0038548B"/>
    <w:rsid w:val="003854E4"/>
    <w:rsid w:val="00385DBD"/>
    <w:rsid w:val="0038607B"/>
    <w:rsid w:val="003863DF"/>
    <w:rsid w:val="00386BAF"/>
    <w:rsid w:val="003871F3"/>
    <w:rsid w:val="00387350"/>
    <w:rsid w:val="00387395"/>
    <w:rsid w:val="003901FA"/>
    <w:rsid w:val="0039075C"/>
    <w:rsid w:val="00390853"/>
    <w:rsid w:val="00391056"/>
    <w:rsid w:val="00391334"/>
    <w:rsid w:val="0039164C"/>
    <w:rsid w:val="00391755"/>
    <w:rsid w:val="0039289D"/>
    <w:rsid w:val="003937B6"/>
    <w:rsid w:val="003937FE"/>
    <w:rsid w:val="00393F05"/>
    <w:rsid w:val="00393F5A"/>
    <w:rsid w:val="003948CF"/>
    <w:rsid w:val="00394DE9"/>
    <w:rsid w:val="00396957"/>
    <w:rsid w:val="00397084"/>
    <w:rsid w:val="0039797C"/>
    <w:rsid w:val="00397DEE"/>
    <w:rsid w:val="003A0683"/>
    <w:rsid w:val="003A1535"/>
    <w:rsid w:val="003A1E25"/>
    <w:rsid w:val="003A1F0F"/>
    <w:rsid w:val="003A2137"/>
    <w:rsid w:val="003A24E4"/>
    <w:rsid w:val="003A2C56"/>
    <w:rsid w:val="003A30A8"/>
    <w:rsid w:val="003A3406"/>
    <w:rsid w:val="003A381C"/>
    <w:rsid w:val="003A3DDD"/>
    <w:rsid w:val="003A4FDD"/>
    <w:rsid w:val="003A547F"/>
    <w:rsid w:val="003A5978"/>
    <w:rsid w:val="003A5E9A"/>
    <w:rsid w:val="003A5F92"/>
    <w:rsid w:val="003A69C9"/>
    <w:rsid w:val="003A6BD6"/>
    <w:rsid w:val="003A78D8"/>
    <w:rsid w:val="003A7C10"/>
    <w:rsid w:val="003B01FD"/>
    <w:rsid w:val="003B02BA"/>
    <w:rsid w:val="003B0C33"/>
    <w:rsid w:val="003B104B"/>
    <w:rsid w:val="003B13B1"/>
    <w:rsid w:val="003B1FB3"/>
    <w:rsid w:val="003B2112"/>
    <w:rsid w:val="003B24EA"/>
    <w:rsid w:val="003B32FA"/>
    <w:rsid w:val="003B337D"/>
    <w:rsid w:val="003B3804"/>
    <w:rsid w:val="003B4174"/>
    <w:rsid w:val="003B41C3"/>
    <w:rsid w:val="003B45B7"/>
    <w:rsid w:val="003B4998"/>
    <w:rsid w:val="003B5146"/>
    <w:rsid w:val="003B51F6"/>
    <w:rsid w:val="003B56AC"/>
    <w:rsid w:val="003B5C98"/>
    <w:rsid w:val="003B6F6B"/>
    <w:rsid w:val="003B755B"/>
    <w:rsid w:val="003B7B3E"/>
    <w:rsid w:val="003B7FE0"/>
    <w:rsid w:val="003C0482"/>
    <w:rsid w:val="003C07E1"/>
    <w:rsid w:val="003C118C"/>
    <w:rsid w:val="003C11C8"/>
    <w:rsid w:val="003C124B"/>
    <w:rsid w:val="003C12AF"/>
    <w:rsid w:val="003C2A6E"/>
    <w:rsid w:val="003C3E0D"/>
    <w:rsid w:val="003C4461"/>
    <w:rsid w:val="003C456F"/>
    <w:rsid w:val="003C49E0"/>
    <w:rsid w:val="003C55F2"/>
    <w:rsid w:val="003C57C4"/>
    <w:rsid w:val="003C5CFE"/>
    <w:rsid w:val="003C5D8C"/>
    <w:rsid w:val="003C6680"/>
    <w:rsid w:val="003C6854"/>
    <w:rsid w:val="003C6E1C"/>
    <w:rsid w:val="003C6ECF"/>
    <w:rsid w:val="003C7AFB"/>
    <w:rsid w:val="003D05F6"/>
    <w:rsid w:val="003D0627"/>
    <w:rsid w:val="003D093F"/>
    <w:rsid w:val="003D0C37"/>
    <w:rsid w:val="003D0F23"/>
    <w:rsid w:val="003D1690"/>
    <w:rsid w:val="003D188A"/>
    <w:rsid w:val="003D1A96"/>
    <w:rsid w:val="003D2193"/>
    <w:rsid w:val="003D2406"/>
    <w:rsid w:val="003D33B8"/>
    <w:rsid w:val="003D364F"/>
    <w:rsid w:val="003D3CA7"/>
    <w:rsid w:val="003D4317"/>
    <w:rsid w:val="003D5D8F"/>
    <w:rsid w:val="003D5DF0"/>
    <w:rsid w:val="003D5FF4"/>
    <w:rsid w:val="003D60D0"/>
    <w:rsid w:val="003D61C7"/>
    <w:rsid w:val="003D6E30"/>
    <w:rsid w:val="003E0052"/>
    <w:rsid w:val="003E03BA"/>
    <w:rsid w:val="003E08EE"/>
    <w:rsid w:val="003E104E"/>
    <w:rsid w:val="003E17A3"/>
    <w:rsid w:val="003E1E5B"/>
    <w:rsid w:val="003E2EDE"/>
    <w:rsid w:val="003E34E2"/>
    <w:rsid w:val="003E4357"/>
    <w:rsid w:val="003E47FB"/>
    <w:rsid w:val="003E4C8C"/>
    <w:rsid w:val="003E4DE4"/>
    <w:rsid w:val="003E4FCB"/>
    <w:rsid w:val="003E5BE8"/>
    <w:rsid w:val="003E5D54"/>
    <w:rsid w:val="003E5ECA"/>
    <w:rsid w:val="003E70D8"/>
    <w:rsid w:val="003E71EE"/>
    <w:rsid w:val="003E795C"/>
    <w:rsid w:val="003F07FA"/>
    <w:rsid w:val="003F10D5"/>
    <w:rsid w:val="003F1CB9"/>
    <w:rsid w:val="003F34ED"/>
    <w:rsid w:val="003F3F90"/>
    <w:rsid w:val="003F40EE"/>
    <w:rsid w:val="003F4894"/>
    <w:rsid w:val="003F4970"/>
    <w:rsid w:val="003F4FEF"/>
    <w:rsid w:val="003F58A7"/>
    <w:rsid w:val="003F59DB"/>
    <w:rsid w:val="003F5B44"/>
    <w:rsid w:val="003F5E47"/>
    <w:rsid w:val="003F6872"/>
    <w:rsid w:val="003F694A"/>
    <w:rsid w:val="003F6A00"/>
    <w:rsid w:val="003F76ED"/>
    <w:rsid w:val="003F7D0F"/>
    <w:rsid w:val="004001AB"/>
    <w:rsid w:val="0040092F"/>
    <w:rsid w:val="004019EE"/>
    <w:rsid w:val="00401FB3"/>
    <w:rsid w:val="004026FE"/>
    <w:rsid w:val="0040283D"/>
    <w:rsid w:val="004028A2"/>
    <w:rsid w:val="00403DDA"/>
    <w:rsid w:val="00404039"/>
    <w:rsid w:val="00404207"/>
    <w:rsid w:val="00404A62"/>
    <w:rsid w:val="00404D89"/>
    <w:rsid w:val="0040576E"/>
    <w:rsid w:val="004058B3"/>
    <w:rsid w:val="00405FBB"/>
    <w:rsid w:val="00406054"/>
    <w:rsid w:val="00407445"/>
    <w:rsid w:val="004076AD"/>
    <w:rsid w:val="004104E6"/>
    <w:rsid w:val="00410B2A"/>
    <w:rsid w:val="004115CF"/>
    <w:rsid w:val="004116D5"/>
    <w:rsid w:val="00411A17"/>
    <w:rsid w:val="00411CAF"/>
    <w:rsid w:val="004123F6"/>
    <w:rsid w:val="0041292C"/>
    <w:rsid w:val="00412B60"/>
    <w:rsid w:val="00413BE3"/>
    <w:rsid w:val="00414D01"/>
    <w:rsid w:val="0041501C"/>
    <w:rsid w:val="00415C99"/>
    <w:rsid w:val="00415F59"/>
    <w:rsid w:val="00416115"/>
    <w:rsid w:val="00417A63"/>
    <w:rsid w:val="00417C81"/>
    <w:rsid w:val="00417D52"/>
    <w:rsid w:val="00420663"/>
    <w:rsid w:val="0042157C"/>
    <w:rsid w:val="004215DF"/>
    <w:rsid w:val="00421B45"/>
    <w:rsid w:val="00421E01"/>
    <w:rsid w:val="004227DA"/>
    <w:rsid w:val="0042286E"/>
    <w:rsid w:val="00422A67"/>
    <w:rsid w:val="004231E8"/>
    <w:rsid w:val="00423EF0"/>
    <w:rsid w:val="00424200"/>
    <w:rsid w:val="00424519"/>
    <w:rsid w:val="00424D6A"/>
    <w:rsid w:val="00425854"/>
    <w:rsid w:val="00426613"/>
    <w:rsid w:val="00426B3D"/>
    <w:rsid w:val="00426F62"/>
    <w:rsid w:val="0042729D"/>
    <w:rsid w:val="00427C30"/>
    <w:rsid w:val="00427E2A"/>
    <w:rsid w:val="0043016D"/>
    <w:rsid w:val="00430951"/>
    <w:rsid w:val="00431257"/>
    <w:rsid w:val="0043250F"/>
    <w:rsid w:val="00432873"/>
    <w:rsid w:val="00432C27"/>
    <w:rsid w:val="00433395"/>
    <w:rsid w:val="004335BE"/>
    <w:rsid w:val="0043441C"/>
    <w:rsid w:val="00435030"/>
    <w:rsid w:val="00435CF5"/>
    <w:rsid w:val="004364DA"/>
    <w:rsid w:val="0043667C"/>
    <w:rsid w:val="00436E35"/>
    <w:rsid w:val="00437582"/>
    <w:rsid w:val="00437753"/>
    <w:rsid w:val="004401AB"/>
    <w:rsid w:val="00440313"/>
    <w:rsid w:val="0044035E"/>
    <w:rsid w:val="00440569"/>
    <w:rsid w:val="004407F3"/>
    <w:rsid w:val="00440A82"/>
    <w:rsid w:val="0044135B"/>
    <w:rsid w:val="00441555"/>
    <w:rsid w:val="00441588"/>
    <w:rsid w:val="004417C9"/>
    <w:rsid w:val="00441BC4"/>
    <w:rsid w:val="00441FE8"/>
    <w:rsid w:val="004425E4"/>
    <w:rsid w:val="00442C50"/>
    <w:rsid w:val="00442E25"/>
    <w:rsid w:val="004441F5"/>
    <w:rsid w:val="0044441C"/>
    <w:rsid w:val="00444724"/>
    <w:rsid w:val="00444A19"/>
    <w:rsid w:val="00444B15"/>
    <w:rsid w:val="00444FF5"/>
    <w:rsid w:val="00445462"/>
    <w:rsid w:val="004457FD"/>
    <w:rsid w:val="004461E4"/>
    <w:rsid w:val="004462F4"/>
    <w:rsid w:val="00446605"/>
    <w:rsid w:val="00446680"/>
    <w:rsid w:val="00446C44"/>
    <w:rsid w:val="004472AF"/>
    <w:rsid w:val="00447705"/>
    <w:rsid w:val="0044780D"/>
    <w:rsid w:val="00447AE2"/>
    <w:rsid w:val="00450645"/>
    <w:rsid w:val="00451268"/>
    <w:rsid w:val="0045176E"/>
    <w:rsid w:val="004519ED"/>
    <w:rsid w:val="0045246A"/>
    <w:rsid w:val="00452F0A"/>
    <w:rsid w:val="004531D8"/>
    <w:rsid w:val="00454B13"/>
    <w:rsid w:val="00454BAF"/>
    <w:rsid w:val="004552B8"/>
    <w:rsid w:val="004552E2"/>
    <w:rsid w:val="00455DB4"/>
    <w:rsid w:val="00456943"/>
    <w:rsid w:val="00456C88"/>
    <w:rsid w:val="0045727D"/>
    <w:rsid w:val="00457AA9"/>
    <w:rsid w:val="00457F14"/>
    <w:rsid w:val="00460706"/>
    <w:rsid w:val="00460AE5"/>
    <w:rsid w:val="00460D8F"/>
    <w:rsid w:val="00460EE2"/>
    <w:rsid w:val="004610D6"/>
    <w:rsid w:val="004614F4"/>
    <w:rsid w:val="00462C61"/>
    <w:rsid w:val="00462E57"/>
    <w:rsid w:val="00463563"/>
    <w:rsid w:val="00463653"/>
    <w:rsid w:val="00463B50"/>
    <w:rsid w:val="00463BE2"/>
    <w:rsid w:val="00464136"/>
    <w:rsid w:val="0046494D"/>
    <w:rsid w:val="004652BC"/>
    <w:rsid w:val="00465D40"/>
    <w:rsid w:val="00465E97"/>
    <w:rsid w:val="004673A6"/>
    <w:rsid w:val="00470100"/>
    <w:rsid w:val="004708E8"/>
    <w:rsid w:val="0047094F"/>
    <w:rsid w:val="004722CC"/>
    <w:rsid w:val="004734F3"/>
    <w:rsid w:val="004736D1"/>
    <w:rsid w:val="00473949"/>
    <w:rsid w:val="00474BE2"/>
    <w:rsid w:val="00474D29"/>
    <w:rsid w:val="00475326"/>
    <w:rsid w:val="00475A26"/>
    <w:rsid w:val="00475A39"/>
    <w:rsid w:val="00475EEC"/>
    <w:rsid w:val="00476DAE"/>
    <w:rsid w:val="00477CD9"/>
    <w:rsid w:val="0048017D"/>
    <w:rsid w:val="004805CD"/>
    <w:rsid w:val="00481350"/>
    <w:rsid w:val="0048147E"/>
    <w:rsid w:val="00481A19"/>
    <w:rsid w:val="00481BAB"/>
    <w:rsid w:val="004821B3"/>
    <w:rsid w:val="0048276E"/>
    <w:rsid w:val="00483969"/>
    <w:rsid w:val="00483BD7"/>
    <w:rsid w:val="00484F90"/>
    <w:rsid w:val="00485635"/>
    <w:rsid w:val="00485D02"/>
    <w:rsid w:val="00486372"/>
    <w:rsid w:val="0048637D"/>
    <w:rsid w:val="0048661E"/>
    <w:rsid w:val="004868B9"/>
    <w:rsid w:val="004873D6"/>
    <w:rsid w:val="00487FFC"/>
    <w:rsid w:val="00490669"/>
    <w:rsid w:val="0049076F"/>
    <w:rsid w:val="004912D0"/>
    <w:rsid w:val="00491446"/>
    <w:rsid w:val="00491ACA"/>
    <w:rsid w:val="00491AFF"/>
    <w:rsid w:val="00491D40"/>
    <w:rsid w:val="00491E1A"/>
    <w:rsid w:val="00492555"/>
    <w:rsid w:val="00492565"/>
    <w:rsid w:val="004929E3"/>
    <w:rsid w:val="00492F21"/>
    <w:rsid w:val="0049303E"/>
    <w:rsid w:val="004938D1"/>
    <w:rsid w:val="00493910"/>
    <w:rsid w:val="004943AB"/>
    <w:rsid w:val="00494947"/>
    <w:rsid w:val="004950DE"/>
    <w:rsid w:val="00495125"/>
    <w:rsid w:val="00495862"/>
    <w:rsid w:val="00495A6A"/>
    <w:rsid w:val="00495FAA"/>
    <w:rsid w:val="00496123"/>
    <w:rsid w:val="00496867"/>
    <w:rsid w:val="0049688A"/>
    <w:rsid w:val="004969FD"/>
    <w:rsid w:val="00496AE9"/>
    <w:rsid w:val="00496BA7"/>
    <w:rsid w:val="00496C99"/>
    <w:rsid w:val="00496E18"/>
    <w:rsid w:val="004976BC"/>
    <w:rsid w:val="00497743"/>
    <w:rsid w:val="00497944"/>
    <w:rsid w:val="00497ED9"/>
    <w:rsid w:val="004A0034"/>
    <w:rsid w:val="004A0271"/>
    <w:rsid w:val="004A0CD8"/>
    <w:rsid w:val="004A0D6F"/>
    <w:rsid w:val="004A1186"/>
    <w:rsid w:val="004A123E"/>
    <w:rsid w:val="004A19DC"/>
    <w:rsid w:val="004A21EA"/>
    <w:rsid w:val="004A2B0A"/>
    <w:rsid w:val="004A3EC0"/>
    <w:rsid w:val="004A46BA"/>
    <w:rsid w:val="004A48AC"/>
    <w:rsid w:val="004A5587"/>
    <w:rsid w:val="004A5E04"/>
    <w:rsid w:val="004A6375"/>
    <w:rsid w:val="004A692F"/>
    <w:rsid w:val="004A7406"/>
    <w:rsid w:val="004A7498"/>
    <w:rsid w:val="004B060E"/>
    <w:rsid w:val="004B0695"/>
    <w:rsid w:val="004B08BC"/>
    <w:rsid w:val="004B0B3D"/>
    <w:rsid w:val="004B0D39"/>
    <w:rsid w:val="004B0E80"/>
    <w:rsid w:val="004B1B75"/>
    <w:rsid w:val="004B1E43"/>
    <w:rsid w:val="004B2993"/>
    <w:rsid w:val="004B2C44"/>
    <w:rsid w:val="004B2DB3"/>
    <w:rsid w:val="004B2FC7"/>
    <w:rsid w:val="004B31BB"/>
    <w:rsid w:val="004B3BD5"/>
    <w:rsid w:val="004B4056"/>
    <w:rsid w:val="004B41A1"/>
    <w:rsid w:val="004B4930"/>
    <w:rsid w:val="004B5198"/>
    <w:rsid w:val="004B5337"/>
    <w:rsid w:val="004B5915"/>
    <w:rsid w:val="004B62E4"/>
    <w:rsid w:val="004B642A"/>
    <w:rsid w:val="004B65D0"/>
    <w:rsid w:val="004B67EE"/>
    <w:rsid w:val="004B6CCC"/>
    <w:rsid w:val="004B7A7A"/>
    <w:rsid w:val="004C05D8"/>
    <w:rsid w:val="004C1D27"/>
    <w:rsid w:val="004C284D"/>
    <w:rsid w:val="004C38F3"/>
    <w:rsid w:val="004C4A28"/>
    <w:rsid w:val="004C4F1D"/>
    <w:rsid w:val="004C52BB"/>
    <w:rsid w:val="004C54AC"/>
    <w:rsid w:val="004C5D09"/>
    <w:rsid w:val="004C600A"/>
    <w:rsid w:val="004C6ADB"/>
    <w:rsid w:val="004C6B1E"/>
    <w:rsid w:val="004C7BD9"/>
    <w:rsid w:val="004D061E"/>
    <w:rsid w:val="004D12B0"/>
    <w:rsid w:val="004D182D"/>
    <w:rsid w:val="004D21D8"/>
    <w:rsid w:val="004D3A4F"/>
    <w:rsid w:val="004D3B10"/>
    <w:rsid w:val="004D400D"/>
    <w:rsid w:val="004D42B9"/>
    <w:rsid w:val="004D57F2"/>
    <w:rsid w:val="004D58A1"/>
    <w:rsid w:val="004D5F73"/>
    <w:rsid w:val="004D79AA"/>
    <w:rsid w:val="004E0494"/>
    <w:rsid w:val="004E10FC"/>
    <w:rsid w:val="004E1520"/>
    <w:rsid w:val="004E1D6A"/>
    <w:rsid w:val="004E2FF4"/>
    <w:rsid w:val="004E32D4"/>
    <w:rsid w:val="004E39A3"/>
    <w:rsid w:val="004E3A5F"/>
    <w:rsid w:val="004E4707"/>
    <w:rsid w:val="004E4769"/>
    <w:rsid w:val="004E5C42"/>
    <w:rsid w:val="004E6315"/>
    <w:rsid w:val="004E6955"/>
    <w:rsid w:val="004E7113"/>
    <w:rsid w:val="004F0A08"/>
    <w:rsid w:val="004F0D8D"/>
    <w:rsid w:val="004F11A9"/>
    <w:rsid w:val="004F1227"/>
    <w:rsid w:val="004F16E9"/>
    <w:rsid w:val="004F2332"/>
    <w:rsid w:val="004F282F"/>
    <w:rsid w:val="004F2DD8"/>
    <w:rsid w:val="004F3298"/>
    <w:rsid w:val="004F3369"/>
    <w:rsid w:val="004F3C0A"/>
    <w:rsid w:val="004F3DC0"/>
    <w:rsid w:val="004F41FF"/>
    <w:rsid w:val="004F4844"/>
    <w:rsid w:val="004F52BA"/>
    <w:rsid w:val="004F54C5"/>
    <w:rsid w:val="004F5A0B"/>
    <w:rsid w:val="004F6923"/>
    <w:rsid w:val="004F6949"/>
    <w:rsid w:val="004F6A97"/>
    <w:rsid w:val="004F6C94"/>
    <w:rsid w:val="004F7067"/>
    <w:rsid w:val="004F72CC"/>
    <w:rsid w:val="004F7E14"/>
    <w:rsid w:val="005004E8"/>
    <w:rsid w:val="005006DB"/>
    <w:rsid w:val="005007D1"/>
    <w:rsid w:val="00501065"/>
    <w:rsid w:val="00501520"/>
    <w:rsid w:val="0050228C"/>
    <w:rsid w:val="0050248B"/>
    <w:rsid w:val="0050315C"/>
    <w:rsid w:val="00503496"/>
    <w:rsid w:val="0050456B"/>
    <w:rsid w:val="00504C2D"/>
    <w:rsid w:val="00505764"/>
    <w:rsid w:val="005058B1"/>
    <w:rsid w:val="00507382"/>
    <w:rsid w:val="005075E7"/>
    <w:rsid w:val="005102EF"/>
    <w:rsid w:val="0051048C"/>
    <w:rsid w:val="005105B7"/>
    <w:rsid w:val="005107F1"/>
    <w:rsid w:val="005112F8"/>
    <w:rsid w:val="00511A36"/>
    <w:rsid w:val="00511E33"/>
    <w:rsid w:val="00512484"/>
    <w:rsid w:val="005128BC"/>
    <w:rsid w:val="00513CF3"/>
    <w:rsid w:val="00514CEE"/>
    <w:rsid w:val="00514FC7"/>
    <w:rsid w:val="005158C1"/>
    <w:rsid w:val="0051685A"/>
    <w:rsid w:val="00517227"/>
    <w:rsid w:val="00517261"/>
    <w:rsid w:val="005174AB"/>
    <w:rsid w:val="005178D3"/>
    <w:rsid w:val="00517E72"/>
    <w:rsid w:val="00517F3C"/>
    <w:rsid w:val="00520BE9"/>
    <w:rsid w:val="00520EB7"/>
    <w:rsid w:val="00521252"/>
    <w:rsid w:val="00521444"/>
    <w:rsid w:val="00521E8A"/>
    <w:rsid w:val="0052202B"/>
    <w:rsid w:val="00522F18"/>
    <w:rsid w:val="00523634"/>
    <w:rsid w:val="00523990"/>
    <w:rsid w:val="0052476E"/>
    <w:rsid w:val="00525534"/>
    <w:rsid w:val="00525546"/>
    <w:rsid w:val="00525BD6"/>
    <w:rsid w:val="00525DAE"/>
    <w:rsid w:val="005266A7"/>
    <w:rsid w:val="00526740"/>
    <w:rsid w:val="0052691A"/>
    <w:rsid w:val="00527630"/>
    <w:rsid w:val="0052773D"/>
    <w:rsid w:val="00530365"/>
    <w:rsid w:val="00530720"/>
    <w:rsid w:val="005315BD"/>
    <w:rsid w:val="00532448"/>
    <w:rsid w:val="00532E83"/>
    <w:rsid w:val="005348E3"/>
    <w:rsid w:val="00534D03"/>
    <w:rsid w:val="0053534B"/>
    <w:rsid w:val="00535C87"/>
    <w:rsid w:val="0053611F"/>
    <w:rsid w:val="005365B6"/>
    <w:rsid w:val="00536E84"/>
    <w:rsid w:val="00536F03"/>
    <w:rsid w:val="005373EA"/>
    <w:rsid w:val="005374AD"/>
    <w:rsid w:val="00537D2D"/>
    <w:rsid w:val="00540373"/>
    <w:rsid w:val="0054048E"/>
    <w:rsid w:val="005404E2"/>
    <w:rsid w:val="0054055D"/>
    <w:rsid w:val="005409DE"/>
    <w:rsid w:val="00540A1C"/>
    <w:rsid w:val="005412EC"/>
    <w:rsid w:val="0054169B"/>
    <w:rsid w:val="005438E9"/>
    <w:rsid w:val="00543B17"/>
    <w:rsid w:val="00543BD7"/>
    <w:rsid w:val="005442C2"/>
    <w:rsid w:val="00544D00"/>
    <w:rsid w:val="005456FD"/>
    <w:rsid w:val="005459CC"/>
    <w:rsid w:val="00545A4D"/>
    <w:rsid w:val="00546880"/>
    <w:rsid w:val="00546964"/>
    <w:rsid w:val="00547903"/>
    <w:rsid w:val="00547CA0"/>
    <w:rsid w:val="005501A2"/>
    <w:rsid w:val="00551589"/>
    <w:rsid w:val="00551764"/>
    <w:rsid w:val="005518E4"/>
    <w:rsid w:val="005522F5"/>
    <w:rsid w:val="00552A3C"/>
    <w:rsid w:val="00552D02"/>
    <w:rsid w:val="0055319C"/>
    <w:rsid w:val="00553584"/>
    <w:rsid w:val="00553F2A"/>
    <w:rsid w:val="00554281"/>
    <w:rsid w:val="0055428C"/>
    <w:rsid w:val="0055518A"/>
    <w:rsid w:val="0055579B"/>
    <w:rsid w:val="00556FDB"/>
    <w:rsid w:val="005576E7"/>
    <w:rsid w:val="005578BD"/>
    <w:rsid w:val="005626FA"/>
    <w:rsid w:val="00562E7D"/>
    <w:rsid w:val="00563C4F"/>
    <w:rsid w:val="00563FF8"/>
    <w:rsid w:val="0056451C"/>
    <w:rsid w:val="00564794"/>
    <w:rsid w:val="00564B7C"/>
    <w:rsid w:val="00564BF6"/>
    <w:rsid w:val="00564F4B"/>
    <w:rsid w:val="00565218"/>
    <w:rsid w:val="005655A6"/>
    <w:rsid w:val="005659F0"/>
    <w:rsid w:val="00565CC3"/>
    <w:rsid w:val="00566EA5"/>
    <w:rsid w:val="005670C1"/>
    <w:rsid w:val="00567800"/>
    <w:rsid w:val="00567C72"/>
    <w:rsid w:val="00567E39"/>
    <w:rsid w:val="005701A8"/>
    <w:rsid w:val="00570ABA"/>
    <w:rsid w:val="00570C12"/>
    <w:rsid w:val="005712B5"/>
    <w:rsid w:val="00571506"/>
    <w:rsid w:val="00571A1C"/>
    <w:rsid w:val="00571FE7"/>
    <w:rsid w:val="0057242A"/>
    <w:rsid w:val="00572827"/>
    <w:rsid w:val="005728FC"/>
    <w:rsid w:val="0057308B"/>
    <w:rsid w:val="0057352C"/>
    <w:rsid w:val="00573985"/>
    <w:rsid w:val="005746B0"/>
    <w:rsid w:val="00574E16"/>
    <w:rsid w:val="0057530C"/>
    <w:rsid w:val="00575E22"/>
    <w:rsid w:val="00575F83"/>
    <w:rsid w:val="00576A9A"/>
    <w:rsid w:val="00576B27"/>
    <w:rsid w:val="00576C02"/>
    <w:rsid w:val="005773F3"/>
    <w:rsid w:val="005775F3"/>
    <w:rsid w:val="00577785"/>
    <w:rsid w:val="00577B77"/>
    <w:rsid w:val="0058098E"/>
    <w:rsid w:val="00580C01"/>
    <w:rsid w:val="005820EC"/>
    <w:rsid w:val="005852C1"/>
    <w:rsid w:val="00585D07"/>
    <w:rsid w:val="00585F3F"/>
    <w:rsid w:val="00586405"/>
    <w:rsid w:val="0058696C"/>
    <w:rsid w:val="00586BD9"/>
    <w:rsid w:val="00586DCB"/>
    <w:rsid w:val="00586DE8"/>
    <w:rsid w:val="0058742B"/>
    <w:rsid w:val="00587C79"/>
    <w:rsid w:val="0059006C"/>
    <w:rsid w:val="005913DD"/>
    <w:rsid w:val="005916ED"/>
    <w:rsid w:val="00591BFF"/>
    <w:rsid w:val="00592BF7"/>
    <w:rsid w:val="00592D41"/>
    <w:rsid w:val="00593450"/>
    <w:rsid w:val="00593D70"/>
    <w:rsid w:val="00593F3E"/>
    <w:rsid w:val="00593F5A"/>
    <w:rsid w:val="0059403D"/>
    <w:rsid w:val="005940B9"/>
    <w:rsid w:val="00594593"/>
    <w:rsid w:val="00594A1C"/>
    <w:rsid w:val="00595653"/>
    <w:rsid w:val="005961EA"/>
    <w:rsid w:val="00596763"/>
    <w:rsid w:val="00596D2A"/>
    <w:rsid w:val="00597282"/>
    <w:rsid w:val="00597636"/>
    <w:rsid w:val="00597B17"/>
    <w:rsid w:val="00597BF0"/>
    <w:rsid w:val="00597F2E"/>
    <w:rsid w:val="005A035A"/>
    <w:rsid w:val="005A0747"/>
    <w:rsid w:val="005A0B9E"/>
    <w:rsid w:val="005A0C94"/>
    <w:rsid w:val="005A0CA8"/>
    <w:rsid w:val="005A153C"/>
    <w:rsid w:val="005A190F"/>
    <w:rsid w:val="005A19D1"/>
    <w:rsid w:val="005A2B4A"/>
    <w:rsid w:val="005A2C23"/>
    <w:rsid w:val="005A5667"/>
    <w:rsid w:val="005A5936"/>
    <w:rsid w:val="005A5C8B"/>
    <w:rsid w:val="005A5F41"/>
    <w:rsid w:val="005A64CE"/>
    <w:rsid w:val="005A672F"/>
    <w:rsid w:val="005A7048"/>
    <w:rsid w:val="005A771D"/>
    <w:rsid w:val="005A7AC6"/>
    <w:rsid w:val="005A7B40"/>
    <w:rsid w:val="005B0135"/>
    <w:rsid w:val="005B0B34"/>
    <w:rsid w:val="005B0D7F"/>
    <w:rsid w:val="005B1C03"/>
    <w:rsid w:val="005B1ED0"/>
    <w:rsid w:val="005B2161"/>
    <w:rsid w:val="005B2829"/>
    <w:rsid w:val="005B43FE"/>
    <w:rsid w:val="005B4824"/>
    <w:rsid w:val="005B4D7D"/>
    <w:rsid w:val="005B528B"/>
    <w:rsid w:val="005B5952"/>
    <w:rsid w:val="005B78EC"/>
    <w:rsid w:val="005B7AC3"/>
    <w:rsid w:val="005C07BA"/>
    <w:rsid w:val="005C0D6F"/>
    <w:rsid w:val="005C1151"/>
    <w:rsid w:val="005C1DD8"/>
    <w:rsid w:val="005C2098"/>
    <w:rsid w:val="005C26B3"/>
    <w:rsid w:val="005C2966"/>
    <w:rsid w:val="005C2B79"/>
    <w:rsid w:val="005C3058"/>
    <w:rsid w:val="005C3766"/>
    <w:rsid w:val="005C528E"/>
    <w:rsid w:val="005C621D"/>
    <w:rsid w:val="005C6712"/>
    <w:rsid w:val="005C6D04"/>
    <w:rsid w:val="005C719E"/>
    <w:rsid w:val="005C7A76"/>
    <w:rsid w:val="005C7BCE"/>
    <w:rsid w:val="005D0D38"/>
    <w:rsid w:val="005D1037"/>
    <w:rsid w:val="005D13CA"/>
    <w:rsid w:val="005D1885"/>
    <w:rsid w:val="005D3331"/>
    <w:rsid w:val="005D36BC"/>
    <w:rsid w:val="005D4396"/>
    <w:rsid w:val="005D4DC2"/>
    <w:rsid w:val="005D4FF3"/>
    <w:rsid w:val="005D5C7E"/>
    <w:rsid w:val="005D61A7"/>
    <w:rsid w:val="005D6796"/>
    <w:rsid w:val="005D68A7"/>
    <w:rsid w:val="005D6A32"/>
    <w:rsid w:val="005D6AC5"/>
    <w:rsid w:val="005D7919"/>
    <w:rsid w:val="005E01C7"/>
    <w:rsid w:val="005E0D3A"/>
    <w:rsid w:val="005E1B1C"/>
    <w:rsid w:val="005E1B34"/>
    <w:rsid w:val="005E2418"/>
    <w:rsid w:val="005E24FC"/>
    <w:rsid w:val="005E2885"/>
    <w:rsid w:val="005E2CB3"/>
    <w:rsid w:val="005E2E32"/>
    <w:rsid w:val="005E38CE"/>
    <w:rsid w:val="005E402F"/>
    <w:rsid w:val="005E7172"/>
    <w:rsid w:val="005E7489"/>
    <w:rsid w:val="005E7801"/>
    <w:rsid w:val="005F0FD2"/>
    <w:rsid w:val="005F1FAC"/>
    <w:rsid w:val="005F2195"/>
    <w:rsid w:val="005F31CE"/>
    <w:rsid w:val="005F3DCC"/>
    <w:rsid w:val="005F434C"/>
    <w:rsid w:val="005F4415"/>
    <w:rsid w:val="005F4718"/>
    <w:rsid w:val="005F515F"/>
    <w:rsid w:val="005F54E1"/>
    <w:rsid w:val="005F63C6"/>
    <w:rsid w:val="005F72FC"/>
    <w:rsid w:val="005F75CB"/>
    <w:rsid w:val="006009DF"/>
    <w:rsid w:val="00600F41"/>
    <w:rsid w:val="006012F9"/>
    <w:rsid w:val="006017A9"/>
    <w:rsid w:val="00601870"/>
    <w:rsid w:val="0060219A"/>
    <w:rsid w:val="00602483"/>
    <w:rsid w:val="00602F42"/>
    <w:rsid w:val="00603B56"/>
    <w:rsid w:val="00603C6A"/>
    <w:rsid w:val="00603C75"/>
    <w:rsid w:val="00604E81"/>
    <w:rsid w:val="0060502A"/>
    <w:rsid w:val="00605ACB"/>
    <w:rsid w:val="00605D0B"/>
    <w:rsid w:val="00605DC5"/>
    <w:rsid w:val="0060622D"/>
    <w:rsid w:val="00606315"/>
    <w:rsid w:val="0060656B"/>
    <w:rsid w:val="006077C9"/>
    <w:rsid w:val="0060789A"/>
    <w:rsid w:val="00611F9F"/>
    <w:rsid w:val="006128ED"/>
    <w:rsid w:val="00612FCE"/>
    <w:rsid w:val="0061308F"/>
    <w:rsid w:val="006131DC"/>
    <w:rsid w:val="006133D2"/>
    <w:rsid w:val="00614655"/>
    <w:rsid w:val="00614658"/>
    <w:rsid w:val="00614737"/>
    <w:rsid w:val="00615A00"/>
    <w:rsid w:val="00615F9D"/>
    <w:rsid w:val="006169B5"/>
    <w:rsid w:val="006174FC"/>
    <w:rsid w:val="00620F7B"/>
    <w:rsid w:val="00621291"/>
    <w:rsid w:val="006217B5"/>
    <w:rsid w:val="00621AF3"/>
    <w:rsid w:val="00621CC3"/>
    <w:rsid w:val="00621E3B"/>
    <w:rsid w:val="00622E3E"/>
    <w:rsid w:val="00622FDD"/>
    <w:rsid w:val="00623A9E"/>
    <w:rsid w:val="00623FE3"/>
    <w:rsid w:val="0062414C"/>
    <w:rsid w:val="0062564E"/>
    <w:rsid w:val="00625C84"/>
    <w:rsid w:val="0062603C"/>
    <w:rsid w:val="00626239"/>
    <w:rsid w:val="00627510"/>
    <w:rsid w:val="00627586"/>
    <w:rsid w:val="00627800"/>
    <w:rsid w:val="00627AC1"/>
    <w:rsid w:val="00627CBC"/>
    <w:rsid w:val="006308C6"/>
    <w:rsid w:val="00630D51"/>
    <w:rsid w:val="00630DCC"/>
    <w:rsid w:val="00630FDF"/>
    <w:rsid w:val="006320C2"/>
    <w:rsid w:val="0063234A"/>
    <w:rsid w:val="0063238F"/>
    <w:rsid w:val="006323FB"/>
    <w:rsid w:val="00632523"/>
    <w:rsid w:val="006338FC"/>
    <w:rsid w:val="00633C64"/>
    <w:rsid w:val="00634037"/>
    <w:rsid w:val="00635030"/>
    <w:rsid w:val="00635427"/>
    <w:rsid w:val="00635630"/>
    <w:rsid w:val="00635D7D"/>
    <w:rsid w:val="00636408"/>
    <w:rsid w:val="00636E92"/>
    <w:rsid w:val="00637A78"/>
    <w:rsid w:val="00640440"/>
    <w:rsid w:val="006418D8"/>
    <w:rsid w:val="00642101"/>
    <w:rsid w:val="00642DA7"/>
    <w:rsid w:val="006434D4"/>
    <w:rsid w:val="00643817"/>
    <w:rsid w:val="00643E8F"/>
    <w:rsid w:val="0064450E"/>
    <w:rsid w:val="0064458A"/>
    <w:rsid w:val="006450DA"/>
    <w:rsid w:val="0064546D"/>
    <w:rsid w:val="00645B76"/>
    <w:rsid w:val="00645FA3"/>
    <w:rsid w:val="006464E0"/>
    <w:rsid w:val="00646CAD"/>
    <w:rsid w:val="00647B6D"/>
    <w:rsid w:val="00647DDB"/>
    <w:rsid w:val="00650FAF"/>
    <w:rsid w:val="006510D2"/>
    <w:rsid w:val="006524CB"/>
    <w:rsid w:val="00652AC3"/>
    <w:rsid w:val="006533E7"/>
    <w:rsid w:val="00653C8C"/>
    <w:rsid w:val="0065411D"/>
    <w:rsid w:val="006544D5"/>
    <w:rsid w:val="00655131"/>
    <w:rsid w:val="0065514C"/>
    <w:rsid w:val="00655277"/>
    <w:rsid w:val="00655A3B"/>
    <w:rsid w:val="0065608B"/>
    <w:rsid w:val="006569F0"/>
    <w:rsid w:val="00656CFF"/>
    <w:rsid w:val="00656EEA"/>
    <w:rsid w:val="00656F98"/>
    <w:rsid w:val="006576E5"/>
    <w:rsid w:val="00660463"/>
    <w:rsid w:val="00660691"/>
    <w:rsid w:val="006609B7"/>
    <w:rsid w:val="00660D13"/>
    <w:rsid w:val="00660EEC"/>
    <w:rsid w:val="00661012"/>
    <w:rsid w:val="00661527"/>
    <w:rsid w:val="00661C6E"/>
    <w:rsid w:val="00661E39"/>
    <w:rsid w:val="00661F07"/>
    <w:rsid w:val="00662431"/>
    <w:rsid w:val="00662BC3"/>
    <w:rsid w:val="00663791"/>
    <w:rsid w:val="006648BD"/>
    <w:rsid w:val="0066496C"/>
    <w:rsid w:val="00664CD4"/>
    <w:rsid w:val="006659C3"/>
    <w:rsid w:val="00665B7A"/>
    <w:rsid w:val="00665FDC"/>
    <w:rsid w:val="006662AB"/>
    <w:rsid w:val="0066644C"/>
    <w:rsid w:val="006674C5"/>
    <w:rsid w:val="00670165"/>
    <w:rsid w:val="006703CB"/>
    <w:rsid w:val="0067056D"/>
    <w:rsid w:val="00670EB3"/>
    <w:rsid w:val="006730CF"/>
    <w:rsid w:val="006732EC"/>
    <w:rsid w:val="006737E7"/>
    <w:rsid w:val="00673AA3"/>
    <w:rsid w:val="00673EF1"/>
    <w:rsid w:val="00674F42"/>
    <w:rsid w:val="00675CE4"/>
    <w:rsid w:val="00675E50"/>
    <w:rsid w:val="006765B4"/>
    <w:rsid w:val="0068093A"/>
    <w:rsid w:val="00680B02"/>
    <w:rsid w:val="00680B9F"/>
    <w:rsid w:val="00680BF6"/>
    <w:rsid w:val="006827E6"/>
    <w:rsid w:val="00682824"/>
    <w:rsid w:val="00683CD3"/>
    <w:rsid w:val="006843C6"/>
    <w:rsid w:val="0068487C"/>
    <w:rsid w:val="00684A1F"/>
    <w:rsid w:val="00684AAC"/>
    <w:rsid w:val="006855BC"/>
    <w:rsid w:val="006857CF"/>
    <w:rsid w:val="006863C5"/>
    <w:rsid w:val="00686D40"/>
    <w:rsid w:val="00687270"/>
    <w:rsid w:val="00687753"/>
    <w:rsid w:val="00687761"/>
    <w:rsid w:val="00687BCD"/>
    <w:rsid w:val="0069008F"/>
    <w:rsid w:val="006902FD"/>
    <w:rsid w:val="00690CD7"/>
    <w:rsid w:val="006918B1"/>
    <w:rsid w:val="00692EAC"/>
    <w:rsid w:val="0069310F"/>
    <w:rsid w:val="00693144"/>
    <w:rsid w:val="006934CB"/>
    <w:rsid w:val="00693639"/>
    <w:rsid w:val="00695651"/>
    <w:rsid w:val="00695D2E"/>
    <w:rsid w:val="00696181"/>
    <w:rsid w:val="00696540"/>
    <w:rsid w:val="006966F3"/>
    <w:rsid w:val="00696BF9"/>
    <w:rsid w:val="0069765E"/>
    <w:rsid w:val="00697DDD"/>
    <w:rsid w:val="00697F51"/>
    <w:rsid w:val="006A000C"/>
    <w:rsid w:val="006A0739"/>
    <w:rsid w:val="006A0946"/>
    <w:rsid w:val="006A0971"/>
    <w:rsid w:val="006A1FFF"/>
    <w:rsid w:val="006A27AD"/>
    <w:rsid w:val="006A3350"/>
    <w:rsid w:val="006A3B69"/>
    <w:rsid w:val="006A5AC0"/>
    <w:rsid w:val="006A5F91"/>
    <w:rsid w:val="006A62AE"/>
    <w:rsid w:val="006A66BA"/>
    <w:rsid w:val="006A68CE"/>
    <w:rsid w:val="006A722F"/>
    <w:rsid w:val="006A7CF6"/>
    <w:rsid w:val="006B04BB"/>
    <w:rsid w:val="006B12E1"/>
    <w:rsid w:val="006B19D2"/>
    <w:rsid w:val="006B1B32"/>
    <w:rsid w:val="006B1FAD"/>
    <w:rsid w:val="006B326B"/>
    <w:rsid w:val="006B3443"/>
    <w:rsid w:val="006B3445"/>
    <w:rsid w:val="006B3514"/>
    <w:rsid w:val="006B35C2"/>
    <w:rsid w:val="006B3DD0"/>
    <w:rsid w:val="006B4132"/>
    <w:rsid w:val="006B4222"/>
    <w:rsid w:val="006B4428"/>
    <w:rsid w:val="006B47F3"/>
    <w:rsid w:val="006B5312"/>
    <w:rsid w:val="006B63C5"/>
    <w:rsid w:val="006B6FD7"/>
    <w:rsid w:val="006B7068"/>
    <w:rsid w:val="006B70A7"/>
    <w:rsid w:val="006B713F"/>
    <w:rsid w:val="006B795F"/>
    <w:rsid w:val="006B7F17"/>
    <w:rsid w:val="006C0040"/>
    <w:rsid w:val="006C0983"/>
    <w:rsid w:val="006C1020"/>
    <w:rsid w:val="006C173F"/>
    <w:rsid w:val="006C1819"/>
    <w:rsid w:val="006C1ABE"/>
    <w:rsid w:val="006C1AE6"/>
    <w:rsid w:val="006C2AAF"/>
    <w:rsid w:val="006C414B"/>
    <w:rsid w:val="006C5866"/>
    <w:rsid w:val="006C6178"/>
    <w:rsid w:val="006C645E"/>
    <w:rsid w:val="006C6B3F"/>
    <w:rsid w:val="006C6C1F"/>
    <w:rsid w:val="006C7BE4"/>
    <w:rsid w:val="006D0518"/>
    <w:rsid w:val="006D06A3"/>
    <w:rsid w:val="006D0C7A"/>
    <w:rsid w:val="006D1487"/>
    <w:rsid w:val="006D2074"/>
    <w:rsid w:val="006D3393"/>
    <w:rsid w:val="006D429E"/>
    <w:rsid w:val="006D4FF1"/>
    <w:rsid w:val="006D5153"/>
    <w:rsid w:val="006D5314"/>
    <w:rsid w:val="006D60D4"/>
    <w:rsid w:val="006D6192"/>
    <w:rsid w:val="006D63E3"/>
    <w:rsid w:val="006D6927"/>
    <w:rsid w:val="006D6FC6"/>
    <w:rsid w:val="006D7155"/>
    <w:rsid w:val="006D7B8D"/>
    <w:rsid w:val="006E017F"/>
    <w:rsid w:val="006E01DF"/>
    <w:rsid w:val="006E06DB"/>
    <w:rsid w:val="006E080A"/>
    <w:rsid w:val="006E1C59"/>
    <w:rsid w:val="006E2230"/>
    <w:rsid w:val="006E237F"/>
    <w:rsid w:val="006E27F1"/>
    <w:rsid w:val="006E34C1"/>
    <w:rsid w:val="006E36B3"/>
    <w:rsid w:val="006E3D42"/>
    <w:rsid w:val="006E41B5"/>
    <w:rsid w:val="006E570C"/>
    <w:rsid w:val="006E578F"/>
    <w:rsid w:val="006E6292"/>
    <w:rsid w:val="006E643C"/>
    <w:rsid w:val="006E69FF"/>
    <w:rsid w:val="006E6A55"/>
    <w:rsid w:val="006E6DCC"/>
    <w:rsid w:val="006E7737"/>
    <w:rsid w:val="006E7B4C"/>
    <w:rsid w:val="006E7E68"/>
    <w:rsid w:val="006F0106"/>
    <w:rsid w:val="006F0A64"/>
    <w:rsid w:val="006F0A81"/>
    <w:rsid w:val="006F0BEE"/>
    <w:rsid w:val="006F0C46"/>
    <w:rsid w:val="006F16C8"/>
    <w:rsid w:val="006F1C59"/>
    <w:rsid w:val="006F25DA"/>
    <w:rsid w:val="006F2AC0"/>
    <w:rsid w:val="006F2B45"/>
    <w:rsid w:val="006F314E"/>
    <w:rsid w:val="006F55E7"/>
    <w:rsid w:val="006F5A61"/>
    <w:rsid w:val="006F6C01"/>
    <w:rsid w:val="006F77A7"/>
    <w:rsid w:val="006F7E7A"/>
    <w:rsid w:val="0070010E"/>
    <w:rsid w:val="0070030E"/>
    <w:rsid w:val="00700541"/>
    <w:rsid w:val="00700AF7"/>
    <w:rsid w:val="00700B85"/>
    <w:rsid w:val="00701129"/>
    <w:rsid w:val="007011A0"/>
    <w:rsid w:val="007016A6"/>
    <w:rsid w:val="007020FA"/>
    <w:rsid w:val="00702381"/>
    <w:rsid w:val="0070323E"/>
    <w:rsid w:val="007038E7"/>
    <w:rsid w:val="00703BD4"/>
    <w:rsid w:val="0070413F"/>
    <w:rsid w:val="0070460E"/>
    <w:rsid w:val="0070497D"/>
    <w:rsid w:val="0070569B"/>
    <w:rsid w:val="00705C55"/>
    <w:rsid w:val="0070623E"/>
    <w:rsid w:val="007068D0"/>
    <w:rsid w:val="00706A35"/>
    <w:rsid w:val="00707148"/>
    <w:rsid w:val="007079B4"/>
    <w:rsid w:val="0071017E"/>
    <w:rsid w:val="00710F8D"/>
    <w:rsid w:val="007119E3"/>
    <w:rsid w:val="007120CE"/>
    <w:rsid w:val="007157E8"/>
    <w:rsid w:val="00715C8D"/>
    <w:rsid w:val="007162BB"/>
    <w:rsid w:val="007169A0"/>
    <w:rsid w:val="00716C77"/>
    <w:rsid w:val="00716D4D"/>
    <w:rsid w:val="007174BE"/>
    <w:rsid w:val="00717DBB"/>
    <w:rsid w:val="00717E04"/>
    <w:rsid w:val="00720172"/>
    <w:rsid w:val="007202EA"/>
    <w:rsid w:val="00720992"/>
    <w:rsid w:val="00721052"/>
    <w:rsid w:val="00721B61"/>
    <w:rsid w:val="00722047"/>
    <w:rsid w:val="00722C45"/>
    <w:rsid w:val="00724499"/>
    <w:rsid w:val="007244A3"/>
    <w:rsid w:val="0072474E"/>
    <w:rsid w:val="0072477A"/>
    <w:rsid w:val="00724A15"/>
    <w:rsid w:val="00725610"/>
    <w:rsid w:val="00725D59"/>
    <w:rsid w:val="007260BA"/>
    <w:rsid w:val="007266A8"/>
    <w:rsid w:val="0072684C"/>
    <w:rsid w:val="007268A8"/>
    <w:rsid w:val="00726B3B"/>
    <w:rsid w:val="00727386"/>
    <w:rsid w:val="0072777E"/>
    <w:rsid w:val="00727A45"/>
    <w:rsid w:val="007302C9"/>
    <w:rsid w:val="007306A7"/>
    <w:rsid w:val="00730FDB"/>
    <w:rsid w:val="0073129F"/>
    <w:rsid w:val="007313E7"/>
    <w:rsid w:val="0073184B"/>
    <w:rsid w:val="00731BB7"/>
    <w:rsid w:val="00732294"/>
    <w:rsid w:val="00732519"/>
    <w:rsid w:val="007341E6"/>
    <w:rsid w:val="00734429"/>
    <w:rsid w:val="00734631"/>
    <w:rsid w:val="00734715"/>
    <w:rsid w:val="007349FB"/>
    <w:rsid w:val="00734E21"/>
    <w:rsid w:val="007358CA"/>
    <w:rsid w:val="007359A6"/>
    <w:rsid w:val="00735E58"/>
    <w:rsid w:val="00736F9A"/>
    <w:rsid w:val="00737802"/>
    <w:rsid w:val="00737A68"/>
    <w:rsid w:val="00737D3B"/>
    <w:rsid w:val="00740149"/>
    <w:rsid w:val="0074019F"/>
    <w:rsid w:val="007406DE"/>
    <w:rsid w:val="0074132D"/>
    <w:rsid w:val="007413B2"/>
    <w:rsid w:val="00741547"/>
    <w:rsid w:val="00741FE5"/>
    <w:rsid w:val="007420AC"/>
    <w:rsid w:val="00742F39"/>
    <w:rsid w:val="0074391F"/>
    <w:rsid w:val="00744212"/>
    <w:rsid w:val="007446BA"/>
    <w:rsid w:val="007446FE"/>
    <w:rsid w:val="00744856"/>
    <w:rsid w:val="0074556E"/>
    <w:rsid w:val="00747341"/>
    <w:rsid w:val="00747915"/>
    <w:rsid w:val="00747CF9"/>
    <w:rsid w:val="00747F51"/>
    <w:rsid w:val="007507D0"/>
    <w:rsid w:val="00750CC8"/>
    <w:rsid w:val="00750DBE"/>
    <w:rsid w:val="00751AB0"/>
    <w:rsid w:val="007527E5"/>
    <w:rsid w:val="00752D3C"/>
    <w:rsid w:val="00752EDD"/>
    <w:rsid w:val="0075378F"/>
    <w:rsid w:val="00754444"/>
    <w:rsid w:val="00754E00"/>
    <w:rsid w:val="00755ACD"/>
    <w:rsid w:val="00756A90"/>
    <w:rsid w:val="0075703E"/>
    <w:rsid w:val="007573A9"/>
    <w:rsid w:val="0075760E"/>
    <w:rsid w:val="00757DCC"/>
    <w:rsid w:val="0076003B"/>
    <w:rsid w:val="007607B7"/>
    <w:rsid w:val="00760F4C"/>
    <w:rsid w:val="00761191"/>
    <w:rsid w:val="007613D6"/>
    <w:rsid w:val="007621F3"/>
    <w:rsid w:val="00762417"/>
    <w:rsid w:val="00762844"/>
    <w:rsid w:val="007638D2"/>
    <w:rsid w:val="007643F1"/>
    <w:rsid w:val="0076517C"/>
    <w:rsid w:val="00766478"/>
    <w:rsid w:val="007668BF"/>
    <w:rsid w:val="00766F01"/>
    <w:rsid w:val="00767690"/>
    <w:rsid w:val="007677A0"/>
    <w:rsid w:val="00770565"/>
    <w:rsid w:val="007707D3"/>
    <w:rsid w:val="00770C4B"/>
    <w:rsid w:val="007712F4"/>
    <w:rsid w:val="00772287"/>
    <w:rsid w:val="0077261F"/>
    <w:rsid w:val="007730F8"/>
    <w:rsid w:val="00773388"/>
    <w:rsid w:val="007733B8"/>
    <w:rsid w:val="00774026"/>
    <w:rsid w:val="00774054"/>
    <w:rsid w:val="007741F9"/>
    <w:rsid w:val="007748F7"/>
    <w:rsid w:val="00775435"/>
    <w:rsid w:val="00775D61"/>
    <w:rsid w:val="00776856"/>
    <w:rsid w:val="00776D79"/>
    <w:rsid w:val="007802EE"/>
    <w:rsid w:val="0078069A"/>
    <w:rsid w:val="007812B0"/>
    <w:rsid w:val="0078245C"/>
    <w:rsid w:val="0078298E"/>
    <w:rsid w:val="007829AF"/>
    <w:rsid w:val="007829D7"/>
    <w:rsid w:val="0078315C"/>
    <w:rsid w:val="007845A3"/>
    <w:rsid w:val="00785186"/>
    <w:rsid w:val="007851AD"/>
    <w:rsid w:val="007851C7"/>
    <w:rsid w:val="00785383"/>
    <w:rsid w:val="00786A0A"/>
    <w:rsid w:val="00787965"/>
    <w:rsid w:val="00790234"/>
    <w:rsid w:val="007908BA"/>
    <w:rsid w:val="007908C7"/>
    <w:rsid w:val="00790EE5"/>
    <w:rsid w:val="007913F3"/>
    <w:rsid w:val="00791688"/>
    <w:rsid w:val="007917B5"/>
    <w:rsid w:val="0079189D"/>
    <w:rsid w:val="00791D1F"/>
    <w:rsid w:val="00792953"/>
    <w:rsid w:val="00792BB5"/>
    <w:rsid w:val="00793A23"/>
    <w:rsid w:val="0079406D"/>
    <w:rsid w:val="0079442B"/>
    <w:rsid w:val="0079474A"/>
    <w:rsid w:val="00795354"/>
    <w:rsid w:val="007956BD"/>
    <w:rsid w:val="007958FE"/>
    <w:rsid w:val="00795FAA"/>
    <w:rsid w:val="007969C5"/>
    <w:rsid w:val="00797310"/>
    <w:rsid w:val="007979B6"/>
    <w:rsid w:val="00797E4B"/>
    <w:rsid w:val="007A0BFD"/>
    <w:rsid w:val="007A0FDF"/>
    <w:rsid w:val="007A2370"/>
    <w:rsid w:val="007A2616"/>
    <w:rsid w:val="007A2EB9"/>
    <w:rsid w:val="007A4A53"/>
    <w:rsid w:val="007A4B63"/>
    <w:rsid w:val="007A4D46"/>
    <w:rsid w:val="007A596F"/>
    <w:rsid w:val="007A6367"/>
    <w:rsid w:val="007B0128"/>
    <w:rsid w:val="007B034D"/>
    <w:rsid w:val="007B039D"/>
    <w:rsid w:val="007B05F5"/>
    <w:rsid w:val="007B0A4F"/>
    <w:rsid w:val="007B1520"/>
    <w:rsid w:val="007B1524"/>
    <w:rsid w:val="007B1DA3"/>
    <w:rsid w:val="007B2218"/>
    <w:rsid w:val="007B26FC"/>
    <w:rsid w:val="007B2BE3"/>
    <w:rsid w:val="007B3215"/>
    <w:rsid w:val="007B4A8A"/>
    <w:rsid w:val="007B4B1C"/>
    <w:rsid w:val="007B5021"/>
    <w:rsid w:val="007B5937"/>
    <w:rsid w:val="007B6119"/>
    <w:rsid w:val="007B6581"/>
    <w:rsid w:val="007B6C31"/>
    <w:rsid w:val="007B75BF"/>
    <w:rsid w:val="007B7692"/>
    <w:rsid w:val="007B79B3"/>
    <w:rsid w:val="007B7C73"/>
    <w:rsid w:val="007C046C"/>
    <w:rsid w:val="007C1C50"/>
    <w:rsid w:val="007C249C"/>
    <w:rsid w:val="007C2D70"/>
    <w:rsid w:val="007C39E0"/>
    <w:rsid w:val="007C3D2D"/>
    <w:rsid w:val="007C49E6"/>
    <w:rsid w:val="007C4AB6"/>
    <w:rsid w:val="007C4B74"/>
    <w:rsid w:val="007C501B"/>
    <w:rsid w:val="007C54C7"/>
    <w:rsid w:val="007C5748"/>
    <w:rsid w:val="007C5CC8"/>
    <w:rsid w:val="007C6068"/>
    <w:rsid w:val="007C670E"/>
    <w:rsid w:val="007C6E48"/>
    <w:rsid w:val="007C7271"/>
    <w:rsid w:val="007D00A8"/>
    <w:rsid w:val="007D0FE6"/>
    <w:rsid w:val="007D134F"/>
    <w:rsid w:val="007D1420"/>
    <w:rsid w:val="007D1559"/>
    <w:rsid w:val="007D170C"/>
    <w:rsid w:val="007D1792"/>
    <w:rsid w:val="007D1B94"/>
    <w:rsid w:val="007D2F11"/>
    <w:rsid w:val="007D2FAC"/>
    <w:rsid w:val="007D3670"/>
    <w:rsid w:val="007D384D"/>
    <w:rsid w:val="007D3DE6"/>
    <w:rsid w:val="007D4284"/>
    <w:rsid w:val="007D4C08"/>
    <w:rsid w:val="007D5290"/>
    <w:rsid w:val="007D562C"/>
    <w:rsid w:val="007D59F9"/>
    <w:rsid w:val="007D6844"/>
    <w:rsid w:val="007D6926"/>
    <w:rsid w:val="007D78BD"/>
    <w:rsid w:val="007D7A9F"/>
    <w:rsid w:val="007E0387"/>
    <w:rsid w:val="007E0E4D"/>
    <w:rsid w:val="007E0E83"/>
    <w:rsid w:val="007E2288"/>
    <w:rsid w:val="007E24F9"/>
    <w:rsid w:val="007E2A95"/>
    <w:rsid w:val="007E2FC5"/>
    <w:rsid w:val="007E315B"/>
    <w:rsid w:val="007E3256"/>
    <w:rsid w:val="007E3615"/>
    <w:rsid w:val="007E3B45"/>
    <w:rsid w:val="007E3D8A"/>
    <w:rsid w:val="007E3DD2"/>
    <w:rsid w:val="007E3F4F"/>
    <w:rsid w:val="007E440F"/>
    <w:rsid w:val="007E4692"/>
    <w:rsid w:val="007E50DC"/>
    <w:rsid w:val="007E5676"/>
    <w:rsid w:val="007E58A9"/>
    <w:rsid w:val="007E66DD"/>
    <w:rsid w:val="007E69B9"/>
    <w:rsid w:val="007E7DDC"/>
    <w:rsid w:val="007F06A7"/>
    <w:rsid w:val="007F08DC"/>
    <w:rsid w:val="007F0E42"/>
    <w:rsid w:val="007F1517"/>
    <w:rsid w:val="007F1736"/>
    <w:rsid w:val="007F19E3"/>
    <w:rsid w:val="007F1E42"/>
    <w:rsid w:val="007F33C0"/>
    <w:rsid w:val="007F3A78"/>
    <w:rsid w:val="007F3D0C"/>
    <w:rsid w:val="007F5076"/>
    <w:rsid w:val="007F5C92"/>
    <w:rsid w:val="007F607D"/>
    <w:rsid w:val="007F61E6"/>
    <w:rsid w:val="007F6EF4"/>
    <w:rsid w:val="007F71A6"/>
    <w:rsid w:val="008005FA"/>
    <w:rsid w:val="00800826"/>
    <w:rsid w:val="0080090D"/>
    <w:rsid w:val="00800984"/>
    <w:rsid w:val="00800E06"/>
    <w:rsid w:val="0080144D"/>
    <w:rsid w:val="00801482"/>
    <w:rsid w:val="008015F9"/>
    <w:rsid w:val="008017B7"/>
    <w:rsid w:val="0080206F"/>
    <w:rsid w:val="008021F9"/>
    <w:rsid w:val="0080257F"/>
    <w:rsid w:val="008027D1"/>
    <w:rsid w:val="008031E5"/>
    <w:rsid w:val="00803722"/>
    <w:rsid w:val="00803A2A"/>
    <w:rsid w:val="00803F85"/>
    <w:rsid w:val="008042E5"/>
    <w:rsid w:val="008044BD"/>
    <w:rsid w:val="008047A0"/>
    <w:rsid w:val="00804D32"/>
    <w:rsid w:val="00805558"/>
    <w:rsid w:val="00807130"/>
    <w:rsid w:val="008071AE"/>
    <w:rsid w:val="008100EE"/>
    <w:rsid w:val="008103FC"/>
    <w:rsid w:val="00810A2A"/>
    <w:rsid w:val="00810E8F"/>
    <w:rsid w:val="008111A8"/>
    <w:rsid w:val="008118B4"/>
    <w:rsid w:val="008123B9"/>
    <w:rsid w:val="00812AA8"/>
    <w:rsid w:val="00813A39"/>
    <w:rsid w:val="00813C85"/>
    <w:rsid w:val="00814287"/>
    <w:rsid w:val="00814AC3"/>
    <w:rsid w:val="00814EED"/>
    <w:rsid w:val="00814FC1"/>
    <w:rsid w:val="008151D2"/>
    <w:rsid w:val="00815239"/>
    <w:rsid w:val="00815323"/>
    <w:rsid w:val="008157E4"/>
    <w:rsid w:val="008163E9"/>
    <w:rsid w:val="00816967"/>
    <w:rsid w:val="00817001"/>
    <w:rsid w:val="00817334"/>
    <w:rsid w:val="0081796F"/>
    <w:rsid w:val="00817AAC"/>
    <w:rsid w:val="00820E47"/>
    <w:rsid w:val="00821044"/>
    <w:rsid w:val="008216BC"/>
    <w:rsid w:val="00822985"/>
    <w:rsid w:val="00823AB2"/>
    <w:rsid w:val="00823B1E"/>
    <w:rsid w:val="00823DE2"/>
    <w:rsid w:val="00823DED"/>
    <w:rsid w:val="00824520"/>
    <w:rsid w:val="00824E2A"/>
    <w:rsid w:val="00825105"/>
    <w:rsid w:val="008251F7"/>
    <w:rsid w:val="00825341"/>
    <w:rsid w:val="008257E6"/>
    <w:rsid w:val="00825CF8"/>
    <w:rsid w:val="0082624A"/>
    <w:rsid w:val="00826E8E"/>
    <w:rsid w:val="008278B8"/>
    <w:rsid w:val="008303D8"/>
    <w:rsid w:val="00830D5E"/>
    <w:rsid w:val="0083124B"/>
    <w:rsid w:val="00831A92"/>
    <w:rsid w:val="00831B17"/>
    <w:rsid w:val="00832EAA"/>
    <w:rsid w:val="008338AF"/>
    <w:rsid w:val="00833BFD"/>
    <w:rsid w:val="0083404F"/>
    <w:rsid w:val="008340F9"/>
    <w:rsid w:val="008346D0"/>
    <w:rsid w:val="00834842"/>
    <w:rsid w:val="00834FC9"/>
    <w:rsid w:val="008350F6"/>
    <w:rsid w:val="008352D1"/>
    <w:rsid w:val="0083550F"/>
    <w:rsid w:val="00835F47"/>
    <w:rsid w:val="008367B6"/>
    <w:rsid w:val="008368B3"/>
    <w:rsid w:val="00836A12"/>
    <w:rsid w:val="008377A1"/>
    <w:rsid w:val="00837CAB"/>
    <w:rsid w:val="00840622"/>
    <w:rsid w:val="0084066D"/>
    <w:rsid w:val="0084089A"/>
    <w:rsid w:val="00840A25"/>
    <w:rsid w:val="00841434"/>
    <w:rsid w:val="00841513"/>
    <w:rsid w:val="00841E79"/>
    <w:rsid w:val="00841FD8"/>
    <w:rsid w:val="00842962"/>
    <w:rsid w:val="00843432"/>
    <w:rsid w:val="00843813"/>
    <w:rsid w:val="00843C74"/>
    <w:rsid w:val="00844865"/>
    <w:rsid w:val="008449BB"/>
    <w:rsid w:val="0084627A"/>
    <w:rsid w:val="0084709C"/>
    <w:rsid w:val="00847782"/>
    <w:rsid w:val="00847F2F"/>
    <w:rsid w:val="0085039B"/>
    <w:rsid w:val="00850A9B"/>
    <w:rsid w:val="00850AF2"/>
    <w:rsid w:val="00850BD0"/>
    <w:rsid w:val="00850D9B"/>
    <w:rsid w:val="0085127A"/>
    <w:rsid w:val="008514F9"/>
    <w:rsid w:val="00852114"/>
    <w:rsid w:val="0085213C"/>
    <w:rsid w:val="008527ED"/>
    <w:rsid w:val="008529EE"/>
    <w:rsid w:val="00852CB8"/>
    <w:rsid w:val="008548F2"/>
    <w:rsid w:val="00854CE9"/>
    <w:rsid w:val="0085537D"/>
    <w:rsid w:val="0085556D"/>
    <w:rsid w:val="0085566B"/>
    <w:rsid w:val="00855921"/>
    <w:rsid w:val="00855ECA"/>
    <w:rsid w:val="00855ECF"/>
    <w:rsid w:val="0085627C"/>
    <w:rsid w:val="00856414"/>
    <w:rsid w:val="008569A6"/>
    <w:rsid w:val="00856A59"/>
    <w:rsid w:val="008605EA"/>
    <w:rsid w:val="00860D3C"/>
    <w:rsid w:val="00860EDF"/>
    <w:rsid w:val="00861C41"/>
    <w:rsid w:val="008626E3"/>
    <w:rsid w:val="00862749"/>
    <w:rsid w:val="008632E8"/>
    <w:rsid w:val="00863D2B"/>
    <w:rsid w:val="00863E31"/>
    <w:rsid w:val="00863F2B"/>
    <w:rsid w:val="00863F30"/>
    <w:rsid w:val="00863FA2"/>
    <w:rsid w:val="00864538"/>
    <w:rsid w:val="008648D9"/>
    <w:rsid w:val="008653F5"/>
    <w:rsid w:val="00865C33"/>
    <w:rsid w:val="008660D6"/>
    <w:rsid w:val="008663BC"/>
    <w:rsid w:val="0086649E"/>
    <w:rsid w:val="00867902"/>
    <w:rsid w:val="00867A19"/>
    <w:rsid w:val="00870113"/>
    <w:rsid w:val="00870D74"/>
    <w:rsid w:val="00871F01"/>
    <w:rsid w:val="0087368C"/>
    <w:rsid w:val="0087378E"/>
    <w:rsid w:val="00875583"/>
    <w:rsid w:val="00875608"/>
    <w:rsid w:val="00875E0F"/>
    <w:rsid w:val="00875F63"/>
    <w:rsid w:val="00876358"/>
    <w:rsid w:val="008763CD"/>
    <w:rsid w:val="008763F7"/>
    <w:rsid w:val="00876656"/>
    <w:rsid w:val="0087742F"/>
    <w:rsid w:val="008779FD"/>
    <w:rsid w:val="00877B69"/>
    <w:rsid w:val="00877F86"/>
    <w:rsid w:val="0088054E"/>
    <w:rsid w:val="008812A3"/>
    <w:rsid w:val="0088135B"/>
    <w:rsid w:val="008816BA"/>
    <w:rsid w:val="008819C0"/>
    <w:rsid w:val="00881F0E"/>
    <w:rsid w:val="008824F3"/>
    <w:rsid w:val="00882F14"/>
    <w:rsid w:val="00883007"/>
    <w:rsid w:val="00883526"/>
    <w:rsid w:val="0088400E"/>
    <w:rsid w:val="0088489B"/>
    <w:rsid w:val="00885B13"/>
    <w:rsid w:val="00885EB8"/>
    <w:rsid w:val="00885FF3"/>
    <w:rsid w:val="0088606A"/>
    <w:rsid w:val="00887D9F"/>
    <w:rsid w:val="00887DA4"/>
    <w:rsid w:val="00887E54"/>
    <w:rsid w:val="00890AB4"/>
    <w:rsid w:val="00890D8C"/>
    <w:rsid w:val="00890DAE"/>
    <w:rsid w:val="00890E57"/>
    <w:rsid w:val="008919FD"/>
    <w:rsid w:val="008924F7"/>
    <w:rsid w:val="008925D2"/>
    <w:rsid w:val="00893219"/>
    <w:rsid w:val="0089346F"/>
    <w:rsid w:val="008939EF"/>
    <w:rsid w:val="00893A11"/>
    <w:rsid w:val="00894400"/>
    <w:rsid w:val="0089487F"/>
    <w:rsid w:val="00894F51"/>
    <w:rsid w:val="0089545B"/>
    <w:rsid w:val="00895858"/>
    <w:rsid w:val="0089652B"/>
    <w:rsid w:val="00896772"/>
    <w:rsid w:val="008967E4"/>
    <w:rsid w:val="008968F1"/>
    <w:rsid w:val="0089706F"/>
    <w:rsid w:val="00897471"/>
    <w:rsid w:val="008975D9"/>
    <w:rsid w:val="008A0E3C"/>
    <w:rsid w:val="008A1467"/>
    <w:rsid w:val="008A22B7"/>
    <w:rsid w:val="008A3516"/>
    <w:rsid w:val="008A38AF"/>
    <w:rsid w:val="008A3D40"/>
    <w:rsid w:val="008A3F9B"/>
    <w:rsid w:val="008A40C6"/>
    <w:rsid w:val="008A590E"/>
    <w:rsid w:val="008A5B66"/>
    <w:rsid w:val="008A6715"/>
    <w:rsid w:val="008A6C69"/>
    <w:rsid w:val="008A795F"/>
    <w:rsid w:val="008B0791"/>
    <w:rsid w:val="008B1932"/>
    <w:rsid w:val="008B1F13"/>
    <w:rsid w:val="008B1FAE"/>
    <w:rsid w:val="008B2742"/>
    <w:rsid w:val="008B2C43"/>
    <w:rsid w:val="008B2C84"/>
    <w:rsid w:val="008B2F83"/>
    <w:rsid w:val="008B2F88"/>
    <w:rsid w:val="008B3050"/>
    <w:rsid w:val="008B326E"/>
    <w:rsid w:val="008B39E9"/>
    <w:rsid w:val="008B3D31"/>
    <w:rsid w:val="008B5CE9"/>
    <w:rsid w:val="008B6542"/>
    <w:rsid w:val="008B6698"/>
    <w:rsid w:val="008B6B09"/>
    <w:rsid w:val="008B6EF3"/>
    <w:rsid w:val="008B7FB5"/>
    <w:rsid w:val="008C0005"/>
    <w:rsid w:val="008C0C5C"/>
    <w:rsid w:val="008C0EF0"/>
    <w:rsid w:val="008C1067"/>
    <w:rsid w:val="008C1273"/>
    <w:rsid w:val="008C1923"/>
    <w:rsid w:val="008C1BBA"/>
    <w:rsid w:val="008C1CC3"/>
    <w:rsid w:val="008C217C"/>
    <w:rsid w:val="008C2748"/>
    <w:rsid w:val="008C4B24"/>
    <w:rsid w:val="008C4F4C"/>
    <w:rsid w:val="008C5489"/>
    <w:rsid w:val="008C54C2"/>
    <w:rsid w:val="008C5983"/>
    <w:rsid w:val="008C6815"/>
    <w:rsid w:val="008C7BD4"/>
    <w:rsid w:val="008C7E51"/>
    <w:rsid w:val="008C7FC0"/>
    <w:rsid w:val="008D05C8"/>
    <w:rsid w:val="008D0800"/>
    <w:rsid w:val="008D0CBD"/>
    <w:rsid w:val="008D13D7"/>
    <w:rsid w:val="008D2294"/>
    <w:rsid w:val="008D22A0"/>
    <w:rsid w:val="008D2601"/>
    <w:rsid w:val="008D2E0F"/>
    <w:rsid w:val="008D38A7"/>
    <w:rsid w:val="008D417C"/>
    <w:rsid w:val="008D4223"/>
    <w:rsid w:val="008D508B"/>
    <w:rsid w:val="008D559E"/>
    <w:rsid w:val="008D6505"/>
    <w:rsid w:val="008D7112"/>
    <w:rsid w:val="008D7484"/>
    <w:rsid w:val="008D748B"/>
    <w:rsid w:val="008D7E0E"/>
    <w:rsid w:val="008E00BC"/>
    <w:rsid w:val="008E07A2"/>
    <w:rsid w:val="008E0928"/>
    <w:rsid w:val="008E0A1A"/>
    <w:rsid w:val="008E0EB3"/>
    <w:rsid w:val="008E10F0"/>
    <w:rsid w:val="008E1A91"/>
    <w:rsid w:val="008E234B"/>
    <w:rsid w:val="008E28B3"/>
    <w:rsid w:val="008E2939"/>
    <w:rsid w:val="008E32F8"/>
    <w:rsid w:val="008E38A9"/>
    <w:rsid w:val="008E44C0"/>
    <w:rsid w:val="008E501E"/>
    <w:rsid w:val="008E5279"/>
    <w:rsid w:val="008E5F82"/>
    <w:rsid w:val="008E64A1"/>
    <w:rsid w:val="008E668C"/>
    <w:rsid w:val="008E6B93"/>
    <w:rsid w:val="008E6C92"/>
    <w:rsid w:val="008E6C98"/>
    <w:rsid w:val="008E6D68"/>
    <w:rsid w:val="008E6E2E"/>
    <w:rsid w:val="008E73AD"/>
    <w:rsid w:val="008F0055"/>
    <w:rsid w:val="008F0391"/>
    <w:rsid w:val="008F0B9F"/>
    <w:rsid w:val="008F1587"/>
    <w:rsid w:val="008F19B8"/>
    <w:rsid w:val="008F1ACC"/>
    <w:rsid w:val="008F3195"/>
    <w:rsid w:val="008F32AA"/>
    <w:rsid w:val="008F361F"/>
    <w:rsid w:val="008F3E48"/>
    <w:rsid w:val="008F45D0"/>
    <w:rsid w:val="008F4893"/>
    <w:rsid w:val="008F517F"/>
    <w:rsid w:val="008F55CD"/>
    <w:rsid w:val="008F5A40"/>
    <w:rsid w:val="008F6D6C"/>
    <w:rsid w:val="008F6D99"/>
    <w:rsid w:val="008F7156"/>
    <w:rsid w:val="008F75DB"/>
    <w:rsid w:val="00900027"/>
    <w:rsid w:val="0090018F"/>
    <w:rsid w:val="00900673"/>
    <w:rsid w:val="00900AE3"/>
    <w:rsid w:val="00900B28"/>
    <w:rsid w:val="00900B4F"/>
    <w:rsid w:val="00900CFE"/>
    <w:rsid w:val="00901197"/>
    <w:rsid w:val="009014F7"/>
    <w:rsid w:val="00901B23"/>
    <w:rsid w:val="0090260B"/>
    <w:rsid w:val="0090272D"/>
    <w:rsid w:val="009029AE"/>
    <w:rsid w:val="0090326F"/>
    <w:rsid w:val="00903494"/>
    <w:rsid w:val="00903510"/>
    <w:rsid w:val="00903C40"/>
    <w:rsid w:val="00904144"/>
    <w:rsid w:val="00904F33"/>
    <w:rsid w:val="009052DB"/>
    <w:rsid w:val="009056DC"/>
    <w:rsid w:val="00905768"/>
    <w:rsid w:val="009067F4"/>
    <w:rsid w:val="00906CE2"/>
    <w:rsid w:val="00906F23"/>
    <w:rsid w:val="00907228"/>
    <w:rsid w:val="00907627"/>
    <w:rsid w:val="00907C1B"/>
    <w:rsid w:val="00910B6D"/>
    <w:rsid w:val="009115F2"/>
    <w:rsid w:val="00911B65"/>
    <w:rsid w:val="00912C63"/>
    <w:rsid w:val="00912D84"/>
    <w:rsid w:val="00912EE7"/>
    <w:rsid w:val="00913361"/>
    <w:rsid w:val="00913A48"/>
    <w:rsid w:val="00913EE2"/>
    <w:rsid w:val="00914ACA"/>
    <w:rsid w:val="00915CCD"/>
    <w:rsid w:val="00915D79"/>
    <w:rsid w:val="00915F73"/>
    <w:rsid w:val="00917377"/>
    <w:rsid w:val="009173C6"/>
    <w:rsid w:val="00917C08"/>
    <w:rsid w:val="009201A5"/>
    <w:rsid w:val="00920628"/>
    <w:rsid w:val="009206B8"/>
    <w:rsid w:val="009217F8"/>
    <w:rsid w:val="00921D5D"/>
    <w:rsid w:val="00921E44"/>
    <w:rsid w:val="009226E0"/>
    <w:rsid w:val="00922EFC"/>
    <w:rsid w:val="009234C7"/>
    <w:rsid w:val="00923D2F"/>
    <w:rsid w:val="009240BF"/>
    <w:rsid w:val="009245C3"/>
    <w:rsid w:val="00924C62"/>
    <w:rsid w:val="00925094"/>
    <w:rsid w:val="009252C6"/>
    <w:rsid w:val="0092582A"/>
    <w:rsid w:val="00925DEF"/>
    <w:rsid w:val="009269C8"/>
    <w:rsid w:val="00926B2A"/>
    <w:rsid w:val="009271CC"/>
    <w:rsid w:val="0092788D"/>
    <w:rsid w:val="00927CD0"/>
    <w:rsid w:val="00931005"/>
    <w:rsid w:val="0093158A"/>
    <w:rsid w:val="009319F0"/>
    <w:rsid w:val="0093240B"/>
    <w:rsid w:val="00932486"/>
    <w:rsid w:val="0093271A"/>
    <w:rsid w:val="00933D51"/>
    <w:rsid w:val="0093402E"/>
    <w:rsid w:val="00934116"/>
    <w:rsid w:val="00934941"/>
    <w:rsid w:val="00934F23"/>
    <w:rsid w:val="00935069"/>
    <w:rsid w:val="00935097"/>
    <w:rsid w:val="00935A16"/>
    <w:rsid w:val="00935C80"/>
    <w:rsid w:val="00935EB1"/>
    <w:rsid w:val="00936031"/>
    <w:rsid w:val="009364A0"/>
    <w:rsid w:val="009365E7"/>
    <w:rsid w:val="0093720B"/>
    <w:rsid w:val="009372EB"/>
    <w:rsid w:val="009375F8"/>
    <w:rsid w:val="0093782F"/>
    <w:rsid w:val="00937A3C"/>
    <w:rsid w:val="0094049C"/>
    <w:rsid w:val="009407F1"/>
    <w:rsid w:val="00941D8E"/>
    <w:rsid w:val="00942B2C"/>
    <w:rsid w:val="00943E02"/>
    <w:rsid w:val="00944905"/>
    <w:rsid w:val="00944AC0"/>
    <w:rsid w:val="00944B10"/>
    <w:rsid w:val="00944E5E"/>
    <w:rsid w:val="009467A3"/>
    <w:rsid w:val="00950E36"/>
    <w:rsid w:val="00951122"/>
    <w:rsid w:val="00951175"/>
    <w:rsid w:val="00951BA2"/>
    <w:rsid w:val="00951F57"/>
    <w:rsid w:val="00951F9A"/>
    <w:rsid w:val="0095245D"/>
    <w:rsid w:val="009526C0"/>
    <w:rsid w:val="00952767"/>
    <w:rsid w:val="00952914"/>
    <w:rsid w:val="00952ACC"/>
    <w:rsid w:val="009530EA"/>
    <w:rsid w:val="009534CE"/>
    <w:rsid w:val="009536B9"/>
    <w:rsid w:val="00953BE3"/>
    <w:rsid w:val="00954704"/>
    <w:rsid w:val="00955293"/>
    <w:rsid w:val="009552A8"/>
    <w:rsid w:val="00955864"/>
    <w:rsid w:val="00955892"/>
    <w:rsid w:val="009558FA"/>
    <w:rsid w:val="0095598B"/>
    <w:rsid w:val="00955AEB"/>
    <w:rsid w:val="00955FDE"/>
    <w:rsid w:val="00957801"/>
    <w:rsid w:val="00960254"/>
    <w:rsid w:val="0096062D"/>
    <w:rsid w:val="0096104F"/>
    <w:rsid w:val="0096165D"/>
    <w:rsid w:val="00962032"/>
    <w:rsid w:val="009620A7"/>
    <w:rsid w:val="0096263D"/>
    <w:rsid w:val="00963781"/>
    <w:rsid w:val="009646BB"/>
    <w:rsid w:val="00964909"/>
    <w:rsid w:val="009652FE"/>
    <w:rsid w:val="009657B7"/>
    <w:rsid w:val="00965EF1"/>
    <w:rsid w:val="00965F06"/>
    <w:rsid w:val="00965F38"/>
    <w:rsid w:val="00966284"/>
    <w:rsid w:val="009669E6"/>
    <w:rsid w:val="0096770B"/>
    <w:rsid w:val="00967737"/>
    <w:rsid w:val="0096775D"/>
    <w:rsid w:val="00967A48"/>
    <w:rsid w:val="00967B24"/>
    <w:rsid w:val="00967F93"/>
    <w:rsid w:val="00970ADE"/>
    <w:rsid w:val="00970C68"/>
    <w:rsid w:val="00970ECA"/>
    <w:rsid w:val="0097135D"/>
    <w:rsid w:val="00971408"/>
    <w:rsid w:val="0097149A"/>
    <w:rsid w:val="00971634"/>
    <w:rsid w:val="0097186A"/>
    <w:rsid w:val="00972B02"/>
    <w:rsid w:val="00972B60"/>
    <w:rsid w:val="00972B7D"/>
    <w:rsid w:val="00973132"/>
    <w:rsid w:val="00973152"/>
    <w:rsid w:val="0097382A"/>
    <w:rsid w:val="0097443B"/>
    <w:rsid w:val="009749E0"/>
    <w:rsid w:val="009751BD"/>
    <w:rsid w:val="00975479"/>
    <w:rsid w:val="00975557"/>
    <w:rsid w:val="009763D7"/>
    <w:rsid w:val="009764B7"/>
    <w:rsid w:val="00976DA5"/>
    <w:rsid w:val="00977A96"/>
    <w:rsid w:val="00980349"/>
    <w:rsid w:val="00980461"/>
    <w:rsid w:val="00980F0A"/>
    <w:rsid w:val="00981820"/>
    <w:rsid w:val="00981AAF"/>
    <w:rsid w:val="00981AC4"/>
    <w:rsid w:val="00981E88"/>
    <w:rsid w:val="009821BF"/>
    <w:rsid w:val="0098226F"/>
    <w:rsid w:val="00982458"/>
    <w:rsid w:val="00983D1E"/>
    <w:rsid w:val="0098402C"/>
    <w:rsid w:val="00984345"/>
    <w:rsid w:val="009844E9"/>
    <w:rsid w:val="00984CF7"/>
    <w:rsid w:val="0098512D"/>
    <w:rsid w:val="00986768"/>
    <w:rsid w:val="009868A1"/>
    <w:rsid w:val="00987489"/>
    <w:rsid w:val="00990009"/>
    <w:rsid w:val="009909B5"/>
    <w:rsid w:val="00990B15"/>
    <w:rsid w:val="00991337"/>
    <w:rsid w:val="009916B5"/>
    <w:rsid w:val="00991F72"/>
    <w:rsid w:val="0099264B"/>
    <w:rsid w:val="00992785"/>
    <w:rsid w:val="00993F58"/>
    <w:rsid w:val="00994578"/>
    <w:rsid w:val="009945EE"/>
    <w:rsid w:val="00994892"/>
    <w:rsid w:val="0099504E"/>
    <w:rsid w:val="00995AC5"/>
    <w:rsid w:val="00996896"/>
    <w:rsid w:val="00996AEC"/>
    <w:rsid w:val="00996FF3"/>
    <w:rsid w:val="00997730"/>
    <w:rsid w:val="00997D70"/>
    <w:rsid w:val="00997F70"/>
    <w:rsid w:val="009A037B"/>
    <w:rsid w:val="009A0E92"/>
    <w:rsid w:val="009A1B02"/>
    <w:rsid w:val="009A1CCF"/>
    <w:rsid w:val="009A1E06"/>
    <w:rsid w:val="009A2778"/>
    <w:rsid w:val="009A2990"/>
    <w:rsid w:val="009A2C62"/>
    <w:rsid w:val="009A2CF9"/>
    <w:rsid w:val="009A473F"/>
    <w:rsid w:val="009A485F"/>
    <w:rsid w:val="009A4C0D"/>
    <w:rsid w:val="009A4EDF"/>
    <w:rsid w:val="009A50F7"/>
    <w:rsid w:val="009A5ADC"/>
    <w:rsid w:val="009A634F"/>
    <w:rsid w:val="009A7281"/>
    <w:rsid w:val="009A7381"/>
    <w:rsid w:val="009A7395"/>
    <w:rsid w:val="009A7FF2"/>
    <w:rsid w:val="009B029C"/>
    <w:rsid w:val="009B1030"/>
    <w:rsid w:val="009B18B6"/>
    <w:rsid w:val="009B1AE7"/>
    <w:rsid w:val="009B1D85"/>
    <w:rsid w:val="009B2002"/>
    <w:rsid w:val="009B2428"/>
    <w:rsid w:val="009B2782"/>
    <w:rsid w:val="009B4830"/>
    <w:rsid w:val="009B5122"/>
    <w:rsid w:val="009B5131"/>
    <w:rsid w:val="009B5753"/>
    <w:rsid w:val="009B59A8"/>
    <w:rsid w:val="009B6616"/>
    <w:rsid w:val="009B68BB"/>
    <w:rsid w:val="009B6DE3"/>
    <w:rsid w:val="009B6F03"/>
    <w:rsid w:val="009B7241"/>
    <w:rsid w:val="009B77C6"/>
    <w:rsid w:val="009B79F1"/>
    <w:rsid w:val="009B7B0C"/>
    <w:rsid w:val="009C00AC"/>
    <w:rsid w:val="009C0152"/>
    <w:rsid w:val="009C0224"/>
    <w:rsid w:val="009C0310"/>
    <w:rsid w:val="009C0949"/>
    <w:rsid w:val="009C0B03"/>
    <w:rsid w:val="009C1223"/>
    <w:rsid w:val="009C1A06"/>
    <w:rsid w:val="009C2240"/>
    <w:rsid w:val="009C29AD"/>
    <w:rsid w:val="009C3393"/>
    <w:rsid w:val="009C3CC4"/>
    <w:rsid w:val="009C3F68"/>
    <w:rsid w:val="009C4081"/>
    <w:rsid w:val="009C46FE"/>
    <w:rsid w:val="009C48F0"/>
    <w:rsid w:val="009C4900"/>
    <w:rsid w:val="009C4E71"/>
    <w:rsid w:val="009C5405"/>
    <w:rsid w:val="009C54DD"/>
    <w:rsid w:val="009C5763"/>
    <w:rsid w:val="009C5D4D"/>
    <w:rsid w:val="009C5D59"/>
    <w:rsid w:val="009C6011"/>
    <w:rsid w:val="009C7859"/>
    <w:rsid w:val="009C7997"/>
    <w:rsid w:val="009C7BC5"/>
    <w:rsid w:val="009D0122"/>
    <w:rsid w:val="009D0419"/>
    <w:rsid w:val="009D0DC3"/>
    <w:rsid w:val="009D0E32"/>
    <w:rsid w:val="009D195E"/>
    <w:rsid w:val="009D1F07"/>
    <w:rsid w:val="009D21BB"/>
    <w:rsid w:val="009D2337"/>
    <w:rsid w:val="009D275F"/>
    <w:rsid w:val="009D284F"/>
    <w:rsid w:val="009D3365"/>
    <w:rsid w:val="009D39F8"/>
    <w:rsid w:val="009D3B41"/>
    <w:rsid w:val="009D42FC"/>
    <w:rsid w:val="009D4AE9"/>
    <w:rsid w:val="009D55B7"/>
    <w:rsid w:val="009D5BE2"/>
    <w:rsid w:val="009D617E"/>
    <w:rsid w:val="009D64DF"/>
    <w:rsid w:val="009D76C4"/>
    <w:rsid w:val="009D7910"/>
    <w:rsid w:val="009D7E47"/>
    <w:rsid w:val="009E00B0"/>
    <w:rsid w:val="009E032E"/>
    <w:rsid w:val="009E0FC7"/>
    <w:rsid w:val="009E22BB"/>
    <w:rsid w:val="009E37C6"/>
    <w:rsid w:val="009E4440"/>
    <w:rsid w:val="009E493F"/>
    <w:rsid w:val="009E4E3E"/>
    <w:rsid w:val="009E5349"/>
    <w:rsid w:val="009E6675"/>
    <w:rsid w:val="009E67F5"/>
    <w:rsid w:val="009E6EE5"/>
    <w:rsid w:val="009F04A7"/>
    <w:rsid w:val="009F063A"/>
    <w:rsid w:val="009F068E"/>
    <w:rsid w:val="009F0DC5"/>
    <w:rsid w:val="009F128B"/>
    <w:rsid w:val="009F1356"/>
    <w:rsid w:val="009F169C"/>
    <w:rsid w:val="009F1AAA"/>
    <w:rsid w:val="009F1BCC"/>
    <w:rsid w:val="009F2D54"/>
    <w:rsid w:val="009F31A7"/>
    <w:rsid w:val="009F3378"/>
    <w:rsid w:val="009F4291"/>
    <w:rsid w:val="009F4326"/>
    <w:rsid w:val="009F43D1"/>
    <w:rsid w:val="009F5BA6"/>
    <w:rsid w:val="009F5BCE"/>
    <w:rsid w:val="009F60A2"/>
    <w:rsid w:val="009F6168"/>
    <w:rsid w:val="009F66CD"/>
    <w:rsid w:val="009F6FC6"/>
    <w:rsid w:val="009F73AC"/>
    <w:rsid w:val="00A0018E"/>
    <w:rsid w:val="00A00255"/>
    <w:rsid w:val="00A00C54"/>
    <w:rsid w:val="00A010F5"/>
    <w:rsid w:val="00A01281"/>
    <w:rsid w:val="00A01EC2"/>
    <w:rsid w:val="00A02978"/>
    <w:rsid w:val="00A031C1"/>
    <w:rsid w:val="00A0327D"/>
    <w:rsid w:val="00A03AFD"/>
    <w:rsid w:val="00A03B33"/>
    <w:rsid w:val="00A03BF2"/>
    <w:rsid w:val="00A03F80"/>
    <w:rsid w:val="00A040EE"/>
    <w:rsid w:val="00A0451A"/>
    <w:rsid w:val="00A054E3"/>
    <w:rsid w:val="00A0558E"/>
    <w:rsid w:val="00A056B3"/>
    <w:rsid w:val="00A066D1"/>
    <w:rsid w:val="00A06859"/>
    <w:rsid w:val="00A06C44"/>
    <w:rsid w:val="00A07240"/>
    <w:rsid w:val="00A07674"/>
    <w:rsid w:val="00A101B9"/>
    <w:rsid w:val="00A109F7"/>
    <w:rsid w:val="00A114ED"/>
    <w:rsid w:val="00A1245B"/>
    <w:rsid w:val="00A12B84"/>
    <w:rsid w:val="00A12EC4"/>
    <w:rsid w:val="00A12FAE"/>
    <w:rsid w:val="00A130A2"/>
    <w:rsid w:val="00A1344B"/>
    <w:rsid w:val="00A13932"/>
    <w:rsid w:val="00A13AB3"/>
    <w:rsid w:val="00A13B71"/>
    <w:rsid w:val="00A13BE4"/>
    <w:rsid w:val="00A14078"/>
    <w:rsid w:val="00A144B0"/>
    <w:rsid w:val="00A14D68"/>
    <w:rsid w:val="00A150A7"/>
    <w:rsid w:val="00A155BC"/>
    <w:rsid w:val="00A15C85"/>
    <w:rsid w:val="00A15F54"/>
    <w:rsid w:val="00A167D3"/>
    <w:rsid w:val="00A16918"/>
    <w:rsid w:val="00A16A80"/>
    <w:rsid w:val="00A17529"/>
    <w:rsid w:val="00A17E85"/>
    <w:rsid w:val="00A2029C"/>
    <w:rsid w:val="00A203F1"/>
    <w:rsid w:val="00A20455"/>
    <w:rsid w:val="00A2050A"/>
    <w:rsid w:val="00A2052E"/>
    <w:rsid w:val="00A20B99"/>
    <w:rsid w:val="00A20E8D"/>
    <w:rsid w:val="00A21011"/>
    <w:rsid w:val="00A21107"/>
    <w:rsid w:val="00A21917"/>
    <w:rsid w:val="00A21AFA"/>
    <w:rsid w:val="00A22663"/>
    <w:rsid w:val="00A235D2"/>
    <w:rsid w:val="00A23824"/>
    <w:rsid w:val="00A23946"/>
    <w:rsid w:val="00A23E88"/>
    <w:rsid w:val="00A24070"/>
    <w:rsid w:val="00A24520"/>
    <w:rsid w:val="00A246AB"/>
    <w:rsid w:val="00A24ABA"/>
    <w:rsid w:val="00A252C3"/>
    <w:rsid w:val="00A25A89"/>
    <w:rsid w:val="00A262B9"/>
    <w:rsid w:val="00A26B7C"/>
    <w:rsid w:val="00A3039B"/>
    <w:rsid w:val="00A317AE"/>
    <w:rsid w:val="00A317B8"/>
    <w:rsid w:val="00A31AD5"/>
    <w:rsid w:val="00A31F72"/>
    <w:rsid w:val="00A32D1D"/>
    <w:rsid w:val="00A32D5C"/>
    <w:rsid w:val="00A32E6F"/>
    <w:rsid w:val="00A33BF1"/>
    <w:rsid w:val="00A33C06"/>
    <w:rsid w:val="00A34A03"/>
    <w:rsid w:val="00A356F8"/>
    <w:rsid w:val="00A35A24"/>
    <w:rsid w:val="00A3630F"/>
    <w:rsid w:val="00A36441"/>
    <w:rsid w:val="00A36DD4"/>
    <w:rsid w:val="00A37AE5"/>
    <w:rsid w:val="00A37E4E"/>
    <w:rsid w:val="00A4015B"/>
    <w:rsid w:val="00A40214"/>
    <w:rsid w:val="00A4047B"/>
    <w:rsid w:val="00A404C8"/>
    <w:rsid w:val="00A40C14"/>
    <w:rsid w:val="00A418C6"/>
    <w:rsid w:val="00A41A81"/>
    <w:rsid w:val="00A41F82"/>
    <w:rsid w:val="00A4208D"/>
    <w:rsid w:val="00A420D6"/>
    <w:rsid w:val="00A4221B"/>
    <w:rsid w:val="00A42380"/>
    <w:rsid w:val="00A425EF"/>
    <w:rsid w:val="00A427EE"/>
    <w:rsid w:val="00A44054"/>
    <w:rsid w:val="00A45263"/>
    <w:rsid w:val="00A45A2C"/>
    <w:rsid w:val="00A45D03"/>
    <w:rsid w:val="00A46FE8"/>
    <w:rsid w:val="00A476F1"/>
    <w:rsid w:val="00A5009B"/>
    <w:rsid w:val="00A5023C"/>
    <w:rsid w:val="00A51009"/>
    <w:rsid w:val="00A51146"/>
    <w:rsid w:val="00A51312"/>
    <w:rsid w:val="00A52791"/>
    <w:rsid w:val="00A52AD8"/>
    <w:rsid w:val="00A52E61"/>
    <w:rsid w:val="00A52F8C"/>
    <w:rsid w:val="00A52F93"/>
    <w:rsid w:val="00A53699"/>
    <w:rsid w:val="00A53859"/>
    <w:rsid w:val="00A53910"/>
    <w:rsid w:val="00A53A6C"/>
    <w:rsid w:val="00A53A7D"/>
    <w:rsid w:val="00A54386"/>
    <w:rsid w:val="00A55441"/>
    <w:rsid w:val="00A55D09"/>
    <w:rsid w:val="00A55F44"/>
    <w:rsid w:val="00A56276"/>
    <w:rsid w:val="00A56A71"/>
    <w:rsid w:val="00A56B23"/>
    <w:rsid w:val="00A5788D"/>
    <w:rsid w:val="00A608CB"/>
    <w:rsid w:val="00A608CD"/>
    <w:rsid w:val="00A6149F"/>
    <w:rsid w:val="00A61639"/>
    <w:rsid w:val="00A61750"/>
    <w:rsid w:val="00A617E1"/>
    <w:rsid w:val="00A643C0"/>
    <w:rsid w:val="00A648CB"/>
    <w:rsid w:val="00A6513D"/>
    <w:rsid w:val="00A651AB"/>
    <w:rsid w:val="00A651D5"/>
    <w:rsid w:val="00A65AFA"/>
    <w:rsid w:val="00A65E1F"/>
    <w:rsid w:val="00A65EB0"/>
    <w:rsid w:val="00A65FEE"/>
    <w:rsid w:val="00A6670D"/>
    <w:rsid w:val="00A6674B"/>
    <w:rsid w:val="00A66BA8"/>
    <w:rsid w:val="00A66C97"/>
    <w:rsid w:val="00A671C1"/>
    <w:rsid w:val="00A67328"/>
    <w:rsid w:val="00A67416"/>
    <w:rsid w:val="00A67745"/>
    <w:rsid w:val="00A6790D"/>
    <w:rsid w:val="00A7045E"/>
    <w:rsid w:val="00A70C1D"/>
    <w:rsid w:val="00A7164C"/>
    <w:rsid w:val="00A71983"/>
    <w:rsid w:val="00A725E2"/>
    <w:rsid w:val="00A72E17"/>
    <w:rsid w:val="00A73026"/>
    <w:rsid w:val="00A736F1"/>
    <w:rsid w:val="00A73729"/>
    <w:rsid w:val="00A73A7D"/>
    <w:rsid w:val="00A73DF3"/>
    <w:rsid w:val="00A73E34"/>
    <w:rsid w:val="00A7403F"/>
    <w:rsid w:val="00A743A8"/>
    <w:rsid w:val="00A757F6"/>
    <w:rsid w:val="00A75B49"/>
    <w:rsid w:val="00A75D5A"/>
    <w:rsid w:val="00A76001"/>
    <w:rsid w:val="00A76744"/>
    <w:rsid w:val="00A76C83"/>
    <w:rsid w:val="00A77149"/>
    <w:rsid w:val="00A7759E"/>
    <w:rsid w:val="00A7769B"/>
    <w:rsid w:val="00A77CEB"/>
    <w:rsid w:val="00A77FB4"/>
    <w:rsid w:val="00A80E26"/>
    <w:rsid w:val="00A80EB4"/>
    <w:rsid w:val="00A81114"/>
    <w:rsid w:val="00A812E3"/>
    <w:rsid w:val="00A814B1"/>
    <w:rsid w:val="00A82E38"/>
    <w:rsid w:val="00A82EA6"/>
    <w:rsid w:val="00A8330E"/>
    <w:rsid w:val="00A83843"/>
    <w:rsid w:val="00A83AD4"/>
    <w:rsid w:val="00A83D79"/>
    <w:rsid w:val="00A84FF4"/>
    <w:rsid w:val="00A850CB"/>
    <w:rsid w:val="00A853B5"/>
    <w:rsid w:val="00A85441"/>
    <w:rsid w:val="00A859F1"/>
    <w:rsid w:val="00A85A7A"/>
    <w:rsid w:val="00A85DDD"/>
    <w:rsid w:val="00A86F5F"/>
    <w:rsid w:val="00A875CA"/>
    <w:rsid w:val="00A87DB8"/>
    <w:rsid w:val="00A92066"/>
    <w:rsid w:val="00A924C7"/>
    <w:rsid w:val="00A9283B"/>
    <w:rsid w:val="00A928D3"/>
    <w:rsid w:val="00A92D39"/>
    <w:rsid w:val="00A93E3F"/>
    <w:rsid w:val="00A948F7"/>
    <w:rsid w:val="00A94F45"/>
    <w:rsid w:val="00A952F0"/>
    <w:rsid w:val="00A95333"/>
    <w:rsid w:val="00A9556F"/>
    <w:rsid w:val="00A95597"/>
    <w:rsid w:val="00A97CBE"/>
    <w:rsid w:val="00AA0222"/>
    <w:rsid w:val="00AA025E"/>
    <w:rsid w:val="00AA033A"/>
    <w:rsid w:val="00AA03FF"/>
    <w:rsid w:val="00AA04DF"/>
    <w:rsid w:val="00AA05D3"/>
    <w:rsid w:val="00AA0772"/>
    <w:rsid w:val="00AA0783"/>
    <w:rsid w:val="00AA0AE1"/>
    <w:rsid w:val="00AA0C0C"/>
    <w:rsid w:val="00AA136E"/>
    <w:rsid w:val="00AA1693"/>
    <w:rsid w:val="00AA2026"/>
    <w:rsid w:val="00AA2D9E"/>
    <w:rsid w:val="00AA3127"/>
    <w:rsid w:val="00AA3236"/>
    <w:rsid w:val="00AA3557"/>
    <w:rsid w:val="00AA38B9"/>
    <w:rsid w:val="00AA3A82"/>
    <w:rsid w:val="00AA4665"/>
    <w:rsid w:val="00AA4859"/>
    <w:rsid w:val="00AA582B"/>
    <w:rsid w:val="00AA5983"/>
    <w:rsid w:val="00AA5B34"/>
    <w:rsid w:val="00AA5CFC"/>
    <w:rsid w:val="00AA6585"/>
    <w:rsid w:val="00AA6F67"/>
    <w:rsid w:val="00AA7593"/>
    <w:rsid w:val="00AA7720"/>
    <w:rsid w:val="00AB0BB2"/>
    <w:rsid w:val="00AB1767"/>
    <w:rsid w:val="00AB2484"/>
    <w:rsid w:val="00AB25F7"/>
    <w:rsid w:val="00AB300D"/>
    <w:rsid w:val="00AB3518"/>
    <w:rsid w:val="00AB431C"/>
    <w:rsid w:val="00AB66AC"/>
    <w:rsid w:val="00AB6F5A"/>
    <w:rsid w:val="00AB71B5"/>
    <w:rsid w:val="00AB74D0"/>
    <w:rsid w:val="00AB7B0C"/>
    <w:rsid w:val="00AB7F90"/>
    <w:rsid w:val="00AC050E"/>
    <w:rsid w:val="00AC0868"/>
    <w:rsid w:val="00AC1554"/>
    <w:rsid w:val="00AC159C"/>
    <w:rsid w:val="00AC1770"/>
    <w:rsid w:val="00AC1F29"/>
    <w:rsid w:val="00AC2B93"/>
    <w:rsid w:val="00AC317C"/>
    <w:rsid w:val="00AC357D"/>
    <w:rsid w:val="00AC3C57"/>
    <w:rsid w:val="00AC4C97"/>
    <w:rsid w:val="00AC549C"/>
    <w:rsid w:val="00AC59DF"/>
    <w:rsid w:val="00AC5A0E"/>
    <w:rsid w:val="00AC6039"/>
    <w:rsid w:val="00AC61AD"/>
    <w:rsid w:val="00AC6D6F"/>
    <w:rsid w:val="00AC709D"/>
    <w:rsid w:val="00AC772F"/>
    <w:rsid w:val="00AD0A1F"/>
    <w:rsid w:val="00AD1199"/>
    <w:rsid w:val="00AD1444"/>
    <w:rsid w:val="00AD1507"/>
    <w:rsid w:val="00AD190B"/>
    <w:rsid w:val="00AD1E60"/>
    <w:rsid w:val="00AD23F8"/>
    <w:rsid w:val="00AD2F1E"/>
    <w:rsid w:val="00AD30DE"/>
    <w:rsid w:val="00AD36A0"/>
    <w:rsid w:val="00AD3903"/>
    <w:rsid w:val="00AD4363"/>
    <w:rsid w:val="00AD4EAB"/>
    <w:rsid w:val="00AD62CE"/>
    <w:rsid w:val="00AD6747"/>
    <w:rsid w:val="00AD6E79"/>
    <w:rsid w:val="00AD72AE"/>
    <w:rsid w:val="00AD7661"/>
    <w:rsid w:val="00AD78D6"/>
    <w:rsid w:val="00AE054E"/>
    <w:rsid w:val="00AE0799"/>
    <w:rsid w:val="00AE0CA9"/>
    <w:rsid w:val="00AE0F7C"/>
    <w:rsid w:val="00AE1D25"/>
    <w:rsid w:val="00AE2269"/>
    <w:rsid w:val="00AE306E"/>
    <w:rsid w:val="00AE40BB"/>
    <w:rsid w:val="00AE40F6"/>
    <w:rsid w:val="00AE4999"/>
    <w:rsid w:val="00AE78D1"/>
    <w:rsid w:val="00AE7E95"/>
    <w:rsid w:val="00AF02AC"/>
    <w:rsid w:val="00AF0B9B"/>
    <w:rsid w:val="00AF0F0B"/>
    <w:rsid w:val="00AF0F0F"/>
    <w:rsid w:val="00AF0FFF"/>
    <w:rsid w:val="00AF1169"/>
    <w:rsid w:val="00AF1311"/>
    <w:rsid w:val="00AF1517"/>
    <w:rsid w:val="00AF175C"/>
    <w:rsid w:val="00AF2F8E"/>
    <w:rsid w:val="00AF432E"/>
    <w:rsid w:val="00AF5479"/>
    <w:rsid w:val="00AF5487"/>
    <w:rsid w:val="00AF5543"/>
    <w:rsid w:val="00AF58CB"/>
    <w:rsid w:val="00AF5D43"/>
    <w:rsid w:val="00AF6201"/>
    <w:rsid w:val="00AF68F5"/>
    <w:rsid w:val="00AF6A65"/>
    <w:rsid w:val="00AF6C1A"/>
    <w:rsid w:val="00B0026E"/>
    <w:rsid w:val="00B003F8"/>
    <w:rsid w:val="00B00B88"/>
    <w:rsid w:val="00B013C8"/>
    <w:rsid w:val="00B02176"/>
    <w:rsid w:val="00B02467"/>
    <w:rsid w:val="00B03866"/>
    <w:rsid w:val="00B03C44"/>
    <w:rsid w:val="00B03D33"/>
    <w:rsid w:val="00B05253"/>
    <w:rsid w:val="00B05824"/>
    <w:rsid w:val="00B06721"/>
    <w:rsid w:val="00B067EE"/>
    <w:rsid w:val="00B07005"/>
    <w:rsid w:val="00B07056"/>
    <w:rsid w:val="00B07320"/>
    <w:rsid w:val="00B076F7"/>
    <w:rsid w:val="00B1062D"/>
    <w:rsid w:val="00B10862"/>
    <w:rsid w:val="00B10D26"/>
    <w:rsid w:val="00B114A4"/>
    <w:rsid w:val="00B11796"/>
    <w:rsid w:val="00B119BB"/>
    <w:rsid w:val="00B12ECE"/>
    <w:rsid w:val="00B13310"/>
    <w:rsid w:val="00B151D0"/>
    <w:rsid w:val="00B157C4"/>
    <w:rsid w:val="00B1695E"/>
    <w:rsid w:val="00B16A46"/>
    <w:rsid w:val="00B16E57"/>
    <w:rsid w:val="00B1711E"/>
    <w:rsid w:val="00B17304"/>
    <w:rsid w:val="00B174B1"/>
    <w:rsid w:val="00B17BEF"/>
    <w:rsid w:val="00B20071"/>
    <w:rsid w:val="00B2065B"/>
    <w:rsid w:val="00B2123D"/>
    <w:rsid w:val="00B215CE"/>
    <w:rsid w:val="00B21A13"/>
    <w:rsid w:val="00B2255B"/>
    <w:rsid w:val="00B225EA"/>
    <w:rsid w:val="00B22833"/>
    <w:rsid w:val="00B238B4"/>
    <w:rsid w:val="00B23AFA"/>
    <w:rsid w:val="00B23D0A"/>
    <w:rsid w:val="00B248E7"/>
    <w:rsid w:val="00B24BEE"/>
    <w:rsid w:val="00B24DA3"/>
    <w:rsid w:val="00B25B6F"/>
    <w:rsid w:val="00B25ECF"/>
    <w:rsid w:val="00B26C41"/>
    <w:rsid w:val="00B272DA"/>
    <w:rsid w:val="00B27831"/>
    <w:rsid w:val="00B30390"/>
    <w:rsid w:val="00B3080F"/>
    <w:rsid w:val="00B30AF3"/>
    <w:rsid w:val="00B30FD6"/>
    <w:rsid w:val="00B3146A"/>
    <w:rsid w:val="00B31758"/>
    <w:rsid w:val="00B31AF1"/>
    <w:rsid w:val="00B338CA"/>
    <w:rsid w:val="00B33A0E"/>
    <w:rsid w:val="00B33FD9"/>
    <w:rsid w:val="00B3458F"/>
    <w:rsid w:val="00B351C9"/>
    <w:rsid w:val="00B355B7"/>
    <w:rsid w:val="00B359E4"/>
    <w:rsid w:val="00B3634E"/>
    <w:rsid w:val="00B36360"/>
    <w:rsid w:val="00B364B7"/>
    <w:rsid w:val="00B3661B"/>
    <w:rsid w:val="00B36837"/>
    <w:rsid w:val="00B368EA"/>
    <w:rsid w:val="00B3694C"/>
    <w:rsid w:val="00B370BD"/>
    <w:rsid w:val="00B4092B"/>
    <w:rsid w:val="00B40B4B"/>
    <w:rsid w:val="00B40D22"/>
    <w:rsid w:val="00B4100B"/>
    <w:rsid w:val="00B4194E"/>
    <w:rsid w:val="00B42BA7"/>
    <w:rsid w:val="00B42BE8"/>
    <w:rsid w:val="00B42E57"/>
    <w:rsid w:val="00B44698"/>
    <w:rsid w:val="00B44901"/>
    <w:rsid w:val="00B45FB0"/>
    <w:rsid w:val="00B46085"/>
    <w:rsid w:val="00B4613D"/>
    <w:rsid w:val="00B46422"/>
    <w:rsid w:val="00B4644C"/>
    <w:rsid w:val="00B46790"/>
    <w:rsid w:val="00B46E1E"/>
    <w:rsid w:val="00B46F48"/>
    <w:rsid w:val="00B475B0"/>
    <w:rsid w:val="00B47DA3"/>
    <w:rsid w:val="00B5017B"/>
    <w:rsid w:val="00B50500"/>
    <w:rsid w:val="00B508FF"/>
    <w:rsid w:val="00B509EF"/>
    <w:rsid w:val="00B50A0B"/>
    <w:rsid w:val="00B50A77"/>
    <w:rsid w:val="00B50A87"/>
    <w:rsid w:val="00B50C5C"/>
    <w:rsid w:val="00B51201"/>
    <w:rsid w:val="00B5140D"/>
    <w:rsid w:val="00B51868"/>
    <w:rsid w:val="00B524A7"/>
    <w:rsid w:val="00B52D9E"/>
    <w:rsid w:val="00B52E77"/>
    <w:rsid w:val="00B532FF"/>
    <w:rsid w:val="00B53683"/>
    <w:rsid w:val="00B54B66"/>
    <w:rsid w:val="00B555D7"/>
    <w:rsid w:val="00B56A49"/>
    <w:rsid w:val="00B56E74"/>
    <w:rsid w:val="00B57C84"/>
    <w:rsid w:val="00B60FF0"/>
    <w:rsid w:val="00B6105D"/>
    <w:rsid w:val="00B61603"/>
    <w:rsid w:val="00B61739"/>
    <w:rsid w:val="00B62046"/>
    <w:rsid w:val="00B63195"/>
    <w:rsid w:val="00B63D57"/>
    <w:rsid w:val="00B64ED3"/>
    <w:rsid w:val="00B64F1E"/>
    <w:rsid w:val="00B6537B"/>
    <w:rsid w:val="00B65CE9"/>
    <w:rsid w:val="00B65E41"/>
    <w:rsid w:val="00B664D2"/>
    <w:rsid w:val="00B66C1A"/>
    <w:rsid w:val="00B67408"/>
    <w:rsid w:val="00B679A1"/>
    <w:rsid w:val="00B67AB9"/>
    <w:rsid w:val="00B67DF2"/>
    <w:rsid w:val="00B700CE"/>
    <w:rsid w:val="00B708AC"/>
    <w:rsid w:val="00B70D17"/>
    <w:rsid w:val="00B71240"/>
    <w:rsid w:val="00B71484"/>
    <w:rsid w:val="00B716FD"/>
    <w:rsid w:val="00B71D30"/>
    <w:rsid w:val="00B722D3"/>
    <w:rsid w:val="00B72545"/>
    <w:rsid w:val="00B72692"/>
    <w:rsid w:val="00B7279D"/>
    <w:rsid w:val="00B7298F"/>
    <w:rsid w:val="00B73329"/>
    <w:rsid w:val="00B7390C"/>
    <w:rsid w:val="00B73D6D"/>
    <w:rsid w:val="00B7421B"/>
    <w:rsid w:val="00B74353"/>
    <w:rsid w:val="00B74496"/>
    <w:rsid w:val="00B74C80"/>
    <w:rsid w:val="00B75773"/>
    <w:rsid w:val="00B75F6E"/>
    <w:rsid w:val="00B762A9"/>
    <w:rsid w:val="00B771FF"/>
    <w:rsid w:val="00B7741F"/>
    <w:rsid w:val="00B7774D"/>
    <w:rsid w:val="00B77E9C"/>
    <w:rsid w:val="00B801E2"/>
    <w:rsid w:val="00B805D1"/>
    <w:rsid w:val="00B806FF"/>
    <w:rsid w:val="00B8085C"/>
    <w:rsid w:val="00B8087C"/>
    <w:rsid w:val="00B818A9"/>
    <w:rsid w:val="00B818C4"/>
    <w:rsid w:val="00B819BA"/>
    <w:rsid w:val="00B81DA6"/>
    <w:rsid w:val="00B8215A"/>
    <w:rsid w:val="00B824E4"/>
    <w:rsid w:val="00B832D5"/>
    <w:rsid w:val="00B848F3"/>
    <w:rsid w:val="00B84E89"/>
    <w:rsid w:val="00B85292"/>
    <w:rsid w:val="00B85455"/>
    <w:rsid w:val="00B85C40"/>
    <w:rsid w:val="00B85DB6"/>
    <w:rsid w:val="00B861F3"/>
    <w:rsid w:val="00B868D0"/>
    <w:rsid w:val="00B87276"/>
    <w:rsid w:val="00B8750A"/>
    <w:rsid w:val="00B87568"/>
    <w:rsid w:val="00B87F3A"/>
    <w:rsid w:val="00B87FB5"/>
    <w:rsid w:val="00B90072"/>
    <w:rsid w:val="00B90C51"/>
    <w:rsid w:val="00B90D8B"/>
    <w:rsid w:val="00B918A9"/>
    <w:rsid w:val="00B9288A"/>
    <w:rsid w:val="00B928A8"/>
    <w:rsid w:val="00B92E59"/>
    <w:rsid w:val="00B92F1E"/>
    <w:rsid w:val="00B93221"/>
    <w:rsid w:val="00B93348"/>
    <w:rsid w:val="00B93CB0"/>
    <w:rsid w:val="00B93ED3"/>
    <w:rsid w:val="00B94035"/>
    <w:rsid w:val="00B94280"/>
    <w:rsid w:val="00B942B9"/>
    <w:rsid w:val="00B943EE"/>
    <w:rsid w:val="00B94523"/>
    <w:rsid w:val="00B948D9"/>
    <w:rsid w:val="00B948ED"/>
    <w:rsid w:val="00B954FF"/>
    <w:rsid w:val="00B9585F"/>
    <w:rsid w:val="00B95D1E"/>
    <w:rsid w:val="00B95F76"/>
    <w:rsid w:val="00B96BEE"/>
    <w:rsid w:val="00B97885"/>
    <w:rsid w:val="00B97E8E"/>
    <w:rsid w:val="00BA023C"/>
    <w:rsid w:val="00BA074C"/>
    <w:rsid w:val="00BA08B4"/>
    <w:rsid w:val="00BA0A0A"/>
    <w:rsid w:val="00BA1866"/>
    <w:rsid w:val="00BA18A9"/>
    <w:rsid w:val="00BA21ED"/>
    <w:rsid w:val="00BA2285"/>
    <w:rsid w:val="00BA3200"/>
    <w:rsid w:val="00BA3A91"/>
    <w:rsid w:val="00BA4948"/>
    <w:rsid w:val="00BA4C34"/>
    <w:rsid w:val="00BA4FC3"/>
    <w:rsid w:val="00BA5154"/>
    <w:rsid w:val="00BA528B"/>
    <w:rsid w:val="00BA52C8"/>
    <w:rsid w:val="00BA6B3A"/>
    <w:rsid w:val="00BA76D0"/>
    <w:rsid w:val="00BA7E6F"/>
    <w:rsid w:val="00BB03B5"/>
    <w:rsid w:val="00BB08AA"/>
    <w:rsid w:val="00BB18A0"/>
    <w:rsid w:val="00BB1984"/>
    <w:rsid w:val="00BB1BDE"/>
    <w:rsid w:val="00BB23C8"/>
    <w:rsid w:val="00BB2529"/>
    <w:rsid w:val="00BB2BF2"/>
    <w:rsid w:val="00BB2EFF"/>
    <w:rsid w:val="00BB303E"/>
    <w:rsid w:val="00BB3CBB"/>
    <w:rsid w:val="00BB4C1E"/>
    <w:rsid w:val="00BB4CEF"/>
    <w:rsid w:val="00BB6129"/>
    <w:rsid w:val="00BB63C5"/>
    <w:rsid w:val="00BB658A"/>
    <w:rsid w:val="00BB6E10"/>
    <w:rsid w:val="00BB6F7B"/>
    <w:rsid w:val="00BB6FF9"/>
    <w:rsid w:val="00BB72E8"/>
    <w:rsid w:val="00BB75F0"/>
    <w:rsid w:val="00BB771D"/>
    <w:rsid w:val="00BB77CC"/>
    <w:rsid w:val="00BB7D0C"/>
    <w:rsid w:val="00BC099E"/>
    <w:rsid w:val="00BC1907"/>
    <w:rsid w:val="00BC1DCA"/>
    <w:rsid w:val="00BC27CB"/>
    <w:rsid w:val="00BC2E93"/>
    <w:rsid w:val="00BC3287"/>
    <w:rsid w:val="00BC440F"/>
    <w:rsid w:val="00BC55E2"/>
    <w:rsid w:val="00BC5D36"/>
    <w:rsid w:val="00BC623B"/>
    <w:rsid w:val="00BC67C7"/>
    <w:rsid w:val="00BC6E1A"/>
    <w:rsid w:val="00BC7465"/>
    <w:rsid w:val="00BC74A4"/>
    <w:rsid w:val="00BC75DC"/>
    <w:rsid w:val="00BC791A"/>
    <w:rsid w:val="00BD0908"/>
    <w:rsid w:val="00BD0C6C"/>
    <w:rsid w:val="00BD0DF0"/>
    <w:rsid w:val="00BD1062"/>
    <w:rsid w:val="00BD2604"/>
    <w:rsid w:val="00BD31A3"/>
    <w:rsid w:val="00BD4111"/>
    <w:rsid w:val="00BD4869"/>
    <w:rsid w:val="00BD56BE"/>
    <w:rsid w:val="00BD6774"/>
    <w:rsid w:val="00BD68E8"/>
    <w:rsid w:val="00BD6A8B"/>
    <w:rsid w:val="00BD6EC7"/>
    <w:rsid w:val="00BD7099"/>
    <w:rsid w:val="00BD76E6"/>
    <w:rsid w:val="00BD77C0"/>
    <w:rsid w:val="00BD7DC4"/>
    <w:rsid w:val="00BE17C2"/>
    <w:rsid w:val="00BE1DED"/>
    <w:rsid w:val="00BE2116"/>
    <w:rsid w:val="00BE224F"/>
    <w:rsid w:val="00BE2672"/>
    <w:rsid w:val="00BE2805"/>
    <w:rsid w:val="00BE3CBC"/>
    <w:rsid w:val="00BE4243"/>
    <w:rsid w:val="00BE46AE"/>
    <w:rsid w:val="00BE483F"/>
    <w:rsid w:val="00BE4BCD"/>
    <w:rsid w:val="00BE4C7F"/>
    <w:rsid w:val="00BE50AE"/>
    <w:rsid w:val="00BE66A2"/>
    <w:rsid w:val="00BE6A5E"/>
    <w:rsid w:val="00BE6B87"/>
    <w:rsid w:val="00BE6C89"/>
    <w:rsid w:val="00BE7121"/>
    <w:rsid w:val="00BE74CB"/>
    <w:rsid w:val="00BE769A"/>
    <w:rsid w:val="00BF03B5"/>
    <w:rsid w:val="00BF0890"/>
    <w:rsid w:val="00BF0BE6"/>
    <w:rsid w:val="00BF14DA"/>
    <w:rsid w:val="00BF1AD2"/>
    <w:rsid w:val="00BF1F9E"/>
    <w:rsid w:val="00BF2502"/>
    <w:rsid w:val="00BF2626"/>
    <w:rsid w:val="00BF2B76"/>
    <w:rsid w:val="00BF2E16"/>
    <w:rsid w:val="00BF2ECC"/>
    <w:rsid w:val="00BF3797"/>
    <w:rsid w:val="00BF3867"/>
    <w:rsid w:val="00BF38D9"/>
    <w:rsid w:val="00BF3DC0"/>
    <w:rsid w:val="00BF3DE2"/>
    <w:rsid w:val="00BF440F"/>
    <w:rsid w:val="00BF4466"/>
    <w:rsid w:val="00BF52DD"/>
    <w:rsid w:val="00BF679B"/>
    <w:rsid w:val="00BF6E0A"/>
    <w:rsid w:val="00BF7222"/>
    <w:rsid w:val="00BF72DF"/>
    <w:rsid w:val="00BF75BB"/>
    <w:rsid w:val="00BF792A"/>
    <w:rsid w:val="00BF7F87"/>
    <w:rsid w:val="00C001C3"/>
    <w:rsid w:val="00C00562"/>
    <w:rsid w:val="00C011BC"/>
    <w:rsid w:val="00C01D07"/>
    <w:rsid w:val="00C01D60"/>
    <w:rsid w:val="00C03BE7"/>
    <w:rsid w:val="00C03E08"/>
    <w:rsid w:val="00C05874"/>
    <w:rsid w:val="00C0657A"/>
    <w:rsid w:val="00C06765"/>
    <w:rsid w:val="00C06F83"/>
    <w:rsid w:val="00C073F1"/>
    <w:rsid w:val="00C077F3"/>
    <w:rsid w:val="00C1013B"/>
    <w:rsid w:val="00C1094B"/>
    <w:rsid w:val="00C109CA"/>
    <w:rsid w:val="00C11472"/>
    <w:rsid w:val="00C11E33"/>
    <w:rsid w:val="00C11F78"/>
    <w:rsid w:val="00C129A6"/>
    <w:rsid w:val="00C12CEA"/>
    <w:rsid w:val="00C12E59"/>
    <w:rsid w:val="00C13E74"/>
    <w:rsid w:val="00C146CA"/>
    <w:rsid w:val="00C15347"/>
    <w:rsid w:val="00C168DF"/>
    <w:rsid w:val="00C16951"/>
    <w:rsid w:val="00C16D82"/>
    <w:rsid w:val="00C17052"/>
    <w:rsid w:val="00C17380"/>
    <w:rsid w:val="00C1751B"/>
    <w:rsid w:val="00C179ED"/>
    <w:rsid w:val="00C17A98"/>
    <w:rsid w:val="00C17F14"/>
    <w:rsid w:val="00C20515"/>
    <w:rsid w:val="00C208CA"/>
    <w:rsid w:val="00C20DF7"/>
    <w:rsid w:val="00C20E99"/>
    <w:rsid w:val="00C219D4"/>
    <w:rsid w:val="00C21F19"/>
    <w:rsid w:val="00C22C37"/>
    <w:rsid w:val="00C23079"/>
    <w:rsid w:val="00C231D4"/>
    <w:rsid w:val="00C236E7"/>
    <w:rsid w:val="00C23AB2"/>
    <w:rsid w:val="00C23B73"/>
    <w:rsid w:val="00C23E59"/>
    <w:rsid w:val="00C24631"/>
    <w:rsid w:val="00C252E1"/>
    <w:rsid w:val="00C25CA3"/>
    <w:rsid w:val="00C25E2D"/>
    <w:rsid w:val="00C26012"/>
    <w:rsid w:val="00C262A9"/>
    <w:rsid w:val="00C26985"/>
    <w:rsid w:val="00C26B4F"/>
    <w:rsid w:val="00C30351"/>
    <w:rsid w:val="00C307F9"/>
    <w:rsid w:val="00C3090A"/>
    <w:rsid w:val="00C30C0B"/>
    <w:rsid w:val="00C3162E"/>
    <w:rsid w:val="00C31B8D"/>
    <w:rsid w:val="00C31EF1"/>
    <w:rsid w:val="00C33C67"/>
    <w:rsid w:val="00C344C7"/>
    <w:rsid w:val="00C34630"/>
    <w:rsid w:val="00C34BB3"/>
    <w:rsid w:val="00C34D36"/>
    <w:rsid w:val="00C35298"/>
    <w:rsid w:val="00C35446"/>
    <w:rsid w:val="00C35546"/>
    <w:rsid w:val="00C3649E"/>
    <w:rsid w:val="00C36811"/>
    <w:rsid w:val="00C36C73"/>
    <w:rsid w:val="00C37013"/>
    <w:rsid w:val="00C3728D"/>
    <w:rsid w:val="00C37891"/>
    <w:rsid w:val="00C40390"/>
    <w:rsid w:val="00C40506"/>
    <w:rsid w:val="00C42960"/>
    <w:rsid w:val="00C42E85"/>
    <w:rsid w:val="00C43000"/>
    <w:rsid w:val="00C43060"/>
    <w:rsid w:val="00C431F1"/>
    <w:rsid w:val="00C43347"/>
    <w:rsid w:val="00C4432E"/>
    <w:rsid w:val="00C44365"/>
    <w:rsid w:val="00C443A7"/>
    <w:rsid w:val="00C44C04"/>
    <w:rsid w:val="00C452C9"/>
    <w:rsid w:val="00C45A5F"/>
    <w:rsid w:val="00C45BDF"/>
    <w:rsid w:val="00C45F34"/>
    <w:rsid w:val="00C47587"/>
    <w:rsid w:val="00C47A27"/>
    <w:rsid w:val="00C503D2"/>
    <w:rsid w:val="00C5082B"/>
    <w:rsid w:val="00C50872"/>
    <w:rsid w:val="00C512E7"/>
    <w:rsid w:val="00C514B8"/>
    <w:rsid w:val="00C51C83"/>
    <w:rsid w:val="00C523F8"/>
    <w:rsid w:val="00C52591"/>
    <w:rsid w:val="00C534BC"/>
    <w:rsid w:val="00C537EE"/>
    <w:rsid w:val="00C53DD9"/>
    <w:rsid w:val="00C545E3"/>
    <w:rsid w:val="00C54BFE"/>
    <w:rsid w:val="00C5574B"/>
    <w:rsid w:val="00C55797"/>
    <w:rsid w:val="00C56788"/>
    <w:rsid w:val="00C5683A"/>
    <w:rsid w:val="00C56931"/>
    <w:rsid w:val="00C5747C"/>
    <w:rsid w:val="00C577DD"/>
    <w:rsid w:val="00C57C6B"/>
    <w:rsid w:val="00C601C8"/>
    <w:rsid w:val="00C6074A"/>
    <w:rsid w:val="00C60EDF"/>
    <w:rsid w:val="00C6114F"/>
    <w:rsid w:val="00C62748"/>
    <w:rsid w:val="00C62A52"/>
    <w:rsid w:val="00C645E8"/>
    <w:rsid w:val="00C64B5E"/>
    <w:rsid w:val="00C64BCD"/>
    <w:rsid w:val="00C651C8"/>
    <w:rsid w:val="00C6532B"/>
    <w:rsid w:val="00C6538F"/>
    <w:rsid w:val="00C657C8"/>
    <w:rsid w:val="00C6696E"/>
    <w:rsid w:val="00C66D11"/>
    <w:rsid w:val="00C702CC"/>
    <w:rsid w:val="00C70D71"/>
    <w:rsid w:val="00C741B5"/>
    <w:rsid w:val="00C7429F"/>
    <w:rsid w:val="00C746E4"/>
    <w:rsid w:val="00C74C2B"/>
    <w:rsid w:val="00C750D2"/>
    <w:rsid w:val="00C757B3"/>
    <w:rsid w:val="00C75D67"/>
    <w:rsid w:val="00C764F1"/>
    <w:rsid w:val="00C76D08"/>
    <w:rsid w:val="00C7711D"/>
    <w:rsid w:val="00C7716B"/>
    <w:rsid w:val="00C77805"/>
    <w:rsid w:val="00C7782A"/>
    <w:rsid w:val="00C77C7B"/>
    <w:rsid w:val="00C80418"/>
    <w:rsid w:val="00C8049C"/>
    <w:rsid w:val="00C80539"/>
    <w:rsid w:val="00C8107A"/>
    <w:rsid w:val="00C8189A"/>
    <w:rsid w:val="00C81FD5"/>
    <w:rsid w:val="00C82047"/>
    <w:rsid w:val="00C828A4"/>
    <w:rsid w:val="00C82F63"/>
    <w:rsid w:val="00C82F89"/>
    <w:rsid w:val="00C83982"/>
    <w:rsid w:val="00C84460"/>
    <w:rsid w:val="00C8467E"/>
    <w:rsid w:val="00C84CAE"/>
    <w:rsid w:val="00C851EF"/>
    <w:rsid w:val="00C859A1"/>
    <w:rsid w:val="00C85CE3"/>
    <w:rsid w:val="00C8708E"/>
    <w:rsid w:val="00C90841"/>
    <w:rsid w:val="00C90B3A"/>
    <w:rsid w:val="00C916B0"/>
    <w:rsid w:val="00C917F2"/>
    <w:rsid w:val="00C918AE"/>
    <w:rsid w:val="00C9193A"/>
    <w:rsid w:val="00C91AE5"/>
    <w:rsid w:val="00C927D4"/>
    <w:rsid w:val="00C92862"/>
    <w:rsid w:val="00C94582"/>
    <w:rsid w:val="00C95574"/>
    <w:rsid w:val="00C956D9"/>
    <w:rsid w:val="00C957C2"/>
    <w:rsid w:val="00C95CE3"/>
    <w:rsid w:val="00C979F4"/>
    <w:rsid w:val="00C97E7E"/>
    <w:rsid w:val="00CA07A3"/>
    <w:rsid w:val="00CA0F2E"/>
    <w:rsid w:val="00CA1016"/>
    <w:rsid w:val="00CA15F8"/>
    <w:rsid w:val="00CA23A1"/>
    <w:rsid w:val="00CA2AE8"/>
    <w:rsid w:val="00CA2FB3"/>
    <w:rsid w:val="00CA308E"/>
    <w:rsid w:val="00CA4C22"/>
    <w:rsid w:val="00CA4EE5"/>
    <w:rsid w:val="00CA50E1"/>
    <w:rsid w:val="00CA5D91"/>
    <w:rsid w:val="00CA775A"/>
    <w:rsid w:val="00CA7A1D"/>
    <w:rsid w:val="00CA7A55"/>
    <w:rsid w:val="00CA7F6C"/>
    <w:rsid w:val="00CB02A7"/>
    <w:rsid w:val="00CB1484"/>
    <w:rsid w:val="00CB1CC8"/>
    <w:rsid w:val="00CB1F71"/>
    <w:rsid w:val="00CB23A7"/>
    <w:rsid w:val="00CB253E"/>
    <w:rsid w:val="00CB278C"/>
    <w:rsid w:val="00CB27C7"/>
    <w:rsid w:val="00CB338C"/>
    <w:rsid w:val="00CB3B6B"/>
    <w:rsid w:val="00CB3F62"/>
    <w:rsid w:val="00CB4637"/>
    <w:rsid w:val="00CB476B"/>
    <w:rsid w:val="00CB48C7"/>
    <w:rsid w:val="00CB549A"/>
    <w:rsid w:val="00CB5801"/>
    <w:rsid w:val="00CB5A12"/>
    <w:rsid w:val="00CB6032"/>
    <w:rsid w:val="00CB7222"/>
    <w:rsid w:val="00CB7293"/>
    <w:rsid w:val="00CB76B7"/>
    <w:rsid w:val="00CB7A98"/>
    <w:rsid w:val="00CC0948"/>
    <w:rsid w:val="00CC107A"/>
    <w:rsid w:val="00CC1F20"/>
    <w:rsid w:val="00CC2936"/>
    <w:rsid w:val="00CC2BE1"/>
    <w:rsid w:val="00CC30EE"/>
    <w:rsid w:val="00CC38CC"/>
    <w:rsid w:val="00CC39A0"/>
    <w:rsid w:val="00CC3CCB"/>
    <w:rsid w:val="00CC3DD3"/>
    <w:rsid w:val="00CC3E11"/>
    <w:rsid w:val="00CC40B1"/>
    <w:rsid w:val="00CC40C6"/>
    <w:rsid w:val="00CC488F"/>
    <w:rsid w:val="00CC4A5B"/>
    <w:rsid w:val="00CC5161"/>
    <w:rsid w:val="00CC5669"/>
    <w:rsid w:val="00CC573A"/>
    <w:rsid w:val="00CC58C6"/>
    <w:rsid w:val="00CC5B70"/>
    <w:rsid w:val="00CC5CD8"/>
    <w:rsid w:val="00CC622A"/>
    <w:rsid w:val="00CC6929"/>
    <w:rsid w:val="00CC6A6C"/>
    <w:rsid w:val="00CC7742"/>
    <w:rsid w:val="00CC77C0"/>
    <w:rsid w:val="00CD00E9"/>
    <w:rsid w:val="00CD09FB"/>
    <w:rsid w:val="00CD13A5"/>
    <w:rsid w:val="00CD177E"/>
    <w:rsid w:val="00CD1B14"/>
    <w:rsid w:val="00CD1F4F"/>
    <w:rsid w:val="00CD1FFC"/>
    <w:rsid w:val="00CD21F1"/>
    <w:rsid w:val="00CD247E"/>
    <w:rsid w:val="00CD2F95"/>
    <w:rsid w:val="00CD380E"/>
    <w:rsid w:val="00CD38F2"/>
    <w:rsid w:val="00CD4286"/>
    <w:rsid w:val="00CD452B"/>
    <w:rsid w:val="00CD4CD8"/>
    <w:rsid w:val="00CD5593"/>
    <w:rsid w:val="00CD6CF3"/>
    <w:rsid w:val="00CD6D24"/>
    <w:rsid w:val="00CD6E0F"/>
    <w:rsid w:val="00CD7278"/>
    <w:rsid w:val="00CD7744"/>
    <w:rsid w:val="00CD77E6"/>
    <w:rsid w:val="00CD79A8"/>
    <w:rsid w:val="00CD7F28"/>
    <w:rsid w:val="00CD7F62"/>
    <w:rsid w:val="00CE008A"/>
    <w:rsid w:val="00CE024B"/>
    <w:rsid w:val="00CE0277"/>
    <w:rsid w:val="00CE02D1"/>
    <w:rsid w:val="00CE05CD"/>
    <w:rsid w:val="00CE0B94"/>
    <w:rsid w:val="00CE0D1C"/>
    <w:rsid w:val="00CE0F15"/>
    <w:rsid w:val="00CE15AC"/>
    <w:rsid w:val="00CE1983"/>
    <w:rsid w:val="00CE1F46"/>
    <w:rsid w:val="00CE1FE2"/>
    <w:rsid w:val="00CE2133"/>
    <w:rsid w:val="00CE2377"/>
    <w:rsid w:val="00CE296E"/>
    <w:rsid w:val="00CE2E67"/>
    <w:rsid w:val="00CE378A"/>
    <w:rsid w:val="00CE442D"/>
    <w:rsid w:val="00CE473F"/>
    <w:rsid w:val="00CE4EC5"/>
    <w:rsid w:val="00CE6A4F"/>
    <w:rsid w:val="00CE70B6"/>
    <w:rsid w:val="00CE778B"/>
    <w:rsid w:val="00CE7B07"/>
    <w:rsid w:val="00CE7F23"/>
    <w:rsid w:val="00CF0CA9"/>
    <w:rsid w:val="00CF103B"/>
    <w:rsid w:val="00CF1CC1"/>
    <w:rsid w:val="00CF1E54"/>
    <w:rsid w:val="00CF20F7"/>
    <w:rsid w:val="00CF2229"/>
    <w:rsid w:val="00CF2F5C"/>
    <w:rsid w:val="00CF30EA"/>
    <w:rsid w:val="00CF3674"/>
    <w:rsid w:val="00CF3845"/>
    <w:rsid w:val="00CF40D6"/>
    <w:rsid w:val="00CF40EE"/>
    <w:rsid w:val="00CF41DC"/>
    <w:rsid w:val="00CF47D9"/>
    <w:rsid w:val="00CF4AFB"/>
    <w:rsid w:val="00CF5087"/>
    <w:rsid w:val="00CF52B4"/>
    <w:rsid w:val="00CF549A"/>
    <w:rsid w:val="00CF563C"/>
    <w:rsid w:val="00CF5749"/>
    <w:rsid w:val="00CF61F2"/>
    <w:rsid w:val="00CF653A"/>
    <w:rsid w:val="00CF68AB"/>
    <w:rsid w:val="00CF6C4C"/>
    <w:rsid w:val="00CF717B"/>
    <w:rsid w:val="00CF79DF"/>
    <w:rsid w:val="00CF7D44"/>
    <w:rsid w:val="00D005FB"/>
    <w:rsid w:val="00D00A4A"/>
    <w:rsid w:val="00D00CC2"/>
    <w:rsid w:val="00D012E6"/>
    <w:rsid w:val="00D0130A"/>
    <w:rsid w:val="00D01351"/>
    <w:rsid w:val="00D01E31"/>
    <w:rsid w:val="00D02374"/>
    <w:rsid w:val="00D023C4"/>
    <w:rsid w:val="00D028CF"/>
    <w:rsid w:val="00D02BEE"/>
    <w:rsid w:val="00D03A3F"/>
    <w:rsid w:val="00D0404F"/>
    <w:rsid w:val="00D0420B"/>
    <w:rsid w:val="00D04C1A"/>
    <w:rsid w:val="00D04F28"/>
    <w:rsid w:val="00D058D2"/>
    <w:rsid w:val="00D058F8"/>
    <w:rsid w:val="00D06494"/>
    <w:rsid w:val="00D06642"/>
    <w:rsid w:val="00D06A26"/>
    <w:rsid w:val="00D06EE4"/>
    <w:rsid w:val="00D076AA"/>
    <w:rsid w:val="00D10901"/>
    <w:rsid w:val="00D10D44"/>
    <w:rsid w:val="00D10DF9"/>
    <w:rsid w:val="00D11224"/>
    <w:rsid w:val="00D113BA"/>
    <w:rsid w:val="00D11572"/>
    <w:rsid w:val="00D1239B"/>
    <w:rsid w:val="00D123E7"/>
    <w:rsid w:val="00D12910"/>
    <w:rsid w:val="00D12EA0"/>
    <w:rsid w:val="00D13041"/>
    <w:rsid w:val="00D13B02"/>
    <w:rsid w:val="00D1493D"/>
    <w:rsid w:val="00D15274"/>
    <w:rsid w:val="00D15EB6"/>
    <w:rsid w:val="00D16728"/>
    <w:rsid w:val="00D168AC"/>
    <w:rsid w:val="00D177E7"/>
    <w:rsid w:val="00D179A5"/>
    <w:rsid w:val="00D17F97"/>
    <w:rsid w:val="00D20354"/>
    <w:rsid w:val="00D207B0"/>
    <w:rsid w:val="00D20D68"/>
    <w:rsid w:val="00D20E4C"/>
    <w:rsid w:val="00D215D9"/>
    <w:rsid w:val="00D2177F"/>
    <w:rsid w:val="00D219F4"/>
    <w:rsid w:val="00D21AD3"/>
    <w:rsid w:val="00D21E80"/>
    <w:rsid w:val="00D223BF"/>
    <w:rsid w:val="00D225E9"/>
    <w:rsid w:val="00D229EF"/>
    <w:rsid w:val="00D23BD3"/>
    <w:rsid w:val="00D24579"/>
    <w:rsid w:val="00D25462"/>
    <w:rsid w:val="00D25781"/>
    <w:rsid w:val="00D26FE1"/>
    <w:rsid w:val="00D27B0E"/>
    <w:rsid w:val="00D27E79"/>
    <w:rsid w:val="00D27F0C"/>
    <w:rsid w:val="00D30454"/>
    <w:rsid w:val="00D30503"/>
    <w:rsid w:val="00D30FDD"/>
    <w:rsid w:val="00D32703"/>
    <w:rsid w:val="00D32CAD"/>
    <w:rsid w:val="00D33763"/>
    <w:rsid w:val="00D33BA7"/>
    <w:rsid w:val="00D33FAE"/>
    <w:rsid w:val="00D3479C"/>
    <w:rsid w:val="00D35ABB"/>
    <w:rsid w:val="00D36381"/>
    <w:rsid w:val="00D36602"/>
    <w:rsid w:val="00D36999"/>
    <w:rsid w:val="00D37582"/>
    <w:rsid w:val="00D379EC"/>
    <w:rsid w:val="00D4126D"/>
    <w:rsid w:val="00D41328"/>
    <w:rsid w:val="00D42B58"/>
    <w:rsid w:val="00D42E81"/>
    <w:rsid w:val="00D43054"/>
    <w:rsid w:val="00D434E6"/>
    <w:rsid w:val="00D45807"/>
    <w:rsid w:val="00D45BE6"/>
    <w:rsid w:val="00D460C2"/>
    <w:rsid w:val="00D46176"/>
    <w:rsid w:val="00D46944"/>
    <w:rsid w:val="00D4699E"/>
    <w:rsid w:val="00D474C2"/>
    <w:rsid w:val="00D47C28"/>
    <w:rsid w:val="00D47CA2"/>
    <w:rsid w:val="00D47CCE"/>
    <w:rsid w:val="00D47D8D"/>
    <w:rsid w:val="00D50E03"/>
    <w:rsid w:val="00D5134E"/>
    <w:rsid w:val="00D515CD"/>
    <w:rsid w:val="00D51744"/>
    <w:rsid w:val="00D51A03"/>
    <w:rsid w:val="00D51C05"/>
    <w:rsid w:val="00D520A5"/>
    <w:rsid w:val="00D5226E"/>
    <w:rsid w:val="00D528E9"/>
    <w:rsid w:val="00D53B37"/>
    <w:rsid w:val="00D5425A"/>
    <w:rsid w:val="00D56425"/>
    <w:rsid w:val="00D566D9"/>
    <w:rsid w:val="00D57B5A"/>
    <w:rsid w:val="00D57BBE"/>
    <w:rsid w:val="00D57C2E"/>
    <w:rsid w:val="00D605CE"/>
    <w:rsid w:val="00D606AA"/>
    <w:rsid w:val="00D60746"/>
    <w:rsid w:val="00D608F8"/>
    <w:rsid w:val="00D60992"/>
    <w:rsid w:val="00D60E69"/>
    <w:rsid w:val="00D60ED1"/>
    <w:rsid w:val="00D62034"/>
    <w:rsid w:val="00D62282"/>
    <w:rsid w:val="00D627E4"/>
    <w:rsid w:val="00D62D4E"/>
    <w:rsid w:val="00D63111"/>
    <w:rsid w:val="00D63DF2"/>
    <w:rsid w:val="00D6405C"/>
    <w:rsid w:val="00D64111"/>
    <w:rsid w:val="00D64163"/>
    <w:rsid w:val="00D649DA"/>
    <w:rsid w:val="00D64DDF"/>
    <w:rsid w:val="00D65390"/>
    <w:rsid w:val="00D656C2"/>
    <w:rsid w:val="00D65E50"/>
    <w:rsid w:val="00D66289"/>
    <w:rsid w:val="00D6686C"/>
    <w:rsid w:val="00D66C18"/>
    <w:rsid w:val="00D66CC0"/>
    <w:rsid w:val="00D675C6"/>
    <w:rsid w:val="00D67B48"/>
    <w:rsid w:val="00D67DE3"/>
    <w:rsid w:val="00D716E8"/>
    <w:rsid w:val="00D71884"/>
    <w:rsid w:val="00D722F6"/>
    <w:rsid w:val="00D726AD"/>
    <w:rsid w:val="00D7365C"/>
    <w:rsid w:val="00D73739"/>
    <w:rsid w:val="00D73A0C"/>
    <w:rsid w:val="00D73ABF"/>
    <w:rsid w:val="00D74016"/>
    <w:rsid w:val="00D741E6"/>
    <w:rsid w:val="00D745A1"/>
    <w:rsid w:val="00D745F9"/>
    <w:rsid w:val="00D74EAA"/>
    <w:rsid w:val="00D750C6"/>
    <w:rsid w:val="00D7586B"/>
    <w:rsid w:val="00D7591E"/>
    <w:rsid w:val="00D7626D"/>
    <w:rsid w:val="00D806AB"/>
    <w:rsid w:val="00D8092E"/>
    <w:rsid w:val="00D80A13"/>
    <w:rsid w:val="00D810E9"/>
    <w:rsid w:val="00D8136F"/>
    <w:rsid w:val="00D81D24"/>
    <w:rsid w:val="00D81FFB"/>
    <w:rsid w:val="00D83358"/>
    <w:rsid w:val="00D83B79"/>
    <w:rsid w:val="00D84CD6"/>
    <w:rsid w:val="00D85010"/>
    <w:rsid w:val="00D8553A"/>
    <w:rsid w:val="00D85775"/>
    <w:rsid w:val="00D85E27"/>
    <w:rsid w:val="00D870E3"/>
    <w:rsid w:val="00D87537"/>
    <w:rsid w:val="00D877A3"/>
    <w:rsid w:val="00D87C10"/>
    <w:rsid w:val="00D87DF4"/>
    <w:rsid w:val="00D901A6"/>
    <w:rsid w:val="00D9036D"/>
    <w:rsid w:val="00D905A9"/>
    <w:rsid w:val="00D90D3F"/>
    <w:rsid w:val="00D90DF6"/>
    <w:rsid w:val="00D90F49"/>
    <w:rsid w:val="00D91129"/>
    <w:rsid w:val="00D915E4"/>
    <w:rsid w:val="00D9160D"/>
    <w:rsid w:val="00D916AC"/>
    <w:rsid w:val="00D919EB"/>
    <w:rsid w:val="00D9214D"/>
    <w:rsid w:val="00D922BF"/>
    <w:rsid w:val="00D93F34"/>
    <w:rsid w:val="00D9439F"/>
    <w:rsid w:val="00D9454F"/>
    <w:rsid w:val="00D94563"/>
    <w:rsid w:val="00D94A4E"/>
    <w:rsid w:val="00D96B8F"/>
    <w:rsid w:val="00D96B91"/>
    <w:rsid w:val="00D96DAA"/>
    <w:rsid w:val="00D96FA0"/>
    <w:rsid w:val="00D97702"/>
    <w:rsid w:val="00DA17CB"/>
    <w:rsid w:val="00DA2588"/>
    <w:rsid w:val="00DA2E16"/>
    <w:rsid w:val="00DA2F48"/>
    <w:rsid w:val="00DA3A27"/>
    <w:rsid w:val="00DA3D9A"/>
    <w:rsid w:val="00DA47E1"/>
    <w:rsid w:val="00DA481E"/>
    <w:rsid w:val="00DA5130"/>
    <w:rsid w:val="00DA52C9"/>
    <w:rsid w:val="00DA60DB"/>
    <w:rsid w:val="00DA7021"/>
    <w:rsid w:val="00DA7678"/>
    <w:rsid w:val="00DA7A7A"/>
    <w:rsid w:val="00DB026F"/>
    <w:rsid w:val="00DB069C"/>
    <w:rsid w:val="00DB0FC4"/>
    <w:rsid w:val="00DB22FC"/>
    <w:rsid w:val="00DB24C2"/>
    <w:rsid w:val="00DB3EFB"/>
    <w:rsid w:val="00DB41C1"/>
    <w:rsid w:val="00DB4B41"/>
    <w:rsid w:val="00DB4E8F"/>
    <w:rsid w:val="00DB4ECA"/>
    <w:rsid w:val="00DB4EED"/>
    <w:rsid w:val="00DB4FE7"/>
    <w:rsid w:val="00DB5030"/>
    <w:rsid w:val="00DB5C38"/>
    <w:rsid w:val="00DB6C5B"/>
    <w:rsid w:val="00DB74E4"/>
    <w:rsid w:val="00DB7A34"/>
    <w:rsid w:val="00DC1404"/>
    <w:rsid w:val="00DC159D"/>
    <w:rsid w:val="00DC1B9A"/>
    <w:rsid w:val="00DC283F"/>
    <w:rsid w:val="00DC3C7F"/>
    <w:rsid w:val="00DC4309"/>
    <w:rsid w:val="00DC47F6"/>
    <w:rsid w:val="00DC4970"/>
    <w:rsid w:val="00DC5B73"/>
    <w:rsid w:val="00DC6D4F"/>
    <w:rsid w:val="00DC70D0"/>
    <w:rsid w:val="00DC79D1"/>
    <w:rsid w:val="00DD0497"/>
    <w:rsid w:val="00DD04D0"/>
    <w:rsid w:val="00DD0E1F"/>
    <w:rsid w:val="00DD12EE"/>
    <w:rsid w:val="00DD1917"/>
    <w:rsid w:val="00DD1BA4"/>
    <w:rsid w:val="00DD2365"/>
    <w:rsid w:val="00DD27F8"/>
    <w:rsid w:val="00DD2FBA"/>
    <w:rsid w:val="00DD3AC0"/>
    <w:rsid w:val="00DD3DD7"/>
    <w:rsid w:val="00DD570C"/>
    <w:rsid w:val="00DD593A"/>
    <w:rsid w:val="00DD6003"/>
    <w:rsid w:val="00DD676B"/>
    <w:rsid w:val="00DD6988"/>
    <w:rsid w:val="00DD73A8"/>
    <w:rsid w:val="00DD79BC"/>
    <w:rsid w:val="00DE0236"/>
    <w:rsid w:val="00DE09DF"/>
    <w:rsid w:val="00DE0ABD"/>
    <w:rsid w:val="00DE0FAC"/>
    <w:rsid w:val="00DE10F9"/>
    <w:rsid w:val="00DE181F"/>
    <w:rsid w:val="00DE1DDE"/>
    <w:rsid w:val="00DE328B"/>
    <w:rsid w:val="00DE379F"/>
    <w:rsid w:val="00DE3910"/>
    <w:rsid w:val="00DE46A6"/>
    <w:rsid w:val="00DE494B"/>
    <w:rsid w:val="00DE49A1"/>
    <w:rsid w:val="00DE5CDA"/>
    <w:rsid w:val="00DE5DF0"/>
    <w:rsid w:val="00DE6BC6"/>
    <w:rsid w:val="00DE6F1E"/>
    <w:rsid w:val="00DE774A"/>
    <w:rsid w:val="00DE7A13"/>
    <w:rsid w:val="00DE7A75"/>
    <w:rsid w:val="00DE7F34"/>
    <w:rsid w:val="00DE7F47"/>
    <w:rsid w:val="00DF1262"/>
    <w:rsid w:val="00DF2283"/>
    <w:rsid w:val="00DF261E"/>
    <w:rsid w:val="00DF317A"/>
    <w:rsid w:val="00DF33D4"/>
    <w:rsid w:val="00DF366C"/>
    <w:rsid w:val="00DF4749"/>
    <w:rsid w:val="00DF5AF9"/>
    <w:rsid w:val="00DF672C"/>
    <w:rsid w:val="00E010D6"/>
    <w:rsid w:val="00E0171C"/>
    <w:rsid w:val="00E02559"/>
    <w:rsid w:val="00E027D5"/>
    <w:rsid w:val="00E02C6B"/>
    <w:rsid w:val="00E03301"/>
    <w:rsid w:val="00E04316"/>
    <w:rsid w:val="00E0486D"/>
    <w:rsid w:val="00E04BD2"/>
    <w:rsid w:val="00E04D8F"/>
    <w:rsid w:val="00E05AB2"/>
    <w:rsid w:val="00E05C7A"/>
    <w:rsid w:val="00E05F54"/>
    <w:rsid w:val="00E06EEF"/>
    <w:rsid w:val="00E07CE5"/>
    <w:rsid w:val="00E10A02"/>
    <w:rsid w:val="00E11085"/>
    <w:rsid w:val="00E11123"/>
    <w:rsid w:val="00E114BF"/>
    <w:rsid w:val="00E1162A"/>
    <w:rsid w:val="00E12457"/>
    <w:rsid w:val="00E126C2"/>
    <w:rsid w:val="00E12BDD"/>
    <w:rsid w:val="00E13110"/>
    <w:rsid w:val="00E13894"/>
    <w:rsid w:val="00E13D47"/>
    <w:rsid w:val="00E14015"/>
    <w:rsid w:val="00E14614"/>
    <w:rsid w:val="00E15EBD"/>
    <w:rsid w:val="00E16170"/>
    <w:rsid w:val="00E164E0"/>
    <w:rsid w:val="00E165FF"/>
    <w:rsid w:val="00E16CA8"/>
    <w:rsid w:val="00E16D52"/>
    <w:rsid w:val="00E16ECA"/>
    <w:rsid w:val="00E17AE9"/>
    <w:rsid w:val="00E17E5A"/>
    <w:rsid w:val="00E20267"/>
    <w:rsid w:val="00E20330"/>
    <w:rsid w:val="00E21836"/>
    <w:rsid w:val="00E22414"/>
    <w:rsid w:val="00E22CA9"/>
    <w:rsid w:val="00E22F29"/>
    <w:rsid w:val="00E234BF"/>
    <w:rsid w:val="00E2668A"/>
    <w:rsid w:val="00E26ED2"/>
    <w:rsid w:val="00E27A11"/>
    <w:rsid w:val="00E30DC6"/>
    <w:rsid w:val="00E30F5B"/>
    <w:rsid w:val="00E30F94"/>
    <w:rsid w:val="00E3143A"/>
    <w:rsid w:val="00E31755"/>
    <w:rsid w:val="00E31AF8"/>
    <w:rsid w:val="00E321A3"/>
    <w:rsid w:val="00E3236E"/>
    <w:rsid w:val="00E32751"/>
    <w:rsid w:val="00E33054"/>
    <w:rsid w:val="00E33163"/>
    <w:rsid w:val="00E34ED7"/>
    <w:rsid w:val="00E3527F"/>
    <w:rsid w:val="00E35B70"/>
    <w:rsid w:val="00E361B7"/>
    <w:rsid w:val="00E367A0"/>
    <w:rsid w:val="00E367EC"/>
    <w:rsid w:val="00E36AE5"/>
    <w:rsid w:val="00E37A29"/>
    <w:rsid w:val="00E37CD4"/>
    <w:rsid w:val="00E40017"/>
    <w:rsid w:val="00E41A9C"/>
    <w:rsid w:val="00E41EF9"/>
    <w:rsid w:val="00E42896"/>
    <w:rsid w:val="00E42B4F"/>
    <w:rsid w:val="00E42DD5"/>
    <w:rsid w:val="00E43482"/>
    <w:rsid w:val="00E43F17"/>
    <w:rsid w:val="00E4418E"/>
    <w:rsid w:val="00E4457E"/>
    <w:rsid w:val="00E44A3F"/>
    <w:rsid w:val="00E44AA1"/>
    <w:rsid w:val="00E44D49"/>
    <w:rsid w:val="00E44FED"/>
    <w:rsid w:val="00E45625"/>
    <w:rsid w:val="00E457DC"/>
    <w:rsid w:val="00E45D2A"/>
    <w:rsid w:val="00E45E87"/>
    <w:rsid w:val="00E4610E"/>
    <w:rsid w:val="00E46346"/>
    <w:rsid w:val="00E4690A"/>
    <w:rsid w:val="00E47889"/>
    <w:rsid w:val="00E5006B"/>
    <w:rsid w:val="00E50681"/>
    <w:rsid w:val="00E508B4"/>
    <w:rsid w:val="00E50F80"/>
    <w:rsid w:val="00E51293"/>
    <w:rsid w:val="00E51683"/>
    <w:rsid w:val="00E51A2F"/>
    <w:rsid w:val="00E52DEB"/>
    <w:rsid w:val="00E53720"/>
    <w:rsid w:val="00E54A79"/>
    <w:rsid w:val="00E54BDC"/>
    <w:rsid w:val="00E54F4A"/>
    <w:rsid w:val="00E56F86"/>
    <w:rsid w:val="00E57893"/>
    <w:rsid w:val="00E57ADB"/>
    <w:rsid w:val="00E60373"/>
    <w:rsid w:val="00E607D3"/>
    <w:rsid w:val="00E60CB2"/>
    <w:rsid w:val="00E60DE9"/>
    <w:rsid w:val="00E61099"/>
    <w:rsid w:val="00E61BD5"/>
    <w:rsid w:val="00E65264"/>
    <w:rsid w:val="00E65502"/>
    <w:rsid w:val="00E65506"/>
    <w:rsid w:val="00E65C2C"/>
    <w:rsid w:val="00E65D20"/>
    <w:rsid w:val="00E67303"/>
    <w:rsid w:val="00E67A00"/>
    <w:rsid w:val="00E7115F"/>
    <w:rsid w:val="00E716AA"/>
    <w:rsid w:val="00E71A76"/>
    <w:rsid w:val="00E726F9"/>
    <w:rsid w:val="00E72865"/>
    <w:rsid w:val="00E72B76"/>
    <w:rsid w:val="00E7368A"/>
    <w:rsid w:val="00E73927"/>
    <w:rsid w:val="00E73CEE"/>
    <w:rsid w:val="00E73D73"/>
    <w:rsid w:val="00E73DAD"/>
    <w:rsid w:val="00E73F4F"/>
    <w:rsid w:val="00E74876"/>
    <w:rsid w:val="00E75497"/>
    <w:rsid w:val="00E75E92"/>
    <w:rsid w:val="00E75EE1"/>
    <w:rsid w:val="00E763B4"/>
    <w:rsid w:val="00E76971"/>
    <w:rsid w:val="00E76991"/>
    <w:rsid w:val="00E80248"/>
    <w:rsid w:val="00E8080B"/>
    <w:rsid w:val="00E810C1"/>
    <w:rsid w:val="00E81555"/>
    <w:rsid w:val="00E81B3E"/>
    <w:rsid w:val="00E82D06"/>
    <w:rsid w:val="00E82E13"/>
    <w:rsid w:val="00E83F25"/>
    <w:rsid w:val="00E8446A"/>
    <w:rsid w:val="00E84AA3"/>
    <w:rsid w:val="00E85745"/>
    <w:rsid w:val="00E859C3"/>
    <w:rsid w:val="00E86D82"/>
    <w:rsid w:val="00E86DAF"/>
    <w:rsid w:val="00E8742E"/>
    <w:rsid w:val="00E875FD"/>
    <w:rsid w:val="00E87670"/>
    <w:rsid w:val="00E87A5B"/>
    <w:rsid w:val="00E87F66"/>
    <w:rsid w:val="00E901C0"/>
    <w:rsid w:val="00E9151D"/>
    <w:rsid w:val="00E91E33"/>
    <w:rsid w:val="00E92B4C"/>
    <w:rsid w:val="00E92B98"/>
    <w:rsid w:val="00E92C64"/>
    <w:rsid w:val="00E92D1F"/>
    <w:rsid w:val="00E938E0"/>
    <w:rsid w:val="00E94357"/>
    <w:rsid w:val="00E96802"/>
    <w:rsid w:val="00E97022"/>
    <w:rsid w:val="00E970AE"/>
    <w:rsid w:val="00E97236"/>
    <w:rsid w:val="00E978E4"/>
    <w:rsid w:val="00E97D3D"/>
    <w:rsid w:val="00EA0184"/>
    <w:rsid w:val="00EA0663"/>
    <w:rsid w:val="00EA07FC"/>
    <w:rsid w:val="00EA154D"/>
    <w:rsid w:val="00EA1ABD"/>
    <w:rsid w:val="00EA21B6"/>
    <w:rsid w:val="00EA2A98"/>
    <w:rsid w:val="00EA2C76"/>
    <w:rsid w:val="00EA2F09"/>
    <w:rsid w:val="00EA466D"/>
    <w:rsid w:val="00EA4740"/>
    <w:rsid w:val="00EA4920"/>
    <w:rsid w:val="00EA4E31"/>
    <w:rsid w:val="00EA5433"/>
    <w:rsid w:val="00EA54EC"/>
    <w:rsid w:val="00EA5DE8"/>
    <w:rsid w:val="00EA6632"/>
    <w:rsid w:val="00EB1203"/>
    <w:rsid w:val="00EB1A64"/>
    <w:rsid w:val="00EB2392"/>
    <w:rsid w:val="00EB3293"/>
    <w:rsid w:val="00EB36F6"/>
    <w:rsid w:val="00EB38D7"/>
    <w:rsid w:val="00EB57E2"/>
    <w:rsid w:val="00EB5863"/>
    <w:rsid w:val="00EB5BCC"/>
    <w:rsid w:val="00EB632C"/>
    <w:rsid w:val="00EB6441"/>
    <w:rsid w:val="00EB6CEE"/>
    <w:rsid w:val="00EB727D"/>
    <w:rsid w:val="00EB7A38"/>
    <w:rsid w:val="00EB7B0D"/>
    <w:rsid w:val="00EB7E1B"/>
    <w:rsid w:val="00EC0C05"/>
    <w:rsid w:val="00EC19A0"/>
    <w:rsid w:val="00EC1CB1"/>
    <w:rsid w:val="00EC20E2"/>
    <w:rsid w:val="00EC2539"/>
    <w:rsid w:val="00EC2B98"/>
    <w:rsid w:val="00EC2FF4"/>
    <w:rsid w:val="00EC4A55"/>
    <w:rsid w:val="00EC5466"/>
    <w:rsid w:val="00EC6125"/>
    <w:rsid w:val="00EC6994"/>
    <w:rsid w:val="00EC7235"/>
    <w:rsid w:val="00EC7E10"/>
    <w:rsid w:val="00ED0071"/>
    <w:rsid w:val="00ED0E26"/>
    <w:rsid w:val="00ED117F"/>
    <w:rsid w:val="00ED1331"/>
    <w:rsid w:val="00ED2055"/>
    <w:rsid w:val="00ED224B"/>
    <w:rsid w:val="00ED229D"/>
    <w:rsid w:val="00ED246E"/>
    <w:rsid w:val="00ED280B"/>
    <w:rsid w:val="00ED3CB3"/>
    <w:rsid w:val="00ED4453"/>
    <w:rsid w:val="00ED481E"/>
    <w:rsid w:val="00ED48F5"/>
    <w:rsid w:val="00ED4E76"/>
    <w:rsid w:val="00ED4FF6"/>
    <w:rsid w:val="00ED6689"/>
    <w:rsid w:val="00ED676B"/>
    <w:rsid w:val="00ED67D8"/>
    <w:rsid w:val="00ED6F9D"/>
    <w:rsid w:val="00ED7012"/>
    <w:rsid w:val="00ED746D"/>
    <w:rsid w:val="00ED76DA"/>
    <w:rsid w:val="00EE04A1"/>
    <w:rsid w:val="00EE0506"/>
    <w:rsid w:val="00EE073C"/>
    <w:rsid w:val="00EE0C8A"/>
    <w:rsid w:val="00EE1099"/>
    <w:rsid w:val="00EE15BC"/>
    <w:rsid w:val="00EE1A94"/>
    <w:rsid w:val="00EE1D08"/>
    <w:rsid w:val="00EE341E"/>
    <w:rsid w:val="00EE361D"/>
    <w:rsid w:val="00EE3D96"/>
    <w:rsid w:val="00EE4DA4"/>
    <w:rsid w:val="00EE50A7"/>
    <w:rsid w:val="00EE53F1"/>
    <w:rsid w:val="00EE5762"/>
    <w:rsid w:val="00EE583C"/>
    <w:rsid w:val="00EE6172"/>
    <w:rsid w:val="00EE61AF"/>
    <w:rsid w:val="00EE687C"/>
    <w:rsid w:val="00EE7210"/>
    <w:rsid w:val="00EF0109"/>
    <w:rsid w:val="00EF06E6"/>
    <w:rsid w:val="00EF090E"/>
    <w:rsid w:val="00EF110B"/>
    <w:rsid w:val="00EF18BC"/>
    <w:rsid w:val="00EF19B4"/>
    <w:rsid w:val="00EF231A"/>
    <w:rsid w:val="00EF308B"/>
    <w:rsid w:val="00EF32DE"/>
    <w:rsid w:val="00EF39EE"/>
    <w:rsid w:val="00EF3D54"/>
    <w:rsid w:val="00EF3DD1"/>
    <w:rsid w:val="00EF4D23"/>
    <w:rsid w:val="00EF4E84"/>
    <w:rsid w:val="00EF5C45"/>
    <w:rsid w:val="00EF5CDB"/>
    <w:rsid w:val="00EF5D62"/>
    <w:rsid w:val="00EF5F98"/>
    <w:rsid w:val="00EF6018"/>
    <w:rsid w:val="00EF6328"/>
    <w:rsid w:val="00EF6949"/>
    <w:rsid w:val="00EF6FD6"/>
    <w:rsid w:val="00EF73AC"/>
    <w:rsid w:val="00EF73E8"/>
    <w:rsid w:val="00EF75DA"/>
    <w:rsid w:val="00F017AC"/>
    <w:rsid w:val="00F01901"/>
    <w:rsid w:val="00F01B90"/>
    <w:rsid w:val="00F01DB3"/>
    <w:rsid w:val="00F01EC5"/>
    <w:rsid w:val="00F01F9F"/>
    <w:rsid w:val="00F02F0C"/>
    <w:rsid w:val="00F0378B"/>
    <w:rsid w:val="00F03876"/>
    <w:rsid w:val="00F04B14"/>
    <w:rsid w:val="00F05F21"/>
    <w:rsid w:val="00F06433"/>
    <w:rsid w:val="00F06FAE"/>
    <w:rsid w:val="00F07062"/>
    <w:rsid w:val="00F0760D"/>
    <w:rsid w:val="00F07F51"/>
    <w:rsid w:val="00F10151"/>
    <w:rsid w:val="00F10215"/>
    <w:rsid w:val="00F1090D"/>
    <w:rsid w:val="00F10C35"/>
    <w:rsid w:val="00F11A34"/>
    <w:rsid w:val="00F11C3E"/>
    <w:rsid w:val="00F11E6C"/>
    <w:rsid w:val="00F125A5"/>
    <w:rsid w:val="00F129B5"/>
    <w:rsid w:val="00F133B7"/>
    <w:rsid w:val="00F13CE7"/>
    <w:rsid w:val="00F143F7"/>
    <w:rsid w:val="00F148C2"/>
    <w:rsid w:val="00F15725"/>
    <w:rsid w:val="00F16232"/>
    <w:rsid w:val="00F16558"/>
    <w:rsid w:val="00F165B2"/>
    <w:rsid w:val="00F1759B"/>
    <w:rsid w:val="00F17B51"/>
    <w:rsid w:val="00F17CBD"/>
    <w:rsid w:val="00F20094"/>
    <w:rsid w:val="00F21559"/>
    <w:rsid w:val="00F21718"/>
    <w:rsid w:val="00F21BD4"/>
    <w:rsid w:val="00F22B21"/>
    <w:rsid w:val="00F23057"/>
    <w:rsid w:val="00F230DF"/>
    <w:rsid w:val="00F2312C"/>
    <w:rsid w:val="00F243BF"/>
    <w:rsid w:val="00F2504C"/>
    <w:rsid w:val="00F255D1"/>
    <w:rsid w:val="00F2577D"/>
    <w:rsid w:val="00F258A4"/>
    <w:rsid w:val="00F25C08"/>
    <w:rsid w:val="00F2624E"/>
    <w:rsid w:val="00F26B99"/>
    <w:rsid w:val="00F27087"/>
    <w:rsid w:val="00F2756E"/>
    <w:rsid w:val="00F2777E"/>
    <w:rsid w:val="00F27E43"/>
    <w:rsid w:val="00F30764"/>
    <w:rsid w:val="00F31AE0"/>
    <w:rsid w:val="00F322DC"/>
    <w:rsid w:val="00F33264"/>
    <w:rsid w:val="00F33537"/>
    <w:rsid w:val="00F33659"/>
    <w:rsid w:val="00F34F56"/>
    <w:rsid w:val="00F35236"/>
    <w:rsid w:val="00F361A5"/>
    <w:rsid w:val="00F3719B"/>
    <w:rsid w:val="00F371CB"/>
    <w:rsid w:val="00F37451"/>
    <w:rsid w:val="00F37823"/>
    <w:rsid w:val="00F378F0"/>
    <w:rsid w:val="00F37EDF"/>
    <w:rsid w:val="00F402B4"/>
    <w:rsid w:val="00F42018"/>
    <w:rsid w:val="00F42841"/>
    <w:rsid w:val="00F42872"/>
    <w:rsid w:val="00F429F7"/>
    <w:rsid w:val="00F42F03"/>
    <w:rsid w:val="00F435C1"/>
    <w:rsid w:val="00F4361A"/>
    <w:rsid w:val="00F4414B"/>
    <w:rsid w:val="00F44C54"/>
    <w:rsid w:val="00F44F2F"/>
    <w:rsid w:val="00F454BA"/>
    <w:rsid w:val="00F47F69"/>
    <w:rsid w:val="00F5048F"/>
    <w:rsid w:val="00F50E9A"/>
    <w:rsid w:val="00F51C92"/>
    <w:rsid w:val="00F52A33"/>
    <w:rsid w:val="00F52C85"/>
    <w:rsid w:val="00F52CEB"/>
    <w:rsid w:val="00F5407F"/>
    <w:rsid w:val="00F5473F"/>
    <w:rsid w:val="00F54CD9"/>
    <w:rsid w:val="00F5658F"/>
    <w:rsid w:val="00F566BB"/>
    <w:rsid w:val="00F56AFB"/>
    <w:rsid w:val="00F56D96"/>
    <w:rsid w:val="00F56F36"/>
    <w:rsid w:val="00F575D1"/>
    <w:rsid w:val="00F57882"/>
    <w:rsid w:val="00F57F1A"/>
    <w:rsid w:val="00F60301"/>
    <w:rsid w:val="00F60B34"/>
    <w:rsid w:val="00F60D61"/>
    <w:rsid w:val="00F6101A"/>
    <w:rsid w:val="00F61E02"/>
    <w:rsid w:val="00F62137"/>
    <w:rsid w:val="00F6218F"/>
    <w:rsid w:val="00F631D4"/>
    <w:rsid w:val="00F632FA"/>
    <w:rsid w:val="00F63883"/>
    <w:rsid w:val="00F63E00"/>
    <w:rsid w:val="00F642D5"/>
    <w:rsid w:val="00F64F4D"/>
    <w:rsid w:val="00F64F57"/>
    <w:rsid w:val="00F65FA5"/>
    <w:rsid w:val="00F6670F"/>
    <w:rsid w:val="00F66DEB"/>
    <w:rsid w:val="00F6738E"/>
    <w:rsid w:val="00F67B36"/>
    <w:rsid w:val="00F67EB6"/>
    <w:rsid w:val="00F70341"/>
    <w:rsid w:val="00F72181"/>
    <w:rsid w:val="00F724C2"/>
    <w:rsid w:val="00F72B4D"/>
    <w:rsid w:val="00F734F9"/>
    <w:rsid w:val="00F73670"/>
    <w:rsid w:val="00F736D3"/>
    <w:rsid w:val="00F73846"/>
    <w:rsid w:val="00F7399D"/>
    <w:rsid w:val="00F7400C"/>
    <w:rsid w:val="00F74253"/>
    <w:rsid w:val="00F74274"/>
    <w:rsid w:val="00F74306"/>
    <w:rsid w:val="00F7637E"/>
    <w:rsid w:val="00F767A9"/>
    <w:rsid w:val="00F769DB"/>
    <w:rsid w:val="00F76B24"/>
    <w:rsid w:val="00F76DF2"/>
    <w:rsid w:val="00F76E8B"/>
    <w:rsid w:val="00F778CC"/>
    <w:rsid w:val="00F800BC"/>
    <w:rsid w:val="00F80BEB"/>
    <w:rsid w:val="00F818EE"/>
    <w:rsid w:val="00F818FC"/>
    <w:rsid w:val="00F81CDF"/>
    <w:rsid w:val="00F81F5D"/>
    <w:rsid w:val="00F82030"/>
    <w:rsid w:val="00F8455E"/>
    <w:rsid w:val="00F84642"/>
    <w:rsid w:val="00F85E6B"/>
    <w:rsid w:val="00F85FEB"/>
    <w:rsid w:val="00F861AF"/>
    <w:rsid w:val="00F862B8"/>
    <w:rsid w:val="00F862DB"/>
    <w:rsid w:val="00F876A6"/>
    <w:rsid w:val="00F87B4E"/>
    <w:rsid w:val="00F90910"/>
    <w:rsid w:val="00F9107D"/>
    <w:rsid w:val="00F9325A"/>
    <w:rsid w:val="00F9346C"/>
    <w:rsid w:val="00F936F7"/>
    <w:rsid w:val="00F93C7D"/>
    <w:rsid w:val="00F94420"/>
    <w:rsid w:val="00F95097"/>
    <w:rsid w:val="00F95111"/>
    <w:rsid w:val="00F95CBA"/>
    <w:rsid w:val="00F96B3E"/>
    <w:rsid w:val="00F96EDD"/>
    <w:rsid w:val="00F975D7"/>
    <w:rsid w:val="00F977B1"/>
    <w:rsid w:val="00F97B22"/>
    <w:rsid w:val="00F97FC9"/>
    <w:rsid w:val="00FA0519"/>
    <w:rsid w:val="00FA0A48"/>
    <w:rsid w:val="00FA13C5"/>
    <w:rsid w:val="00FA1EC4"/>
    <w:rsid w:val="00FA20D2"/>
    <w:rsid w:val="00FA3D27"/>
    <w:rsid w:val="00FA4E8C"/>
    <w:rsid w:val="00FA5B37"/>
    <w:rsid w:val="00FA5D70"/>
    <w:rsid w:val="00FA67A3"/>
    <w:rsid w:val="00FA7190"/>
    <w:rsid w:val="00FA72C4"/>
    <w:rsid w:val="00FA7416"/>
    <w:rsid w:val="00FA7755"/>
    <w:rsid w:val="00FB0441"/>
    <w:rsid w:val="00FB0519"/>
    <w:rsid w:val="00FB05F4"/>
    <w:rsid w:val="00FB1FD8"/>
    <w:rsid w:val="00FB2D12"/>
    <w:rsid w:val="00FB2FE6"/>
    <w:rsid w:val="00FB324B"/>
    <w:rsid w:val="00FB3ACC"/>
    <w:rsid w:val="00FB433D"/>
    <w:rsid w:val="00FB4A4F"/>
    <w:rsid w:val="00FB55AE"/>
    <w:rsid w:val="00FB5B18"/>
    <w:rsid w:val="00FB6896"/>
    <w:rsid w:val="00FB699A"/>
    <w:rsid w:val="00FB6A74"/>
    <w:rsid w:val="00FB6B47"/>
    <w:rsid w:val="00FB6CAB"/>
    <w:rsid w:val="00FB719A"/>
    <w:rsid w:val="00FB73F1"/>
    <w:rsid w:val="00FB74F7"/>
    <w:rsid w:val="00FB7670"/>
    <w:rsid w:val="00FB799C"/>
    <w:rsid w:val="00FC0007"/>
    <w:rsid w:val="00FC01D8"/>
    <w:rsid w:val="00FC06FD"/>
    <w:rsid w:val="00FC0A98"/>
    <w:rsid w:val="00FC1FDB"/>
    <w:rsid w:val="00FC253C"/>
    <w:rsid w:val="00FC3991"/>
    <w:rsid w:val="00FC3DF7"/>
    <w:rsid w:val="00FC44FE"/>
    <w:rsid w:val="00FC4AA3"/>
    <w:rsid w:val="00FC4C2B"/>
    <w:rsid w:val="00FC5415"/>
    <w:rsid w:val="00FC6261"/>
    <w:rsid w:val="00FC65EA"/>
    <w:rsid w:val="00FC68D7"/>
    <w:rsid w:val="00FC6989"/>
    <w:rsid w:val="00FD0BCB"/>
    <w:rsid w:val="00FD0F0C"/>
    <w:rsid w:val="00FD13AE"/>
    <w:rsid w:val="00FD1668"/>
    <w:rsid w:val="00FD2DBC"/>
    <w:rsid w:val="00FD3A96"/>
    <w:rsid w:val="00FD3CAB"/>
    <w:rsid w:val="00FD4207"/>
    <w:rsid w:val="00FD4617"/>
    <w:rsid w:val="00FD4FDA"/>
    <w:rsid w:val="00FD5937"/>
    <w:rsid w:val="00FD7117"/>
    <w:rsid w:val="00FD7197"/>
    <w:rsid w:val="00FD727C"/>
    <w:rsid w:val="00FD75B9"/>
    <w:rsid w:val="00FE05FA"/>
    <w:rsid w:val="00FE0900"/>
    <w:rsid w:val="00FE103D"/>
    <w:rsid w:val="00FE1277"/>
    <w:rsid w:val="00FE1617"/>
    <w:rsid w:val="00FE1888"/>
    <w:rsid w:val="00FE1F03"/>
    <w:rsid w:val="00FE22C3"/>
    <w:rsid w:val="00FE2D63"/>
    <w:rsid w:val="00FE3779"/>
    <w:rsid w:val="00FE3C9E"/>
    <w:rsid w:val="00FE3E61"/>
    <w:rsid w:val="00FE41C0"/>
    <w:rsid w:val="00FE448E"/>
    <w:rsid w:val="00FE5374"/>
    <w:rsid w:val="00FE64AA"/>
    <w:rsid w:val="00FE6F0B"/>
    <w:rsid w:val="00FF0348"/>
    <w:rsid w:val="00FF0529"/>
    <w:rsid w:val="00FF0A99"/>
    <w:rsid w:val="00FF0CEB"/>
    <w:rsid w:val="00FF10A0"/>
    <w:rsid w:val="00FF1119"/>
    <w:rsid w:val="00FF1261"/>
    <w:rsid w:val="00FF19B8"/>
    <w:rsid w:val="00FF2001"/>
    <w:rsid w:val="00FF22C8"/>
    <w:rsid w:val="00FF2837"/>
    <w:rsid w:val="00FF2BCF"/>
    <w:rsid w:val="00FF3001"/>
    <w:rsid w:val="00FF3054"/>
    <w:rsid w:val="00FF3495"/>
    <w:rsid w:val="00FF3730"/>
    <w:rsid w:val="00FF3A62"/>
    <w:rsid w:val="00FF4837"/>
    <w:rsid w:val="00FF5A8E"/>
    <w:rsid w:val="00FF6158"/>
    <w:rsid w:val="00FF685F"/>
    <w:rsid w:val="00FF6C30"/>
    <w:rsid w:val="00FF701C"/>
    <w:rsid w:val="00FF7F57"/>
    <w:rsid w:val="00FF7F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50C056"/>
  <w14:defaultImageDpi w14:val="32767"/>
  <w15:chartTrackingRefBased/>
  <w15:docId w15:val="{0A95881A-0DE2-4582-B4AF-2C27BDE0B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42E25"/>
    <w:pPr>
      <w:spacing w:after="240" w:line="230" w:lineRule="atLeast"/>
      <w:jc w:val="both"/>
    </w:pPr>
    <w:rPr>
      <w:rFonts w:ascii="Arial" w:eastAsia="MS Mincho" w:hAnsi="Arial"/>
      <w:lang w:val="en-AU" w:eastAsia="ja-JP"/>
    </w:rPr>
  </w:style>
  <w:style w:type="paragraph" w:styleId="Heading1">
    <w:name w:val="heading 1"/>
    <w:basedOn w:val="Normal"/>
    <w:next w:val="Normal"/>
    <w:link w:val="Heading1Char"/>
    <w:uiPriority w:val="9"/>
    <w:qFormat/>
    <w:rsid w:val="00112BD8"/>
    <w:pPr>
      <w:keepNext/>
      <w:numPr>
        <w:numId w:val="23"/>
      </w:numPr>
      <w:tabs>
        <w:tab w:val="left" w:pos="400"/>
        <w:tab w:val="left" w:pos="560"/>
      </w:tabs>
      <w:suppressAutoHyphens/>
      <w:spacing w:before="270" w:line="270" w:lineRule="exact"/>
      <w:outlineLvl w:val="0"/>
    </w:pPr>
    <w:rPr>
      <w:b/>
      <w:bCs/>
      <w:sz w:val="24"/>
    </w:rPr>
  </w:style>
  <w:style w:type="paragraph" w:styleId="Heading2">
    <w:name w:val="heading 2"/>
    <w:basedOn w:val="Heading1"/>
    <w:next w:val="Normal"/>
    <w:link w:val="Heading2Char"/>
    <w:uiPriority w:val="9"/>
    <w:qFormat/>
    <w:rsid w:val="00112BD8"/>
    <w:pPr>
      <w:numPr>
        <w:ilvl w:val="1"/>
      </w:numPr>
      <w:tabs>
        <w:tab w:val="clear" w:pos="400"/>
        <w:tab w:val="clear" w:pos="560"/>
        <w:tab w:val="left" w:pos="540"/>
        <w:tab w:val="left" w:pos="700"/>
      </w:tabs>
      <w:spacing w:before="60" w:line="250" w:lineRule="exact"/>
      <w:outlineLvl w:val="1"/>
    </w:pPr>
    <w:rPr>
      <w:sz w:val="22"/>
    </w:rPr>
  </w:style>
  <w:style w:type="paragraph" w:styleId="Heading3">
    <w:name w:val="heading 3"/>
    <w:basedOn w:val="Heading1"/>
    <w:next w:val="Normal"/>
    <w:link w:val="Heading3Char"/>
    <w:uiPriority w:val="9"/>
    <w:qFormat/>
    <w:rsid w:val="009F60A2"/>
    <w:pPr>
      <w:numPr>
        <w:ilvl w:val="2"/>
      </w:numPr>
      <w:tabs>
        <w:tab w:val="clear" w:pos="400"/>
        <w:tab w:val="clear" w:pos="560"/>
        <w:tab w:val="left" w:pos="660"/>
        <w:tab w:val="left" w:pos="880"/>
      </w:tabs>
      <w:spacing w:before="60" w:line="230" w:lineRule="exact"/>
      <w:ind w:left="720"/>
      <w:jc w:val="left"/>
      <w:outlineLvl w:val="2"/>
    </w:pPr>
    <w:rPr>
      <w:sz w:val="20"/>
      <w:lang w:val="en-GB"/>
    </w:rPr>
  </w:style>
  <w:style w:type="paragraph" w:styleId="Heading4">
    <w:name w:val="heading 4"/>
    <w:basedOn w:val="Heading3"/>
    <w:next w:val="Normal"/>
    <w:link w:val="Heading4Char"/>
    <w:uiPriority w:val="9"/>
    <w:qFormat/>
    <w:rsid w:val="00102830"/>
    <w:pPr>
      <w:numPr>
        <w:ilvl w:val="3"/>
      </w:numPr>
      <w:tabs>
        <w:tab w:val="clear" w:pos="660"/>
        <w:tab w:val="clear" w:pos="880"/>
        <w:tab w:val="left" w:pos="900"/>
        <w:tab w:val="left" w:pos="1140"/>
        <w:tab w:val="left" w:pos="1360"/>
      </w:tabs>
      <w:ind w:left="864"/>
      <w:outlineLvl w:val="3"/>
    </w:pPr>
  </w:style>
  <w:style w:type="paragraph" w:styleId="Heading5">
    <w:name w:val="heading 5"/>
    <w:basedOn w:val="Heading4"/>
    <w:next w:val="Normal"/>
    <w:link w:val="Heading5Char"/>
    <w:uiPriority w:val="9"/>
    <w:qFormat/>
    <w:rsid w:val="00112BD8"/>
    <w:pPr>
      <w:numPr>
        <w:ilvl w:val="4"/>
      </w:numPr>
      <w:tabs>
        <w:tab w:val="clear" w:pos="1140"/>
        <w:tab w:val="clear" w:pos="1360"/>
      </w:tabs>
      <w:outlineLvl w:val="4"/>
    </w:pPr>
  </w:style>
  <w:style w:type="paragraph" w:styleId="Heading6">
    <w:name w:val="heading 6"/>
    <w:basedOn w:val="Heading5"/>
    <w:next w:val="Normal"/>
    <w:link w:val="Heading6Char"/>
    <w:uiPriority w:val="9"/>
    <w:qFormat/>
    <w:rsid w:val="00112BD8"/>
    <w:pPr>
      <w:numPr>
        <w:ilvl w:val="5"/>
      </w:numPr>
      <w:outlineLvl w:val="5"/>
    </w:pPr>
  </w:style>
  <w:style w:type="paragraph" w:styleId="Heading7">
    <w:name w:val="heading 7"/>
    <w:basedOn w:val="Heading6"/>
    <w:next w:val="Normal"/>
    <w:link w:val="Heading7Char"/>
    <w:uiPriority w:val="9"/>
    <w:qFormat/>
    <w:rsid w:val="00112BD8"/>
    <w:pPr>
      <w:numPr>
        <w:ilvl w:val="6"/>
      </w:numPr>
      <w:outlineLvl w:val="6"/>
    </w:pPr>
  </w:style>
  <w:style w:type="paragraph" w:styleId="Heading8">
    <w:name w:val="heading 8"/>
    <w:basedOn w:val="Heading6"/>
    <w:next w:val="Normal"/>
    <w:link w:val="Heading8Char"/>
    <w:uiPriority w:val="9"/>
    <w:qFormat/>
    <w:rsid w:val="00112BD8"/>
    <w:pPr>
      <w:numPr>
        <w:ilvl w:val="7"/>
      </w:numPr>
      <w:outlineLvl w:val="7"/>
    </w:pPr>
  </w:style>
  <w:style w:type="paragraph" w:styleId="Heading9">
    <w:name w:val="heading 9"/>
    <w:basedOn w:val="Heading6"/>
    <w:next w:val="Normal"/>
    <w:link w:val="Heading9Char"/>
    <w:uiPriority w:val="9"/>
    <w:qFormat/>
    <w:rsid w:val="00112BD8"/>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te">
    <w:name w:val="Note"/>
    <w:basedOn w:val="Normal"/>
    <w:link w:val="NoteChar"/>
    <w:qFormat/>
    <w:rsid w:val="00696540"/>
    <w:pPr>
      <w:autoSpaceDE w:val="0"/>
      <w:autoSpaceDN w:val="0"/>
      <w:adjustRightInd w:val="0"/>
      <w:spacing w:line="240" w:lineRule="auto"/>
      <w:ind w:left="900"/>
    </w:pPr>
    <w:rPr>
      <w:rFonts w:ascii="Times-Roman" w:hAnsi="Times-Roman" w:cs="Times-Roman"/>
      <w:b/>
      <w:color w:val="44546A"/>
      <w:szCs w:val="18"/>
    </w:rPr>
  </w:style>
  <w:style w:type="character" w:customStyle="1" w:styleId="NoteChar">
    <w:name w:val="Note Char"/>
    <w:link w:val="Note"/>
    <w:rsid w:val="00696540"/>
    <w:rPr>
      <w:rFonts w:ascii="Times-Roman" w:hAnsi="Times-Roman" w:cs="Times-Roman"/>
      <w:b/>
      <w:color w:val="44546A"/>
      <w:sz w:val="16"/>
      <w:szCs w:val="18"/>
    </w:rPr>
  </w:style>
  <w:style w:type="paragraph" w:styleId="Title">
    <w:name w:val="Title"/>
    <w:basedOn w:val="Normal"/>
    <w:link w:val="TitleChar"/>
    <w:uiPriority w:val="10"/>
    <w:qFormat/>
    <w:rsid w:val="00112BD8"/>
    <w:pPr>
      <w:spacing w:before="240" w:after="60"/>
      <w:jc w:val="center"/>
      <w:outlineLvl w:val="0"/>
    </w:pPr>
    <w:rPr>
      <w:b/>
      <w:kern w:val="28"/>
      <w:sz w:val="32"/>
    </w:rPr>
  </w:style>
  <w:style w:type="character" w:customStyle="1" w:styleId="TitleChar">
    <w:name w:val="Title Char"/>
    <w:link w:val="Title"/>
    <w:uiPriority w:val="10"/>
    <w:rsid w:val="00112BD8"/>
    <w:rPr>
      <w:rFonts w:ascii="Arial" w:eastAsia="MS Mincho" w:hAnsi="Arial"/>
      <w:b/>
      <w:kern w:val="28"/>
      <w:sz w:val="32"/>
      <w:lang w:val="en-AU" w:eastAsia="ja-JP"/>
    </w:rPr>
  </w:style>
  <w:style w:type="table" w:styleId="TableGrid">
    <w:name w:val="Table Grid"/>
    <w:basedOn w:val="TableNormal"/>
    <w:uiPriority w:val="39"/>
    <w:rsid w:val="002C77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2C775A"/>
    <w:pPr>
      <w:spacing w:line="240" w:lineRule="auto"/>
    </w:pPr>
    <w:rPr>
      <w:rFonts w:ascii="Segoe UI" w:hAnsi="Segoe UI" w:cs="Segoe UI"/>
      <w:sz w:val="18"/>
      <w:szCs w:val="18"/>
    </w:rPr>
  </w:style>
  <w:style w:type="character" w:customStyle="1" w:styleId="BalloonTextChar">
    <w:name w:val="Balloon Text Char"/>
    <w:link w:val="BalloonText"/>
    <w:semiHidden/>
    <w:rsid w:val="002C775A"/>
    <w:rPr>
      <w:rFonts w:ascii="Segoe UI" w:hAnsi="Segoe UI" w:cs="Segoe UI"/>
      <w:sz w:val="18"/>
      <w:szCs w:val="18"/>
    </w:rPr>
  </w:style>
  <w:style w:type="paragraph" w:styleId="ListParagraph">
    <w:name w:val="List Paragraph"/>
    <w:basedOn w:val="Normal"/>
    <w:uiPriority w:val="34"/>
    <w:qFormat/>
    <w:rsid w:val="00BF0890"/>
    <w:pPr>
      <w:spacing w:after="120"/>
      <w:ind w:left="720"/>
    </w:pPr>
  </w:style>
  <w:style w:type="character" w:customStyle="1" w:styleId="Heading1Char">
    <w:name w:val="Heading 1 Char"/>
    <w:link w:val="Heading1"/>
    <w:uiPriority w:val="9"/>
    <w:rsid w:val="00112BD8"/>
    <w:rPr>
      <w:rFonts w:ascii="Arial" w:eastAsia="MS Mincho" w:hAnsi="Arial"/>
      <w:b/>
      <w:bCs/>
      <w:sz w:val="24"/>
      <w:lang w:val="en-AU" w:eastAsia="ja-JP"/>
    </w:rPr>
  </w:style>
  <w:style w:type="character" w:customStyle="1" w:styleId="Heading2Char">
    <w:name w:val="Heading 2 Char"/>
    <w:link w:val="Heading2"/>
    <w:uiPriority w:val="9"/>
    <w:rsid w:val="00112BD8"/>
    <w:rPr>
      <w:rFonts w:ascii="Arial" w:eastAsia="MS Mincho" w:hAnsi="Arial"/>
      <w:b/>
      <w:bCs/>
      <w:sz w:val="22"/>
      <w:lang w:val="en-AU" w:eastAsia="ja-JP"/>
    </w:rPr>
  </w:style>
  <w:style w:type="character" w:customStyle="1" w:styleId="Heading3Char">
    <w:name w:val="Heading 3 Char"/>
    <w:link w:val="Heading3"/>
    <w:uiPriority w:val="9"/>
    <w:rsid w:val="009F60A2"/>
    <w:rPr>
      <w:rFonts w:ascii="Arial" w:eastAsia="MS Mincho" w:hAnsi="Arial"/>
      <w:b/>
      <w:bCs/>
      <w:lang w:val="en-GB" w:eastAsia="ja-JP"/>
    </w:rPr>
  </w:style>
  <w:style w:type="character" w:customStyle="1" w:styleId="Heading4Char">
    <w:name w:val="Heading 4 Char"/>
    <w:link w:val="Heading4"/>
    <w:uiPriority w:val="9"/>
    <w:rsid w:val="00102830"/>
    <w:rPr>
      <w:rFonts w:ascii="Arial" w:eastAsia="MS Mincho" w:hAnsi="Arial"/>
      <w:b/>
      <w:bCs/>
      <w:lang w:val="en-GB" w:eastAsia="ja-JP"/>
    </w:rPr>
  </w:style>
  <w:style w:type="character" w:customStyle="1" w:styleId="Heading5Char">
    <w:name w:val="Heading 5 Char"/>
    <w:link w:val="Heading5"/>
    <w:uiPriority w:val="9"/>
    <w:rsid w:val="00112BD8"/>
    <w:rPr>
      <w:rFonts w:ascii="Arial" w:eastAsia="MS Mincho" w:hAnsi="Arial"/>
      <w:b/>
      <w:bCs/>
      <w:lang w:val="en-GB" w:eastAsia="ja-JP"/>
    </w:rPr>
  </w:style>
  <w:style w:type="character" w:customStyle="1" w:styleId="Heading6Char">
    <w:name w:val="Heading 6 Char"/>
    <w:link w:val="Heading6"/>
    <w:uiPriority w:val="9"/>
    <w:rsid w:val="00112BD8"/>
    <w:rPr>
      <w:rFonts w:ascii="Arial" w:eastAsia="MS Mincho" w:hAnsi="Arial"/>
      <w:b/>
      <w:bCs/>
      <w:lang w:val="en-GB" w:eastAsia="ja-JP"/>
    </w:rPr>
  </w:style>
  <w:style w:type="character" w:customStyle="1" w:styleId="Heading7Char">
    <w:name w:val="Heading 7 Char"/>
    <w:link w:val="Heading7"/>
    <w:uiPriority w:val="9"/>
    <w:rsid w:val="00112BD8"/>
    <w:rPr>
      <w:rFonts w:ascii="Arial" w:eastAsia="MS Mincho" w:hAnsi="Arial"/>
      <w:b/>
      <w:bCs/>
      <w:lang w:val="en-GB" w:eastAsia="ja-JP"/>
    </w:rPr>
  </w:style>
  <w:style w:type="character" w:customStyle="1" w:styleId="Heading8Char">
    <w:name w:val="Heading 8 Char"/>
    <w:link w:val="Heading8"/>
    <w:uiPriority w:val="9"/>
    <w:rsid w:val="00112BD8"/>
    <w:rPr>
      <w:rFonts w:ascii="Arial" w:eastAsia="MS Mincho" w:hAnsi="Arial"/>
      <w:b/>
      <w:bCs/>
      <w:lang w:val="en-GB" w:eastAsia="ja-JP"/>
    </w:rPr>
  </w:style>
  <w:style w:type="character" w:customStyle="1" w:styleId="Heading9Char">
    <w:name w:val="Heading 9 Char"/>
    <w:link w:val="Heading9"/>
    <w:uiPriority w:val="9"/>
    <w:rsid w:val="00112BD8"/>
    <w:rPr>
      <w:rFonts w:ascii="Arial" w:eastAsia="MS Mincho" w:hAnsi="Arial"/>
      <w:b/>
      <w:bCs/>
      <w:lang w:val="en-GB" w:eastAsia="ja-JP"/>
    </w:rPr>
  </w:style>
  <w:style w:type="paragraph" w:customStyle="1" w:styleId="templatetext">
    <w:name w:val="template text"/>
    <w:basedOn w:val="Normal"/>
    <w:link w:val="templatetextChar"/>
    <w:qFormat/>
    <w:rsid w:val="00521444"/>
    <w:pPr>
      <w:spacing w:after="120" w:line="240" w:lineRule="auto"/>
    </w:pPr>
    <w:rPr>
      <w:i/>
      <w:iCs/>
      <w:color w:val="FF0000"/>
      <w:sz w:val="18"/>
    </w:rPr>
  </w:style>
  <w:style w:type="character" w:styleId="CommentReference">
    <w:name w:val="annotation reference"/>
    <w:unhideWhenUsed/>
    <w:rsid w:val="00FA5D70"/>
    <w:rPr>
      <w:sz w:val="16"/>
      <w:szCs w:val="16"/>
    </w:rPr>
  </w:style>
  <w:style w:type="character" w:customStyle="1" w:styleId="templatetextChar">
    <w:name w:val="template text Char"/>
    <w:link w:val="templatetext"/>
    <w:rsid w:val="00521444"/>
    <w:rPr>
      <w:rFonts w:ascii="Arial" w:hAnsi="Arial"/>
      <w:i/>
      <w:iCs/>
      <w:color w:val="FF0000"/>
      <w:sz w:val="18"/>
      <w:szCs w:val="20"/>
    </w:rPr>
  </w:style>
  <w:style w:type="paragraph" w:styleId="CommentText">
    <w:name w:val="annotation text"/>
    <w:basedOn w:val="Normal"/>
    <w:link w:val="CommentTextChar"/>
    <w:unhideWhenUsed/>
    <w:rsid w:val="00FA5D70"/>
    <w:pPr>
      <w:spacing w:line="240" w:lineRule="auto"/>
    </w:pPr>
  </w:style>
  <w:style w:type="character" w:customStyle="1" w:styleId="CommentTextChar">
    <w:name w:val="Comment Text Char"/>
    <w:link w:val="CommentText"/>
    <w:rsid w:val="00FA5D70"/>
    <w:rPr>
      <w:rFonts w:ascii="Arial" w:hAnsi="Arial"/>
      <w:sz w:val="20"/>
      <w:szCs w:val="20"/>
    </w:rPr>
  </w:style>
  <w:style w:type="paragraph" w:styleId="CommentSubject">
    <w:name w:val="annotation subject"/>
    <w:basedOn w:val="CommentText"/>
    <w:next w:val="CommentText"/>
    <w:link w:val="CommentSubjectChar"/>
    <w:semiHidden/>
    <w:unhideWhenUsed/>
    <w:rsid w:val="00FA5D70"/>
    <w:rPr>
      <w:b/>
      <w:bCs/>
    </w:rPr>
  </w:style>
  <w:style w:type="character" w:customStyle="1" w:styleId="CommentSubjectChar">
    <w:name w:val="Comment Subject Char"/>
    <w:link w:val="CommentSubject"/>
    <w:semiHidden/>
    <w:rsid w:val="00FA5D70"/>
    <w:rPr>
      <w:rFonts w:ascii="Arial" w:hAnsi="Arial"/>
      <w:b/>
      <w:bCs/>
      <w:sz w:val="20"/>
      <w:szCs w:val="20"/>
    </w:rPr>
  </w:style>
  <w:style w:type="paragraph" w:customStyle="1" w:styleId="ISOChange">
    <w:name w:val="ISO_Change"/>
    <w:basedOn w:val="Normal"/>
    <w:rsid w:val="00FA5D70"/>
    <w:pPr>
      <w:spacing w:before="210" w:line="210" w:lineRule="exact"/>
    </w:pPr>
    <w:rPr>
      <w:rFonts w:eastAsia="Times New Roman"/>
      <w:sz w:val="18"/>
      <w:lang w:val="en-GB"/>
    </w:rPr>
  </w:style>
  <w:style w:type="paragraph" w:customStyle="1" w:styleId="NormReference">
    <w:name w:val="Norm Reference"/>
    <w:basedOn w:val="Normal"/>
    <w:qFormat/>
    <w:rsid w:val="003C57C4"/>
    <w:pPr>
      <w:tabs>
        <w:tab w:val="left" w:pos="1418"/>
      </w:tabs>
      <w:spacing w:after="120" w:line="240" w:lineRule="auto"/>
      <w:ind w:left="1152" w:hanging="432"/>
    </w:pPr>
    <w:rPr>
      <w:rFonts w:eastAsia="Times New Roman" w:cs="Arial"/>
      <w:color w:val="000000"/>
      <w:lang w:val="en-CA"/>
    </w:rPr>
  </w:style>
  <w:style w:type="paragraph" w:styleId="Bibliography">
    <w:name w:val="Bibliography"/>
    <w:basedOn w:val="Normal"/>
    <w:next w:val="Normal"/>
    <w:uiPriority w:val="37"/>
    <w:unhideWhenUsed/>
    <w:rsid w:val="00C80539"/>
  </w:style>
  <w:style w:type="paragraph" w:customStyle="1" w:styleId="CM7">
    <w:name w:val="CM7"/>
    <w:basedOn w:val="Normal"/>
    <w:next w:val="Normal"/>
    <w:uiPriority w:val="99"/>
    <w:rsid w:val="002778DA"/>
    <w:pPr>
      <w:widowControl w:val="0"/>
      <w:autoSpaceDE w:val="0"/>
      <w:autoSpaceDN w:val="0"/>
      <w:adjustRightInd w:val="0"/>
      <w:spacing w:line="240" w:lineRule="auto"/>
    </w:pPr>
    <w:rPr>
      <w:rFonts w:eastAsia="Times New Roman" w:cs="Arial"/>
      <w:sz w:val="24"/>
      <w:szCs w:val="24"/>
    </w:rPr>
  </w:style>
  <w:style w:type="paragraph" w:customStyle="1" w:styleId="Term">
    <w:name w:val="Term"/>
    <w:basedOn w:val="BodyText"/>
    <w:rsid w:val="00105F54"/>
    <w:pPr>
      <w:spacing w:before="240" w:after="0" w:line="240" w:lineRule="auto"/>
      <w:ind w:left="567"/>
    </w:pPr>
    <w:rPr>
      <w:rFonts w:ascii="Arial" w:eastAsia="Times New Roman" w:hAnsi="Arial"/>
      <w:lang w:val="en-GB" w:eastAsia="zh-CN"/>
    </w:rPr>
  </w:style>
  <w:style w:type="paragraph" w:styleId="BodyText">
    <w:name w:val="Body Text"/>
    <w:basedOn w:val="Normal"/>
    <w:link w:val="BodyTextChar"/>
    <w:unhideWhenUsed/>
    <w:qFormat/>
    <w:rsid w:val="00105F54"/>
    <w:pPr>
      <w:spacing w:after="120"/>
    </w:pPr>
    <w:rPr>
      <w:rFonts w:ascii="Times New Roman" w:hAnsi="Times New Roman"/>
      <w:sz w:val="18"/>
    </w:rPr>
  </w:style>
  <w:style w:type="character" w:customStyle="1" w:styleId="BodyTextChar">
    <w:name w:val="Body Text Char"/>
    <w:link w:val="BodyText"/>
    <w:rsid w:val="00105F54"/>
    <w:rPr>
      <w:rFonts w:ascii="Times New Roman" w:hAnsi="Times New Roman"/>
      <w:sz w:val="18"/>
    </w:rPr>
  </w:style>
  <w:style w:type="character" w:customStyle="1" w:styleId="apple-converted-space">
    <w:name w:val="apple-converted-space"/>
    <w:basedOn w:val="DefaultParagraphFont"/>
    <w:rsid w:val="00105F54"/>
  </w:style>
  <w:style w:type="character" w:styleId="Hyperlink">
    <w:name w:val="Hyperlink"/>
    <w:uiPriority w:val="99"/>
    <w:unhideWhenUsed/>
    <w:rsid w:val="00105F54"/>
    <w:rPr>
      <w:color w:val="0000FF"/>
      <w:u w:val="single"/>
    </w:rPr>
  </w:style>
  <w:style w:type="paragraph" w:styleId="Caption">
    <w:name w:val="caption"/>
    <w:basedOn w:val="Normal"/>
    <w:next w:val="Normal"/>
    <w:uiPriority w:val="35"/>
    <w:qFormat/>
    <w:rsid w:val="00A252C3"/>
    <w:pPr>
      <w:spacing w:before="120" w:after="120"/>
      <w:jc w:val="center"/>
    </w:pPr>
    <w:rPr>
      <w:b/>
      <w:sz w:val="18"/>
    </w:rPr>
  </w:style>
  <w:style w:type="paragraph" w:customStyle="1" w:styleId="CM2">
    <w:name w:val="CM2"/>
    <w:basedOn w:val="Normal"/>
    <w:next w:val="Normal"/>
    <w:uiPriority w:val="99"/>
    <w:rsid w:val="00751AB0"/>
    <w:pPr>
      <w:widowControl w:val="0"/>
      <w:autoSpaceDE w:val="0"/>
      <w:autoSpaceDN w:val="0"/>
      <w:adjustRightInd w:val="0"/>
      <w:spacing w:line="186" w:lineRule="atLeast"/>
    </w:pPr>
    <w:rPr>
      <w:rFonts w:eastAsia="Times New Roman" w:cs="Arial"/>
      <w:sz w:val="24"/>
      <w:szCs w:val="24"/>
    </w:rPr>
  </w:style>
  <w:style w:type="paragraph" w:customStyle="1" w:styleId="Default">
    <w:name w:val="Default"/>
    <w:rsid w:val="00936031"/>
    <w:pPr>
      <w:autoSpaceDE w:val="0"/>
      <w:autoSpaceDN w:val="0"/>
      <w:adjustRightInd w:val="0"/>
    </w:pPr>
    <w:rPr>
      <w:rFonts w:ascii="Arial" w:hAnsi="Arial" w:cs="Arial"/>
      <w:color w:val="000000"/>
      <w:sz w:val="24"/>
      <w:szCs w:val="24"/>
    </w:rPr>
  </w:style>
  <w:style w:type="paragraph" w:customStyle="1" w:styleId="Annex0">
    <w:name w:val="Annex"/>
    <w:basedOn w:val="Heading1"/>
    <w:link w:val="AnnexChar"/>
    <w:rsid w:val="006A7CF6"/>
  </w:style>
  <w:style w:type="paragraph" w:customStyle="1" w:styleId="Tabletitle">
    <w:name w:val="Table title"/>
    <w:basedOn w:val="Normal"/>
    <w:next w:val="Normal"/>
    <w:rsid w:val="005A0747"/>
    <w:pPr>
      <w:keepNext/>
      <w:suppressAutoHyphens/>
      <w:spacing w:before="120" w:after="120" w:line="230" w:lineRule="exact"/>
      <w:jc w:val="center"/>
    </w:pPr>
    <w:rPr>
      <w:b/>
    </w:rPr>
  </w:style>
  <w:style w:type="character" w:customStyle="1" w:styleId="AnnexChar">
    <w:name w:val="Annex Char"/>
    <w:link w:val="Annex0"/>
    <w:rsid w:val="006A7CF6"/>
    <w:rPr>
      <w:rFonts w:ascii="Arial" w:eastAsia="MS Mincho" w:hAnsi="Arial"/>
      <w:b/>
      <w:bCs/>
      <w:sz w:val="24"/>
      <w:lang w:val="en-AU" w:eastAsia="ja-JP"/>
    </w:rPr>
  </w:style>
  <w:style w:type="paragraph" w:customStyle="1" w:styleId="Tabletext">
    <w:name w:val="Table text"/>
    <w:basedOn w:val="Normal"/>
    <w:rsid w:val="00BB2EFF"/>
    <w:pPr>
      <w:suppressAutoHyphens/>
      <w:spacing w:before="60" w:after="60" w:line="240" w:lineRule="auto"/>
    </w:pPr>
    <w:rPr>
      <w:szCs w:val="16"/>
      <w:lang w:val="en-GB" w:eastAsia="ar-SA"/>
    </w:rPr>
  </w:style>
  <w:style w:type="paragraph" w:customStyle="1" w:styleId="Body">
    <w:name w:val="Body"/>
    <w:basedOn w:val="Normal"/>
    <w:link w:val="BodyChar"/>
    <w:rsid w:val="003B41C3"/>
    <w:pPr>
      <w:spacing w:line="240" w:lineRule="auto"/>
      <w:ind w:left="567"/>
    </w:pPr>
    <w:rPr>
      <w:rFonts w:eastAsia="Times New Roman"/>
      <w:sz w:val="22"/>
      <w:lang w:val="en-CA"/>
    </w:rPr>
  </w:style>
  <w:style w:type="paragraph" w:styleId="ListNumber">
    <w:name w:val="List Number"/>
    <w:basedOn w:val="Normal"/>
    <w:rsid w:val="00BF0890"/>
    <w:pPr>
      <w:numPr>
        <w:numId w:val="27"/>
      </w:numPr>
      <w:tabs>
        <w:tab w:val="clear" w:pos="643"/>
        <w:tab w:val="left" w:pos="400"/>
      </w:tabs>
    </w:pPr>
  </w:style>
  <w:style w:type="paragraph" w:styleId="ListBullet">
    <w:name w:val="List Bullet"/>
    <w:basedOn w:val="Normal"/>
    <w:autoRedefine/>
    <w:rsid w:val="00BF0890"/>
    <w:pPr>
      <w:tabs>
        <w:tab w:val="num" w:pos="360"/>
      </w:tabs>
      <w:ind w:left="360" w:hanging="360"/>
    </w:pPr>
  </w:style>
  <w:style w:type="paragraph" w:styleId="Header">
    <w:name w:val="header"/>
    <w:basedOn w:val="Normal"/>
    <w:link w:val="HeaderChar"/>
    <w:uiPriority w:val="99"/>
    <w:rsid w:val="003B41C3"/>
    <w:pPr>
      <w:tabs>
        <w:tab w:val="center" w:pos="4320"/>
        <w:tab w:val="right" w:pos="8640"/>
      </w:tabs>
      <w:spacing w:line="240" w:lineRule="auto"/>
    </w:pPr>
    <w:rPr>
      <w:rFonts w:ascii="Times New Roman" w:eastAsia="Times New Roman" w:hAnsi="Times New Roman"/>
      <w:sz w:val="24"/>
      <w:szCs w:val="24"/>
    </w:rPr>
  </w:style>
  <w:style w:type="character" w:customStyle="1" w:styleId="HeaderChar">
    <w:name w:val="Header Char"/>
    <w:link w:val="Header"/>
    <w:uiPriority w:val="99"/>
    <w:rsid w:val="003B41C3"/>
    <w:rPr>
      <w:rFonts w:ascii="Times New Roman" w:eastAsia="Times New Roman" w:hAnsi="Times New Roman" w:cs="Times New Roman"/>
      <w:sz w:val="24"/>
      <w:szCs w:val="24"/>
    </w:rPr>
  </w:style>
  <w:style w:type="paragraph" w:styleId="Footer">
    <w:name w:val="footer"/>
    <w:basedOn w:val="Normal"/>
    <w:link w:val="FooterChar"/>
    <w:uiPriority w:val="99"/>
    <w:qFormat/>
    <w:rsid w:val="003B41C3"/>
    <w:pPr>
      <w:tabs>
        <w:tab w:val="center" w:pos="4320"/>
        <w:tab w:val="right" w:pos="8640"/>
      </w:tabs>
      <w:spacing w:line="240" w:lineRule="auto"/>
    </w:pPr>
    <w:rPr>
      <w:rFonts w:ascii="Times New Roman" w:eastAsia="Times New Roman" w:hAnsi="Times New Roman"/>
      <w:sz w:val="24"/>
      <w:szCs w:val="24"/>
    </w:rPr>
  </w:style>
  <w:style w:type="character" w:customStyle="1" w:styleId="FooterChar">
    <w:name w:val="Footer Char"/>
    <w:link w:val="Footer"/>
    <w:uiPriority w:val="99"/>
    <w:rsid w:val="003B41C3"/>
    <w:rPr>
      <w:rFonts w:ascii="Times New Roman" w:eastAsia="Times New Roman" w:hAnsi="Times New Roman" w:cs="Times New Roman"/>
      <w:sz w:val="24"/>
      <w:szCs w:val="24"/>
    </w:rPr>
  </w:style>
  <w:style w:type="character" w:styleId="PageNumber">
    <w:name w:val="page number"/>
    <w:basedOn w:val="DefaultParagraphFont"/>
    <w:rsid w:val="003B41C3"/>
  </w:style>
  <w:style w:type="paragraph" w:styleId="FootnoteText">
    <w:name w:val="footnote text"/>
    <w:basedOn w:val="Normal"/>
    <w:link w:val="FootnoteTextChar"/>
    <w:semiHidden/>
    <w:qFormat/>
    <w:rsid w:val="003B41C3"/>
    <w:pPr>
      <w:spacing w:line="240" w:lineRule="auto"/>
    </w:pPr>
    <w:rPr>
      <w:rFonts w:eastAsia="Times New Roman"/>
    </w:rPr>
  </w:style>
  <w:style w:type="character" w:customStyle="1" w:styleId="FootnoteTextChar">
    <w:name w:val="Footnote Text Char"/>
    <w:link w:val="FootnoteText"/>
    <w:semiHidden/>
    <w:rsid w:val="003B41C3"/>
    <w:rPr>
      <w:rFonts w:ascii="Arial" w:eastAsia="Times New Roman" w:hAnsi="Arial" w:cs="Times New Roman"/>
      <w:sz w:val="16"/>
      <w:szCs w:val="20"/>
    </w:rPr>
  </w:style>
  <w:style w:type="character" w:styleId="FootnoteReference">
    <w:name w:val="footnote reference"/>
    <w:semiHidden/>
    <w:rsid w:val="003B41C3"/>
    <w:rPr>
      <w:vertAlign w:val="superscript"/>
    </w:rPr>
  </w:style>
  <w:style w:type="paragraph" w:customStyle="1" w:styleId="a2">
    <w:name w:val="a2"/>
    <w:basedOn w:val="Heading2"/>
    <w:next w:val="Normal"/>
    <w:rsid w:val="003B41C3"/>
    <w:pPr>
      <w:tabs>
        <w:tab w:val="clear" w:pos="700"/>
        <w:tab w:val="left" w:pos="500"/>
        <w:tab w:val="left" w:pos="720"/>
      </w:tabs>
      <w:spacing w:before="270" w:line="270" w:lineRule="exact"/>
    </w:pPr>
    <w:rPr>
      <w:i/>
      <w:lang w:val="en-GB"/>
    </w:rPr>
  </w:style>
  <w:style w:type="paragraph" w:customStyle="1" w:styleId="a3">
    <w:name w:val="a3"/>
    <w:basedOn w:val="Heading3"/>
    <w:next w:val="Normal"/>
    <w:rsid w:val="003B41C3"/>
    <w:pPr>
      <w:tabs>
        <w:tab w:val="clear" w:pos="660"/>
        <w:tab w:val="left" w:pos="640"/>
      </w:tabs>
      <w:spacing w:line="250" w:lineRule="exact"/>
    </w:pPr>
  </w:style>
  <w:style w:type="paragraph" w:customStyle="1" w:styleId="a4">
    <w:name w:val="a4"/>
    <w:basedOn w:val="Heading4"/>
    <w:next w:val="Normal"/>
    <w:rsid w:val="003B41C3"/>
    <w:pPr>
      <w:tabs>
        <w:tab w:val="clear" w:pos="900"/>
        <w:tab w:val="left" w:pos="880"/>
      </w:tabs>
    </w:pPr>
    <w:rPr>
      <w:rFonts w:cs="Arial"/>
      <w:iCs/>
      <w:color w:val="365F91"/>
    </w:rPr>
  </w:style>
  <w:style w:type="paragraph" w:customStyle="1" w:styleId="a5">
    <w:name w:val="a5"/>
    <w:basedOn w:val="Heading5"/>
    <w:next w:val="Normal"/>
    <w:rsid w:val="003B41C3"/>
    <w:pPr>
      <w:numPr>
        <w:numId w:val="2"/>
      </w:numPr>
      <w:tabs>
        <w:tab w:val="left" w:pos="1140"/>
        <w:tab w:val="left" w:pos="1360"/>
      </w:tabs>
    </w:pPr>
    <w:rPr>
      <w:b w:val="0"/>
    </w:rPr>
  </w:style>
  <w:style w:type="paragraph" w:customStyle="1" w:styleId="a6">
    <w:name w:val="a6"/>
    <w:basedOn w:val="Heading6"/>
    <w:next w:val="Normal"/>
    <w:rsid w:val="003B41C3"/>
    <w:pPr>
      <w:numPr>
        <w:numId w:val="2"/>
      </w:numPr>
      <w:tabs>
        <w:tab w:val="left" w:pos="1140"/>
        <w:tab w:val="left" w:pos="1360"/>
      </w:tabs>
    </w:pPr>
    <w:rPr>
      <w:b w:val="0"/>
      <w:bCs w:val="0"/>
      <w:color w:val="365F91"/>
    </w:rPr>
  </w:style>
  <w:style w:type="paragraph" w:customStyle="1" w:styleId="ANNEX">
    <w:name w:val="ANNEX"/>
    <w:basedOn w:val="Heading1"/>
    <w:next w:val="Normal"/>
    <w:link w:val="ANNEXChar0"/>
    <w:qFormat/>
    <w:rsid w:val="00AE0CA9"/>
    <w:pPr>
      <w:pageBreakBefore/>
      <w:numPr>
        <w:numId w:val="4"/>
      </w:numPr>
      <w:tabs>
        <w:tab w:val="clear" w:pos="400"/>
        <w:tab w:val="left" w:pos="1260"/>
      </w:tabs>
      <w:spacing w:after="120" w:line="240" w:lineRule="auto"/>
      <w:jc w:val="left"/>
    </w:pPr>
    <w:rPr>
      <w:kern w:val="32"/>
      <w:lang w:val="en-GB"/>
    </w:rPr>
  </w:style>
  <w:style w:type="paragraph" w:styleId="ListNumber2">
    <w:name w:val="List Number 2"/>
    <w:basedOn w:val="Normal"/>
    <w:rsid w:val="00BF0890"/>
    <w:pPr>
      <w:numPr>
        <w:numId w:val="28"/>
      </w:numPr>
      <w:tabs>
        <w:tab w:val="clear" w:pos="926"/>
        <w:tab w:val="left" w:pos="800"/>
      </w:tabs>
    </w:pPr>
  </w:style>
  <w:style w:type="paragraph" w:styleId="ListNumber3">
    <w:name w:val="List Number 3"/>
    <w:basedOn w:val="Normal"/>
    <w:rsid w:val="00BF0890"/>
    <w:pPr>
      <w:numPr>
        <w:numId w:val="29"/>
      </w:numPr>
      <w:tabs>
        <w:tab w:val="clear" w:pos="1209"/>
        <w:tab w:val="left" w:pos="1200"/>
      </w:tabs>
    </w:pPr>
  </w:style>
  <w:style w:type="paragraph" w:styleId="ListNumber4">
    <w:name w:val="List Number 4"/>
    <w:basedOn w:val="Normal"/>
    <w:rsid w:val="00BF0890"/>
    <w:pPr>
      <w:numPr>
        <w:numId w:val="30"/>
      </w:numPr>
      <w:tabs>
        <w:tab w:val="clear" w:pos="1492"/>
        <w:tab w:val="left" w:pos="1600"/>
      </w:tabs>
    </w:pPr>
  </w:style>
  <w:style w:type="paragraph" w:customStyle="1" w:styleId="zzLn5">
    <w:name w:val="zzLn5"/>
    <w:basedOn w:val="Normal"/>
    <w:next w:val="Normal"/>
    <w:rsid w:val="003B41C3"/>
    <w:pPr>
      <w:tabs>
        <w:tab w:val="num" w:pos="3240"/>
      </w:tabs>
    </w:pPr>
    <w:rPr>
      <w:lang w:val="en-GB"/>
    </w:rPr>
  </w:style>
  <w:style w:type="paragraph" w:customStyle="1" w:styleId="zzLn6">
    <w:name w:val="zzLn6"/>
    <w:basedOn w:val="Normal"/>
    <w:next w:val="Normal"/>
    <w:rsid w:val="003B41C3"/>
    <w:pPr>
      <w:tabs>
        <w:tab w:val="num" w:pos="3960"/>
      </w:tabs>
    </w:pPr>
    <w:rPr>
      <w:lang w:val="en-GB"/>
    </w:rPr>
  </w:style>
  <w:style w:type="paragraph" w:customStyle="1" w:styleId="Bibliography1">
    <w:name w:val="Bibliography1"/>
    <w:basedOn w:val="Normal"/>
    <w:rsid w:val="003B41C3"/>
    <w:pPr>
      <w:numPr>
        <w:numId w:val="25"/>
      </w:numPr>
      <w:tabs>
        <w:tab w:val="left" w:pos="660"/>
      </w:tabs>
    </w:pPr>
    <w:rPr>
      <w:rFonts w:eastAsia="Times New Roman"/>
      <w:lang w:val="en-GB"/>
    </w:rPr>
  </w:style>
  <w:style w:type="paragraph" w:styleId="TOC7">
    <w:name w:val="toc 7"/>
    <w:basedOn w:val="TOC4"/>
    <w:next w:val="Normal"/>
    <w:uiPriority w:val="39"/>
    <w:rsid w:val="00BF0890"/>
    <w:pPr>
      <w:tabs>
        <w:tab w:val="clear" w:pos="1140"/>
        <w:tab w:val="left" w:pos="1440"/>
      </w:tabs>
      <w:ind w:left="1440" w:hanging="1440"/>
    </w:pPr>
  </w:style>
  <w:style w:type="paragraph" w:styleId="TOC8">
    <w:name w:val="toc 8"/>
    <w:basedOn w:val="TOC4"/>
    <w:next w:val="Normal"/>
    <w:uiPriority w:val="39"/>
    <w:rsid w:val="00BF0890"/>
    <w:pPr>
      <w:tabs>
        <w:tab w:val="clear" w:pos="1140"/>
        <w:tab w:val="left" w:pos="1440"/>
      </w:tabs>
      <w:ind w:left="1440" w:hanging="1440"/>
    </w:pPr>
  </w:style>
  <w:style w:type="paragraph" w:styleId="TOC1">
    <w:name w:val="toc 1"/>
    <w:basedOn w:val="Normal"/>
    <w:next w:val="Normal"/>
    <w:uiPriority w:val="39"/>
    <w:rsid w:val="002443CF"/>
    <w:pPr>
      <w:tabs>
        <w:tab w:val="left" w:pos="504"/>
        <w:tab w:val="right" w:leader="dot" w:pos="9752"/>
      </w:tabs>
      <w:suppressAutoHyphens/>
      <w:spacing w:before="120" w:after="0"/>
      <w:ind w:left="540" w:right="504" w:hanging="540"/>
      <w:jc w:val="left"/>
    </w:pPr>
    <w:rPr>
      <w:b/>
      <w:noProof/>
      <w:lang w:val="en-GB"/>
    </w:rPr>
  </w:style>
  <w:style w:type="paragraph" w:styleId="TOC2">
    <w:name w:val="toc 2"/>
    <w:basedOn w:val="TOC1"/>
    <w:next w:val="Normal"/>
    <w:uiPriority w:val="39"/>
    <w:rsid w:val="002443CF"/>
    <w:pPr>
      <w:spacing w:before="60"/>
      <w:ind w:left="810" w:hanging="522"/>
      <w:contextualSpacing/>
    </w:pPr>
    <w:rPr>
      <w:b w:val="0"/>
    </w:rPr>
  </w:style>
  <w:style w:type="paragraph" w:styleId="TOC3">
    <w:name w:val="toc 3"/>
    <w:basedOn w:val="TOC2"/>
    <w:next w:val="Normal"/>
    <w:uiPriority w:val="39"/>
    <w:rsid w:val="00B92E59"/>
    <w:pPr>
      <w:ind w:left="1350" w:hanging="774"/>
    </w:pPr>
  </w:style>
  <w:style w:type="paragraph" w:styleId="TOC4">
    <w:name w:val="toc 4"/>
    <w:basedOn w:val="TOC2"/>
    <w:next w:val="Normal"/>
    <w:uiPriority w:val="39"/>
    <w:rsid w:val="00BF0890"/>
    <w:pPr>
      <w:tabs>
        <w:tab w:val="left" w:pos="1140"/>
      </w:tabs>
      <w:ind w:left="1140" w:hanging="1140"/>
    </w:pPr>
  </w:style>
  <w:style w:type="paragraph" w:styleId="TOC5">
    <w:name w:val="toc 5"/>
    <w:basedOn w:val="TOC4"/>
    <w:next w:val="Normal"/>
    <w:uiPriority w:val="39"/>
    <w:rsid w:val="00BF0890"/>
  </w:style>
  <w:style w:type="paragraph" w:styleId="TOC6">
    <w:name w:val="toc 6"/>
    <w:basedOn w:val="TOC4"/>
    <w:next w:val="Normal"/>
    <w:uiPriority w:val="39"/>
    <w:rsid w:val="00BF0890"/>
    <w:pPr>
      <w:tabs>
        <w:tab w:val="clear" w:pos="1140"/>
        <w:tab w:val="left" w:pos="1440"/>
      </w:tabs>
      <w:ind w:left="1440" w:hanging="1440"/>
    </w:pPr>
  </w:style>
  <w:style w:type="paragraph" w:styleId="TOC9">
    <w:name w:val="toc 9"/>
    <w:basedOn w:val="TOC1"/>
    <w:next w:val="Normal"/>
    <w:uiPriority w:val="39"/>
    <w:rsid w:val="00BF0890"/>
    <w:pPr>
      <w:ind w:left="0" w:firstLine="0"/>
    </w:pPr>
  </w:style>
  <w:style w:type="paragraph" w:customStyle="1" w:styleId="zzCopyright">
    <w:name w:val="zzCopyright"/>
    <w:basedOn w:val="Normal"/>
    <w:next w:val="Normal"/>
    <w:rsid w:val="003B41C3"/>
    <w:pPr>
      <w:pBdr>
        <w:top w:val="single" w:sz="4" w:space="1" w:color="0000FF"/>
        <w:left w:val="single" w:sz="4" w:space="4" w:color="0000FF"/>
        <w:bottom w:val="single" w:sz="4" w:space="1" w:color="0000FF"/>
        <w:right w:val="single" w:sz="4" w:space="4" w:color="0000FF"/>
      </w:pBdr>
      <w:tabs>
        <w:tab w:val="left" w:pos="514"/>
        <w:tab w:val="left" w:pos="9623"/>
      </w:tabs>
      <w:spacing w:before="200"/>
      <w:ind w:left="288" w:right="288"/>
    </w:pPr>
    <w:rPr>
      <w:rFonts w:eastAsia="Times New Roman"/>
      <w:color w:val="0000FF"/>
      <w:lang w:val="en-GB"/>
    </w:rPr>
  </w:style>
  <w:style w:type="paragraph" w:styleId="BodyTextIndent">
    <w:name w:val="Body Text Indent"/>
    <w:basedOn w:val="Normal"/>
    <w:link w:val="BodyTextIndentChar"/>
    <w:rsid w:val="003B41C3"/>
    <w:pPr>
      <w:pBdr>
        <w:top w:val="dashed" w:sz="18" w:space="1" w:color="auto"/>
        <w:left w:val="dashed" w:sz="18" w:space="4" w:color="auto"/>
        <w:bottom w:val="dashed" w:sz="18" w:space="1" w:color="auto"/>
        <w:right w:val="dashed" w:sz="18" w:space="4" w:color="auto"/>
      </w:pBdr>
      <w:tabs>
        <w:tab w:val="left" w:pos="2160"/>
      </w:tabs>
      <w:spacing w:before="200" w:line="240" w:lineRule="auto"/>
      <w:ind w:left="2160" w:hanging="2160"/>
    </w:pPr>
    <w:rPr>
      <w:rFonts w:eastAsia="Times New Roman"/>
      <w:lang w:val="en-CA"/>
    </w:rPr>
  </w:style>
  <w:style w:type="character" w:customStyle="1" w:styleId="BodyTextIndentChar">
    <w:name w:val="Body Text Indent Char"/>
    <w:link w:val="BodyTextIndent"/>
    <w:rsid w:val="003B41C3"/>
    <w:rPr>
      <w:rFonts w:ascii="Arial" w:eastAsia="Times New Roman" w:hAnsi="Arial" w:cs="Times New Roman"/>
      <w:sz w:val="20"/>
      <w:szCs w:val="20"/>
      <w:lang w:val="en-CA"/>
    </w:rPr>
  </w:style>
  <w:style w:type="paragraph" w:styleId="BodyText2">
    <w:name w:val="Body Text 2"/>
    <w:basedOn w:val="Normal"/>
    <w:link w:val="BodyText2Char"/>
    <w:rsid w:val="003B41C3"/>
    <w:pPr>
      <w:spacing w:before="120" w:after="120" w:line="240" w:lineRule="auto"/>
      <w:jc w:val="center"/>
    </w:pPr>
    <w:rPr>
      <w:rFonts w:eastAsia="Times New Roman"/>
      <w:szCs w:val="16"/>
      <w:lang w:val="en-CA"/>
    </w:rPr>
  </w:style>
  <w:style w:type="character" w:customStyle="1" w:styleId="BodyText2Char">
    <w:name w:val="Body Text 2 Char"/>
    <w:link w:val="BodyText2"/>
    <w:rsid w:val="003B41C3"/>
    <w:rPr>
      <w:rFonts w:ascii="Arial" w:eastAsia="Times New Roman" w:hAnsi="Arial" w:cs="Times New Roman"/>
      <w:sz w:val="20"/>
      <w:szCs w:val="16"/>
      <w:lang w:val="en-CA"/>
    </w:rPr>
  </w:style>
  <w:style w:type="paragraph" w:styleId="BodyText3">
    <w:name w:val="Body Text 3"/>
    <w:basedOn w:val="Normal"/>
    <w:link w:val="BodyText3Char"/>
    <w:rsid w:val="003B41C3"/>
    <w:pPr>
      <w:spacing w:before="120" w:line="240" w:lineRule="auto"/>
      <w:jc w:val="center"/>
    </w:pPr>
    <w:rPr>
      <w:rFonts w:eastAsia="Times New Roman"/>
      <w:szCs w:val="10"/>
      <w:lang w:val="en-CA"/>
    </w:rPr>
  </w:style>
  <w:style w:type="character" w:customStyle="1" w:styleId="BodyText3Char">
    <w:name w:val="Body Text 3 Char"/>
    <w:link w:val="BodyText3"/>
    <w:rsid w:val="003B41C3"/>
    <w:rPr>
      <w:rFonts w:ascii="Arial" w:eastAsia="Times New Roman" w:hAnsi="Arial" w:cs="Times New Roman"/>
      <w:sz w:val="16"/>
      <w:szCs w:val="10"/>
      <w:lang w:val="en-CA"/>
    </w:rPr>
  </w:style>
  <w:style w:type="paragraph" w:styleId="EnvelopeAddress">
    <w:name w:val="envelope address"/>
    <w:basedOn w:val="Normal"/>
    <w:rsid w:val="003B41C3"/>
    <w:pPr>
      <w:framePr w:w="7938" w:h="1985" w:hRule="exact" w:hSpace="141" w:wrap="auto" w:hAnchor="page" w:xAlign="center" w:yAlign="bottom"/>
      <w:spacing w:before="200" w:line="240" w:lineRule="auto"/>
      <w:ind w:left="2835"/>
    </w:pPr>
    <w:rPr>
      <w:rFonts w:eastAsia="Times New Roman" w:cs="Arial"/>
      <w:sz w:val="24"/>
      <w:szCs w:val="24"/>
    </w:rPr>
  </w:style>
  <w:style w:type="paragraph" w:styleId="EnvelopeReturn">
    <w:name w:val="envelope return"/>
    <w:basedOn w:val="Normal"/>
    <w:rsid w:val="003B41C3"/>
    <w:pPr>
      <w:spacing w:before="200" w:line="240" w:lineRule="auto"/>
    </w:pPr>
    <w:rPr>
      <w:rFonts w:eastAsia="Times New Roman" w:cs="Arial"/>
    </w:rPr>
  </w:style>
  <w:style w:type="paragraph" w:styleId="HTMLAddress">
    <w:name w:val="HTML Address"/>
    <w:basedOn w:val="Normal"/>
    <w:link w:val="HTMLAddressChar"/>
    <w:rsid w:val="003B41C3"/>
    <w:pPr>
      <w:spacing w:before="200" w:line="240" w:lineRule="auto"/>
    </w:pPr>
    <w:rPr>
      <w:rFonts w:eastAsia="Times New Roman"/>
      <w:i/>
      <w:iCs/>
    </w:rPr>
  </w:style>
  <w:style w:type="character" w:customStyle="1" w:styleId="HTMLAddressChar">
    <w:name w:val="HTML Address Char"/>
    <w:link w:val="HTMLAddress"/>
    <w:rsid w:val="003B41C3"/>
    <w:rPr>
      <w:rFonts w:ascii="Arial" w:eastAsia="Times New Roman" w:hAnsi="Arial" w:cs="Times New Roman"/>
      <w:i/>
      <w:iCs/>
      <w:sz w:val="20"/>
      <w:szCs w:val="20"/>
    </w:rPr>
  </w:style>
  <w:style w:type="paragraph" w:styleId="Date">
    <w:name w:val="Date"/>
    <w:basedOn w:val="Normal"/>
    <w:next w:val="Normal"/>
    <w:link w:val="DateChar"/>
    <w:rsid w:val="003B41C3"/>
    <w:pPr>
      <w:spacing w:before="200" w:line="240" w:lineRule="auto"/>
    </w:pPr>
    <w:rPr>
      <w:rFonts w:eastAsia="Times New Roman"/>
    </w:rPr>
  </w:style>
  <w:style w:type="character" w:customStyle="1" w:styleId="DateChar">
    <w:name w:val="Date Char"/>
    <w:link w:val="Date"/>
    <w:rsid w:val="003B41C3"/>
    <w:rPr>
      <w:rFonts w:ascii="Arial" w:eastAsia="Times New Roman" w:hAnsi="Arial" w:cs="Times New Roman"/>
      <w:sz w:val="20"/>
      <w:szCs w:val="20"/>
    </w:rPr>
  </w:style>
  <w:style w:type="paragraph" w:styleId="MessageHeader">
    <w:name w:val="Message Header"/>
    <w:basedOn w:val="Normal"/>
    <w:link w:val="MessageHeaderChar"/>
    <w:rsid w:val="003B41C3"/>
    <w:pPr>
      <w:pBdr>
        <w:top w:val="single" w:sz="6" w:space="1" w:color="auto"/>
        <w:left w:val="single" w:sz="6" w:space="1" w:color="auto"/>
        <w:bottom w:val="single" w:sz="6" w:space="1" w:color="auto"/>
        <w:right w:val="single" w:sz="6" w:space="1" w:color="auto"/>
      </w:pBdr>
      <w:shd w:val="pct20" w:color="auto" w:fill="auto"/>
      <w:spacing w:before="200" w:line="240" w:lineRule="auto"/>
      <w:ind w:left="1134" w:hanging="1134"/>
    </w:pPr>
    <w:rPr>
      <w:rFonts w:eastAsia="Times New Roman" w:cs="Arial"/>
      <w:sz w:val="24"/>
      <w:szCs w:val="24"/>
    </w:rPr>
  </w:style>
  <w:style w:type="character" w:customStyle="1" w:styleId="MessageHeaderChar">
    <w:name w:val="Message Header Char"/>
    <w:link w:val="MessageHeader"/>
    <w:rsid w:val="003B41C3"/>
    <w:rPr>
      <w:rFonts w:ascii="Arial" w:eastAsia="Times New Roman" w:hAnsi="Arial" w:cs="Arial"/>
      <w:sz w:val="24"/>
      <w:szCs w:val="24"/>
      <w:shd w:val="pct20" w:color="auto" w:fill="auto"/>
    </w:rPr>
  </w:style>
  <w:style w:type="paragraph" w:styleId="DocumentMap">
    <w:name w:val="Document Map"/>
    <w:basedOn w:val="Normal"/>
    <w:link w:val="DocumentMapChar"/>
    <w:semiHidden/>
    <w:rsid w:val="003B41C3"/>
    <w:pPr>
      <w:shd w:val="clear" w:color="auto" w:fill="000080"/>
      <w:spacing w:before="200" w:line="240" w:lineRule="auto"/>
    </w:pPr>
    <w:rPr>
      <w:rFonts w:ascii="Tahoma" w:eastAsia="Times New Roman" w:hAnsi="Tahoma" w:cs="Tahoma"/>
    </w:rPr>
  </w:style>
  <w:style w:type="character" w:customStyle="1" w:styleId="DocumentMapChar">
    <w:name w:val="Document Map Char"/>
    <w:link w:val="DocumentMap"/>
    <w:semiHidden/>
    <w:rsid w:val="003B41C3"/>
    <w:rPr>
      <w:rFonts w:ascii="Tahoma" w:eastAsia="Times New Roman" w:hAnsi="Tahoma" w:cs="Tahoma"/>
      <w:sz w:val="20"/>
      <w:szCs w:val="20"/>
      <w:shd w:val="clear" w:color="auto" w:fill="000080"/>
    </w:rPr>
  </w:style>
  <w:style w:type="paragraph" w:styleId="Closing">
    <w:name w:val="Closing"/>
    <w:basedOn w:val="Normal"/>
    <w:link w:val="ClosingChar"/>
    <w:rsid w:val="003B41C3"/>
    <w:pPr>
      <w:spacing w:before="200" w:line="240" w:lineRule="auto"/>
      <w:ind w:left="4252"/>
    </w:pPr>
    <w:rPr>
      <w:rFonts w:eastAsia="Times New Roman"/>
    </w:rPr>
  </w:style>
  <w:style w:type="character" w:customStyle="1" w:styleId="ClosingChar">
    <w:name w:val="Closing Char"/>
    <w:link w:val="Closing"/>
    <w:rsid w:val="003B41C3"/>
    <w:rPr>
      <w:rFonts w:ascii="Arial" w:eastAsia="Times New Roman" w:hAnsi="Arial" w:cs="Times New Roman"/>
      <w:sz w:val="20"/>
      <w:szCs w:val="20"/>
    </w:rPr>
  </w:style>
  <w:style w:type="paragraph" w:styleId="Index1">
    <w:name w:val="index 1"/>
    <w:basedOn w:val="Normal"/>
    <w:semiHidden/>
    <w:rsid w:val="00BF0890"/>
    <w:pPr>
      <w:spacing w:after="0" w:line="210" w:lineRule="atLeast"/>
      <w:ind w:left="142" w:hanging="142"/>
      <w:jc w:val="left"/>
    </w:pPr>
    <w:rPr>
      <w:b/>
      <w:sz w:val="18"/>
    </w:rPr>
  </w:style>
  <w:style w:type="paragraph" w:styleId="Index2">
    <w:name w:val="index 2"/>
    <w:basedOn w:val="Normal"/>
    <w:next w:val="Normal"/>
    <w:autoRedefine/>
    <w:semiHidden/>
    <w:rsid w:val="00BF0890"/>
    <w:pPr>
      <w:spacing w:line="210" w:lineRule="atLeast"/>
      <w:ind w:left="600" w:hanging="200"/>
    </w:pPr>
    <w:rPr>
      <w:b/>
      <w:sz w:val="18"/>
    </w:rPr>
  </w:style>
  <w:style w:type="paragraph" w:styleId="Index3">
    <w:name w:val="index 3"/>
    <w:basedOn w:val="Normal"/>
    <w:next w:val="Normal"/>
    <w:autoRedefine/>
    <w:semiHidden/>
    <w:rsid w:val="00BF0890"/>
    <w:pPr>
      <w:spacing w:line="220" w:lineRule="atLeast"/>
      <w:ind w:left="600" w:hanging="200"/>
    </w:pPr>
    <w:rPr>
      <w:b/>
    </w:rPr>
  </w:style>
  <w:style w:type="paragraph" w:styleId="Index4">
    <w:name w:val="index 4"/>
    <w:basedOn w:val="Normal"/>
    <w:next w:val="Normal"/>
    <w:autoRedefine/>
    <w:semiHidden/>
    <w:rsid w:val="00BF0890"/>
    <w:pPr>
      <w:spacing w:line="220" w:lineRule="atLeast"/>
      <w:ind w:left="800" w:hanging="200"/>
    </w:pPr>
    <w:rPr>
      <w:b/>
    </w:rPr>
  </w:style>
  <w:style w:type="paragraph" w:styleId="Index5">
    <w:name w:val="index 5"/>
    <w:basedOn w:val="Normal"/>
    <w:next w:val="Normal"/>
    <w:autoRedefine/>
    <w:semiHidden/>
    <w:rsid w:val="00BF0890"/>
    <w:pPr>
      <w:spacing w:line="220" w:lineRule="atLeast"/>
      <w:ind w:left="1000" w:hanging="200"/>
    </w:pPr>
    <w:rPr>
      <w:b/>
    </w:rPr>
  </w:style>
  <w:style w:type="paragraph" w:styleId="Index6">
    <w:name w:val="index 6"/>
    <w:basedOn w:val="Normal"/>
    <w:next w:val="Normal"/>
    <w:autoRedefine/>
    <w:semiHidden/>
    <w:rsid w:val="00BF0890"/>
    <w:pPr>
      <w:spacing w:line="220" w:lineRule="atLeast"/>
      <w:ind w:left="1200" w:hanging="200"/>
    </w:pPr>
    <w:rPr>
      <w:b/>
    </w:rPr>
  </w:style>
  <w:style w:type="paragraph" w:styleId="Index7">
    <w:name w:val="index 7"/>
    <w:basedOn w:val="Normal"/>
    <w:next w:val="Normal"/>
    <w:autoRedefine/>
    <w:semiHidden/>
    <w:rsid w:val="00BF0890"/>
    <w:pPr>
      <w:spacing w:line="220" w:lineRule="atLeast"/>
      <w:ind w:left="1400" w:hanging="200"/>
    </w:pPr>
    <w:rPr>
      <w:b/>
    </w:rPr>
  </w:style>
  <w:style w:type="paragraph" w:styleId="Index8">
    <w:name w:val="index 8"/>
    <w:basedOn w:val="Normal"/>
    <w:next w:val="Normal"/>
    <w:autoRedefine/>
    <w:semiHidden/>
    <w:rsid w:val="00BF0890"/>
    <w:pPr>
      <w:spacing w:line="220" w:lineRule="atLeast"/>
      <w:ind w:left="1600" w:hanging="200"/>
    </w:pPr>
    <w:rPr>
      <w:b/>
    </w:rPr>
  </w:style>
  <w:style w:type="paragraph" w:styleId="Index9">
    <w:name w:val="index 9"/>
    <w:basedOn w:val="Normal"/>
    <w:next w:val="Normal"/>
    <w:autoRedefine/>
    <w:semiHidden/>
    <w:rsid w:val="00BF0890"/>
    <w:pPr>
      <w:spacing w:line="220" w:lineRule="atLeast"/>
      <w:ind w:left="1800" w:hanging="200"/>
    </w:pPr>
    <w:rPr>
      <w:b/>
    </w:rPr>
  </w:style>
  <w:style w:type="paragraph" w:styleId="List">
    <w:name w:val="List"/>
    <w:basedOn w:val="Normal"/>
    <w:rsid w:val="00BF0890"/>
    <w:pPr>
      <w:ind w:left="283" w:hanging="283"/>
    </w:pPr>
  </w:style>
  <w:style w:type="paragraph" w:styleId="List2">
    <w:name w:val="List 2"/>
    <w:basedOn w:val="Normal"/>
    <w:rsid w:val="00BF0890"/>
    <w:pPr>
      <w:ind w:left="566" w:hanging="283"/>
    </w:pPr>
  </w:style>
  <w:style w:type="paragraph" w:styleId="List3">
    <w:name w:val="List 3"/>
    <w:basedOn w:val="Normal"/>
    <w:rsid w:val="00BF0890"/>
    <w:pPr>
      <w:ind w:left="849" w:hanging="283"/>
    </w:pPr>
  </w:style>
  <w:style w:type="paragraph" w:styleId="List4">
    <w:name w:val="List 4"/>
    <w:basedOn w:val="Normal"/>
    <w:rsid w:val="00BF0890"/>
    <w:pPr>
      <w:ind w:left="1132" w:hanging="283"/>
    </w:pPr>
  </w:style>
  <w:style w:type="paragraph" w:styleId="List5">
    <w:name w:val="List 5"/>
    <w:basedOn w:val="Normal"/>
    <w:rsid w:val="00BF0890"/>
    <w:pPr>
      <w:ind w:left="1415" w:hanging="283"/>
    </w:pPr>
  </w:style>
  <w:style w:type="paragraph" w:styleId="ListNumber5">
    <w:name w:val="List Number 5"/>
    <w:basedOn w:val="Normal"/>
    <w:rsid w:val="00BF0890"/>
    <w:pPr>
      <w:tabs>
        <w:tab w:val="num" w:pos="1492"/>
      </w:tabs>
      <w:ind w:left="1492" w:hanging="360"/>
    </w:pPr>
  </w:style>
  <w:style w:type="paragraph" w:styleId="ListBullet2">
    <w:name w:val="List Bullet 2"/>
    <w:basedOn w:val="Normal"/>
    <w:autoRedefine/>
    <w:rsid w:val="00BF0890"/>
    <w:pPr>
      <w:tabs>
        <w:tab w:val="num" w:pos="643"/>
      </w:tabs>
      <w:ind w:left="643" w:hanging="360"/>
    </w:pPr>
  </w:style>
  <w:style w:type="paragraph" w:styleId="ListBullet3">
    <w:name w:val="List Bullet 3"/>
    <w:basedOn w:val="Normal"/>
    <w:autoRedefine/>
    <w:rsid w:val="00BF0890"/>
    <w:pPr>
      <w:tabs>
        <w:tab w:val="num" w:pos="926"/>
      </w:tabs>
      <w:ind w:left="926" w:hanging="360"/>
    </w:pPr>
  </w:style>
  <w:style w:type="paragraph" w:styleId="ListBullet4">
    <w:name w:val="List Bullet 4"/>
    <w:basedOn w:val="Normal"/>
    <w:autoRedefine/>
    <w:rsid w:val="00BF0890"/>
    <w:pPr>
      <w:tabs>
        <w:tab w:val="num" w:pos="1209"/>
      </w:tabs>
      <w:ind w:left="1209" w:hanging="360"/>
    </w:pPr>
  </w:style>
  <w:style w:type="paragraph" w:styleId="ListBullet5">
    <w:name w:val="List Bullet 5"/>
    <w:basedOn w:val="Normal"/>
    <w:autoRedefine/>
    <w:rsid w:val="00BF0890"/>
    <w:pPr>
      <w:numPr>
        <w:numId w:val="24"/>
      </w:numPr>
      <w:tabs>
        <w:tab w:val="clear" w:pos="360"/>
        <w:tab w:val="num" w:pos="1492"/>
      </w:tabs>
    </w:pPr>
  </w:style>
  <w:style w:type="paragraph" w:styleId="ListContinue">
    <w:name w:val="List Continue"/>
    <w:basedOn w:val="Normal"/>
    <w:rsid w:val="00BF0890"/>
    <w:pPr>
      <w:tabs>
        <w:tab w:val="left" w:pos="400"/>
      </w:tabs>
      <w:ind w:left="400" w:hanging="400"/>
    </w:pPr>
  </w:style>
  <w:style w:type="paragraph" w:styleId="ListContinue2">
    <w:name w:val="List Continue 2"/>
    <w:basedOn w:val="ListContinue"/>
    <w:rsid w:val="00BF0890"/>
    <w:pPr>
      <w:numPr>
        <w:ilvl w:val="1"/>
        <w:numId w:val="25"/>
      </w:numPr>
      <w:tabs>
        <w:tab w:val="clear" w:pos="400"/>
        <w:tab w:val="left" w:pos="800"/>
      </w:tabs>
    </w:pPr>
  </w:style>
  <w:style w:type="paragraph" w:styleId="ListContinue3">
    <w:name w:val="List Continue 3"/>
    <w:basedOn w:val="ListContinue"/>
    <w:rsid w:val="00BF0890"/>
    <w:pPr>
      <w:numPr>
        <w:ilvl w:val="2"/>
        <w:numId w:val="25"/>
      </w:numPr>
      <w:tabs>
        <w:tab w:val="clear" w:pos="400"/>
        <w:tab w:val="left" w:pos="1200"/>
      </w:tabs>
    </w:pPr>
  </w:style>
  <w:style w:type="paragraph" w:styleId="ListContinue4">
    <w:name w:val="List Continue 4"/>
    <w:basedOn w:val="ListContinue"/>
    <w:rsid w:val="00BF0890"/>
    <w:pPr>
      <w:numPr>
        <w:numId w:val="26"/>
      </w:numPr>
      <w:tabs>
        <w:tab w:val="clear" w:pos="360"/>
        <w:tab w:val="clear" w:pos="400"/>
        <w:tab w:val="left" w:pos="1600"/>
      </w:tabs>
    </w:pPr>
  </w:style>
  <w:style w:type="paragraph" w:styleId="ListContinue5">
    <w:name w:val="List Continue 5"/>
    <w:basedOn w:val="Normal"/>
    <w:rsid w:val="00BF0890"/>
    <w:pPr>
      <w:spacing w:after="120"/>
      <w:ind w:left="1415"/>
    </w:pPr>
  </w:style>
  <w:style w:type="paragraph" w:styleId="NormalWeb">
    <w:name w:val="Normal (Web)"/>
    <w:basedOn w:val="Normal"/>
    <w:link w:val="NormalWebChar"/>
    <w:uiPriority w:val="99"/>
    <w:rsid w:val="003B41C3"/>
    <w:pPr>
      <w:spacing w:before="200" w:line="240" w:lineRule="auto"/>
    </w:pPr>
    <w:rPr>
      <w:rFonts w:ascii="Times New Roman" w:eastAsia="Times New Roman" w:hAnsi="Times New Roman"/>
      <w:sz w:val="24"/>
      <w:szCs w:val="24"/>
    </w:rPr>
  </w:style>
  <w:style w:type="paragraph" w:styleId="BlockText">
    <w:name w:val="Block Text"/>
    <w:basedOn w:val="Normal"/>
    <w:rsid w:val="003B41C3"/>
    <w:pPr>
      <w:spacing w:before="200" w:after="120" w:line="240" w:lineRule="auto"/>
      <w:ind w:left="1440" w:right="1440"/>
    </w:pPr>
    <w:rPr>
      <w:rFonts w:eastAsia="Times New Roman"/>
    </w:rPr>
  </w:style>
  <w:style w:type="paragraph" w:styleId="EndnoteText">
    <w:name w:val="endnote text"/>
    <w:basedOn w:val="Normal"/>
    <w:link w:val="EndnoteTextChar"/>
    <w:semiHidden/>
    <w:rsid w:val="003B41C3"/>
    <w:pPr>
      <w:spacing w:before="200" w:line="240" w:lineRule="auto"/>
    </w:pPr>
    <w:rPr>
      <w:rFonts w:eastAsia="Times New Roman"/>
    </w:rPr>
  </w:style>
  <w:style w:type="character" w:customStyle="1" w:styleId="EndnoteTextChar">
    <w:name w:val="Endnote Text Char"/>
    <w:link w:val="EndnoteText"/>
    <w:semiHidden/>
    <w:rsid w:val="003B41C3"/>
    <w:rPr>
      <w:rFonts w:ascii="Arial" w:eastAsia="Times New Roman" w:hAnsi="Arial" w:cs="Times New Roman"/>
      <w:sz w:val="20"/>
      <w:szCs w:val="20"/>
    </w:rPr>
  </w:style>
  <w:style w:type="paragraph" w:styleId="HTMLPreformatted">
    <w:name w:val="HTML Preformatted"/>
    <w:basedOn w:val="Normal"/>
    <w:link w:val="HTMLPreformattedChar"/>
    <w:rsid w:val="003B41C3"/>
    <w:pPr>
      <w:spacing w:before="200" w:line="240" w:lineRule="auto"/>
    </w:pPr>
    <w:rPr>
      <w:rFonts w:ascii="Courier New" w:eastAsia="Times New Roman" w:hAnsi="Courier New" w:cs="Courier New"/>
    </w:rPr>
  </w:style>
  <w:style w:type="character" w:customStyle="1" w:styleId="HTMLPreformattedChar">
    <w:name w:val="HTML Preformatted Char"/>
    <w:link w:val="HTMLPreformatted"/>
    <w:rsid w:val="003B41C3"/>
    <w:rPr>
      <w:rFonts w:ascii="Courier New" w:eastAsia="Times New Roman" w:hAnsi="Courier New" w:cs="Courier New"/>
      <w:sz w:val="20"/>
      <w:szCs w:val="20"/>
    </w:rPr>
  </w:style>
  <w:style w:type="paragraph" w:styleId="BodyTextFirstIndent">
    <w:name w:val="Body Text First Indent"/>
    <w:basedOn w:val="BodyText"/>
    <w:link w:val="BodyTextFirstIndentChar"/>
    <w:rsid w:val="003B41C3"/>
    <w:pPr>
      <w:spacing w:before="200" w:line="240" w:lineRule="auto"/>
      <w:ind w:left="567" w:firstLine="210"/>
    </w:pPr>
    <w:rPr>
      <w:rFonts w:ascii="Arial" w:eastAsia="Times New Roman" w:hAnsi="Arial"/>
      <w:sz w:val="22"/>
    </w:rPr>
  </w:style>
  <w:style w:type="character" w:customStyle="1" w:styleId="BodyTextFirstIndentChar">
    <w:name w:val="Body Text First Indent Char"/>
    <w:link w:val="BodyTextFirstIndent"/>
    <w:rsid w:val="003B41C3"/>
    <w:rPr>
      <w:rFonts w:ascii="Arial" w:eastAsia="Times New Roman" w:hAnsi="Arial" w:cs="Times New Roman"/>
      <w:sz w:val="18"/>
    </w:rPr>
  </w:style>
  <w:style w:type="paragraph" w:styleId="BodyTextIndent2">
    <w:name w:val="Body Text Indent 2"/>
    <w:basedOn w:val="Normal"/>
    <w:link w:val="BodyTextIndent2Char"/>
    <w:rsid w:val="003B41C3"/>
    <w:pPr>
      <w:spacing w:before="200" w:after="120" w:line="480" w:lineRule="auto"/>
      <w:ind w:left="283"/>
    </w:pPr>
    <w:rPr>
      <w:rFonts w:eastAsia="Times New Roman"/>
    </w:rPr>
  </w:style>
  <w:style w:type="character" w:customStyle="1" w:styleId="BodyTextIndent2Char">
    <w:name w:val="Body Text Indent 2 Char"/>
    <w:link w:val="BodyTextIndent2"/>
    <w:rsid w:val="003B41C3"/>
    <w:rPr>
      <w:rFonts w:ascii="Arial" w:eastAsia="Times New Roman" w:hAnsi="Arial" w:cs="Times New Roman"/>
      <w:sz w:val="20"/>
      <w:szCs w:val="20"/>
    </w:rPr>
  </w:style>
  <w:style w:type="paragraph" w:styleId="BodyTextIndent3">
    <w:name w:val="Body Text Indent 3"/>
    <w:basedOn w:val="Normal"/>
    <w:link w:val="BodyTextIndent3Char"/>
    <w:rsid w:val="003B41C3"/>
    <w:pPr>
      <w:spacing w:before="200" w:after="120" w:line="240" w:lineRule="auto"/>
      <w:ind w:left="283"/>
    </w:pPr>
    <w:rPr>
      <w:rFonts w:eastAsia="Times New Roman"/>
      <w:szCs w:val="16"/>
    </w:rPr>
  </w:style>
  <w:style w:type="character" w:customStyle="1" w:styleId="BodyTextIndent3Char">
    <w:name w:val="Body Text Indent 3 Char"/>
    <w:link w:val="BodyTextIndent3"/>
    <w:rsid w:val="003B41C3"/>
    <w:rPr>
      <w:rFonts w:ascii="Arial" w:eastAsia="Times New Roman" w:hAnsi="Arial" w:cs="Times New Roman"/>
      <w:sz w:val="16"/>
      <w:szCs w:val="16"/>
    </w:rPr>
  </w:style>
  <w:style w:type="paragraph" w:styleId="BodyTextFirstIndent2">
    <w:name w:val="Body Text First Indent 2"/>
    <w:basedOn w:val="BodyTextIndent"/>
    <w:link w:val="BodyTextFirstIndent2Char"/>
    <w:rsid w:val="003B41C3"/>
    <w:pPr>
      <w:pBdr>
        <w:top w:val="none" w:sz="0" w:space="0" w:color="auto"/>
        <w:left w:val="none" w:sz="0" w:space="0" w:color="auto"/>
        <w:bottom w:val="none" w:sz="0" w:space="0" w:color="auto"/>
        <w:right w:val="none" w:sz="0" w:space="0" w:color="auto"/>
      </w:pBdr>
      <w:tabs>
        <w:tab w:val="clear" w:pos="2160"/>
      </w:tabs>
      <w:spacing w:after="120"/>
      <w:ind w:left="283" w:firstLine="210"/>
    </w:pPr>
    <w:rPr>
      <w:lang w:val="en-US"/>
    </w:rPr>
  </w:style>
  <w:style w:type="character" w:customStyle="1" w:styleId="BodyTextFirstIndent2Char">
    <w:name w:val="Body Text First Indent 2 Char"/>
    <w:link w:val="BodyTextFirstIndent2"/>
    <w:rsid w:val="003B41C3"/>
    <w:rPr>
      <w:rFonts w:ascii="Arial" w:eastAsia="Times New Roman" w:hAnsi="Arial" w:cs="Times New Roman"/>
      <w:sz w:val="20"/>
      <w:szCs w:val="20"/>
      <w:lang w:val="en-CA"/>
    </w:rPr>
  </w:style>
  <w:style w:type="paragraph" w:styleId="NormalIndent">
    <w:name w:val="Normal Indent"/>
    <w:basedOn w:val="Normal"/>
    <w:rsid w:val="00112BD8"/>
    <w:pPr>
      <w:ind w:left="708"/>
    </w:pPr>
  </w:style>
  <w:style w:type="paragraph" w:styleId="Salutation">
    <w:name w:val="Salutation"/>
    <w:basedOn w:val="Normal"/>
    <w:next w:val="Normal"/>
    <w:link w:val="SalutationChar"/>
    <w:rsid w:val="003B41C3"/>
    <w:pPr>
      <w:spacing w:before="200" w:line="240" w:lineRule="auto"/>
    </w:pPr>
    <w:rPr>
      <w:rFonts w:eastAsia="Times New Roman"/>
    </w:rPr>
  </w:style>
  <w:style w:type="character" w:customStyle="1" w:styleId="SalutationChar">
    <w:name w:val="Salutation Char"/>
    <w:link w:val="Salutation"/>
    <w:rsid w:val="003B41C3"/>
    <w:rPr>
      <w:rFonts w:ascii="Arial" w:eastAsia="Times New Roman" w:hAnsi="Arial" w:cs="Times New Roman"/>
      <w:sz w:val="20"/>
      <w:szCs w:val="20"/>
    </w:rPr>
  </w:style>
  <w:style w:type="paragraph" w:styleId="Signature">
    <w:name w:val="Signature"/>
    <w:basedOn w:val="Normal"/>
    <w:link w:val="SignatureChar"/>
    <w:rsid w:val="003B41C3"/>
    <w:pPr>
      <w:spacing w:before="200" w:line="240" w:lineRule="auto"/>
      <w:ind w:left="4252"/>
    </w:pPr>
    <w:rPr>
      <w:rFonts w:eastAsia="Times New Roman"/>
    </w:rPr>
  </w:style>
  <w:style w:type="character" w:customStyle="1" w:styleId="SignatureChar">
    <w:name w:val="Signature Char"/>
    <w:link w:val="Signature"/>
    <w:rsid w:val="003B41C3"/>
    <w:rPr>
      <w:rFonts w:ascii="Arial" w:eastAsia="Times New Roman" w:hAnsi="Arial" w:cs="Times New Roman"/>
      <w:sz w:val="20"/>
      <w:szCs w:val="20"/>
    </w:rPr>
  </w:style>
  <w:style w:type="paragraph" w:styleId="E-mailSignature">
    <w:name w:val="E-mail Signature"/>
    <w:basedOn w:val="Normal"/>
    <w:link w:val="E-mailSignatureChar"/>
    <w:rsid w:val="003B41C3"/>
    <w:pPr>
      <w:spacing w:before="200" w:line="240" w:lineRule="auto"/>
    </w:pPr>
    <w:rPr>
      <w:rFonts w:eastAsia="Times New Roman"/>
    </w:rPr>
  </w:style>
  <w:style w:type="character" w:customStyle="1" w:styleId="E-mailSignatureChar">
    <w:name w:val="E-mail Signature Char"/>
    <w:link w:val="E-mailSignature"/>
    <w:rsid w:val="003B41C3"/>
    <w:rPr>
      <w:rFonts w:ascii="Arial" w:eastAsia="Times New Roman" w:hAnsi="Arial" w:cs="Times New Roman"/>
      <w:sz w:val="20"/>
      <w:szCs w:val="20"/>
    </w:rPr>
  </w:style>
  <w:style w:type="paragraph" w:styleId="Subtitle">
    <w:name w:val="Subtitle"/>
    <w:basedOn w:val="Normal"/>
    <w:link w:val="SubtitleChar"/>
    <w:uiPriority w:val="11"/>
    <w:qFormat/>
    <w:rsid w:val="003B41C3"/>
    <w:pPr>
      <w:keepNext/>
      <w:spacing w:after="120" w:line="240" w:lineRule="auto"/>
      <w:jc w:val="center"/>
    </w:pPr>
    <w:rPr>
      <w:rFonts w:eastAsia="Times New Roman" w:cs="Arial"/>
      <w:color w:val="365F91"/>
      <w:sz w:val="24"/>
      <w:szCs w:val="24"/>
    </w:rPr>
  </w:style>
  <w:style w:type="character" w:customStyle="1" w:styleId="SubtitleChar">
    <w:name w:val="Subtitle Char"/>
    <w:link w:val="Subtitle"/>
    <w:uiPriority w:val="11"/>
    <w:rsid w:val="003B41C3"/>
    <w:rPr>
      <w:rFonts w:ascii="Arial" w:eastAsia="Times New Roman" w:hAnsi="Arial" w:cs="Arial"/>
      <w:color w:val="365F91"/>
      <w:sz w:val="24"/>
      <w:szCs w:val="24"/>
    </w:rPr>
  </w:style>
  <w:style w:type="paragraph" w:styleId="TableofFigures">
    <w:name w:val="table of figures"/>
    <w:basedOn w:val="Normal"/>
    <w:next w:val="Normal"/>
    <w:semiHidden/>
    <w:rsid w:val="003B41C3"/>
    <w:pPr>
      <w:spacing w:before="200" w:line="240" w:lineRule="auto"/>
      <w:ind w:left="400" w:hanging="400"/>
    </w:pPr>
    <w:rPr>
      <w:rFonts w:eastAsia="Times New Roman"/>
    </w:rPr>
  </w:style>
  <w:style w:type="paragraph" w:styleId="TableofAuthorities">
    <w:name w:val="table of authorities"/>
    <w:basedOn w:val="Normal"/>
    <w:next w:val="Normal"/>
    <w:semiHidden/>
    <w:rsid w:val="003B41C3"/>
    <w:pPr>
      <w:spacing w:before="200" w:line="240" w:lineRule="auto"/>
      <w:ind w:left="200" w:hanging="200"/>
    </w:pPr>
    <w:rPr>
      <w:rFonts w:eastAsia="Times New Roman"/>
    </w:rPr>
  </w:style>
  <w:style w:type="paragraph" w:styleId="PlainText">
    <w:name w:val="Plain Text"/>
    <w:basedOn w:val="Normal"/>
    <w:link w:val="PlainTextChar"/>
    <w:rsid w:val="003B41C3"/>
    <w:pPr>
      <w:spacing w:before="200" w:line="240" w:lineRule="auto"/>
    </w:pPr>
    <w:rPr>
      <w:rFonts w:ascii="Courier New" w:eastAsia="Times New Roman" w:hAnsi="Courier New" w:cs="Courier New"/>
    </w:rPr>
  </w:style>
  <w:style w:type="character" w:customStyle="1" w:styleId="PlainTextChar">
    <w:name w:val="Plain Text Char"/>
    <w:link w:val="PlainText"/>
    <w:rsid w:val="003B41C3"/>
    <w:rPr>
      <w:rFonts w:ascii="Courier New" w:eastAsia="Times New Roman" w:hAnsi="Courier New" w:cs="Courier New"/>
      <w:sz w:val="20"/>
      <w:szCs w:val="20"/>
    </w:rPr>
  </w:style>
  <w:style w:type="paragraph" w:styleId="MacroText">
    <w:name w:val="macro"/>
    <w:link w:val="MacroTextChar"/>
    <w:semiHidden/>
    <w:rsid w:val="003B41C3"/>
    <w:pPr>
      <w:tabs>
        <w:tab w:val="left" w:pos="480"/>
        <w:tab w:val="left" w:pos="960"/>
        <w:tab w:val="left" w:pos="1440"/>
        <w:tab w:val="left" w:pos="1920"/>
        <w:tab w:val="left" w:pos="2400"/>
        <w:tab w:val="left" w:pos="2880"/>
        <w:tab w:val="left" w:pos="3360"/>
        <w:tab w:val="left" w:pos="3840"/>
        <w:tab w:val="left" w:pos="4320"/>
      </w:tabs>
      <w:spacing w:before="200"/>
    </w:pPr>
    <w:rPr>
      <w:rFonts w:ascii="Courier New" w:eastAsia="Times New Roman" w:hAnsi="Courier New" w:cs="Courier New"/>
    </w:rPr>
  </w:style>
  <w:style w:type="character" w:customStyle="1" w:styleId="MacroTextChar">
    <w:name w:val="Macro Text Char"/>
    <w:link w:val="MacroText"/>
    <w:semiHidden/>
    <w:rsid w:val="003B41C3"/>
    <w:rPr>
      <w:rFonts w:ascii="Courier New" w:eastAsia="Times New Roman" w:hAnsi="Courier New" w:cs="Courier New"/>
      <w:sz w:val="20"/>
      <w:szCs w:val="20"/>
    </w:rPr>
  </w:style>
  <w:style w:type="paragraph" w:styleId="NoteHeading">
    <w:name w:val="Note Heading"/>
    <w:basedOn w:val="Normal"/>
    <w:next w:val="Normal"/>
    <w:link w:val="NoteHeadingChar"/>
    <w:rsid w:val="003B41C3"/>
    <w:pPr>
      <w:spacing w:before="200" w:line="240" w:lineRule="auto"/>
    </w:pPr>
    <w:rPr>
      <w:rFonts w:eastAsia="Times New Roman"/>
    </w:rPr>
  </w:style>
  <w:style w:type="character" w:customStyle="1" w:styleId="NoteHeadingChar">
    <w:name w:val="Note Heading Char"/>
    <w:link w:val="NoteHeading"/>
    <w:rsid w:val="003B41C3"/>
    <w:rPr>
      <w:rFonts w:ascii="Arial" w:eastAsia="Times New Roman" w:hAnsi="Arial" w:cs="Times New Roman"/>
      <w:sz w:val="20"/>
      <w:szCs w:val="20"/>
    </w:rPr>
  </w:style>
  <w:style w:type="paragraph" w:styleId="IndexHeading">
    <w:name w:val="index heading"/>
    <w:basedOn w:val="Normal"/>
    <w:next w:val="Index1"/>
    <w:semiHidden/>
    <w:rsid w:val="00BF0890"/>
    <w:pPr>
      <w:keepNext/>
      <w:spacing w:before="400" w:after="210"/>
      <w:jc w:val="center"/>
    </w:pPr>
  </w:style>
  <w:style w:type="paragraph" w:styleId="TOAHeading">
    <w:name w:val="toa heading"/>
    <w:basedOn w:val="Normal"/>
    <w:next w:val="Normal"/>
    <w:semiHidden/>
    <w:rsid w:val="003B41C3"/>
    <w:pPr>
      <w:spacing w:before="120" w:line="240" w:lineRule="auto"/>
    </w:pPr>
    <w:rPr>
      <w:rFonts w:eastAsia="Times New Roman" w:cs="Arial"/>
      <w:b/>
      <w:bCs/>
      <w:sz w:val="24"/>
      <w:szCs w:val="24"/>
    </w:rPr>
  </w:style>
  <w:style w:type="character" w:styleId="FollowedHyperlink">
    <w:name w:val="FollowedHyperlink"/>
    <w:rsid w:val="003B41C3"/>
    <w:rPr>
      <w:color w:val="800080"/>
      <w:u w:val="single"/>
    </w:rPr>
  </w:style>
  <w:style w:type="paragraph" w:customStyle="1" w:styleId="CM6">
    <w:name w:val="CM6"/>
    <w:basedOn w:val="Default"/>
    <w:next w:val="Default"/>
    <w:rsid w:val="003B41C3"/>
    <w:pPr>
      <w:spacing w:line="226" w:lineRule="atLeast"/>
    </w:pPr>
    <w:rPr>
      <w:rFonts w:eastAsia="Times New Roman" w:cs="Times New Roman"/>
      <w:color w:val="auto"/>
    </w:rPr>
  </w:style>
  <w:style w:type="paragraph" w:customStyle="1" w:styleId="CM32">
    <w:name w:val="CM32"/>
    <w:basedOn w:val="Default"/>
    <w:next w:val="Default"/>
    <w:rsid w:val="003B41C3"/>
    <w:pPr>
      <w:spacing w:after="240"/>
    </w:pPr>
    <w:rPr>
      <w:rFonts w:eastAsia="Times New Roman" w:cs="Times New Roman"/>
      <w:color w:val="auto"/>
    </w:rPr>
  </w:style>
  <w:style w:type="paragraph" w:customStyle="1" w:styleId="CM11">
    <w:name w:val="CM11"/>
    <w:basedOn w:val="Default"/>
    <w:next w:val="Default"/>
    <w:rsid w:val="003B41C3"/>
    <w:pPr>
      <w:spacing w:line="231" w:lineRule="atLeast"/>
    </w:pPr>
    <w:rPr>
      <w:rFonts w:eastAsia="Times New Roman" w:cs="Times New Roman"/>
      <w:color w:val="auto"/>
    </w:rPr>
  </w:style>
  <w:style w:type="paragraph" w:customStyle="1" w:styleId="CM46">
    <w:name w:val="CM46"/>
    <w:basedOn w:val="Default"/>
    <w:next w:val="Default"/>
    <w:rsid w:val="003B41C3"/>
    <w:pPr>
      <w:spacing w:after="237"/>
    </w:pPr>
    <w:rPr>
      <w:rFonts w:eastAsia="Times New Roman" w:cs="Times New Roman"/>
      <w:color w:val="auto"/>
    </w:rPr>
  </w:style>
  <w:style w:type="paragraph" w:customStyle="1" w:styleId="CM10">
    <w:name w:val="CM10"/>
    <w:basedOn w:val="Default"/>
    <w:next w:val="Default"/>
    <w:rsid w:val="003B41C3"/>
    <w:pPr>
      <w:spacing w:line="473" w:lineRule="atLeast"/>
    </w:pPr>
    <w:rPr>
      <w:rFonts w:eastAsia="Times New Roman" w:cs="Times New Roman"/>
      <w:color w:val="auto"/>
    </w:rPr>
  </w:style>
  <w:style w:type="character" w:styleId="Strong">
    <w:name w:val="Strong"/>
    <w:uiPriority w:val="22"/>
    <w:qFormat/>
    <w:rsid w:val="003B41C3"/>
    <w:rPr>
      <w:b/>
      <w:bCs/>
    </w:rPr>
  </w:style>
  <w:style w:type="paragraph" w:customStyle="1" w:styleId="Style1">
    <w:name w:val="Style1"/>
    <w:basedOn w:val="Heading1"/>
    <w:rsid w:val="003B41C3"/>
    <w:pPr>
      <w:tabs>
        <w:tab w:val="num" w:pos="522"/>
      </w:tabs>
      <w:spacing w:before="360" w:after="120" w:line="240" w:lineRule="auto"/>
      <w:ind w:left="522"/>
    </w:pPr>
    <w:rPr>
      <w:bCs w:val="0"/>
      <w:kern w:val="32"/>
      <w:lang w:val="en-CA"/>
    </w:rPr>
  </w:style>
  <w:style w:type="paragraph" w:customStyle="1" w:styleId="Style2">
    <w:name w:val="Style2"/>
    <w:basedOn w:val="Heading1"/>
    <w:rsid w:val="003B41C3"/>
    <w:pPr>
      <w:numPr>
        <w:numId w:val="2"/>
      </w:numPr>
      <w:spacing w:before="360" w:after="120" w:line="240" w:lineRule="auto"/>
    </w:pPr>
    <w:rPr>
      <w:bCs w:val="0"/>
      <w:kern w:val="32"/>
      <w:lang w:val="en-CA"/>
    </w:rPr>
  </w:style>
  <w:style w:type="paragraph" w:customStyle="1" w:styleId="Style3">
    <w:name w:val="Style3"/>
    <w:basedOn w:val="Style1"/>
    <w:rsid w:val="003B41C3"/>
    <w:pPr>
      <w:numPr>
        <w:numId w:val="1"/>
      </w:numPr>
    </w:pPr>
  </w:style>
  <w:style w:type="paragraph" w:customStyle="1" w:styleId="headercell">
    <w:name w:val="headercell"/>
    <w:basedOn w:val="Normal"/>
    <w:rsid w:val="003B41C3"/>
    <w:pPr>
      <w:spacing w:before="100" w:beforeAutospacing="1" w:after="100" w:afterAutospacing="1" w:line="240" w:lineRule="auto"/>
    </w:pPr>
    <w:rPr>
      <w:rFonts w:ascii="Times New Roman" w:eastAsia="Times New Roman" w:hAnsi="Times New Roman"/>
      <w:b/>
      <w:bCs/>
      <w:sz w:val="24"/>
      <w:szCs w:val="24"/>
      <w:lang w:val="fr-CA" w:eastAsia="fr-CA"/>
    </w:rPr>
  </w:style>
  <w:style w:type="character" w:customStyle="1" w:styleId="headercellChar">
    <w:name w:val="headercell Char"/>
    <w:rsid w:val="003B41C3"/>
    <w:rPr>
      <w:b/>
      <w:bCs/>
      <w:sz w:val="24"/>
      <w:szCs w:val="24"/>
      <w:lang w:val="fr-CA" w:eastAsia="fr-CA" w:bidi="ar-SA"/>
    </w:rPr>
  </w:style>
  <w:style w:type="paragraph" w:customStyle="1" w:styleId="tableblack">
    <w:name w:val="tableblack"/>
    <w:basedOn w:val="Normal"/>
    <w:rsid w:val="003B41C3"/>
    <w:pPr>
      <w:pBdr>
        <w:top w:val="single" w:sz="6" w:space="0" w:color="000000"/>
        <w:left w:val="single" w:sz="6" w:space="0" w:color="000000"/>
        <w:bottom w:val="single" w:sz="6" w:space="0" w:color="000000"/>
        <w:right w:val="single" w:sz="6" w:space="0" w:color="000000"/>
      </w:pBdr>
      <w:spacing w:before="100" w:beforeAutospacing="1" w:after="100" w:afterAutospacing="1" w:line="240" w:lineRule="auto"/>
    </w:pPr>
    <w:rPr>
      <w:rFonts w:ascii="Times New Roman" w:eastAsia="Times New Roman" w:hAnsi="Times New Roman"/>
      <w:sz w:val="24"/>
      <w:szCs w:val="24"/>
      <w:lang w:val="fr-CA" w:eastAsia="fr-CA"/>
    </w:rPr>
  </w:style>
  <w:style w:type="paragraph" w:customStyle="1" w:styleId="tableattribute">
    <w:name w:val="tableattribute"/>
    <w:basedOn w:val="Normal"/>
    <w:rsid w:val="003B41C3"/>
    <w:pPr>
      <w:pBdr>
        <w:top w:val="outset" w:sz="6" w:space="0" w:color="000000"/>
        <w:left w:val="outset" w:sz="6" w:space="0" w:color="000000"/>
        <w:bottom w:val="outset" w:sz="6" w:space="0" w:color="000000"/>
        <w:right w:val="outset" w:sz="6" w:space="0" w:color="000000"/>
      </w:pBdr>
      <w:shd w:val="clear" w:color="auto" w:fill="FFFFFF"/>
      <w:spacing w:before="100" w:beforeAutospacing="1" w:after="100" w:afterAutospacing="1" w:line="240" w:lineRule="auto"/>
    </w:pPr>
    <w:rPr>
      <w:rFonts w:ascii="Times New Roman" w:eastAsia="Times New Roman" w:hAnsi="Times New Roman"/>
      <w:sz w:val="24"/>
      <w:szCs w:val="24"/>
      <w:lang w:val="fr-CA" w:eastAsia="fr-CA"/>
    </w:rPr>
  </w:style>
  <w:style w:type="paragraph" w:customStyle="1" w:styleId="tableclear">
    <w:name w:val="tableclear"/>
    <w:basedOn w:val="Normal"/>
    <w:rsid w:val="003B41C3"/>
    <w:pPr>
      <w:spacing w:before="100" w:beforeAutospacing="1" w:after="100" w:afterAutospacing="1" w:line="240" w:lineRule="auto"/>
    </w:pPr>
    <w:rPr>
      <w:rFonts w:ascii="Times New Roman" w:eastAsia="Times New Roman" w:hAnsi="Times New Roman"/>
      <w:sz w:val="24"/>
      <w:szCs w:val="24"/>
      <w:lang w:val="fr-CA" w:eastAsia="fr-CA"/>
    </w:rPr>
  </w:style>
  <w:style w:type="paragraph" w:customStyle="1" w:styleId="tablecopyright">
    <w:name w:val="tablecopyright"/>
    <w:basedOn w:val="Normal"/>
    <w:rsid w:val="003B41C3"/>
    <w:pPr>
      <w:pBdr>
        <w:top w:val="single" w:sz="12" w:space="0" w:color="0B77FD"/>
        <w:left w:val="single" w:sz="12" w:space="0" w:color="0B77FD"/>
        <w:bottom w:val="single" w:sz="12" w:space="0" w:color="0B77FD"/>
        <w:right w:val="single" w:sz="12" w:space="0" w:color="0B77FD"/>
      </w:pBdr>
      <w:spacing w:before="100" w:beforeAutospacing="1" w:after="100" w:afterAutospacing="1" w:line="240" w:lineRule="auto"/>
    </w:pPr>
    <w:rPr>
      <w:rFonts w:eastAsia="Times New Roman" w:cs="Arial"/>
      <w:b/>
      <w:bCs/>
      <w:color w:val="0B77FD"/>
      <w:sz w:val="18"/>
      <w:szCs w:val="18"/>
      <w:lang w:val="fr-CA" w:eastAsia="fr-CA"/>
    </w:rPr>
  </w:style>
  <w:style w:type="paragraph" w:customStyle="1" w:styleId="tdabstrait">
    <w:name w:val="tdabstrait"/>
    <w:basedOn w:val="Normal"/>
    <w:rsid w:val="003B41C3"/>
    <w:pPr>
      <w:pBdr>
        <w:top w:val="single" w:sz="6" w:space="2" w:color="auto"/>
        <w:left w:val="single" w:sz="6" w:space="2" w:color="FFFFFF"/>
        <w:bottom w:val="single" w:sz="6" w:space="2" w:color="auto"/>
        <w:right w:val="single" w:sz="6" w:space="2" w:color="FFFFFF"/>
      </w:pBdr>
      <w:shd w:val="clear" w:color="auto" w:fill="7575FF"/>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geometric">
    <w:name w:val="tdgeometric"/>
    <w:basedOn w:val="Normal"/>
    <w:rsid w:val="003B41C3"/>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subtype">
    <w:name w:val="tdsubtype"/>
    <w:basedOn w:val="Normal"/>
    <w:rsid w:val="003B41C3"/>
    <w:pPr>
      <w:pBdr>
        <w:top w:val="single" w:sz="6" w:space="2" w:color="auto"/>
        <w:left w:val="single" w:sz="6" w:space="2" w:color="FFFFFF"/>
        <w:bottom w:val="single" w:sz="6" w:space="2" w:color="auto"/>
        <w:right w:val="single" w:sz="6" w:space="2" w:color="FFFFFF"/>
      </w:pBdr>
      <w:shd w:val="clear" w:color="auto" w:fill="BB2251"/>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superclass">
    <w:name w:val="tdsuperclass"/>
    <w:basedOn w:val="Normal"/>
    <w:rsid w:val="003B41C3"/>
    <w:pPr>
      <w:pBdr>
        <w:top w:val="single" w:sz="6" w:space="2" w:color="auto"/>
        <w:left w:val="single" w:sz="6" w:space="2" w:color="FFFFFF"/>
        <w:bottom w:val="single" w:sz="6" w:space="2" w:color="auto"/>
        <w:right w:val="single" w:sz="6" w:space="2" w:color="FFFFFF"/>
      </w:pBdr>
      <w:shd w:val="clear" w:color="auto" w:fill="7575FF"/>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subclass">
    <w:name w:val="tdsubclass"/>
    <w:basedOn w:val="Normal"/>
    <w:rsid w:val="003B41C3"/>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special">
    <w:name w:val="tdspecial"/>
    <w:basedOn w:val="Normal"/>
    <w:rsid w:val="003B41C3"/>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management">
    <w:name w:val="management"/>
    <w:basedOn w:val="Normal"/>
    <w:rsid w:val="003B41C3"/>
    <w:pPr>
      <w:pBdr>
        <w:top w:val="single" w:sz="6" w:space="2" w:color="auto"/>
        <w:left w:val="single" w:sz="6" w:space="2" w:color="000000"/>
        <w:bottom w:val="single" w:sz="6" w:space="2" w:color="auto"/>
        <w:right w:val="single" w:sz="6" w:space="2" w:color="000000"/>
      </w:pBdr>
      <w:shd w:val="clear" w:color="auto" w:fill="DEDEDE"/>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black">
    <w:name w:val="tdblack"/>
    <w:basedOn w:val="Normal"/>
    <w:rsid w:val="003B41C3"/>
    <w:pPr>
      <w:pBdr>
        <w:top w:val="single" w:sz="6" w:space="2" w:color="000000"/>
        <w:left w:val="single" w:sz="6" w:space="2" w:color="auto"/>
        <w:bottom w:val="single" w:sz="6" w:space="2" w:color="000000"/>
        <w:right w:val="single" w:sz="6" w:space="2" w:color="auto"/>
      </w:pBdr>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attribut">
    <w:name w:val="tdattribut"/>
    <w:basedOn w:val="Normal"/>
    <w:rsid w:val="003B41C3"/>
    <w:pPr>
      <w:pBdr>
        <w:top w:val="inset" w:sz="6" w:space="2" w:color="auto"/>
        <w:left w:val="inset" w:sz="6" w:space="2" w:color="auto"/>
        <w:bottom w:val="inset" w:sz="6" w:space="2" w:color="auto"/>
        <w:right w:val="inset" w:sz="6" w:space="2" w:color="auto"/>
      </w:pBdr>
      <w:shd w:val="clear" w:color="auto" w:fill="D2C8AE"/>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attributename">
    <w:name w:val="tdattributename"/>
    <w:basedOn w:val="Normal"/>
    <w:rsid w:val="003B41C3"/>
    <w:pPr>
      <w:pBdr>
        <w:top w:val="inset" w:sz="6" w:space="2" w:color="auto"/>
        <w:left w:val="inset" w:sz="6" w:space="2" w:color="auto"/>
        <w:bottom w:val="inset" w:sz="6" w:space="2" w:color="auto"/>
        <w:right w:val="inset" w:sz="6" w:space="2" w:color="auto"/>
      </w:pBdr>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attributedef">
    <w:name w:val="tdattributedef"/>
    <w:basedOn w:val="Normal"/>
    <w:rsid w:val="003B41C3"/>
    <w:pPr>
      <w:pBdr>
        <w:top w:val="inset" w:sz="6" w:space="2" w:color="auto"/>
        <w:left w:val="inset" w:sz="6" w:space="2" w:color="auto"/>
        <w:bottom w:val="inset" w:sz="6" w:space="2" w:color="auto"/>
        <w:right w:val="inset" w:sz="6" w:space="2" w:color="auto"/>
      </w:pBdr>
      <w:spacing w:before="100" w:beforeAutospacing="1" w:after="100" w:afterAutospacing="1" w:line="240" w:lineRule="auto"/>
    </w:pPr>
    <w:rPr>
      <w:rFonts w:ascii="Times New Roman" w:eastAsia="Times New Roman" w:hAnsi="Times New Roman"/>
      <w:color w:val="000000"/>
      <w:sz w:val="18"/>
      <w:szCs w:val="18"/>
      <w:lang w:val="fr-CA" w:eastAsia="fr-CA"/>
    </w:rPr>
  </w:style>
  <w:style w:type="paragraph" w:customStyle="1" w:styleId="tdattributvaluebeige">
    <w:name w:val="tdattributvaluebeige"/>
    <w:basedOn w:val="Normal"/>
    <w:rsid w:val="003B41C3"/>
    <w:pPr>
      <w:shd w:val="clear" w:color="auto" w:fill="F2F0E6"/>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internalcode">
    <w:name w:val="tdinternalcode"/>
    <w:basedOn w:val="Normal"/>
    <w:rsid w:val="003B41C3"/>
    <w:pPr>
      <w:spacing w:before="100" w:beforeAutospacing="1" w:after="100" w:afterAutospacing="1" w:line="240" w:lineRule="auto"/>
      <w:jc w:val="center"/>
      <w:textAlignment w:val="top"/>
    </w:pPr>
    <w:rPr>
      <w:rFonts w:ascii="Times New Roman" w:eastAsia="Times New Roman" w:hAnsi="Times New Roman"/>
      <w:b/>
      <w:bCs/>
      <w:color w:val="000000"/>
      <w:sz w:val="18"/>
      <w:szCs w:val="18"/>
      <w:lang w:val="fr-CA" w:eastAsia="fr-CA"/>
    </w:rPr>
  </w:style>
  <w:style w:type="paragraph" w:customStyle="1" w:styleId="tdattributevalue">
    <w:name w:val="tdattributevalue"/>
    <w:basedOn w:val="Normal"/>
    <w:rsid w:val="003B41C3"/>
    <w:pPr>
      <w:spacing w:before="100" w:beforeAutospacing="1" w:after="100" w:afterAutospacing="1" w:line="240" w:lineRule="auto"/>
      <w:textAlignment w:val="top"/>
    </w:pPr>
    <w:rPr>
      <w:rFonts w:ascii="Times New Roman" w:eastAsia="Times New Roman" w:hAnsi="Times New Roman"/>
      <w:color w:val="000000"/>
      <w:sz w:val="18"/>
      <w:szCs w:val="18"/>
      <w:lang w:val="fr-CA" w:eastAsia="fr-CA"/>
    </w:rPr>
  </w:style>
  <w:style w:type="paragraph" w:customStyle="1" w:styleId="tdattributmanagement">
    <w:name w:val="tdattributmanagement"/>
    <w:basedOn w:val="Normal"/>
    <w:rsid w:val="003B41C3"/>
    <w:pPr>
      <w:pBdr>
        <w:top w:val="inset" w:sz="6" w:space="2" w:color="auto"/>
        <w:left w:val="inset" w:sz="6" w:space="2" w:color="auto"/>
        <w:bottom w:val="inset" w:sz="6" w:space="2" w:color="auto"/>
        <w:right w:val="inset" w:sz="6" w:space="2" w:color="auto"/>
      </w:pBdr>
      <w:shd w:val="clear" w:color="auto" w:fill="DEDEDE"/>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definitionmanagement">
    <w:name w:val="tddefinitionmanagement"/>
    <w:basedOn w:val="Normal"/>
    <w:rsid w:val="003B41C3"/>
    <w:pPr>
      <w:pBdr>
        <w:top w:val="inset" w:sz="6" w:space="2" w:color="auto"/>
        <w:left w:val="inset" w:sz="6" w:space="2" w:color="auto"/>
        <w:bottom w:val="inset" w:sz="6" w:space="2" w:color="auto"/>
        <w:right w:val="inset" w:sz="6" w:space="2" w:color="auto"/>
      </w:pBdr>
      <w:shd w:val="clear" w:color="auto" w:fill="DEDEDE"/>
      <w:spacing w:before="100" w:beforeAutospacing="1" w:after="100" w:afterAutospacing="1" w:line="240" w:lineRule="auto"/>
    </w:pPr>
    <w:rPr>
      <w:rFonts w:ascii="Times New Roman" w:eastAsia="Times New Roman" w:hAnsi="Times New Roman"/>
      <w:color w:val="000000"/>
      <w:sz w:val="18"/>
      <w:szCs w:val="18"/>
      <w:lang w:val="fr-CA" w:eastAsia="fr-CA"/>
    </w:rPr>
  </w:style>
  <w:style w:type="paragraph" w:customStyle="1" w:styleId="tdinternalcodemanagement">
    <w:name w:val="tdinternalcodemanagement"/>
    <w:basedOn w:val="Normal"/>
    <w:rsid w:val="003B41C3"/>
    <w:pPr>
      <w:shd w:val="clear" w:color="auto" w:fill="DEDEDE"/>
      <w:spacing w:before="100" w:beforeAutospacing="1" w:after="100" w:afterAutospacing="1" w:line="240" w:lineRule="auto"/>
      <w:jc w:val="center"/>
      <w:textAlignment w:val="top"/>
    </w:pPr>
    <w:rPr>
      <w:rFonts w:ascii="Times New Roman" w:eastAsia="Times New Roman" w:hAnsi="Times New Roman"/>
      <w:b/>
      <w:bCs/>
      <w:color w:val="000000"/>
      <w:sz w:val="18"/>
      <w:szCs w:val="18"/>
      <w:lang w:val="fr-CA" w:eastAsia="fr-CA"/>
    </w:rPr>
  </w:style>
  <w:style w:type="paragraph" w:customStyle="1" w:styleId="tdattributevaluemanagement">
    <w:name w:val="tdattributevaluemanagement"/>
    <w:basedOn w:val="Normal"/>
    <w:rsid w:val="003B41C3"/>
    <w:pPr>
      <w:shd w:val="clear" w:color="auto" w:fill="DEDEDE"/>
      <w:spacing w:before="100" w:beforeAutospacing="1" w:after="100" w:afterAutospacing="1" w:line="240" w:lineRule="auto"/>
      <w:textAlignment w:val="top"/>
    </w:pPr>
    <w:rPr>
      <w:rFonts w:ascii="Times New Roman" w:eastAsia="Times New Roman" w:hAnsi="Times New Roman"/>
      <w:color w:val="000000"/>
      <w:sz w:val="18"/>
      <w:szCs w:val="18"/>
      <w:lang w:val="fr-CA" w:eastAsia="fr-CA"/>
    </w:rPr>
  </w:style>
  <w:style w:type="paragraph" w:customStyle="1" w:styleId="tdattributemetadata">
    <w:name w:val="tdattributemetadata"/>
    <w:basedOn w:val="Normal"/>
    <w:rsid w:val="003B41C3"/>
    <w:pPr>
      <w:pBdr>
        <w:top w:val="inset" w:sz="6" w:space="2" w:color="auto"/>
        <w:left w:val="inset" w:sz="6" w:space="2" w:color="auto"/>
        <w:bottom w:val="inset" w:sz="6" w:space="2" w:color="auto"/>
        <w:right w:val="inset" w:sz="6" w:space="2" w:color="auto"/>
      </w:pBdr>
      <w:shd w:val="clear" w:color="auto" w:fill="A0BAB5"/>
      <w:spacing w:before="100" w:beforeAutospacing="1" w:after="100" w:afterAutospacing="1" w:line="240" w:lineRule="auto"/>
      <w:textAlignment w:val="top"/>
    </w:pPr>
    <w:rPr>
      <w:rFonts w:ascii="Times New Roman" w:eastAsia="Times New Roman" w:hAnsi="Times New Roman"/>
      <w:b/>
      <w:bCs/>
      <w:color w:val="000000"/>
      <w:sz w:val="18"/>
      <w:szCs w:val="18"/>
      <w:lang w:val="fr-CA" w:eastAsia="fr-CA"/>
    </w:rPr>
  </w:style>
  <w:style w:type="paragraph" w:customStyle="1" w:styleId="tdattributevaluemetadata">
    <w:name w:val="tdattributevaluemetadata"/>
    <w:basedOn w:val="Normal"/>
    <w:rsid w:val="003B41C3"/>
    <w:pPr>
      <w:shd w:val="clear" w:color="auto" w:fill="E4EBEA"/>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bluetitle">
    <w:name w:val="tdbluetitle"/>
    <w:basedOn w:val="Normal"/>
    <w:rsid w:val="003B41C3"/>
    <w:pPr>
      <w:pBdr>
        <w:top w:val="single" w:sz="6" w:space="2" w:color="auto"/>
        <w:left w:val="single" w:sz="6" w:space="2" w:color="auto"/>
        <w:bottom w:val="single" w:sz="6" w:space="2" w:color="auto"/>
        <w:right w:val="single" w:sz="6" w:space="2" w:color="auto"/>
      </w:pBdr>
      <w:spacing w:before="100" w:beforeAutospacing="1" w:after="100" w:afterAutospacing="1" w:line="240" w:lineRule="auto"/>
    </w:pPr>
    <w:rPr>
      <w:rFonts w:ascii="Times New Roman" w:eastAsia="Times New Roman" w:hAnsi="Times New Roman"/>
      <w:b/>
      <w:bCs/>
      <w:color w:val="000080"/>
      <w:sz w:val="21"/>
      <w:szCs w:val="21"/>
      <w:u w:val="single"/>
      <w:lang w:val="fr-CA" w:eastAsia="fr-CA"/>
    </w:rPr>
  </w:style>
  <w:style w:type="paragraph" w:customStyle="1" w:styleId="tdbluename">
    <w:name w:val="tdbluename"/>
    <w:basedOn w:val="Normal"/>
    <w:rsid w:val="003B41C3"/>
    <w:pPr>
      <w:spacing w:before="100" w:beforeAutospacing="1" w:after="100" w:afterAutospacing="1" w:line="240" w:lineRule="auto"/>
    </w:pPr>
    <w:rPr>
      <w:rFonts w:ascii="Times New Roman" w:eastAsia="Times New Roman" w:hAnsi="Times New Roman"/>
      <w:b/>
      <w:bCs/>
      <w:color w:val="000080"/>
      <w:sz w:val="21"/>
      <w:szCs w:val="21"/>
      <w:u w:val="single"/>
      <w:lang w:val="fr-CA" w:eastAsia="fr-CA"/>
    </w:rPr>
  </w:style>
  <w:style w:type="paragraph" w:customStyle="1" w:styleId="tdconstraint">
    <w:name w:val="tdconstraint"/>
    <w:basedOn w:val="Normal"/>
    <w:rsid w:val="003B41C3"/>
    <w:pPr>
      <w:spacing w:before="100" w:beforeAutospacing="1" w:after="100" w:afterAutospacing="1" w:line="240" w:lineRule="auto"/>
      <w:textAlignment w:val="top"/>
    </w:pPr>
    <w:rPr>
      <w:rFonts w:ascii="Times New Roman" w:eastAsia="Times New Roman" w:hAnsi="Times New Roman"/>
      <w:b/>
      <w:bCs/>
      <w:color w:val="000000"/>
      <w:sz w:val="18"/>
      <w:szCs w:val="18"/>
      <w:lang w:val="fr-CA" w:eastAsia="fr-CA"/>
    </w:rPr>
  </w:style>
  <w:style w:type="paragraph" w:customStyle="1" w:styleId="tdredtitle">
    <w:name w:val="tdredtitle"/>
    <w:basedOn w:val="Normal"/>
    <w:rsid w:val="003B41C3"/>
    <w:pPr>
      <w:pBdr>
        <w:top w:val="single" w:sz="6" w:space="2" w:color="auto"/>
        <w:left w:val="single" w:sz="6" w:space="2" w:color="auto"/>
        <w:bottom w:val="single" w:sz="6" w:space="2" w:color="auto"/>
        <w:right w:val="single" w:sz="6" w:space="2" w:color="auto"/>
      </w:pBdr>
      <w:spacing w:before="100" w:beforeAutospacing="1" w:after="100" w:afterAutospacing="1" w:line="240" w:lineRule="auto"/>
    </w:pPr>
    <w:rPr>
      <w:rFonts w:ascii="Times New Roman" w:eastAsia="Times New Roman" w:hAnsi="Times New Roman"/>
      <w:b/>
      <w:bCs/>
      <w:color w:val="FF0000"/>
      <w:sz w:val="21"/>
      <w:szCs w:val="21"/>
      <w:u w:val="single"/>
      <w:lang w:val="fr-CA" w:eastAsia="fr-CA"/>
    </w:rPr>
  </w:style>
  <w:style w:type="paragraph" w:customStyle="1" w:styleId="tdcardinality">
    <w:name w:val="tdcardinality"/>
    <w:basedOn w:val="Normal"/>
    <w:rsid w:val="003B41C3"/>
    <w:pPr>
      <w:spacing w:before="100" w:beforeAutospacing="1" w:after="100" w:afterAutospacing="1" w:line="240" w:lineRule="auto"/>
      <w:jc w:val="center"/>
      <w:textAlignment w:val="top"/>
    </w:pPr>
    <w:rPr>
      <w:rFonts w:ascii="Times New Roman" w:eastAsia="Times New Roman" w:hAnsi="Times New Roman"/>
      <w:color w:val="000080"/>
      <w:sz w:val="21"/>
      <w:szCs w:val="21"/>
      <w:lang w:val="fr-CA" w:eastAsia="fr-CA"/>
    </w:rPr>
  </w:style>
  <w:style w:type="paragraph" w:customStyle="1" w:styleId="tdgdbcode">
    <w:name w:val="tdgdbcode"/>
    <w:basedOn w:val="Normal"/>
    <w:rsid w:val="003B41C3"/>
    <w:pPr>
      <w:spacing w:before="100" w:beforeAutospacing="1" w:after="100" w:afterAutospacing="1" w:line="240" w:lineRule="auto"/>
      <w:textAlignment w:val="top"/>
    </w:pPr>
    <w:rPr>
      <w:rFonts w:ascii="Times New Roman" w:eastAsia="Times New Roman" w:hAnsi="Times New Roman"/>
      <w:color w:val="000080"/>
      <w:sz w:val="18"/>
      <w:szCs w:val="18"/>
      <w:lang w:val="fr-CA" w:eastAsia="fr-CA"/>
    </w:rPr>
  </w:style>
  <w:style w:type="paragraph" w:customStyle="1" w:styleId="tdgdbname">
    <w:name w:val="tdgdbname"/>
    <w:basedOn w:val="Normal"/>
    <w:rsid w:val="003B41C3"/>
    <w:pPr>
      <w:spacing w:before="100" w:beforeAutospacing="1" w:after="100" w:afterAutospacing="1" w:line="240" w:lineRule="auto"/>
      <w:textAlignment w:val="top"/>
    </w:pPr>
    <w:rPr>
      <w:rFonts w:ascii="Times New Roman" w:eastAsia="Times New Roman" w:hAnsi="Times New Roman"/>
      <w:b/>
      <w:bCs/>
      <w:color w:val="000080"/>
      <w:lang w:val="fr-CA" w:eastAsia="fr-CA"/>
    </w:rPr>
  </w:style>
  <w:style w:type="paragraph" w:customStyle="1" w:styleId="Heading2Arial">
    <w:name w:val="Heading 2 + Arial"/>
    <w:aliases w:val="9 pt"/>
    <w:basedOn w:val="Normal"/>
    <w:rsid w:val="003B41C3"/>
    <w:pPr>
      <w:spacing w:line="240" w:lineRule="auto"/>
    </w:pPr>
    <w:rPr>
      <w:rFonts w:eastAsia="Times New Roman" w:cs="Arial"/>
      <w:b/>
      <w:bCs/>
      <w:color w:val="000000"/>
      <w:sz w:val="18"/>
      <w:szCs w:val="18"/>
      <w:lang w:val="fr-CA" w:eastAsia="fr-CA"/>
    </w:rPr>
  </w:style>
  <w:style w:type="character" w:customStyle="1" w:styleId="BodyChar">
    <w:name w:val="Body Char"/>
    <w:link w:val="Body"/>
    <w:rsid w:val="003B41C3"/>
    <w:rPr>
      <w:rFonts w:ascii="Arial" w:eastAsia="Times New Roman" w:hAnsi="Arial" w:cs="Times New Roman"/>
      <w:szCs w:val="20"/>
      <w:lang w:val="en-CA"/>
    </w:rPr>
  </w:style>
  <w:style w:type="character" w:styleId="Emphasis">
    <w:name w:val="Emphasis"/>
    <w:uiPriority w:val="20"/>
    <w:qFormat/>
    <w:rsid w:val="003B41C3"/>
    <w:rPr>
      <w:b/>
      <w:bCs/>
      <w:i w:val="0"/>
      <w:iCs w:val="0"/>
    </w:rPr>
  </w:style>
  <w:style w:type="character" w:customStyle="1" w:styleId="highlightedsearchterm">
    <w:name w:val="highlightedsearchterm"/>
    <w:basedOn w:val="DefaultParagraphFont"/>
    <w:rsid w:val="003B41C3"/>
  </w:style>
  <w:style w:type="paragraph" w:customStyle="1" w:styleId="StyleBodyText11pt">
    <w:name w:val="Style Body Text + 11 pt"/>
    <w:basedOn w:val="BodyText"/>
    <w:rsid w:val="003B41C3"/>
    <w:pPr>
      <w:spacing w:before="200" w:after="0" w:line="240" w:lineRule="auto"/>
      <w:ind w:left="567"/>
    </w:pPr>
    <w:rPr>
      <w:rFonts w:ascii="Arial" w:eastAsia="Times New Roman" w:hAnsi="Arial"/>
      <w:sz w:val="22"/>
      <w:lang w:val="en-CA"/>
    </w:rPr>
  </w:style>
  <w:style w:type="paragraph" w:customStyle="1" w:styleId="Copyright">
    <w:name w:val="Copyright"/>
    <w:basedOn w:val="Normal"/>
    <w:qFormat/>
    <w:rsid w:val="003B41C3"/>
    <w:pPr>
      <w:tabs>
        <w:tab w:val="right" w:pos="9360"/>
      </w:tabs>
      <w:spacing w:line="240" w:lineRule="auto"/>
      <w:ind w:left="900"/>
    </w:pPr>
    <w:rPr>
      <w:rFonts w:eastAsia="Times New Roman" w:cs="Arial"/>
      <w:lang w:val="en-CA"/>
    </w:rPr>
  </w:style>
  <w:style w:type="paragraph" w:customStyle="1" w:styleId="TOCTitle">
    <w:name w:val="TOC Title"/>
    <w:basedOn w:val="Normal"/>
    <w:qFormat/>
    <w:rsid w:val="00BF0890"/>
    <w:pPr>
      <w:spacing w:before="360" w:after="120" w:line="240" w:lineRule="auto"/>
      <w:jc w:val="center"/>
    </w:pPr>
    <w:rPr>
      <w:rFonts w:eastAsia="Times New Roman"/>
      <w:b/>
      <w:sz w:val="24"/>
      <w:szCs w:val="24"/>
      <w:lang w:val="en-US" w:eastAsia="en-US"/>
    </w:rPr>
  </w:style>
  <w:style w:type="paragraph" w:customStyle="1" w:styleId="ListofSymbandAbbrev">
    <w:name w:val="List of Symb and Abbrev"/>
    <w:basedOn w:val="BodyText"/>
    <w:qFormat/>
    <w:rsid w:val="003B41C3"/>
    <w:pPr>
      <w:tabs>
        <w:tab w:val="left" w:pos="2410"/>
      </w:tabs>
      <w:spacing w:before="200" w:after="0" w:line="240" w:lineRule="auto"/>
      <w:ind w:left="567"/>
    </w:pPr>
    <w:rPr>
      <w:rFonts w:ascii="Arial" w:eastAsia="Times New Roman" w:hAnsi="Arial"/>
      <w:sz w:val="22"/>
      <w:lang w:val="en-CA"/>
    </w:rPr>
  </w:style>
  <w:style w:type="paragraph" w:customStyle="1" w:styleId="Titlenoindex">
    <w:name w:val="Title no index"/>
    <w:basedOn w:val="Normal"/>
    <w:next w:val="Normal"/>
    <w:qFormat/>
    <w:rsid w:val="003B41C3"/>
    <w:pPr>
      <w:spacing w:before="240" w:line="240" w:lineRule="auto"/>
      <w:jc w:val="center"/>
    </w:pPr>
    <w:rPr>
      <w:rFonts w:eastAsia="Times New Roman" w:cs="Arial"/>
      <w:b/>
      <w:color w:val="365F91"/>
      <w:sz w:val="32"/>
      <w:szCs w:val="32"/>
    </w:rPr>
  </w:style>
  <w:style w:type="paragraph" w:customStyle="1" w:styleId="AbstractandIntro">
    <w:name w:val="Abstract and Intro"/>
    <w:basedOn w:val="Heading1"/>
    <w:qFormat/>
    <w:rsid w:val="003B41C3"/>
    <w:pPr>
      <w:spacing w:after="120" w:line="240" w:lineRule="auto"/>
      <w:ind w:left="90"/>
    </w:pPr>
    <w:rPr>
      <w:bCs w:val="0"/>
      <w:kern w:val="32"/>
      <w:szCs w:val="28"/>
      <w:lang w:val="en-CA"/>
    </w:rPr>
  </w:style>
  <w:style w:type="paragraph" w:styleId="TOCHeading">
    <w:name w:val="TOC Heading"/>
    <w:basedOn w:val="Heading1"/>
    <w:next w:val="Normal"/>
    <w:uiPriority w:val="39"/>
    <w:qFormat/>
    <w:rsid w:val="00BF0890"/>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table" w:customStyle="1" w:styleId="TableGrid1">
    <w:name w:val="Table Grid1"/>
    <w:basedOn w:val="TableNormal"/>
    <w:next w:val="TableGrid"/>
    <w:uiPriority w:val="59"/>
    <w:rsid w:val="003B41C3"/>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olorfulShading-Accent1">
    <w:name w:val="Colorful Shading Accent 1"/>
    <w:basedOn w:val="TableNormal"/>
    <w:uiPriority w:val="71"/>
    <w:rsid w:val="003B41C3"/>
    <w:rPr>
      <w:color w:val="000000"/>
      <w:lang w:val="en-CA"/>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paragraph" w:customStyle="1" w:styleId="UseCaseTitle">
    <w:name w:val="Use Case Title"/>
    <w:basedOn w:val="Normal"/>
    <w:qFormat/>
    <w:rsid w:val="003B41C3"/>
    <w:pPr>
      <w:spacing w:line="240" w:lineRule="auto"/>
    </w:pPr>
    <w:rPr>
      <w:b/>
      <w:color w:val="365F91"/>
      <w:sz w:val="24"/>
      <w:lang w:val="en-GB"/>
    </w:rPr>
  </w:style>
  <w:style w:type="paragraph" w:customStyle="1" w:styleId="Tabletype">
    <w:name w:val="Table type"/>
    <w:basedOn w:val="Normal"/>
    <w:qFormat/>
    <w:rsid w:val="003B41C3"/>
    <w:pPr>
      <w:spacing w:line="240" w:lineRule="auto"/>
    </w:pPr>
    <w:rPr>
      <w:rFonts w:eastAsia="Times New Roman" w:cs="Arial"/>
      <w:color w:val="484848"/>
      <w:sz w:val="18"/>
      <w:szCs w:val="18"/>
    </w:rPr>
  </w:style>
  <w:style w:type="character" w:customStyle="1" w:styleId="propertytitle">
    <w:name w:val="propertytitle"/>
    <w:rsid w:val="003B41C3"/>
  </w:style>
  <w:style w:type="paragraph" w:styleId="Revision">
    <w:name w:val="Revision"/>
    <w:hidden/>
    <w:uiPriority w:val="99"/>
    <w:semiHidden/>
    <w:rsid w:val="003B41C3"/>
    <w:rPr>
      <w:rFonts w:ascii="Times New Roman" w:eastAsia="Times New Roman" w:hAnsi="Times New Roman"/>
      <w:sz w:val="24"/>
      <w:szCs w:val="24"/>
    </w:rPr>
  </w:style>
  <w:style w:type="paragraph" w:customStyle="1" w:styleId="OList1">
    <w:name w:val="OList1"/>
    <w:basedOn w:val="List"/>
    <w:qFormat/>
    <w:rsid w:val="003B41C3"/>
    <w:pPr>
      <w:numPr>
        <w:numId w:val="3"/>
      </w:numPr>
      <w:tabs>
        <w:tab w:val="left" w:pos="1134"/>
        <w:tab w:val="left" w:pos="3686"/>
      </w:tabs>
      <w:ind w:left="1134"/>
    </w:pPr>
  </w:style>
  <w:style w:type="paragraph" w:customStyle="1" w:styleId="OList2">
    <w:name w:val="OList2"/>
    <w:basedOn w:val="OList1"/>
    <w:qFormat/>
    <w:rsid w:val="003B41C3"/>
    <w:pPr>
      <w:numPr>
        <w:numId w:val="0"/>
      </w:numPr>
      <w:tabs>
        <w:tab w:val="clear" w:pos="1134"/>
      </w:tabs>
      <w:ind w:left="3686" w:hanging="2126"/>
    </w:pPr>
  </w:style>
  <w:style w:type="paragraph" w:customStyle="1" w:styleId="StyleOList2Left225cmHanging425cm">
    <w:name w:val="Style OList2 + Left:  2.25 cm Hanging:  4.25 cm"/>
    <w:basedOn w:val="OList2"/>
    <w:rsid w:val="003B41C3"/>
    <w:pPr>
      <w:ind w:hanging="2410"/>
    </w:pPr>
  </w:style>
  <w:style w:type="paragraph" w:customStyle="1" w:styleId="OList3">
    <w:name w:val="OList3"/>
    <w:basedOn w:val="OList1"/>
    <w:qFormat/>
    <w:rsid w:val="003B41C3"/>
    <w:pPr>
      <w:ind w:left="3686" w:hanging="2912"/>
    </w:pPr>
  </w:style>
  <w:style w:type="paragraph" w:customStyle="1" w:styleId="Appendix">
    <w:name w:val="Appendix"/>
    <w:basedOn w:val="ANNEX"/>
    <w:next w:val="Normal"/>
    <w:rsid w:val="003B41C3"/>
  </w:style>
  <w:style w:type="paragraph" w:customStyle="1" w:styleId="AppH-1">
    <w:name w:val="AppH-1"/>
    <w:basedOn w:val="Heading2"/>
    <w:rsid w:val="003B41C3"/>
    <w:pPr>
      <w:spacing w:after="80" w:line="240" w:lineRule="auto"/>
    </w:pPr>
    <w:rPr>
      <w:bCs w:val="0"/>
      <w:iCs/>
    </w:rPr>
  </w:style>
  <w:style w:type="paragraph" w:customStyle="1" w:styleId="Annex-F-2">
    <w:name w:val="Annex-F-2"/>
    <w:basedOn w:val="Heading3"/>
    <w:next w:val="BodyText"/>
    <w:autoRedefine/>
    <w:qFormat/>
    <w:rsid w:val="00791D1F"/>
    <w:pPr>
      <w:numPr>
        <w:ilvl w:val="0"/>
        <w:numId w:val="0"/>
      </w:numPr>
      <w:tabs>
        <w:tab w:val="clear" w:pos="660"/>
        <w:tab w:val="clear" w:pos="880"/>
        <w:tab w:val="left" w:pos="851"/>
      </w:tabs>
      <w:spacing w:before="120" w:after="120" w:line="240" w:lineRule="auto"/>
      <w:ind w:left="851" w:hanging="851"/>
    </w:pPr>
    <w:rPr>
      <w:rFonts w:cs="Arial"/>
      <w:bCs w:val="0"/>
      <w:iCs/>
    </w:rPr>
  </w:style>
  <w:style w:type="paragraph" w:customStyle="1" w:styleId="AppH-C">
    <w:name w:val="AppH-C"/>
    <w:basedOn w:val="Heading2"/>
    <w:next w:val="BodyText"/>
    <w:link w:val="AppH-CChar"/>
    <w:qFormat/>
    <w:rsid w:val="003B41C3"/>
    <w:pPr>
      <w:spacing w:after="80" w:line="240" w:lineRule="auto"/>
    </w:pPr>
    <w:rPr>
      <w:bCs w:val="0"/>
      <w:iCs/>
    </w:rPr>
  </w:style>
  <w:style w:type="paragraph" w:customStyle="1" w:styleId="Annex-F-7">
    <w:name w:val="Annex-F-7"/>
    <w:basedOn w:val="Heading2"/>
    <w:next w:val="BodyText"/>
    <w:link w:val="Annex-F-7Char"/>
    <w:rsid w:val="00E901C0"/>
    <w:pPr>
      <w:spacing w:after="80" w:line="240" w:lineRule="auto"/>
    </w:pPr>
    <w:rPr>
      <w:bCs w:val="0"/>
      <w:iCs/>
    </w:rPr>
  </w:style>
  <w:style w:type="paragraph" w:customStyle="1" w:styleId="AppH-E">
    <w:name w:val="AppH-E"/>
    <w:basedOn w:val="Heading2"/>
    <w:next w:val="BodyText"/>
    <w:qFormat/>
    <w:rsid w:val="003B41C3"/>
    <w:pPr>
      <w:numPr>
        <w:numId w:val="6"/>
      </w:numPr>
      <w:tabs>
        <w:tab w:val="left" w:pos="851"/>
      </w:tabs>
      <w:spacing w:after="80" w:line="240" w:lineRule="auto"/>
      <w:ind w:left="709" w:hanging="425"/>
    </w:pPr>
    <w:rPr>
      <w:bCs w:val="0"/>
      <w:iCs/>
    </w:rPr>
  </w:style>
  <w:style w:type="numbering" w:customStyle="1" w:styleId="Style4">
    <w:name w:val="Style4"/>
    <w:uiPriority w:val="99"/>
    <w:rsid w:val="003B41C3"/>
    <w:pPr>
      <w:numPr>
        <w:numId w:val="5"/>
      </w:numPr>
    </w:pPr>
  </w:style>
  <w:style w:type="paragraph" w:customStyle="1" w:styleId="IHOTitle">
    <w:name w:val="IHO Title"/>
    <w:basedOn w:val="Titlenoindex"/>
    <w:qFormat/>
    <w:rsid w:val="00BF0890"/>
    <w:rPr>
      <w:color w:val="auto"/>
      <w:sz w:val="28"/>
      <w:lang w:val="en-US" w:eastAsia="en-US"/>
    </w:rPr>
  </w:style>
  <w:style w:type="paragraph" w:customStyle="1" w:styleId="IHOSubTitle">
    <w:name w:val="IHO SubTitle"/>
    <w:basedOn w:val="IHOTitle"/>
    <w:qFormat/>
    <w:rsid w:val="003B41C3"/>
    <w:rPr>
      <w:sz w:val="24"/>
    </w:rPr>
  </w:style>
  <w:style w:type="paragraph" w:customStyle="1" w:styleId="IHOTitelNoIndex">
    <w:name w:val="IHO Titel No Index"/>
    <w:basedOn w:val="Titlenoindex"/>
    <w:qFormat/>
    <w:rsid w:val="003B41C3"/>
    <w:rPr>
      <w:color w:val="auto"/>
    </w:rPr>
  </w:style>
  <w:style w:type="paragraph" w:customStyle="1" w:styleId="IHOAbstractandIntro">
    <w:name w:val="IHO Abstract and Intro"/>
    <w:basedOn w:val="AbstractandIntro"/>
    <w:qFormat/>
    <w:rsid w:val="003B41C3"/>
  </w:style>
  <w:style w:type="paragraph" w:customStyle="1" w:styleId="FihureTitle">
    <w:name w:val="Fihure Title"/>
    <w:basedOn w:val="Body"/>
    <w:qFormat/>
    <w:rsid w:val="003B41C3"/>
    <w:pPr>
      <w:jc w:val="center"/>
    </w:pPr>
    <w:rPr>
      <w:sz w:val="20"/>
    </w:rPr>
  </w:style>
  <w:style w:type="paragraph" w:customStyle="1" w:styleId="Table-Caption">
    <w:name w:val="Table-Caption"/>
    <w:basedOn w:val="Normal"/>
    <w:rsid w:val="005A0747"/>
    <w:pPr>
      <w:spacing w:before="240" w:after="120" w:line="240" w:lineRule="auto"/>
      <w:ind w:left="1440" w:right="1440"/>
      <w:jc w:val="center"/>
    </w:pPr>
    <w:rPr>
      <w:rFonts w:eastAsia="Times New Roman"/>
      <w:b/>
      <w:lang w:val="en-GB" w:eastAsia="zh-CN"/>
    </w:rPr>
  </w:style>
  <w:style w:type="table" w:styleId="TableGrid10">
    <w:name w:val="Table Grid 1"/>
    <w:basedOn w:val="TableNormal"/>
    <w:rsid w:val="003B41C3"/>
    <w:rPr>
      <w:rFonts w:ascii="Arial" w:eastAsia="Times New Roman" w:hAnsi="Arial"/>
      <w:lang w:val="en-CA" w:eastAsia="en-CA"/>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Un-numberedHeading">
    <w:name w:val="Un-numbered Heading"/>
    <w:basedOn w:val="Normal"/>
    <w:rsid w:val="00BF0890"/>
    <w:pPr>
      <w:spacing w:after="0" w:line="240" w:lineRule="auto"/>
      <w:jc w:val="left"/>
    </w:pPr>
    <w:rPr>
      <w:rFonts w:eastAsia="Times New Roman"/>
      <w:b/>
      <w:sz w:val="28"/>
      <w:lang w:val="en-GB" w:eastAsia="zh-CN"/>
    </w:rPr>
  </w:style>
  <w:style w:type="paragraph" w:customStyle="1" w:styleId="Fig-Caption">
    <w:name w:val="Fig-Caption"/>
    <w:basedOn w:val="Normal"/>
    <w:rsid w:val="005A0747"/>
    <w:pPr>
      <w:spacing w:after="0" w:line="240" w:lineRule="auto"/>
      <w:ind w:left="1440" w:right="1440"/>
      <w:jc w:val="center"/>
    </w:pPr>
    <w:rPr>
      <w:rFonts w:eastAsia="Times New Roman"/>
      <w:b/>
      <w:lang w:val="en-GB" w:eastAsia="zh-CN"/>
    </w:rPr>
  </w:style>
  <w:style w:type="paragraph" w:customStyle="1" w:styleId="ParagraphText">
    <w:name w:val="Paragraph Text"/>
    <w:basedOn w:val="Normal"/>
    <w:rsid w:val="003B41C3"/>
    <w:pPr>
      <w:suppressAutoHyphens/>
      <w:spacing w:after="62" w:line="240" w:lineRule="auto"/>
    </w:pPr>
    <w:rPr>
      <w:color w:val="000000"/>
      <w:szCs w:val="16"/>
      <w:lang w:val="en-GB" w:eastAsia="ar-SA"/>
    </w:rPr>
  </w:style>
  <w:style w:type="paragraph" w:customStyle="1" w:styleId="AppH-F">
    <w:name w:val="AppH-F"/>
    <w:basedOn w:val="AppH-1"/>
    <w:link w:val="AppH-FChar"/>
    <w:autoRedefine/>
    <w:qFormat/>
    <w:rsid w:val="002C0252"/>
  </w:style>
  <w:style w:type="paragraph" w:customStyle="1" w:styleId="AppH-D">
    <w:name w:val="AppH-D"/>
    <w:basedOn w:val="Normal"/>
    <w:rsid w:val="00B948D9"/>
  </w:style>
  <w:style w:type="character" w:customStyle="1" w:styleId="ANNEXChar0">
    <w:name w:val="ANNEX Char"/>
    <w:link w:val="ANNEX"/>
    <w:rsid w:val="00AE0CA9"/>
    <w:rPr>
      <w:rFonts w:ascii="Arial" w:eastAsia="MS Mincho" w:hAnsi="Arial"/>
      <w:b/>
      <w:bCs/>
      <w:kern w:val="32"/>
      <w:sz w:val="24"/>
      <w:lang w:val="en-GB" w:eastAsia="ja-JP"/>
    </w:rPr>
  </w:style>
  <w:style w:type="character" w:customStyle="1" w:styleId="AppH-FChar">
    <w:name w:val="AppH-F Char"/>
    <w:link w:val="AppH-F"/>
    <w:rsid w:val="002C0252"/>
    <w:rPr>
      <w:rFonts w:ascii="Arial" w:eastAsia="MS Mincho" w:hAnsi="Arial"/>
      <w:b/>
      <w:iCs/>
      <w:sz w:val="22"/>
      <w:lang w:val="en-AU" w:eastAsia="ja-JP"/>
    </w:rPr>
  </w:style>
  <w:style w:type="paragraph" w:customStyle="1" w:styleId="Annex-F-3">
    <w:name w:val="Annex-F-3"/>
    <w:basedOn w:val="Heading4"/>
    <w:link w:val="Annex-F-3Char"/>
    <w:qFormat/>
    <w:rsid w:val="00157D93"/>
  </w:style>
  <w:style w:type="paragraph" w:customStyle="1" w:styleId="Annex-F-4">
    <w:name w:val="Annex-F-4"/>
    <w:basedOn w:val="Annex-F-3"/>
    <w:link w:val="Annex-F-4Char"/>
    <w:qFormat/>
    <w:rsid w:val="00157D93"/>
    <w:pPr>
      <w:numPr>
        <w:ilvl w:val="0"/>
        <w:numId w:val="0"/>
      </w:numPr>
      <w:ind w:left="1008" w:hanging="1008"/>
    </w:pPr>
  </w:style>
  <w:style w:type="character" w:customStyle="1" w:styleId="Annex-F-3Char">
    <w:name w:val="Annex-F-3 Char"/>
    <w:link w:val="Annex-F-3"/>
    <w:rsid w:val="00157D93"/>
    <w:rPr>
      <w:rFonts w:ascii="Arial" w:eastAsia="MS Mincho" w:hAnsi="Arial"/>
      <w:b/>
      <w:bCs/>
      <w:lang w:val="en-GB" w:eastAsia="ja-JP"/>
    </w:rPr>
  </w:style>
  <w:style w:type="paragraph" w:customStyle="1" w:styleId="AppH-A">
    <w:name w:val="AppH-A"/>
    <w:basedOn w:val="Heading2"/>
    <w:qFormat/>
    <w:rsid w:val="00A37E4E"/>
    <w:pPr>
      <w:tabs>
        <w:tab w:val="num" w:pos="360"/>
        <w:tab w:val="num" w:pos="576"/>
      </w:tabs>
      <w:spacing w:after="80" w:line="240" w:lineRule="auto"/>
    </w:pPr>
    <w:rPr>
      <w:bCs w:val="0"/>
      <w:iCs/>
    </w:rPr>
  </w:style>
  <w:style w:type="character" w:customStyle="1" w:styleId="Annex-F-4Char">
    <w:name w:val="Annex-F-4 Char"/>
    <w:link w:val="Annex-F-4"/>
    <w:rsid w:val="00157D93"/>
    <w:rPr>
      <w:rFonts w:ascii="Arial" w:eastAsia="Times New Roman" w:hAnsi="Arial" w:cs="Times New Roman"/>
      <w:b/>
      <w:iCs/>
    </w:rPr>
  </w:style>
  <w:style w:type="paragraph" w:customStyle="1" w:styleId="Annex-F-1">
    <w:name w:val="Annex-F-1"/>
    <w:basedOn w:val="Annex-F-7"/>
    <w:link w:val="Annex-F-1Char"/>
    <w:qFormat/>
    <w:rsid w:val="009234C7"/>
  </w:style>
  <w:style w:type="character" w:customStyle="1" w:styleId="Annex-F-7Char">
    <w:name w:val="Annex-F-7 Char"/>
    <w:link w:val="Annex-F-7"/>
    <w:rsid w:val="00A37E4E"/>
    <w:rPr>
      <w:rFonts w:ascii="Arial" w:eastAsia="MS Mincho" w:hAnsi="Arial"/>
      <w:b/>
      <w:iCs/>
      <w:sz w:val="22"/>
      <w:lang w:val="en-AU" w:eastAsia="ja-JP"/>
    </w:rPr>
  </w:style>
  <w:style w:type="character" w:customStyle="1" w:styleId="Annex-F-1Char">
    <w:name w:val="Annex-F-1 Char"/>
    <w:link w:val="Annex-F-1"/>
    <w:rsid w:val="009234C7"/>
    <w:rPr>
      <w:rFonts w:ascii="Arial" w:eastAsia="MS Mincho" w:hAnsi="Arial"/>
      <w:b/>
      <w:iCs/>
      <w:sz w:val="22"/>
      <w:lang w:val="en-AU" w:eastAsia="ja-JP"/>
    </w:rPr>
  </w:style>
  <w:style w:type="paragraph" w:customStyle="1" w:styleId="ANNEXE-level20">
    <w:name w:val="ANNEX E - level 2"/>
    <w:basedOn w:val="AnnexC-level2"/>
    <w:link w:val="ANNEXE-level2Char"/>
    <w:qFormat/>
    <w:rsid w:val="00CD7744"/>
    <w:pPr>
      <w:numPr>
        <w:numId w:val="10"/>
      </w:numPr>
    </w:pPr>
  </w:style>
  <w:style w:type="character" w:customStyle="1" w:styleId="AppH-CChar">
    <w:name w:val="AppH-C Char"/>
    <w:link w:val="AppH-C"/>
    <w:rsid w:val="00CD7744"/>
    <w:rPr>
      <w:rFonts w:ascii="Arial" w:eastAsia="MS Mincho" w:hAnsi="Arial"/>
      <w:b/>
      <w:iCs/>
      <w:sz w:val="22"/>
      <w:lang w:val="en-AU" w:eastAsia="ja-JP"/>
    </w:rPr>
  </w:style>
  <w:style w:type="character" w:customStyle="1" w:styleId="ANNEXE-level2Char">
    <w:name w:val="ANNEX E - level 2 Char"/>
    <w:link w:val="ANNEXE-level20"/>
    <w:rsid w:val="00B806FF"/>
    <w:rPr>
      <w:rFonts w:ascii="Arial" w:eastAsia="MS Mincho" w:hAnsi="Arial"/>
      <w:b/>
      <w:iCs/>
      <w:sz w:val="22"/>
      <w:lang w:val="en-AU" w:eastAsia="ja-JP"/>
    </w:rPr>
  </w:style>
  <w:style w:type="paragraph" w:customStyle="1" w:styleId="ANNEXE-LEVEL2">
    <w:name w:val="ANNEX E- LEVEL 2"/>
    <w:basedOn w:val="ANNEX"/>
    <w:link w:val="ANNEXE-LEVEL2Char0"/>
    <w:qFormat/>
    <w:rsid w:val="00E73D73"/>
    <w:pPr>
      <w:numPr>
        <w:numId w:val="8"/>
      </w:numPr>
    </w:pPr>
  </w:style>
  <w:style w:type="character" w:customStyle="1" w:styleId="ANNEXE-LEVEL2Char0">
    <w:name w:val="ANNEX E- LEVEL 2 Char"/>
    <w:link w:val="ANNEXE-LEVEL2"/>
    <w:rsid w:val="00A56276"/>
    <w:rPr>
      <w:rFonts w:ascii="Arial" w:eastAsia="MS Mincho" w:hAnsi="Arial"/>
      <w:b/>
      <w:bCs/>
      <w:kern w:val="32"/>
      <w:sz w:val="24"/>
      <w:lang w:val="en-GB" w:eastAsia="ja-JP"/>
    </w:rPr>
  </w:style>
  <w:style w:type="paragraph" w:customStyle="1" w:styleId="AnnexC-level2">
    <w:name w:val="Annex C- level 2"/>
    <w:basedOn w:val="Annex-F-7"/>
    <w:link w:val="AnnexC-level2Char"/>
    <w:qFormat/>
    <w:rsid w:val="00AE0CA9"/>
    <w:pPr>
      <w:numPr>
        <w:ilvl w:val="0"/>
        <w:numId w:val="0"/>
      </w:numPr>
      <w:jc w:val="left"/>
    </w:pPr>
  </w:style>
  <w:style w:type="character" w:customStyle="1" w:styleId="AnnexC-level2Char">
    <w:name w:val="Annex C- level 2 Char"/>
    <w:link w:val="AnnexC-level2"/>
    <w:rsid w:val="00AE0CA9"/>
    <w:rPr>
      <w:rFonts w:ascii="Arial" w:eastAsia="MS Mincho" w:hAnsi="Arial"/>
      <w:b/>
      <w:iCs/>
      <w:sz w:val="22"/>
      <w:lang w:val="en-AU" w:eastAsia="ja-JP"/>
    </w:rPr>
  </w:style>
  <w:style w:type="character" w:customStyle="1" w:styleId="NormalWebChar">
    <w:name w:val="Normal (Web) Char"/>
    <w:link w:val="NormalWeb"/>
    <w:uiPriority w:val="99"/>
    <w:rsid w:val="00F11C3E"/>
    <w:rPr>
      <w:rFonts w:ascii="Times New Roman" w:eastAsia="Times New Roman" w:hAnsi="Times New Roman" w:cs="Times New Roman"/>
      <w:sz w:val="24"/>
      <w:szCs w:val="24"/>
    </w:rPr>
  </w:style>
  <w:style w:type="paragraph" w:customStyle="1" w:styleId="cross-reference">
    <w:name w:val="cross-reference"/>
    <w:basedOn w:val="Normal"/>
    <w:link w:val="cross-referenceChar"/>
    <w:qFormat/>
    <w:rsid w:val="009D21BB"/>
  </w:style>
  <w:style w:type="character" w:customStyle="1" w:styleId="cross-referenceChar">
    <w:name w:val="cross-reference Char"/>
    <w:link w:val="cross-reference"/>
    <w:rsid w:val="009D21BB"/>
    <w:rPr>
      <w:rFonts w:ascii="Arial" w:hAnsi="Arial"/>
      <w:sz w:val="20"/>
    </w:rPr>
  </w:style>
  <w:style w:type="paragraph" w:customStyle="1" w:styleId="ISOComments">
    <w:name w:val="ISO_Comments"/>
    <w:basedOn w:val="Normal"/>
    <w:rsid w:val="00CB1CC8"/>
    <w:pPr>
      <w:spacing w:before="210" w:line="210" w:lineRule="exact"/>
    </w:pPr>
    <w:rPr>
      <w:rFonts w:eastAsia="Times New Roman"/>
      <w:sz w:val="18"/>
      <w:lang w:val="en-GB"/>
    </w:rPr>
  </w:style>
  <w:style w:type="paragraph" w:customStyle="1" w:styleId="Style5">
    <w:name w:val="Style5"/>
    <w:basedOn w:val="AnnexC-level2"/>
    <w:link w:val="Style5Char"/>
    <w:qFormat/>
    <w:rsid w:val="002F7F59"/>
    <w:pPr>
      <w:ind w:left="450"/>
    </w:pPr>
  </w:style>
  <w:style w:type="table" w:customStyle="1" w:styleId="TableGrid2">
    <w:name w:val="Table Grid2"/>
    <w:basedOn w:val="TableNormal"/>
    <w:next w:val="TableGrid"/>
    <w:uiPriority w:val="59"/>
    <w:rsid w:val="00CD1B14"/>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5Char">
    <w:name w:val="Style5 Char"/>
    <w:link w:val="Style5"/>
    <w:rsid w:val="002F7F59"/>
    <w:rPr>
      <w:rFonts w:ascii="Arial" w:eastAsia="Times New Roman" w:hAnsi="Arial" w:cs="Arial"/>
      <w:b/>
      <w:bCs/>
      <w:iCs/>
      <w:kern w:val="32"/>
      <w:sz w:val="24"/>
      <w:szCs w:val="24"/>
      <w:lang w:val="en-CA" w:eastAsia="en-US"/>
    </w:rPr>
  </w:style>
  <w:style w:type="table" w:customStyle="1" w:styleId="TableGrid3">
    <w:name w:val="Table Grid3"/>
    <w:basedOn w:val="TableNormal"/>
    <w:next w:val="TableGrid"/>
    <w:uiPriority w:val="59"/>
    <w:rsid w:val="008B6B0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6">
    <w:name w:val="Style6"/>
    <w:basedOn w:val="AnnexC-level2"/>
    <w:link w:val="Style6Char"/>
    <w:qFormat/>
    <w:rsid w:val="00803F85"/>
    <w:pPr>
      <w:numPr>
        <w:numId w:val="11"/>
      </w:numPr>
      <w:ind w:left="432" w:hanging="432"/>
    </w:pPr>
  </w:style>
  <w:style w:type="paragraph" w:customStyle="1" w:styleId="AnnexD">
    <w:name w:val="Annex D"/>
    <w:basedOn w:val="Heading1"/>
    <w:link w:val="AnnexDChar"/>
    <w:qFormat/>
    <w:rsid w:val="00D02374"/>
  </w:style>
  <w:style w:type="character" w:customStyle="1" w:styleId="Style6Char">
    <w:name w:val="Style6 Char"/>
    <w:link w:val="Style6"/>
    <w:rsid w:val="00803F85"/>
    <w:rPr>
      <w:rFonts w:ascii="Arial" w:eastAsia="MS Mincho" w:hAnsi="Arial"/>
      <w:b/>
      <w:iCs/>
      <w:sz w:val="22"/>
      <w:lang w:val="en-AU" w:eastAsia="ja-JP"/>
    </w:rPr>
  </w:style>
  <w:style w:type="paragraph" w:customStyle="1" w:styleId="D1">
    <w:name w:val="D.1"/>
    <w:basedOn w:val="AnnexD"/>
    <w:link w:val="D1Char"/>
    <w:autoRedefine/>
    <w:qFormat/>
    <w:rsid w:val="006217B5"/>
    <w:pPr>
      <w:numPr>
        <w:numId w:val="0"/>
      </w:numPr>
      <w:tabs>
        <w:tab w:val="clear" w:pos="400"/>
        <w:tab w:val="clear" w:pos="560"/>
        <w:tab w:val="left" w:pos="709"/>
      </w:tabs>
      <w:spacing w:before="120" w:after="200" w:line="240" w:lineRule="auto"/>
      <w:ind w:left="709" w:hanging="709"/>
      <w:outlineLvl w:val="1"/>
    </w:pPr>
    <w:rPr>
      <w:sz w:val="22"/>
      <w:szCs w:val="22"/>
      <w:lang w:val="en-GB"/>
    </w:rPr>
  </w:style>
  <w:style w:type="character" w:customStyle="1" w:styleId="AnnexDChar">
    <w:name w:val="Annex D Char"/>
    <w:basedOn w:val="Heading1Char"/>
    <w:link w:val="AnnexD"/>
    <w:rsid w:val="00D02374"/>
    <w:rPr>
      <w:rFonts w:ascii="Arial" w:eastAsia="MS Mincho" w:hAnsi="Arial"/>
      <w:b/>
      <w:bCs/>
      <w:sz w:val="24"/>
      <w:lang w:val="en-AU" w:eastAsia="ja-JP"/>
    </w:rPr>
  </w:style>
  <w:style w:type="paragraph" w:customStyle="1" w:styleId="11">
    <w:name w:val=".1.1."/>
    <w:basedOn w:val="Heading2"/>
    <w:link w:val="11Char"/>
    <w:qFormat/>
    <w:rsid w:val="00D02374"/>
    <w:pPr>
      <w:ind w:left="1206"/>
    </w:pPr>
  </w:style>
  <w:style w:type="character" w:customStyle="1" w:styleId="D1Char">
    <w:name w:val="D.1 Char"/>
    <w:link w:val="D1"/>
    <w:rsid w:val="006217B5"/>
    <w:rPr>
      <w:rFonts w:ascii="Arial" w:eastAsia="MS Mincho" w:hAnsi="Arial"/>
      <w:b/>
      <w:bCs/>
      <w:sz w:val="22"/>
      <w:szCs w:val="22"/>
      <w:lang w:val="en-GB" w:eastAsia="ja-JP"/>
    </w:rPr>
  </w:style>
  <w:style w:type="table" w:customStyle="1" w:styleId="TableGrid4">
    <w:name w:val="Table Grid4"/>
    <w:basedOn w:val="TableNormal"/>
    <w:next w:val="TableGrid"/>
    <w:uiPriority w:val="59"/>
    <w:rsid w:val="00310CE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Char">
    <w:name w:val=".1.1. Char"/>
    <w:basedOn w:val="Heading2Char"/>
    <w:link w:val="11"/>
    <w:rsid w:val="00D02374"/>
    <w:rPr>
      <w:rFonts w:ascii="Arial" w:eastAsia="MS Mincho" w:hAnsi="Arial"/>
      <w:b/>
      <w:bCs/>
      <w:sz w:val="22"/>
      <w:lang w:val="en-AU" w:eastAsia="ja-JP"/>
    </w:rPr>
  </w:style>
  <w:style w:type="table" w:customStyle="1" w:styleId="TableGrid5">
    <w:name w:val="Table Grid5"/>
    <w:basedOn w:val="TableNormal"/>
    <w:next w:val="TableGrid"/>
    <w:uiPriority w:val="59"/>
    <w:rsid w:val="00C43000"/>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autoRedefine/>
    <w:rsid w:val="00DF366C"/>
    <w:pPr>
      <w:spacing w:after="120"/>
    </w:pPr>
    <w:rPr>
      <w:rFonts w:ascii="Arial" w:eastAsia="MS Mincho" w:hAnsi="Arial"/>
      <w:b/>
      <w:sz w:val="22"/>
      <w:lang w:val="en-GB" w:eastAsia="ar-SA"/>
    </w:rPr>
  </w:style>
  <w:style w:type="table" w:customStyle="1" w:styleId="TableGrid6">
    <w:name w:val="Table Grid6"/>
    <w:basedOn w:val="TableNormal"/>
    <w:next w:val="TableGrid"/>
    <w:uiPriority w:val="59"/>
    <w:rsid w:val="00DB4E8F"/>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9283B"/>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DE379F"/>
  </w:style>
  <w:style w:type="paragraph" w:customStyle="1" w:styleId="ANNEXN">
    <w:name w:val="ANNEXN"/>
    <w:basedOn w:val="ANNEX"/>
    <w:next w:val="Normal"/>
    <w:rsid w:val="00DE379F"/>
    <w:pPr>
      <w:numPr>
        <w:numId w:val="0"/>
      </w:numPr>
      <w:spacing w:before="0" w:after="760" w:line="310" w:lineRule="exact"/>
      <w:jc w:val="center"/>
    </w:pPr>
    <w:rPr>
      <w:rFonts w:eastAsia="Calibri"/>
      <w:kern w:val="0"/>
      <w:lang w:val="en-US"/>
    </w:rPr>
  </w:style>
  <w:style w:type="paragraph" w:customStyle="1" w:styleId="ANNEXZ">
    <w:name w:val="ANNEXZ"/>
    <w:basedOn w:val="ANNEX"/>
    <w:next w:val="Normal"/>
    <w:rsid w:val="00DE379F"/>
    <w:pPr>
      <w:numPr>
        <w:numId w:val="14"/>
      </w:numPr>
      <w:spacing w:before="0" w:after="760" w:line="310" w:lineRule="exact"/>
      <w:jc w:val="center"/>
    </w:pPr>
    <w:rPr>
      <w:rFonts w:eastAsia="Calibri"/>
      <w:kern w:val="0"/>
      <w:lang w:val="en-US"/>
    </w:rPr>
  </w:style>
  <w:style w:type="paragraph" w:customStyle="1" w:styleId="Bibliography2">
    <w:name w:val="Bibliography2"/>
    <w:basedOn w:val="Normal"/>
    <w:rsid w:val="00DE379F"/>
    <w:pPr>
      <w:tabs>
        <w:tab w:val="left" w:pos="660"/>
      </w:tabs>
    </w:pPr>
    <w:rPr>
      <w:szCs w:val="24"/>
    </w:rPr>
  </w:style>
  <w:style w:type="paragraph" w:customStyle="1" w:styleId="Definition">
    <w:name w:val="Definition"/>
    <w:basedOn w:val="Normal"/>
    <w:next w:val="Normal"/>
    <w:rsid w:val="00DE379F"/>
    <w:rPr>
      <w:szCs w:val="24"/>
    </w:rPr>
  </w:style>
  <w:style w:type="character" w:customStyle="1" w:styleId="Defterms">
    <w:name w:val="Defterms"/>
    <w:rsid w:val="00DE379F"/>
    <w:rPr>
      <w:noProof w:val="0"/>
      <w:color w:val="auto"/>
      <w:lang w:val="fr-FR"/>
    </w:rPr>
  </w:style>
  <w:style w:type="paragraph" w:customStyle="1" w:styleId="dl">
    <w:name w:val="dl"/>
    <w:basedOn w:val="Normal"/>
    <w:rsid w:val="00DE379F"/>
    <w:pPr>
      <w:ind w:left="800" w:hanging="400"/>
    </w:pPr>
    <w:rPr>
      <w:szCs w:val="24"/>
    </w:rPr>
  </w:style>
  <w:style w:type="character" w:styleId="EndnoteReference">
    <w:name w:val="endnote reference"/>
    <w:semiHidden/>
    <w:rsid w:val="00DE379F"/>
    <w:rPr>
      <w:noProof w:val="0"/>
      <w:vertAlign w:val="superscript"/>
      <w:lang w:val="fr-FR"/>
    </w:rPr>
  </w:style>
  <w:style w:type="paragraph" w:customStyle="1" w:styleId="Example">
    <w:name w:val="Example"/>
    <w:basedOn w:val="Normal"/>
    <w:next w:val="Normal"/>
    <w:rsid w:val="00DE379F"/>
    <w:pPr>
      <w:tabs>
        <w:tab w:val="left" w:pos="1360"/>
      </w:tabs>
      <w:spacing w:line="210" w:lineRule="atLeast"/>
    </w:pPr>
    <w:rPr>
      <w:sz w:val="18"/>
      <w:szCs w:val="24"/>
    </w:rPr>
  </w:style>
  <w:style w:type="character" w:customStyle="1" w:styleId="ExtXref">
    <w:name w:val="ExtXref"/>
    <w:rsid w:val="00DE379F"/>
    <w:rPr>
      <w:noProof w:val="0"/>
      <w:color w:val="auto"/>
      <w:lang w:val="fr-FR"/>
    </w:rPr>
  </w:style>
  <w:style w:type="paragraph" w:customStyle="1" w:styleId="Figurefootnote">
    <w:name w:val="Figure footnote"/>
    <w:basedOn w:val="Normal"/>
    <w:rsid w:val="00DE379F"/>
    <w:pPr>
      <w:keepNext/>
      <w:tabs>
        <w:tab w:val="left" w:pos="340"/>
      </w:tabs>
      <w:spacing w:after="60" w:line="210" w:lineRule="atLeast"/>
    </w:pPr>
    <w:rPr>
      <w:sz w:val="18"/>
      <w:szCs w:val="24"/>
    </w:rPr>
  </w:style>
  <w:style w:type="paragraph" w:customStyle="1" w:styleId="Figuretitle">
    <w:name w:val="Figure title"/>
    <w:basedOn w:val="Normal"/>
    <w:next w:val="Normal"/>
    <w:rsid w:val="005A0747"/>
    <w:pPr>
      <w:suppressAutoHyphens/>
      <w:spacing w:before="220" w:after="220"/>
      <w:jc w:val="center"/>
    </w:pPr>
    <w:rPr>
      <w:b/>
    </w:rPr>
  </w:style>
  <w:style w:type="paragraph" w:customStyle="1" w:styleId="Foreword">
    <w:name w:val="Foreword"/>
    <w:basedOn w:val="Normal"/>
    <w:next w:val="Normal"/>
    <w:rsid w:val="00DE379F"/>
    <w:rPr>
      <w:color w:val="0000FF"/>
      <w:szCs w:val="24"/>
    </w:rPr>
  </w:style>
  <w:style w:type="paragraph" w:customStyle="1" w:styleId="Formula">
    <w:name w:val="Formula"/>
    <w:basedOn w:val="Normal"/>
    <w:next w:val="Normal"/>
    <w:rsid w:val="00DE379F"/>
    <w:pPr>
      <w:tabs>
        <w:tab w:val="right" w:pos="9752"/>
      </w:tabs>
      <w:spacing w:after="220" w:line="240" w:lineRule="auto"/>
      <w:ind w:left="403"/>
    </w:pPr>
    <w:rPr>
      <w:szCs w:val="24"/>
    </w:rPr>
  </w:style>
  <w:style w:type="paragraph" w:customStyle="1" w:styleId="Introduction">
    <w:name w:val="Introduction"/>
    <w:basedOn w:val="Normal"/>
    <w:next w:val="Normal"/>
    <w:rsid w:val="00DE379F"/>
    <w:pPr>
      <w:keepNext/>
      <w:pageBreakBefore/>
      <w:tabs>
        <w:tab w:val="left" w:pos="400"/>
      </w:tabs>
      <w:suppressAutoHyphens/>
      <w:spacing w:before="960" w:after="310" w:line="310" w:lineRule="exact"/>
    </w:pPr>
    <w:rPr>
      <w:b/>
      <w:sz w:val="28"/>
      <w:szCs w:val="24"/>
    </w:rPr>
  </w:style>
  <w:style w:type="character" w:styleId="LineNumber">
    <w:name w:val="line number"/>
    <w:rsid w:val="00DE379F"/>
    <w:rPr>
      <w:noProof w:val="0"/>
      <w:lang w:val="fr-FR"/>
    </w:rPr>
  </w:style>
  <w:style w:type="paragraph" w:customStyle="1" w:styleId="MSDNFR">
    <w:name w:val="MSDNFR"/>
    <w:basedOn w:val="Normal"/>
    <w:next w:val="Normal"/>
    <w:rsid w:val="00DE379F"/>
    <w:pPr>
      <w:spacing w:line="220" w:lineRule="atLeast"/>
    </w:pPr>
    <w:rPr>
      <w:color w:val="0000FF"/>
      <w:szCs w:val="24"/>
    </w:rPr>
  </w:style>
  <w:style w:type="paragraph" w:customStyle="1" w:styleId="na2">
    <w:name w:val="na2"/>
    <w:basedOn w:val="a2"/>
    <w:next w:val="Normal"/>
    <w:rsid w:val="00DE379F"/>
    <w:pPr>
      <w:numPr>
        <w:numId w:val="15"/>
      </w:numPr>
      <w:spacing w:after="0"/>
    </w:pPr>
    <w:rPr>
      <w:rFonts w:eastAsia="Calibri"/>
      <w:i w:val="0"/>
      <w:iCs/>
      <w:szCs w:val="24"/>
      <w:lang w:val="en-US" w:eastAsia="en-US"/>
    </w:rPr>
  </w:style>
  <w:style w:type="paragraph" w:customStyle="1" w:styleId="na3">
    <w:name w:val="na3"/>
    <w:basedOn w:val="a3"/>
    <w:next w:val="Normal"/>
    <w:rsid w:val="00DE379F"/>
    <w:pPr>
      <w:numPr>
        <w:numId w:val="15"/>
      </w:numPr>
      <w:spacing w:after="0"/>
    </w:pPr>
    <w:rPr>
      <w:rFonts w:eastAsia="Calibri"/>
      <w:bCs w:val="0"/>
      <w:szCs w:val="24"/>
      <w:lang w:val="en-US" w:eastAsia="en-US"/>
    </w:rPr>
  </w:style>
  <w:style w:type="paragraph" w:customStyle="1" w:styleId="na4">
    <w:name w:val="na4"/>
    <w:basedOn w:val="a4"/>
    <w:next w:val="Normal"/>
    <w:rsid w:val="00DE379F"/>
    <w:pPr>
      <w:numPr>
        <w:ilvl w:val="0"/>
        <w:numId w:val="0"/>
      </w:numPr>
      <w:tabs>
        <w:tab w:val="left" w:pos="1060"/>
      </w:tabs>
      <w:spacing w:after="0"/>
    </w:pPr>
    <w:rPr>
      <w:rFonts w:eastAsia="Calibri" w:cs="Times New Roman"/>
      <w:color w:val="auto"/>
      <w:szCs w:val="24"/>
      <w:lang w:val="en-US" w:eastAsia="en-US"/>
    </w:rPr>
  </w:style>
  <w:style w:type="paragraph" w:customStyle="1" w:styleId="na5">
    <w:name w:val="na5"/>
    <w:basedOn w:val="a5"/>
    <w:next w:val="Normal"/>
    <w:rsid w:val="00DE379F"/>
    <w:pPr>
      <w:numPr>
        <w:numId w:val="15"/>
      </w:numPr>
      <w:spacing w:after="0"/>
    </w:pPr>
    <w:rPr>
      <w:rFonts w:eastAsia="Calibri"/>
      <w:szCs w:val="24"/>
      <w:lang w:val="en-US" w:eastAsia="en-US"/>
    </w:rPr>
  </w:style>
  <w:style w:type="paragraph" w:customStyle="1" w:styleId="na6">
    <w:name w:val="na6"/>
    <w:basedOn w:val="a6"/>
    <w:next w:val="Normal"/>
    <w:rsid w:val="00DE379F"/>
    <w:pPr>
      <w:numPr>
        <w:numId w:val="15"/>
      </w:numPr>
      <w:spacing w:after="0"/>
    </w:pPr>
    <w:rPr>
      <w:rFonts w:eastAsia="Calibri"/>
      <w:bCs/>
      <w:color w:val="auto"/>
      <w:szCs w:val="24"/>
      <w:lang w:val="en-US" w:eastAsia="en-US"/>
    </w:rPr>
  </w:style>
  <w:style w:type="paragraph" w:customStyle="1" w:styleId="p2">
    <w:name w:val="p2"/>
    <w:basedOn w:val="Normal"/>
    <w:next w:val="Normal"/>
    <w:rsid w:val="00DE379F"/>
    <w:pPr>
      <w:tabs>
        <w:tab w:val="left" w:pos="560"/>
      </w:tabs>
      <w:spacing w:line="240" w:lineRule="auto"/>
    </w:pPr>
    <w:rPr>
      <w:szCs w:val="24"/>
    </w:rPr>
  </w:style>
  <w:style w:type="paragraph" w:customStyle="1" w:styleId="p3">
    <w:name w:val="p3"/>
    <w:basedOn w:val="Normal"/>
    <w:next w:val="Normal"/>
    <w:rsid w:val="00DE379F"/>
    <w:pPr>
      <w:tabs>
        <w:tab w:val="left" w:pos="720"/>
      </w:tabs>
      <w:spacing w:line="240" w:lineRule="auto"/>
    </w:pPr>
    <w:rPr>
      <w:szCs w:val="24"/>
    </w:rPr>
  </w:style>
  <w:style w:type="paragraph" w:customStyle="1" w:styleId="p4">
    <w:name w:val="p4"/>
    <w:basedOn w:val="Normal"/>
    <w:next w:val="Normal"/>
    <w:rsid w:val="00DE379F"/>
    <w:pPr>
      <w:tabs>
        <w:tab w:val="left" w:pos="1100"/>
      </w:tabs>
      <w:spacing w:line="240" w:lineRule="auto"/>
    </w:pPr>
    <w:rPr>
      <w:szCs w:val="24"/>
    </w:rPr>
  </w:style>
  <w:style w:type="paragraph" w:customStyle="1" w:styleId="p5">
    <w:name w:val="p5"/>
    <w:basedOn w:val="Normal"/>
    <w:next w:val="Normal"/>
    <w:rsid w:val="00DE379F"/>
    <w:pPr>
      <w:tabs>
        <w:tab w:val="left" w:pos="1100"/>
      </w:tabs>
      <w:spacing w:line="240" w:lineRule="auto"/>
    </w:pPr>
    <w:rPr>
      <w:szCs w:val="24"/>
    </w:rPr>
  </w:style>
  <w:style w:type="paragraph" w:customStyle="1" w:styleId="p6">
    <w:name w:val="p6"/>
    <w:basedOn w:val="Normal"/>
    <w:next w:val="Normal"/>
    <w:rsid w:val="00DE379F"/>
    <w:pPr>
      <w:tabs>
        <w:tab w:val="left" w:pos="1440"/>
      </w:tabs>
      <w:spacing w:line="240" w:lineRule="auto"/>
    </w:pPr>
    <w:rPr>
      <w:szCs w:val="24"/>
    </w:rPr>
  </w:style>
  <w:style w:type="paragraph" w:customStyle="1" w:styleId="RefNorm">
    <w:name w:val="RefNorm"/>
    <w:basedOn w:val="Normal"/>
    <w:next w:val="Normal"/>
    <w:rsid w:val="00DE379F"/>
    <w:pPr>
      <w:spacing w:line="240" w:lineRule="auto"/>
    </w:pPr>
    <w:rPr>
      <w:szCs w:val="24"/>
    </w:rPr>
  </w:style>
  <w:style w:type="paragraph" w:customStyle="1" w:styleId="Special">
    <w:name w:val="Special"/>
    <w:basedOn w:val="Normal"/>
    <w:next w:val="Normal"/>
    <w:rsid w:val="00DE379F"/>
    <w:pPr>
      <w:spacing w:line="240" w:lineRule="auto"/>
    </w:pPr>
    <w:rPr>
      <w:szCs w:val="24"/>
    </w:rPr>
  </w:style>
  <w:style w:type="paragraph" w:customStyle="1" w:styleId="Tablefootnote">
    <w:name w:val="Table footnote"/>
    <w:basedOn w:val="Normal"/>
    <w:rsid w:val="00DE379F"/>
    <w:pPr>
      <w:tabs>
        <w:tab w:val="left" w:pos="340"/>
      </w:tabs>
      <w:spacing w:before="60" w:after="60" w:line="190" w:lineRule="atLeast"/>
    </w:pPr>
    <w:rPr>
      <w:szCs w:val="24"/>
    </w:rPr>
  </w:style>
  <w:style w:type="character" w:customStyle="1" w:styleId="TableFootNoteXref">
    <w:name w:val="TableFootNoteXref"/>
    <w:rsid w:val="00DE379F"/>
    <w:rPr>
      <w:noProof/>
      <w:position w:val="6"/>
      <w:sz w:val="14"/>
      <w:lang w:val="fr-FR"/>
    </w:rPr>
  </w:style>
  <w:style w:type="paragraph" w:customStyle="1" w:styleId="Terms">
    <w:name w:val="Term(s)"/>
    <w:basedOn w:val="Normal"/>
    <w:next w:val="Definition"/>
    <w:rsid w:val="00DE379F"/>
    <w:pPr>
      <w:keepNext/>
      <w:suppressAutoHyphens/>
      <w:spacing w:line="240" w:lineRule="auto"/>
    </w:pPr>
    <w:rPr>
      <w:b/>
      <w:szCs w:val="24"/>
    </w:rPr>
  </w:style>
  <w:style w:type="paragraph" w:customStyle="1" w:styleId="TermNum">
    <w:name w:val="TermNum"/>
    <w:basedOn w:val="Normal"/>
    <w:next w:val="Terms"/>
    <w:rsid w:val="00DE379F"/>
    <w:pPr>
      <w:keepNext/>
      <w:spacing w:line="240" w:lineRule="auto"/>
    </w:pPr>
    <w:rPr>
      <w:b/>
      <w:szCs w:val="24"/>
    </w:rPr>
  </w:style>
  <w:style w:type="paragraph" w:customStyle="1" w:styleId="zzBiblio">
    <w:name w:val="zzBiblio"/>
    <w:basedOn w:val="Normal"/>
    <w:next w:val="Bibliography2"/>
    <w:rsid w:val="00DE379F"/>
    <w:pPr>
      <w:pageBreakBefore/>
      <w:spacing w:after="760" w:line="310" w:lineRule="exact"/>
      <w:jc w:val="center"/>
    </w:pPr>
    <w:rPr>
      <w:b/>
      <w:sz w:val="28"/>
      <w:szCs w:val="24"/>
    </w:rPr>
  </w:style>
  <w:style w:type="paragraph" w:customStyle="1" w:styleId="zzContents">
    <w:name w:val="zzContents"/>
    <w:basedOn w:val="Introduction"/>
    <w:next w:val="TOC1"/>
    <w:rsid w:val="00DE379F"/>
    <w:pPr>
      <w:tabs>
        <w:tab w:val="clear" w:pos="400"/>
      </w:tabs>
    </w:pPr>
  </w:style>
  <w:style w:type="paragraph" w:customStyle="1" w:styleId="zzCover">
    <w:name w:val="zzCover"/>
    <w:basedOn w:val="Normal"/>
    <w:rsid w:val="00DE379F"/>
    <w:pPr>
      <w:spacing w:after="220" w:line="240" w:lineRule="auto"/>
      <w:jc w:val="right"/>
    </w:pPr>
    <w:rPr>
      <w:b/>
      <w:color w:val="000000"/>
      <w:sz w:val="24"/>
      <w:szCs w:val="24"/>
    </w:rPr>
  </w:style>
  <w:style w:type="paragraph" w:customStyle="1" w:styleId="zzForeword">
    <w:name w:val="zzForeword"/>
    <w:basedOn w:val="Introduction"/>
    <w:next w:val="Normal"/>
    <w:rsid w:val="00DE379F"/>
    <w:pPr>
      <w:tabs>
        <w:tab w:val="clear" w:pos="400"/>
      </w:tabs>
    </w:pPr>
    <w:rPr>
      <w:color w:val="0000FF"/>
    </w:rPr>
  </w:style>
  <w:style w:type="paragraph" w:customStyle="1" w:styleId="zzHelp">
    <w:name w:val="zzHelp"/>
    <w:basedOn w:val="Normal"/>
    <w:rsid w:val="00DE379F"/>
    <w:pPr>
      <w:spacing w:line="240" w:lineRule="auto"/>
    </w:pPr>
    <w:rPr>
      <w:color w:val="008000"/>
      <w:szCs w:val="24"/>
    </w:rPr>
  </w:style>
  <w:style w:type="paragraph" w:customStyle="1" w:styleId="zzIndex">
    <w:name w:val="zzIndex"/>
    <w:basedOn w:val="zzBiblio"/>
    <w:next w:val="IndexHeading"/>
    <w:rsid w:val="00DE379F"/>
  </w:style>
  <w:style w:type="paragraph" w:customStyle="1" w:styleId="zzLc5">
    <w:name w:val="zzLc5"/>
    <w:basedOn w:val="Normal"/>
    <w:next w:val="Normal"/>
    <w:rsid w:val="00DE379F"/>
    <w:pPr>
      <w:spacing w:line="240" w:lineRule="auto"/>
    </w:pPr>
    <w:rPr>
      <w:szCs w:val="24"/>
    </w:rPr>
  </w:style>
  <w:style w:type="paragraph" w:customStyle="1" w:styleId="zzLc6">
    <w:name w:val="zzLc6"/>
    <w:basedOn w:val="Normal"/>
    <w:next w:val="Normal"/>
    <w:rsid w:val="00DE379F"/>
    <w:pPr>
      <w:spacing w:line="240" w:lineRule="auto"/>
    </w:pPr>
    <w:rPr>
      <w:szCs w:val="24"/>
    </w:rPr>
  </w:style>
  <w:style w:type="paragraph" w:customStyle="1" w:styleId="zzSTDTitle">
    <w:name w:val="zzSTDTitle"/>
    <w:basedOn w:val="Normal"/>
    <w:next w:val="Normal"/>
    <w:rsid w:val="00DE379F"/>
    <w:pPr>
      <w:suppressAutoHyphens/>
      <w:spacing w:before="400" w:after="760" w:line="350" w:lineRule="exact"/>
    </w:pPr>
    <w:rPr>
      <w:b/>
      <w:color w:val="0000FF"/>
      <w:sz w:val="32"/>
      <w:szCs w:val="24"/>
    </w:rPr>
  </w:style>
  <w:style w:type="paragraph" w:customStyle="1" w:styleId="Tabletext10">
    <w:name w:val="Table text (10)"/>
    <w:basedOn w:val="Normal"/>
    <w:rsid w:val="00DE379F"/>
    <w:pPr>
      <w:spacing w:before="60" w:after="60" w:line="240" w:lineRule="auto"/>
    </w:pPr>
    <w:rPr>
      <w:szCs w:val="24"/>
    </w:rPr>
  </w:style>
  <w:style w:type="paragraph" w:customStyle="1" w:styleId="Tabletext9">
    <w:name w:val="Table text (9)"/>
    <w:basedOn w:val="Normal"/>
    <w:rsid w:val="00DE379F"/>
    <w:pPr>
      <w:spacing w:before="60" w:after="60" w:line="210" w:lineRule="atLeast"/>
    </w:pPr>
    <w:rPr>
      <w:sz w:val="18"/>
      <w:szCs w:val="24"/>
    </w:rPr>
  </w:style>
  <w:style w:type="paragraph" w:customStyle="1" w:styleId="Tabletext8">
    <w:name w:val="Table text (8)"/>
    <w:basedOn w:val="Normal"/>
    <w:rsid w:val="00DE379F"/>
    <w:pPr>
      <w:spacing w:before="60" w:after="60" w:line="190" w:lineRule="atLeast"/>
    </w:pPr>
    <w:rPr>
      <w:szCs w:val="24"/>
    </w:rPr>
  </w:style>
  <w:style w:type="paragraph" w:customStyle="1" w:styleId="Tabletext7">
    <w:name w:val="Table text (7)"/>
    <w:basedOn w:val="Normal"/>
    <w:rsid w:val="00DE379F"/>
    <w:pPr>
      <w:spacing w:before="60" w:after="60" w:line="170" w:lineRule="atLeast"/>
    </w:pPr>
    <w:rPr>
      <w:sz w:val="14"/>
      <w:szCs w:val="24"/>
    </w:rPr>
  </w:style>
  <w:style w:type="numbering" w:customStyle="1" w:styleId="NoList11">
    <w:name w:val="No List11"/>
    <w:next w:val="NoList"/>
    <w:uiPriority w:val="99"/>
    <w:semiHidden/>
    <w:unhideWhenUsed/>
    <w:rsid w:val="00DE379F"/>
  </w:style>
  <w:style w:type="table" w:customStyle="1" w:styleId="TableGrid8">
    <w:name w:val="Table Grid8"/>
    <w:basedOn w:val="TableNormal"/>
    <w:next w:val="TableGrid"/>
    <w:uiPriority w:val="59"/>
    <w:rsid w:val="00DE37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1">
    <w:name w:val="Comment Text Char1"/>
    <w:uiPriority w:val="99"/>
    <w:rsid w:val="00DE379F"/>
    <w:rPr>
      <w:rFonts w:ascii="Arial" w:hAnsi="Arial"/>
      <w:lang w:val="de-DE" w:eastAsia="ja-JP"/>
    </w:rPr>
  </w:style>
  <w:style w:type="table" w:customStyle="1" w:styleId="TableGrid11">
    <w:name w:val="Table Grid11"/>
    <w:basedOn w:val="TableNormal"/>
    <w:next w:val="TableGrid"/>
    <w:uiPriority w:val="59"/>
    <w:rsid w:val="00DE379F"/>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Shading-Accent11">
    <w:name w:val="Colorful Shading - Accent 11"/>
    <w:basedOn w:val="TableNormal"/>
    <w:next w:val="ColorfulShading-Accent1"/>
    <w:uiPriority w:val="71"/>
    <w:rsid w:val="00DE379F"/>
    <w:rPr>
      <w:color w:val="000000"/>
      <w:lang w:val="en-CA"/>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numbering" w:customStyle="1" w:styleId="Style41">
    <w:name w:val="Style41"/>
    <w:uiPriority w:val="99"/>
    <w:rsid w:val="00DE379F"/>
  </w:style>
  <w:style w:type="table" w:customStyle="1" w:styleId="TableGrid110">
    <w:name w:val="Table Grid 11"/>
    <w:basedOn w:val="TableNormal"/>
    <w:next w:val="TableGrid10"/>
    <w:rsid w:val="00DE379F"/>
    <w:rPr>
      <w:rFonts w:ascii="Arial" w:eastAsia="Times New Roman" w:hAnsi="Arial"/>
      <w:lang w:val="en-CA" w:eastAsia="en-CA"/>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21">
    <w:name w:val="Table Grid21"/>
    <w:basedOn w:val="TableNormal"/>
    <w:next w:val="TableGrid"/>
    <w:uiPriority w:val="59"/>
    <w:rsid w:val="00DE379F"/>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59"/>
    <w:rsid w:val="00DE379F"/>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59"/>
    <w:rsid w:val="00DE379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next w:val="TableGrid"/>
    <w:uiPriority w:val="59"/>
    <w:rsid w:val="00DE379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next w:val="TableGrid"/>
    <w:uiPriority w:val="59"/>
    <w:rsid w:val="00DE379F"/>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next w:val="TableGrid"/>
    <w:uiPriority w:val="59"/>
    <w:rsid w:val="00DE379F"/>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6D05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0">
    <w:name w:val="Table Grid10"/>
    <w:basedOn w:val="TableNormal"/>
    <w:next w:val="TableGrid"/>
    <w:uiPriority w:val="39"/>
    <w:rsid w:val="00727A4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3F6872"/>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E21836"/>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dule">
    <w:name w:val="module"/>
    <w:rsid w:val="00B46E1E"/>
  </w:style>
  <w:style w:type="table" w:customStyle="1" w:styleId="TableGrid14">
    <w:name w:val="Table Grid14"/>
    <w:basedOn w:val="TableNormal"/>
    <w:next w:val="TableGrid"/>
    <w:uiPriority w:val="39"/>
    <w:rsid w:val="002B6DCA"/>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B31758"/>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NEW">
    <w:name w:val="HEADING 1 - NEW"/>
    <w:basedOn w:val="Normal"/>
    <w:rsid w:val="005A035A"/>
    <w:pPr>
      <w:widowControl w:val="0"/>
      <w:autoSpaceDE w:val="0"/>
      <w:autoSpaceDN w:val="0"/>
      <w:adjustRightInd w:val="0"/>
      <w:spacing w:before="283" w:after="113" w:line="288" w:lineRule="auto"/>
      <w:ind w:left="283"/>
      <w:textAlignment w:val="center"/>
    </w:pPr>
    <w:rPr>
      <w:rFonts w:eastAsia="Times New Roman" w:cs="Arial"/>
      <w:b/>
      <w:bCs/>
      <w:color w:val="761329"/>
      <w:sz w:val="28"/>
      <w:szCs w:val="28"/>
      <w:lang w:eastAsia="en-AU"/>
    </w:rPr>
  </w:style>
  <w:style w:type="character" w:customStyle="1" w:styleId="HEADING1NEW">
    <w:name w:val="HEADING 1 NEW"/>
    <w:rsid w:val="005A035A"/>
    <w:rPr>
      <w:rFonts w:ascii="Arial" w:hAnsi="Arial"/>
      <w:b/>
      <w:color w:val="761329"/>
      <w:sz w:val="28"/>
    </w:rPr>
  </w:style>
  <w:style w:type="paragraph" w:customStyle="1" w:styleId="Basisalinea">
    <w:name w:val="[Basisalinea]"/>
    <w:basedOn w:val="Normal"/>
    <w:uiPriority w:val="99"/>
    <w:rsid w:val="005A035A"/>
    <w:pPr>
      <w:spacing w:line="288" w:lineRule="auto"/>
    </w:pPr>
    <w:rPr>
      <w:rFonts w:ascii="Times" w:eastAsiaTheme="minorHAnsi" w:hAnsi="Times" w:cs="Times"/>
      <w:sz w:val="24"/>
      <w:szCs w:val="24"/>
      <w:lang w:val="nl-NL"/>
    </w:rPr>
  </w:style>
  <w:style w:type="character" w:customStyle="1" w:styleId="UnresolvedMention1">
    <w:name w:val="Unresolved Mention1"/>
    <w:basedOn w:val="DefaultParagraphFont"/>
    <w:uiPriority w:val="99"/>
    <w:semiHidden/>
    <w:unhideWhenUsed/>
    <w:rsid w:val="00B66C1A"/>
    <w:rPr>
      <w:color w:val="605E5C"/>
      <w:shd w:val="clear" w:color="auto" w:fill="E1DFDD"/>
    </w:rPr>
  </w:style>
  <w:style w:type="paragraph" w:customStyle="1" w:styleId="Caption1">
    <w:name w:val="Caption1"/>
    <w:basedOn w:val="Normal"/>
    <w:rsid w:val="005A0747"/>
    <w:pPr>
      <w:widowControl w:val="0"/>
      <w:suppressLineNumbers/>
      <w:suppressAutoHyphens/>
      <w:spacing w:before="120" w:after="120" w:line="240" w:lineRule="auto"/>
      <w:jc w:val="left"/>
    </w:pPr>
    <w:rPr>
      <w:rFonts w:eastAsia="Arial" w:cs="Tahoma"/>
      <w:i/>
      <w:iCs/>
    </w:rPr>
  </w:style>
  <w:style w:type="paragraph" w:customStyle="1" w:styleId="Index">
    <w:name w:val="Index"/>
    <w:basedOn w:val="Normal"/>
    <w:rsid w:val="00BF0890"/>
    <w:pPr>
      <w:widowControl w:val="0"/>
      <w:suppressLineNumbers/>
      <w:suppressAutoHyphens/>
      <w:spacing w:after="0" w:line="240" w:lineRule="auto"/>
      <w:jc w:val="left"/>
    </w:pPr>
    <w:rPr>
      <w:rFonts w:eastAsia="Arial" w:cs="Tahoma"/>
    </w:rPr>
  </w:style>
  <w:style w:type="table" w:customStyle="1" w:styleId="TableGrid16">
    <w:name w:val="Table Grid16"/>
    <w:basedOn w:val="TableNormal"/>
    <w:next w:val="TableGrid"/>
    <w:uiPriority w:val="59"/>
    <w:rsid w:val="00E9151D"/>
    <w:pPr>
      <w:spacing w:after="240" w:line="230" w:lineRule="atLeast"/>
      <w:jc w:val="both"/>
    </w:pPr>
    <w:rPr>
      <w:rFonts w:ascii="Times New Roman" w:eastAsia="MS Mincho" w:hAnsi="Times New Roman"/>
      <w:lang w:val="en-AU"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rsid w:val="00E9151D"/>
  </w:style>
  <w:style w:type="paragraph" w:customStyle="1" w:styleId="NormalWeb1">
    <w:name w:val="Normal (Web)1"/>
    <w:basedOn w:val="Normal"/>
    <w:rsid w:val="00E9151D"/>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aliases w:val="Code"/>
    <w:qFormat/>
    <w:rsid w:val="00E9151D"/>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rPr>
  </w:style>
  <w:style w:type="paragraph" w:customStyle="1" w:styleId="Small">
    <w:name w:val="Small"/>
    <w:basedOn w:val="Normal"/>
    <w:qFormat/>
    <w:rsid w:val="00E9151D"/>
    <w:pPr>
      <w:widowControl w:val="0"/>
      <w:spacing w:before="20" w:after="0" w:line="240" w:lineRule="auto"/>
      <w:jc w:val="left"/>
    </w:pPr>
    <w:rPr>
      <w:rFonts w:eastAsia="Times New Roman"/>
      <w:snapToGrid w:val="0"/>
      <w:sz w:val="16"/>
      <w:szCs w:val="16"/>
      <w:lang w:eastAsia="en-US"/>
    </w:rPr>
  </w:style>
  <w:style w:type="paragraph" w:customStyle="1" w:styleId="Figuretitle2">
    <w:name w:val="Figure title2"/>
    <w:basedOn w:val="Normal"/>
    <w:next w:val="Normal"/>
    <w:rsid w:val="005A0747"/>
    <w:pPr>
      <w:suppressAutoHyphens/>
      <w:spacing w:before="220" w:after="220"/>
      <w:jc w:val="center"/>
    </w:pPr>
    <w:rPr>
      <w:b/>
      <w:lang w:val="de-DE" w:eastAsia="ar-SA"/>
    </w:rPr>
  </w:style>
  <w:style w:type="paragraph" w:customStyle="1" w:styleId="NoSpacing1">
    <w:name w:val="No Spacing1"/>
    <w:qFormat/>
    <w:rsid w:val="00E9151D"/>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paragraph" w:customStyle="1" w:styleId="Firstparagraph">
    <w:name w:val="First paragraph"/>
    <w:basedOn w:val="Normal"/>
    <w:next w:val="Normal"/>
    <w:rsid w:val="00E9151D"/>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Normal"/>
    <w:rsid w:val="00E9151D"/>
    <w:pPr>
      <w:spacing w:before="210" w:after="0" w:line="210" w:lineRule="exact"/>
      <w:jc w:val="left"/>
    </w:pPr>
    <w:rPr>
      <w:rFonts w:eastAsia="Times New Roman"/>
      <w:sz w:val="18"/>
      <w:lang w:eastAsia="en-US"/>
    </w:rPr>
  </w:style>
  <w:style w:type="paragraph" w:customStyle="1" w:styleId="subpara">
    <w:name w:val="sub para"/>
    <w:basedOn w:val="Normal"/>
    <w:rsid w:val="00E9151D"/>
    <w:pPr>
      <w:spacing w:before="60" w:after="60" w:line="240" w:lineRule="auto"/>
      <w:ind w:left="1134" w:right="794" w:hanging="567"/>
    </w:pPr>
    <w:rPr>
      <w:rFonts w:ascii="Arial Narrow" w:eastAsia="Times New Roman" w:hAnsi="Arial Narrow"/>
      <w:sz w:val="22"/>
      <w:lang w:eastAsia="en-US"/>
    </w:rPr>
  </w:style>
  <w:style w:type="paragraph" w:styleId="NoSpacing">
    <w:name w:val="No Spacing"/>
    <w:uiPriority w:val="1"/>
    <w:qFormat/>
    <w:rsid w:val="00E9151D"/>
    <w:pPr>
      <w:jc w:val="both"/>
    </w:pPr>
    <w:rPr>
      <w:rFonts w:ascii="Arial" w:eastAsia="MS Mincho" w:hAnsi="Arial"/>
      <w:lang w:val="en-GB" w:eastAsia="ja-JP"/>
    </w:rPr>
  </w:style>
  <w:style w:type="character" w:customStyle="1" w:styleId="NumberingSymbols">
    <w:name w:val="Numbering Symbols"/>
    <w:rsid w:val="005A0747"/>
  </w:style>
  <w:style w:type="paragraph" w:customStyle="1" w:styleId="quotedtext">
    <w:name w:val="quoted text"/>
    <w:basedOn w:val="Normal"/>
    <w:rsid w:val="00E9151D"/>
    <w:pPr>
      <w:spacing w:before="60" w:after="60" w:line="240" w:lineRule="auto"/>
      <w:ind w:left="1134" w:right="1134" w:hanging="567"/>
    </w:pPr>
    <w:rPr>
      <w:rFonts w:ascii="Times New Roman" w:eastAsia="Times New Roman" w:hAnsi="Times New Roman"/>
      <w:i/>
      <w:lang w:eastAsia="fr-FR"/>
    </w:rPr>
  </w:style>
  <w:style w:type="character" w:customStyle="1" w:styleId="ipa1">
    <w:name w:val="ipa1"/>
    <w:rsid w:val="00E9151D"/>
    <w:rPr>
      <w:rFonts w:ascii="Arial Unicode MS" w:eastAsia="Arial Unicode MS" w:hAnsi="Arial Unicode MS" w:cs="Arial Unicode MS" w:hint="eastAsia"/>
    </w:rPr>
  </w:style>
  <w:style w:type="character" w:customStyle="1" w:styleId="CharChar36">
    <w:name w:val="Char Char36"/>
    <w:rsid w:val="00E9151D"/>
    <w:rPr>
      <w:rFonts w:ascii="Arial" w:eastAsia="Calibri" w:hAnsi="Arial"/>
      <w:b/>
      <w:szCs w:val="24"/>
    </w:rPr>
  </w:style>
  <w:style w:type="character" w:customStyle="1" w:styleId="CharChar35">
    <w:name w:val="Char Char35"/>
    <w:rsid w:val="00E9151D"/>
    <w:rPr>
      <w:rFonts w:ascii="Arial" w:eastAsia="Calibri" w:hAnsi="Arial"/>
      <w:b/>
      <w:szCs w:val="24"/>
    </w:rPr>
  </w:style>
  <w:style w:type="character" w:customStyle="1" w:styleId="CharChar34">
    <w:name w:val="Char Char34"/>
    <w:rsid w:val="00E9151D"/>
    <w:rPr>
      <w:rFonts w:ascii="Arial" w:eastAsia="Calibri" w:hAnsi="Arial"/>
      <w:b/>
      <w:szCs w:val="24"/>
    </w:rPr>
  </w:style>
  <w:style w:type="table" w:customStyle="1" w:styleId="TableGrid121">
    <w:name w:val="Table Grid121"/>
    <w:basedOn w:val="TableNormal"/>
    <w:next w:val="TableGrid"/>
    <w:uiPriority w:val="39"/>
    <w:rsid w:val="00E9151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59"/>
    <w:rsid w:val="00E9151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42">
    <w:name w:val="Style42"/>
    <w:uiPriority w:val="99"/>
    <w:rsid w:val="00E9151D"/>
    <w:pPr>
      <w:numPr>
        <w:numId w:val="19"/>
      </w:numPr>
    </w:pPr>
  </w:style>
  <w:style w:type="character" w:customStyle="1" w:styleId="UnresolvedMention10">
    <w:name w:val="Unresolved Mention1"/>
    <w:basedOn w:val="DefaultParagraphFont"/>
    <w:uiPriority w:val="99"/>
    <w:semiHidden/>
    <w:unhideWhenUsed/>
    <w:rsid w:val="00E9151D"/>
    <w:rPr>
      <w:color w:val="605E5C"/>
      <w:shd w:val="clear" w:color="auto" w:fill="E1DFDD"/>
    </w:rPr>
  </w:style>
  <w:style w:type="paragraph" w:customStyle="1" w:styleId="dt">
    <w:name w:val="dt"/>
    <w:basedOn w:val="Normal"/>
    <w:next w:val="Normal"/>
    <w:qFormat/>
    <w:rsid w:val="00E9151D"/>
    <w:pPr>
      <w:keepNext/>
      <w:spacing w:after="0"/>
    </w:pPr>
    <w:rPr>
      <w:b/>
      <w:bCs/>
    </w:rPr>
  </w:style>
  <w:style w:type="paragraph" w:customStyle="1" w:styleId="dlPara">
    <w:name w:val="dlPara"/>
    <w:basedOn w:val="dl"/>
    <w:rsid w:val="00E9151D"/>
    <w:pPr>
      <w:spacing w:before="60"/>
      <w:ind w:left="403" w:firstLine="0"/>
      <w:contextualSpacing/>
    </w:pPr>
    <w:rPr>
      <w:rFonts w:cs="Arial"/>
      <w:b/>
      <w:szCs w:val="20"/>
    </w:rPr>
  </w:style>
  <w:style w:type="character" w:customStyle="1" w:styleId="UnresolvedMention2">
    <w:name w:val="Unresolved Mention2"/>
    <w:basedOn w:val="DefaultParagraphFont"/>
    <w:uiPriority w:val="99"/>
    <w:semiHidden/>
    <w:unhideWhenUsed/>
    <w:rsid w:val="00E9151D"/>
    <w:rPr>
      <w:color w:val="605E5C"/>
      <w:shd w:val="clear" w:color="auto" w:fill="E1DFDD"/>
    </w:rPr>
  </w:style>
  <w:style w:type="paragraph" w:customStyle="1" w:styleId="Quote1">
    <w:name w:val="Quote1"/>
    <w:basedOn w:val="Normal"/>
    <w:next w:val="Normal"/>
    <w:uiPriority w:val="29"/>
    <w:qFormat/>
    <w:rsid w:val="00E9151D"/>
    <w:pPr>
      <w:spacing w:before="200" w:after="160"/>
      <w:ind w:left="864" w:right="864"/>
      <w:jc w:val="center"/>
    </w:pPr>
    <w:rPr>
      <w:i/>
      <w:iCs/>
      <w:color w:val="404040"/>
    </w:rPr>
  </w:style>
  <w:style w:type="character" w:customStyle="1" w:styleId="QuoteChar">
    <w:name w:val="Quote Char"/>
    <w:basedOn w:val="DefaultParagraphFont"/>
    <w:link w:val="Quote"/>
    <w:uiPriority w:val="29"/>
    <w:rsid w:val="00E9151D"/>
    <w:rPr>
      <w:rFonts w:ascii="Arial" w:hAnsi="Arial"/>
      <w:i/>
      <w:iCs/>
      <w:color w:val="404040"/>
      <w:lang w:eastAsia="ja-JP"/>
    </w:rPr>
  </w:style>
  <w:style w:type="paragraph" w:styleId="Quote">
    <w:name w:val="Quote"/>
    <w:basedOn w:val="Normal"/>
    <w:next w:val="Normal"/>
    <w:link w:val="QuoteChar"/>
    <w:uiPriority w:val="29"/>
    <w:qFormat/>
    <w:rsid w:val="00E9151D"/>
    <w:pPr>
      <w:spacing w:before="200" w:after="160"/>
      <w:ind w:left="864" w:right="864"/>
      <w:jc w:val="center"/>
    </w:pPr>
    <w:rPr>
      <w:rFonts w:eastAsia="Calibri"/>
      <w:i/>
      <w:iCs/>
      <w:color w:val="404040"/>
      <w:lang w:val="en-US"/>
    </w:rPr>
  </w:style>
  <w:style w:type="character" w:customStyle="1" w:styleId="QuoteChar1">
    <w:name w:val="Quote Char1"/>
    <w:basedOn w:val="DefaultParagraphFont"/>
    <w:uiPriority w:val="29"/>
    <w:rsid w:val="00E9151D"/>
    <w:rPr>
      <w:rFonts w:ascii="Arial" w:eastAsia="MS Mincho" w:hAnsi="Arial"/>
      <w:i/>
      <w:iCs/>
      <w:color w:val="404040" w:themeColor="text1" w:themeTint="BF"/>
      <w:lang w:val="en-AU" w:eastAsia="ja-JP"/>
    </w:rPr>
  </w:style>
  <w:style w:type="character" w:customStyle="1" w:styleId="UnresolvedMention3">
    <w:name w:val="Unresolved Mention3"/>
    <w:basedOn w:val="DefaultParagraphFont"/>
    <w:uiPriority w:val="99"/>
    <w:semiHidden/>
    <w:unhideWhenUsed/>
    <w:rsid w:val="00F6101A"/>
    <w:rPr>
      <w:color w:val="605E5C"/>
      <w:shd w:val="clear" w:color="auto" w:fill="E1DFDD"/>
    </w:rPr>
  </w:style>
  <w:style w:type="character" w:styleId="UnresolvedMention">
    <w:name w:val="Unresolved Mention"/>
    <w:basedOn w:val="DefaultParagraphFont"/>
    <w:uiPriority w:val="99"/>
    <w:semiHidden/>
    <w:unhideWhenUsed/>
    <w:rsid w:val="00164948"/>
    <w:rPr>
      <w:color w:val="605E5C"/>
      <w:shd w:val="clear" w:color="auto" w:fill="E1DFDD"/>
    </w:rPr>
  </w:style>
  <w:style w:type="paragraph" w:customStyle="1" w:styleId="StylezzForewordAuto">
    <w:name w:val="Style zzForeword + Auto"/>
    <w:basedOn w:val="Normal"/>
    <w:rsid w:val="006F16C8"/>
    <w:pPr>
      <w:keepNext/>
      <w:pageBreakBefore/>
      <w:suppressAutoHyphens/>
      <w:spacing w:after="0" w:line="310" w:lineRule="exact"/>
      <w:jc w:val="left"/>
    </w:pPr>
    <w:rPr>
      <w:b/>
      <w:bCs/>
      <w:sz w:val="28"/>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374912">
      <w:bodyDiv w:val="1"/>
      <w:marLeft w:val="0"/>
      <w:marRight w:val="0"/>
      <w:marTop w:val="0"/>
      <w:marBottom w:val="0"/>
      <w:divBdr>
        <w:top w:val="none" w:sz="0" w:space="0" w:color="auto"/>
        <w:left w:val="none" w:sz="0" w:space="0" w:color="auto"/>
        <w:bottom w:val="none" w:sz="0" w:space="0" w:color="auto"/>
        <w:right w:val="none" w:sz="0" w:space="0" w:color="auto"/>
      </w:divBdr>
    </w:div>
    <w:div w:id="58480406">
      <w:bodyDiv w:val="1"/>
      <w:marLeft w:val="0"/>
      <w:marRight w:val="0"/>
      <w:marTop w:val="0"/>
      <w:marBottom w:val="0"/>
      <w:divBdr>
        <w:top w:val="none" w:sz="0" w:space="0" w:color="auto"/>
        <w:left w:val="none" w:sz="0" w:space="0" w:color="auto"/>
        <w:bottom w:val="none" w:sz="0" w:space="0" w:color="auto"/>
        <w:right w:val="none" w:sz="0" w:space="0" w:color="auto"/>
      </w:divBdr>
    </w:div>
    <w:div w:id="103573971">
      <w:bodyDiv w:val="1"/>
      <w:marLeft w:val="0"/>
      <w:marRight w:val="0"/>
      <w:marTop w:val="0"/>
      <w:marBottom w:val="0"/>
      <w:divBdr>
        <w:top w:val="none" w:sz="0" w:space="0" w:color="auto"/>
        <w:left w:val="none" w:sz="0" w:space="0" w:color="auto"/>
        <w:bottom w:val="none" w:sz="0" w:space="0" w:color="auto"/>
        <w:right w:val="none" w:sz="0" w:space="0" w:color="auto"/>
      </w:divBdr>
    </w:div>
    <w:div w:id="121583453">
      <w:bodyDiv w:val="1"/>
      <w:marLeft w:val="0"/>
      <w:marRight w:val="0"/>
      <w:marTop w:val="0"/>
      <w:marBottom w:val="0"/>
      <w:divBdr>
        <w:top w:val="none" w:sz="0" w:space="0" w:color="auto"/>
        <w:left w:val="none" w:sz="0" w:space="0" w:color="auto"/>
        <w:bottom w:val="none" w:sz="0" w:space="0" w:color="auto"/>
        <w:right w:val="none" w:sz="0" w:space="0" w:color="auto"/>
      </w:divBdr>
    </w:div>
    <w:div w:id="137848078">
      <w:bodyDiv w:val="1"/>
      <w:marLeft w:val="0"/>
      <w:marRight w:val="0"/>
      <w:marTop w:val="0"/>
      <w:marBottom w:val="0"/>
      <w:divBdr>
        <w:top w:val="none" w:sz="0" w:space="0" w:color="auto"/>
        <w:left w:val="none" w:sz="0" w:space="0" w:color="auto"/>
        <w:bottom w:val="none" w:sz="0" w:space="0" w:color="auto"/>
        <w:right w:val="none" w:sz="0" w:space="0" w:color="auto"/>
      </w:divBdr>
    </w:div>
    <w:div w:id="164173923">
      <w:bodyDiv w:val="1"/>
      <w:marLeft w:val="0"/>
      <w:marRight w:val="0"/>
      <w:marTop w:val="0"/>
      <w:marBottom w:val="0"/>
      <w:divBdr>
        <w:top w:val="none" w:sz="0" w:space="0" w:color="auto"/>
        <w:left w:val="none" w:sz="0" w:space="0" w:color="auto"/>
        <w:bottom w:val="none" w:sz="0" w:space="0" w:color="auto"/>
        <w:right w:val="none" w:sz="0" w:space="0" w:color="auto"/>
      </w:divBdr>
    </w:div>
    <w:div w:id="202450733">
      <w:bodyDiv w:val="1"/>
      <w:marLeft w:val="0"/>
      <w:marRight w:val="0"/>
      <w:marTop w:val="0"/>
      <w:marBottom w:val="0"/>
      <w:divBdr>
        <w:top w:val="none" w:sz="0" w:space="0" w:color="auto"/>
        <w:left w:val="none" w:sz="0" w:space="0" w:color="auto"/>
        <w:bottom w:val="none" w:sz="0" w:space="0" w:color="auto"/>
        <w:right w:val="none" w:sz="0" w:space="0" w:color="auto"/>
      </w:divBdr>
    </w:div>
    <w:div w:id="241183935">
      <w:bodyDiv w:val="1"/>
      <w:marLeft w:val="0"/>
      <w:marRight w:val="0"/>
      <w:marTop w:val="0"/>
      <w:marBottom w:val="0"/>
      <w:divBdr>
        <w:top w:val="none" w:sz="0" w:space="0" w:color="auto"/>
        <w:left w:val="none" w:sz="0" w:space="0" w:color="auto"/>
        <w:bottom w:val="none" w:sz="0" w:space="0" w:color="auto"/>
        <w:right w:val="none" w:sz="0" w:space="0" w:color="auto"/>
      </w:divBdr>
    </w:div>
    <w:div w:id="246883187">
      <w:bodyDiv w:val="1"/>
      <w:marLeft w:val="0"/>
      <w:marRight w:val="0"/>
      <w:marTop w:val="0"/>
      <w:marBottom w:val="0"/>
      <w:divBdr>
        <w:top w:val="none" w:sz="0" w:space="0" w:color="auto"/>
        <w:left w:val="none" w:sz="0" w:space="0" w:color="auto"/>
        <w:bottom w:val="none" w:sz="0" w:space="0" w:color="auto"/>
        <w:right w:val="none" w:sz="0" w:space="0" w:color="auto"/>
      </w:divBdr>
    </w:div>
    <w:div w:id="250939766">
      <w:bodyDiv w:val="1"/>
      <w:marLeft w:val="0"/>
      <w:marRight w:val="0"/>
      <w:marTop w:val="0"/>
      <w:marBottom w:val="0"/>
      <w:divBdr>
        <w:top w:val="none" w:sz="0" w:space="0" w:color="auto"/>
        <w:left w:val="none" w:sz="0" w:space="0" w:color="auto"/>
        <w:bottom w:val="none" w:sz="0" w:space="0" w:color="auto"/>
        <w:right w:val="none" w:sz="0" w:space="0" w:color="auto"/>
      </w:divBdr>
    </w:div>
    <w:div w:id="286670444">
      <w:bodyDiv w:val="1"/>
      <w:marLeft w:val="0"/>
      <w:marRight w:val="0"/>
      <w:marTop w:val="0"/>
      <w:marBottom w:val="0"/>
      <w:divBdr>
        <w:top w:val="none" w:sz="0" w:space="0" w:color="auto"/>
        <w:left w:val="none" w:sz="0" w:space="0" w:color="auto"/>
        <w:bottom w:val="none" w:sz="0" w:space="0" w:color="auto"/>
        <w:right w:val="none" w:sz="0" w:space="0" w:color="auto"/>
      </w:divBdr>
    </w:div>
    <w:div w:id="306980385">
      <w:bodyDiv w:val="1"/>
      <w:marLeft w:val="0"/>
      <w:marRight w:val="0"/>
      <w:marTop w:val="0"/>
      <w:marBottom w:val="0"/>
      <w:divBdr>
        <w:top w:val="none" w:sz="0" w:space="0" w:color="auto"/>
        <w:left w:val="none" w:sz="0" w:space="0" w:color="auto"/>
        <w:bottom w:val="none" w:sz="0" w:space="0" w:color="auto"/>
        <w:right w:val="none" w:sz="0" w:space="0" w:color="auto"/>
      </w:divBdr>
    </w:div>
    <w:div w:id="313223582">
      <w:bodyDiv w:val="1"/>
      <w:marLeft w:val="0"/>
      <w:marRight w:val="0"/>
      <w:marTop w:val="0"/>
      <w:marBottom w:val="0"/>
      <w:divBdr>
        <w:top w:val="none" w:sz="0" w:space="0" w:color="auto"/>
        <w:left w:val="none" w:sz="0" w:space="0" w:color="auto"/>
        <w:bottom w:val="none" w:sz="0" w:space="0" w:color="auto"/>
        <w:right w:val="none" w:sz="0" w:space="0" w:color="auto"/>
      </w:divBdr>
    </w:div>
    <w:div w:id="360669871">
      <w:bodyDiv w:val="1"/>
      <w:marLeft w:val="0"/>
      <w:marRight w:val="0"/>
      <w:marTop w:val="0"/>
      <w:marBottom w:val="0"/>
      <w:divBdr>
        <w:top w:val="none" w:sz="0" w:space="0" w:color="auto"/>
        <w:left w:val="none" w:sz="0" w:space="0" w:color="auto"/>
        <w:bottom w:val="none" w:sz="0" w:space="0" w:color="auto"/>
        <w:right w:val="none" w:sz="0" w:space="0" w:color="auto"/>
      </w:divBdr>
    </w:div>
    <w:div w:id="409928787">
      <w:bodyDiv w:val="1"/>
      <w:marLeft w:val="0"/>
      <w:marRight w:val="0"/>
      <w:marTop w:val="0"/>
      <w:marBottom w:val="0"/>
      <w:divBdr>
        <w:top w:val="none" w:sz="0" w:space="0" w:color="auto"/>
        <w:left w:val="none" w:sz="0" w:space="0" w:color="auto"/>
        <w:bottom w:val="none" w:sz="0" w:space="0" w:color="auto"/>
        <w:right w:val="none" w:sz="0" w:space="0" w:color="auto"/>
      </w:divBdr>
    </w:div>
    <w:div w:id="435636938">
      <w:bodyDiv w:val="1"/>
      <w:marLeft w:val="0"/>
      <w:marRight w:val="0"/>
      <w:marTop w:val="0"/>
      <w:marBottom w:val="0"/>
      <w:divBdr>
        <w:top w:val="none" w:sz="0" w:space="0" w:color="auto"/>
        <w:left w:val="none" w:sz="0" w:space="0" w:color="auto"/>
        <w:bottom w:val="none" w:sz="0" w:space="0" w:color="auto"/>
        <w:right w:val="none" w:sz="0" w:space="0" w:color="auto"/>
      </w:divBdr>
    </w:div>
    <w:div w:id="446001377">
      <w:bodyDiv w:val="1"/>
      <w:marLeft w:val="0"/>
      <w:marRight w:val="0"/>
      <w:marTop w:val="0"/>
      <w:marBottom w:val="0"/>
      <w:divBdr>
        <w:top w:val="none" w:sz="0" w:space="0" w:color="auto"/>
        <w:left w:val="none" w:sz="0" w:space="0" w:color="auto"/>
        <w:bottom w:val="none" w:sz="0" w:space="0" w:color="auto"/>
        <w:right w:val="none" w:sz="0" w:space="0" w:color="auto"/>
      </w:divBdr>
    </w:div>
    <w:div w:id="477190019">
      <w:bodyDiv w:val="1"/>
      <w:marLeft w:val="0"/>
      <w:marRight w:val="0"/>
      <w:marTop w:val="0"/>
      <w:marBottom w:val="0"/>
      <w:divBdr>
        <w:top w:val="none" w:sz="0" w:space="0" w:color="auto"/>
        <w:left w:val="none" w:sz="0" w:space="0" w:color="auto"/>
        <w:bottom w:val="none" w:sz="0" w:space="0" w:color="auto"/>
        <w:right w:val="none" w:sz="0" w:space="0" w:color="auto"/>
      </w:divBdr>
    </w:div>
    <w:div w:id="511530532">
      <w:bodyDiv w:val="1"/>
      <w:marLeft w:val="0"/>
      <w:marRight w:val="0"/>
      <w:marTop w:val="0"/>
      <w:marBottom w:val="0"/>
      <w:divBdr>
        <w:top w:val="none" w:sz="0" w:space="0" w:color="auto"/>
        <w:left w:val="none" w:sz="0" w:space="0" w:color="auto"/>
        <w:bottom w:val="none" w:sz="0" w:space="0" w:color="auto"/>
        <w:right w:val="none" w:sz="0" w:space="0" w:color="auto"/>
      </w:divBdr>
    </w:div>
    <w:div w:id="552156379">
      <w:bodyDiv w:val="1"/>
      <w:marLeft w:val="0"/>
      <w:marRight w:val="0"/>
      <w:marTop w:val="0"/>
      <w:marBottom w:val="0"/>
      <w:divBdr>
        <w:top w:val="none" w:sz="0" w:space="0" w:color="auto"/>
        <w:left w:val="none" w:sz="0" w:space="0" w:color="auto"/>
        <w:bottom w:val="none" w:sz="0" w:space="0" w:color="auto"/>
        <w:right w:val="none" w:sz="0" w:space="0" w:color="auto"/>
      </w:divBdr>
    </w:div>
    <w:div w:id="558710200">
      <w:bodyDiv w:val="1"/>
      <w:marLeft w:val="0"/>
      <w:marRight w:val="0"/>
      <w:marTop w:val="0"/>
      <w:marBottom w:val="0"/>
      <w:divBdr>
        <w:top w:val="none" w:sz="0" w:space="0" w:color="auto"/>
        <w:left w:val="none" w:sz="0" w:space="0" w:color="auto"/>
        <w:bottom w:val="none" w:sz="0" w:space="0" w:color="auto"/>
        <w:right w:val="none" w:sz="0" w:space="0" w:color="auto"/>
      </w:divBdr>
    </w:div>
    <w:div w:id="570233884">
      <w:bodyDiv w:val="1"/>
      <w:marLeft w:val="0"/>
      <w:marRight w:val="0"/>
      <w:marTop w:val="0"/>
      <w:marBottom w:val="0"/>
      <w:divBdr>
        <w:top w:val="none" w:sz="0" w:space="0" w:color="auto"/>
        <w:left w:val="none" w:sz="0" w:space="0" w:color="auto"/>
        <w:bottom w:val="none" w:sz="0" w:space="0" w:color="auto"/>
        <w:right w:val="none" w:sz="0" w:space="0" w:color="auto"/>
      </w:divBdr>
    </w:div>
    <w:div w:id="582418545">
      <w:bodyDiv w:val="1"/>
      <w:marLeft w:val="0"/>
      <w:marRight w:val="0"/>
      <w:marTop w:val="0"/>
      <w:marBottom w:val="0"/>
      <w:divBdr>
        <w:top w:val="none" w:sz="0" w:space="0" w:color="auto"/>
        <w:left w:val="none" w:sz="0" w:space="0" w:color="auto"/>
        <w:bottom w:val="none" w:sz="0" w:space="0" w:color="auto"/>
        <w:right w:val="none" w:sz="0" w:space="0" w:color="auto"/>
      </w:divBdr>
    </w:div>
    <w:div w:id="599529683">
      <w:bodyDiv w:val="1"/>
      <w:marLeft w:val="0"/>
      <w:marRight w:val="0"/>
      <w:marTop w:val="0"/>
      <w:marBottom w:val="0"/>
      <w:divBdr>
        <w:top w:val="none" w:sz="0" w:space="0" w:color="auto"/>
        <w:left w:val="none" w:sz="0" w:space="0" w:color="auto"/>
        <w:bottom w:val="none" w:sz="0" w:space="0" w:color="auto"/>
        <w:right w:val="none" w:sz="0" w:space="0" w:color="auto"/>
      </w:divBdr>
    </w:div>
    <w:div w:id="607008614">
      <w:bodyDiv w:val="1"/>
      <w:marLeft w:val="0"/>
      <w:marRight w:val="0"/>
      <w:marTop w:val="0"/>
      <w:marBottom w:val="0"/>
      <w:divBdr>
        <w:top w:val="none" w:sz="0" w:space="0" w:color="auto"/>
        <w:left w:val="none" w:sz="0" w:space="0" w:color="auto"/>
        <w:bottom w:val="none" w:sz="0" w:space="0" w:color="auto"/>
        <w:right w:val="none" w:sz="0" w:space="0" w:color="auto"/>
      </w:divBdr>
    </w:div>
    <w:div w:id="613367530">
      <w:bodyDiv w:val="1"/>
      <w:marLeft w:val="0"/>
      <w:marRight w:val="0"/>
      <w:marTop w:val="0"/>
      <w:marBottom w:val="0"/>
      <w:divBdr>
        <w:top w:val="none" w:sz="0" w:space="0" w:color="auto"/>
        <w:left w:val="none" w:sz="0" w:space="0" w:color="auto"/>
        <w:bottom w:val="none" w:sz="0" w:space="0" w:color="auto"/>
        <w:right w:val="none" w:sz="0" w:space="0" w:color="auto"/>
      </w:divBdr>
    </w:div>
    <w:div w:id="621039833">
      <w:bodyDiv w:val="1"/>
      <w:marLeft w:val="0"/>
      <w:marRight w:val="0"/>
      <w:marTop w:val="0"/>
      <w:marBottom w:val="0"/>
      <w:divBdr>
        <w:top w:val="none" w:sz="0" w:space="0" w:color="auto"/>
        <w:left w:val="none" w:sz="0" w:space="0" w:color="auto"/>
        <w:bottom w:val="none" w:sz="0" w:space="0" w:color="auto"/>
        <w:right w:val="none" w:sz="0" w:space="0" w:color="auto"/>
      </w:divBdr>
    </w:div>
    <w:div w:id="628169541">
      <w:bodyDiv w:val="1"/>
      <w:marLeft w:val="0"/>
      <w:marRight w:val="0"/>
      <w:marTop w:val="0"/>
      <w:marBottom w:val="0"/>
      <w:divBdr>
        <w:top w:val="none" w:sz="0" w:space="0" w:color="auto"/>
        <w:left w:val="none" w:sz="0" w:space="0" w:color="auto"/>
        <w:bottom w:val="none" w:sz="0" w:space="0" w:color="auto"/>
        <w:right w:val="none" w:sz="0" w:space="0" w:color="auto"/>
      </w:divBdr>
    </w:div>
    <w:div w:id="642084169">
      <w:bodyDiv w:val="1"/>
      <w:marLeft w:val="0"/>
      <w:marRight w:val="0"/>
      <w:marTop w:val="0"/>
      <w:marBottom w:val="0"/>
      <w:divBdr>
        <w:top w:val="none" w:sz="0" w:space="0" w:color="auto"/>
        <w:left w:val="none" w:sz="0" w:space="0" w:color="auto"/>
        <w:bottom w:val="none" w:sz="0" w:space="0" w:color="auto"/>
        <w:right w:val="none" w:sz="0" w:space="0" w:color="auto"/>
      </w:divBdr>
    </w:div>
    <w:div w:id="670257075">
      <w:bodyDiv w:val="1"/>
      <w:marLeft w:val="0"/>
      <w:marRight w:val="0"/>
      <w:marTop w:val="0"/>
      <w:marBottom w:val="0"/>
      <w:divBdr>
        <w:top w:val="none" w:sz="0" w:space="0" w:color="auto"/>
        <w:left w:val="none" w:sz="0" w:space="0" w:color="auto"/>
        <w:bottom w:val="none" w:sz="0" w:space="0" w:color="auto"/>
        <w:right w:val="none" w:sz="0" w:space="0" w:color="auto"/>
      </w:divBdr>
    </w:div>
    <w:div w:id="741560982">
      <w:bodyDiv w:val="1"/>
      <w:marLeft w:val="0"/>
      <w:marRight w:val="0"/>
      <w:marTop w:val="0"/>
      <w:marBottom w:val="0"/>
      <w:divBdr>
        <w:top w:val="none" w:sz="0" w:space="0" w:color="auto"/>
        <w:left w:val="none" w:sz="0" w:space="0" w:color="auto"/>
        <w:bottom w:val="none" w:sz="0" w:space="0" w:color="auto"/>
        <w:right w:val="none" w:sz="0" w:space="0" w:color="auto"/>
      </w:divBdr>
    </w:div>
    <w:div w:id="792136906">
      <w:bodyDiv w:val="1"/>
      <w:marLeft w:val="0"/>
      <w:marRight w:val="0"/>
      <w:marTop w:val="0"/>
      <w:marBottom w:val="0"/>
      <w:divBdr>
        <w:top w:val="none" w:sz="0" w:space="0" w:color="auto"/>
        <w:left w:val="none" w:sz="0" w:space="0" w:color="auto"/>
        <w:bottom w:val="none" w:sz="0" w:space="0" w:color="auto"/>
        <w:right w:val="none" w:sz="0" w:space="0" w:color="auto"/>
      </w:divBdr>
    </w:div>
    <w:div w:id="830219930">
      <w:bodyDiv w:val="1"/>
      <w:marLeft w:val="0"/>
      <w:marRight w:val="0"/>
      <w:marTop w:val="0"/>
      <w:marBottom w:val="0"/>
      <w:divBdr>
        <w:top w:val="none" w:sz="0" w:space="0" w:color="auto"/>
        <w:left w:val="none" w:sz="0" w:space="0" w:color="auto"/>
        <w:bottom w:val="none" w:sz="0" w:space="0" w:color="auto"/>
        <w:right w:val="none" w:sz="0" w:space="0" w:color="auto"/>
      </w:divBdr>
    </w:div>
    <w:div w:id="849444617">
      <w:bodyDiv w:val="1"/>
      <w:marLeft w:val="0"/>
      <w:marRight w:val="0"/>
      <w:marTop w:val="0"/>
      <w:marBottom w:val="0"/>
      <w:divBdr>
        <w:top w:val="none" w:sz="0" w:space="0" w:color="auto"/>
        <w:left w:val="none" w:sz="0" w:space="0" w:color="auto"/>
        <w:bottom w:val="none" w:sz="0" w:space="0" w:color="auto"/>
        <w:right w:val="none" w:sz="0" w:space="0" w:color="auto"/>
      </w:divBdr>
    </w:div>
    <w:div w:id="894388069">
      <w:bodyDiv w:val="1"/>
      <w:marLeft w:val="0"/>
      <w:marRight w:val="0"/>
      <w:marTop w:val="0"/>
      <w:marBottom w:val="0"/>
      <w:divBdr>
        <w:top w:val="none" w:sz="0" w:space="0" w:color="auto"/>
        <w:left w:val="none" w:sz="0" w:space="0" w:color="auto"/>
        <w:bottom w:val="none" w:sz="0" w:space="0" w:color="auto"/>
        <w:right w:val="none" w:sz="0" w:space="0" w:color="auto"/>
      </w:divBdr>
    </w:div>
    <w:div w:id="979920456">
      <w:bodyDiv w:val="1"/>
      <w:marLeft w:val="0"/>
      <w:marRight w:val="0"/>
      <w:marTop w:val="0"/>
      <w:marBottom w:val="0"/>
      <w:divBdr>
        <w:top w:val="none" w:sz="0" w:space="0" w:color="auto"/>
        <w:left w:val="none" w:sz="0" w:space="0" w:color="auto"/>
        <w:bottom w:val="none" w:sz="0" w:space="0" w:color="auto"/>
        <w:right w:val="none" w:sz="0" w:space="0" w:color="auto"/>
      </w:divBdr>
    </w:div>
    <w:div w:id="993680675">
      <w:bodyDiv w:val="1"/>
      <w:marLeft w:val="0"/>
      <w:marRight w:val="0"/>
      <w:marTop w:val="0"/>
      <w:marBottom w:val="0"/>
      <w:divBdr>
        <w:top w:val="none" w:sz="0" w:space="0" w:color="auto"/>
        <w:left w:val="none" w:sz="0" w:space="0" w:color="auto"/>
        <w:bottom w:val="none" w:sz="0" w:space="0" w:color="auto"/>
        <w:right w:val="none" w:sz="0" w:space="0" w:color="auto"/>
      </w:divBdr>
    </w:div>
    <w:div w:id="996151063">
      <w:bodyDiv w:val="1"/>
      <w:marLeft w:val="0"/>
      <w:marRight w:val="0"/>
      <w:marTop w:val="0"/>
      <w:marBottom w:val="0"/>
      <w:divBdr>
        <w:top w:val="none" w:sz="0" w:space="0" w:color="auto"/>
        <w:left w:val="none" w:sz="0" w:space="0" w:color="auto"/>
        <w:bottom w:val="none" w:sz="0" w:space="0" w:color="auto"/>
        <w:right w:val="none" w:sz="0" w:space="0" w:color="auto"/>
      </w:divBdr>
    </w:div>
    <w:div w:id="1014110662">
      <w:bodyDiv w:val="1"/>
      <w:marLeft w:val="0"/>
      <w:marRight w:val="0"/>
      <w:marTop w:val="0"/>
      <w:marBottom w:val="0"/>
      <w:divBdr>
        <w:top w:val="none" w:sz="0" w:space="0" w:color="auto"/>
        <w:left w:val="none" w:sz="0" w:space="0" w:color="auto"/>
        <w:bottom w:val="none" w:sz="0" w:space="0" w:color="auto"/>
        <w:right w:val="none" w:sz="0" w:space="0" w:color="auto"/>
      </w:divBdr>
    </w:div>
    <w:div w:id="1100175626">
      <w:bodyDiv w:val="1"/>
      <w:marLeft w:val="0"/>
      <w:marRight w:val="0"/>
      <w:marTop w:val="0"/>
      <w:marBottom w:val="0"/>
      <w:divBdr>
        <w:top w:val="none" w:sz="0" w:space="0" w:color="auto"/>
        <w:left w:val="none" w:sz="0" w:space="0" w:color="auto"/>
        <w:bottom w:val="none" w:sz="0" w:space="0" w:color="auto"/>
        <w:right w:val="none" w:sz="0" w:space="0" w:color="auto"/>
      </w:divBdr>
    </w:div>
    <w:div w:id="1136794492">
      <w:bodyDiv w:val="1"/>
      <w:marLeft w:val="0"/>
      <w:marRight w:val="0"/>
      <w:marTop w:val="0"/>
      <w:marBottom w:val="0"/>
      <w:divBdr>
        <w:top w:val="none" w:sz="0" w:space="0" w:color="auto"/>
        <w:left w:val="none" w:sz="0" w:space="0" w:color="auto"/>
        <w:bottom w:val="none" w:sz="0" w:space="0" w:color="auto"/>
        <w:right w:val="none" w:sz="0" w:space="0" w:color="auto"/>
      </w:divBdr>
    </w:div>
    <w:div w:id="1137455051">
      <w:bodyDiv w:val="1"/>
      <w:marLeft w:val="0"/>
      <w:marRight w:val="0"/>
      <w:marTop w:val="0"/>
      <w:marBottom w:val="0"/>
      <w:divBdr>
        <w:top w:val="none" w:sz="0" w:space="0" w:color="auto"/>
        <w:left w:val="none" w:sz="0" w:space="0" w:color="auto"/>
        <w:bottom w:val="none" w:sz="0" w:space="0" w:color="auto"/>
        <w:right w:val="none" w:sz="0" w:space="0" w:color="auto"/>
      </w:divBdr>
    </w:div>
    <w:div w:id="1207529569">
      <w:bodyDiv w:val="1"/>
      <w:marLeft w:val="0"/>
      <w:marRight w:val="0"/>
      <w:marTop w:val="0"/>
      <w:marBottom w:val="0"/>
      <w:divBdr>
        <w:top w:val="none" w:sz="0" w:space="0" w:color="auto"/>
        <w:left w:val="none" w:sz="0" w:space="0" w:color="auto"/>
        <w:bottom w:val="none" w:sz="0" w:space="0" w:color="auto"/>
        <w:right w:val="none" w:sz="0" w:space="0" w:color="auto"/>
      </w:divBdr>
    </w:div>
    <w:div w:id="1332369109">
      <w:bodyDiv w:val="1"/>
      <w:marLeft w:val="0"/>
      <w:marRight w:val="0"/>
      <w:marTop w:val="0"/>
      <w:marBottom w:val="0"/>
      <w:divBdr>
        <w:top w:val="none" w:sz="0" w:space="0" w:color="auto"/>
        <w:left w:val="none" w:sz="0" w:space="0" w:color="auto"/>
        <w:bottom w:val="none" w:sz="0" w:space="0" w:color="auto"/>
        <w:right w:val="none" w:sz="0" w:space="0" w:color="auto"/>
      </w:divBdr>
    </w:div>
    <w:div w:id="1345862449">
      <w:bodyDiv w:val="1"/>
      <w:marLeft w:val="0"/>
      <w:marRight w:val="0"/>
      <w:marTop w:val="0"/>
      <w:marBottom w:val="0"/>
      <w:divBdr>
        <w:top w:val="none" w:sz="0" w:space="0" w:color="auto"/>
        <w:left w:val="none" w:sz="0" w:space="0" w:color="auto"/>
        <w:bottom w:val="none" w:sz="0" w:space="0" w:color="auto"/>
        <w:right w:val="none" w:sz="0" w:space="0" w:color="auto"/>
      </w:divBdr>
    </w:div>
    <w:div w:id="1351686600">
      <w:bodyDiv w:val="1"/>
      <w:marLeft w:val="0"/>
      <w:marRight w:val="0"/>
      <w:marTop w:val="0"/>
      <w:marBottom w:val="0"/>
      <w:divBdr>
        <w:top w:val="none" w:sz="0" w:space="0" w:color="auto"/>
        <w:left w:val="none" w:sz="0" w:space="0" w:color="auto"/>
        <w:bottom w:val="none" w:sz="0" w:space="0" w:color="auto"/>
        <w:right w:val="none" w:sz="0" w:space="0" w:color="auto"/>
      </w:divBdr>
    </w:div>
    <w:div w:id="1395859036">
      <w:bodyDiv w:val="1"/>
      <w:marLeft w:val="0"/>
      <w:marRight w:val="0"/>
      <w:marTop w:val="0"/>
      <w:marBottom w:val="0"/>
      <w:divBdr>
        <w:top w:val="none" w:sz="0" w:space="0" w:color="auto"/>
        <w:left w:val="none" w:sz="0" w:space="0" w:color="auto"/>
        <w:bottom w:val="none" w:sz="0" w:space="0" w:color="auto"/>
        <w:right w:val="none" w:sz="0" w:space="0" w:color="auto"/>
      </w:divBdr>
    </w:div>
    <w:div w:id="1474979910">
      <w:bodyDiv w:val="1"/>
      <w:marLeft w:val="0"/>
      <w:marRight w:val="0"/>
      <w:marTop w:val="0"/>
      <w:marBottom w:val="0"/>
      <w:divBdr>
        <w:top w:val="none" w:sz="0" w:space="0" w:color="auto"/>
        <w:left w:val="none" w:sz="0" w:space="0" w:color="auto"/>
        <w:bottom w:val="none" w:sz="0" w:space="0" w:color="auto"/>
        <w:right w:val="none" w:sz="0" w:space="0" w:color="auto"/>
      </w:divBdr>
    </w:div>
    <w:div w:id="1476802953">
      <w:bodyDiv w:val="1"/>
      <w:marLeft w:val="0"/>
      <w:marRight w:val="0"/>
      <w:marTop w:val="0"/>
      <w:marBottom w:val="0"/>
      <w:divBdr>
        <w:top w:val="none" w:sz="0" w:space="0" w:color="auto"/>
        <w:left w:val="none" w:sz="0" w:space="0" w:color="auto"/>
        <w:bottom w:val="none" w:sz="0" w:space="0" w:color="auto"/>
        <w:right w:val="none" w:sz="0" w:space="0" w:color="auto"/>
      </w:divBdr>
    </w:div>
    <w:div w:id="1496915826">
      <w:bodyDiv w:val="1"/>
      <w:marLeft w:val="0"/>
      <w:marRight w:val="0"/>
      <w:marTop w:val="0"/>
      <w:marBottom w:val="0"/>
      <w:divBdr>
        <w:top w:val="none" w:sz="0" w:space="0" w:color="auto"/>
        <w:left w:val="none" w:sz="0" w:space="0" w:color="auto"/>
        <w:bottom w:val="none" w:sz="0" w:space="0" w:color="auto"/>
        <w:right w:val="none" w:sz="0" w:space="0" w:color="auto"/>
      </w:divBdr>
    </w:div>
    <w:div w:id="1497921761">
      <w:bodyDiv w:val="1"/>
      <w:marLeft w:val="0"/>
      <w:marRight w:val="0"/>
      <w:marTop w:val="0"/>
      <w:marBottom w:val="0"/>
      <w:divBdr>
        <w:top w:val="none" w:sz="0" w:space="0" w:color="auto"/>
        <w:left w:val="none" w:sz="0" w:space="0" w:color="auto"/>
        <w:bottom w:val="none" w:sz="0" w:space="0" w:color="auto"/>
        <w:right w:val="none" w:sz="0" w:space="0" w:color="auto"/>
      </w:divBdr>
    </w:div>
    <w:div w:id="1542329143">
      <w:bodyDiv w:val="1"/>
      <w:marLeft w:val="0"/>
      <w:marRight w:val="0"/>
      <w:marTop w:val="0"/>
      <w:marBottom w:val="0"/>
      <w:divBdr>
        <w:top w:val="none" w:sz="0" w:space="0" w:color="auto"/>
        <w:left w:val="none" w:sz="0" w:space="0" w:color="auto"/>
        <w:bottom w:val="none" w:sz="0" w:space="0" w:color="auto"/>
        <w:right w:val="none" w:sz="0" w:space="0" w:color="auto"/>
      </w:divBdr>
    </w:div>
    <w:div w:id="1659924457">
      <w:bodyDiv w:val="1"/>
      <w:marLeft w:val="0"/>
      <w:marRight w:val="0"/>
      <w:marTop w:val="0"/>
      <w:marBottom w:val="0"/>
      <w:divBdr>
        <w:top w:val="none" w:sz="0" w:space="0" w:color="auto"/>
        <w:left w:val="none" w:sz="0" w:space="0" w:color="auto"/>
        <w:bottom w:val="none" w:sz="0" w:space="0" w:color="auto"/>
        <w:right w:val="none" w:sz="0" w:space="0" w:color="auto"/>
      </w:divBdr>
    </w:div>
    <w:div w:id="1708290990">
      <w:bodyDiv w:val="1"/>
      <w:marLeft w:val="0"/>
      <w:marRight w:val="0"/>
      <w:marTop w:val="0"/>
      <w:marBottom w:val="0"/>
      <w:divBdr>
        <w:top w:val="none" w:sz="0" w:space="0" w:color="auto"/>
        <w:left w:val="none" w:sz="0" w:space="0" w:color="auto"/>
        <w:bottom w:val="none" w:sz="0" w:space="0" w:color="auto"/>
        <w:right w:val="none" w:sz="0" w:space="0" w:color="auto"/>
      </w:divBdr>
    </w:div>
    <w:div w:id="1744839049">
      <w:bodyDiv w:val="1"/>
      <w:marLeft w:val="0"/>
      <w:marRight w:val="0"/>
      <w:marTop w:val="0"/>
      <w:marBottom w:val="0"/>
      <w:divBdr>
        <w:top w:val="none" w:sz="0" w:space="0" w:color="auto"/>
        <w:left w:val="none" w:sz="0" w:space="0" w:color="auto"/>
        <w:bottom w:val="none" w:sz="0" w:space="0" w:color="auto"/>
        <w:right w:val="none" w:sz="0" w:space="0" w:color="auto"/>
      </w:divBdr>
    </w:div>
    <w:div w:id="1764111664">
      <w:bodyDiv w:val="1"/>
      <w:marLeft w:val="0"/>
      <w:marRight w:val="0"/>
      <w:marTop w:val="0"/>
      <w:marBottom w:val="0"/>
      <w:divBdr>
        <w:top w:val="none" w:sz="0" w:space="0" w:color="auto"/>
        <w:left w:val="none" w:sz="0" w:space="0" w:color="auto"/>
        <w:bottom w:val="none" w:sz="0" w:space="0" w:color="auto"/>
        <w:right w:val="none" w:sz="0" w:space="0" w:color="auto"/>
      </w:divBdr>
    </w:div>
    <w:div w:id="1776166174">
      <w:bodyDiv w:val="1"/>
      <w:marLeft w:val="0"/>
      <w:marRight w:val="0"/>
      <w:marTop w:val="0"/>
      <w:marBottom w:val="0"/>
      <w:divBdr>
        <w:top w:val="none" w:sz="0" w:space="0" w:color="auto"/>
        <w:left w:val="none" w:sz="0" w:space="0" w:color="auto"/>
        <w:bottom w:val="none" w:sz="0" w:space="0" w:color="auto"/>
        <w:right w:val="none" w:sz="0" w:space="0" w:color="auto"/>
      </w:divBdr>
    </w:div>
    <w:div w:id="1797067840">
      <w:bodyDiv w:val="1"/>
      <w:marLeft w:val="0"/>
      <w:marRight w:val="0"/>
      <w:marTop w:val="0"/>
      <w:marBottom w:val="0"/>
      <w:divBdr>
        <w:top w:val="none" w:sz="0" w:space="0" w:color="auto"/>
        <w:left w:val="none" w:sz="0" w:space="0" w:color="auto"/>
        <w:bottom w:val="none" w:sz="0" w:space="0" w:color="auto"/>
        <w:right w:val="none" w:sz="0" w:space="0" w:color="auto"/>
      </w:divBdr>
    </w:div>
    <w:div w:id="1811632701">
      <w:bodyDiv w:val="1"/>
      <w:marLeft w:val="0"/>
      <w:marRight w:val="0"/>
      <w:marTop w:val="0"/>
      <w:marBottom w:val="0"/>
      <w:divBdr>
        <w:top w:val="none" w:sz="0" w:space="0" w:color="auto"/>
        <w:left w:val="none" w:sz="0" w:space="0" w:color="auto"/>
        <w:bottom w:val="none" w:sz="0" w:space="0" w:color="auto"/>
        <w:right w:val="none" w:sz="0" w:space="0" w:color="auto"/>
      </w:divBdr>
    </w:div>
    <w:div w:id="1838574666">
      <w:bodyDiv w:val="1"/>
      <w:marLeft w:val="0"/>
      <w:marRight w:val="0"/>
      <w:marTop w:val="0"/>
      <w:marBottom w:val="0"/>
      <w:divBdr>
        <w:top w:val="none" w:sz="0" w:space="0" w:color="auto"/>
        <w:left w:val="none" w:sz="0" w:space="0" w:color="auto"/>
        <w:bottom w:val="none" w:sz="0" w:space="0" w:color="auto"/>
        <w:right w:val="none" w:sz="0" w:space="0" w:color="auto"/>
      </w:divBdr>
    </w:div>
    <w:div w:id="1906451636">
      <w:bodyDiv w:val="1"/>
      <w:marLeft w:val="0"/>
      <w:marRight w:val="0"/>
      <w:marTop w:val="0"/>
      <w:marBottom w:val="0"/>
      <w:divBdr>
        <w:top w:val="none" w:sz="0" w:space="0" w:color="auto"/>
        <w:left w:val="none" w:sz="0" w:space="0" w:color="auto"/>
        <w:bottom w:val="none" w:sz="0" w:space="0" w:color="auto"/>
        <w:right w:val="none" w:sz="0" w:space="0" w:color="auto"/>
      </w:divBdr>
    </w:div>
    <w:div w:id="1915511774">
      <w:bodyDiv w:val="1"/>
      <w:marLeft w:val="0"/>
      <w:marRight w:val="0"/>
      <w:marTop w:val="0"/>
      <w:marBottom w:val="0"/>
      <w:divBdr>
        <w:top w:val="none" w:sz="0" w:space="0" w:color="auto"/>
        <w:left w:val="none" w:sz="0" w:space="0" w:color="auto"/>
        <w:bottom w:val="none" w:sz="0" w:space="0" w:color="auto"/>
        <w:right w:val="none" w:sz="0" w:space="0" w:color="auto"/>
      </w:divBdr>
    </w:div>
    <w:div w:id="1932735413">
      <w:bodyDiv w:val="1"/>
      <w:marLeft w:val="0"/>
      <w:marRight w:val="0"/>
      <w:marTop w:val="0"/>
      <w:marBottom w:val="0"/>
      <w:divBdr>
        <w:top w:val="none" w:sz="0" w:space="0" w:color="auto"/>
        <w:left w:val="none" w:sz="0" w:space="0" w:color="auto"/>
        <w:bottom w:val="none" w:sz="0" w:space="0" w:color="auto"/>
        <w:right w:val="none" w:sz="0" w:space="0" w:color="auto"/>
      </w:divBdr>
    </w:div>
    <w:div w:id="1944873945">
      <w:bodyDiv w:val="1"/>
      <w:marLeft w:val="0"/>
      <w:marRight w:val="0"/>
      <w:marTop w:val="0"/>
      <w:marBottom w:val="0"/>
      <w:divBdr>
        <w:top w:val="none" w:sz="0" w:space="0" w:color="auto"/>
        <w:left w:val="none" w:sz="0" w:space="0" w:color="auto"/>
        <w:bottom w:val="none" w:sz="0" w:space="0" w:color="auto"/>
        <w:right w:val="none" w:sz="0" w:space="0" w:color="auto"/>
      </w:divBdr>
    </w:div>
    <w:div w:id="1953709340">
      <w:bodyDiv w:val="1"/>
      <w:marLeft w:val="0"/>
      <w:marRight w:val="0"/>
      <w:marTop w:val="0"/>
      <w:marBottom w:val="0"/>
      <w:divBdr>
        <w:top w:val="none" w:sz="0" w:space="0" w:color="auto"/>
        <w:left w:val="none" w:sz="0" w:space="0" w:color="auto"/>
        <w:bottom w:val="none" w:sz="0" w:space="0" w:color="auto"/>
        <w:right w:val="none" w:sz="0" w:space="0" w:color="auto"/>
      </w:divBdr>
    </w:div>
    <w:div w:id="1961061619">
      <w:bodyDiv w:val="1"/>
      <w:marLeft w:val="0"/>
      <w:marRight w:val="0"/>
      <w:marTop w:val="0"/>
      <w:marBottom w:val="0"/>
      <w:divBdr>
        <w:top w:val="none" w:sz="0" w:space="0" w:color="auto"/>
        <w:left w:val="none" w:sz="0" w:space="0" w:color="auto"/>
        <w:bottom w:val="none" w:sz="0" w:space="0" w:color="auto"/>
        <w:right w:val="none" w:sz="0" w:space="0" w:color="auto"/>
      </w:divBdr>
    </w:div>
    <w:div w:id="1975212505">
      <w:bodyDiv w:val="1"/>
      <w:marLeft w:val="0"/>
      <w:marRight w:val="0"/>
      <w:marTop w:val="0"/>
      <w:marBottom w:val="0"/>
      <w:divBdr>
        <w:top w:val="none" w:sz="0" w:space="0" w:color="auto"/>
        <w:left w:val="none" w:sz="0" w:space="0" w:color="auto"/>
        <w:bottom w:val="none" w:sz="0" w:space="0" w:color="auto"/>
        <w:right w:val="none" w:sz="0" w:space="0" w:color="auto"/>
      </w:divBdr>
    </w:div>
    <w:div w:id="1976329531">
      <w:bodyDiv w:val="1"/>
      <w:marLeft w:val="0"/>
      <w:marRight w:val="0"/>
      <w:marTop w:val="0"/>
      <w:marBottom w:val="0"/>
      <w:divBdr>
        <w:top w:val="none" w:sz="0" w:space="0" w:color="auto"/>
        <w:left w:val="none" w:sz="0" w:space="0" w:color="auto"/>
        <w:bottom w:val="none" w:sz="0" w:space="0" w:color="auto"/>
        <w:right w:val="none" w:sz="0" w:space="0" w:color="auto"/>
      </w:divBdr>
    </w:div>
    <w:div w:id="2007394972">
      <w:bodyDiv w:val="1"/>
      <w:marLeft w:val="0"/>
      <w:marRight w:val="0"/>
      <w:marTop w:val="0"/>
      <w:marBottom w:val="0"/>
      <w:divBdr>
        <w:top w:val="none" w:sz="0" w:space="0" w:color="auto"/>
        <w:left w:val="none" w:sz="0" w:space="0" w:color="auto"/>
        <w:bottom w:val="none" w:sz="0" w:space="0" w:color="auto"/>
        <w:right w:val="none" w:sz="0" w:space="0" w:color="auto"/>
      </w:divBdr>
    </w:div>
    <w:div w:id="2076317762">
      <w:bodyDiv w:val="1"/>
      <w:marLeft w:val="0"/>
      <w:marRight w:val="0"/>
      <w:marTop w:val="0"/>
      <w:marBottom w:val="0"/>
      <w:divBdr>
        <w:top w:val="none" w:sz="0" w:space="0" w:color="auto"/>
        <w:left w:val="none" w:sz="0" w:space="0" w:color="auto"/>
        <w:bottom w:val="none" w:sz="0" w:space="0" w:color="auto"/>
        <w:right w:val="none" w:sz="0" w:space="0" w:color="auto"/>
      </w:divBdr>
    </w:div>
    <w:div w:id="2124835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gistry.iho.int" TargetMode="External"/><Relationship Id="rId117" Type="http://schemas.openxmlformats.org/officeDocument/2006/relationships/image" Target="media/image48.png"/><Relationship Id="rId21" Type="http://schemas.openxmlformats.org/officeDocument/2006/relationships/hyperlink" Target="http://www.ietf.org/rfc/rfc3986.txt" TargetMode="External"/><Relationship Id="rId42" Type="http://schemas.openxmlformats.org/officeDocument/2006/relationships/image" Target="media/image21.wmf"/><Relationship Id="rId63" Type="http://schemas.microsoft.com/office/2016/09/relationships/commentsIds" Target="commentsIds.xml"/><Relationship Id="rId68" Type="http://schemas.openxmlformats.org/officeDocument/2006/relationships/image" Target="media/image32.png"/><Relationship Id="rId84" Type="http://schemas.openxmlformats.org/officeDocument/2006/relationships/header" Target="header9.xml"/><Relationship Id="rId89" Type="http://schemas.openxmlformats.org/officeDocument/2006/relationships/header" Target="header11.xml"/><Relationship Id="rId112" Type="http://schemas.openxmlformats.org/officeDocument/2006/relationships/header" Target="header18.xml"/><Relationship Id="rId16" Type="http://schemas.openxmlformats.org/officeDocument/2006/relationships/header" Target="header2.xml"/><Relationship Id="rId107" Type="http://schemas.openxmlformats.org/officeDocument/2006/relationships/image" Target="media/image42.png"/><Relationship Id="rId11" Type="http://schemas.openxmlformats.org/officeDocument/2006/relationships/image" Target="media/image4.png"/><Relationship Id="rId32" Type="http://schemas.openxmlformats.org/officeDocument/2006/relationships/hyperlink" Target="https://epsg.org" TargetMode="External"/><Relationship Id="rId37" Type="http://schemas.openxmlformats.org/officeDocument/2006/relationships/image" Target="media/image16.png"/><Relationship Id="rId58" Type="http://schemas.openxmlformats.org/officeDocument/2006/relationships/hyperlink" Target="https://registry.iho.int/" TargetMode="External"/><Relationship Id="rId74" Type="http://schemas.openxmlformats.org/officeDocument/2006/relationships/image" Target="media/image34.png"/><Relationship Id="rId79" Type="http://schemas.openxmlformats.org/officeDocument/2006/relationships/image" Target="media/image35.png"/><Relationship Id="rId102" Type="http://schemas.openxmlformats.org/officeDocument/2006/relationships/footer" Target="footer14.xml"/><Relationship Id="rId123" Type="http://schemas.openxmlformats.org/officeDocument/2006/relationships/image" Target="media/image54.png"/><Relationship Id="rId128" Type="http://schemas.openxmlformats.org/officeDocument/2006/relationships/footer" Target="footer19.xml"/><Relationship Id="rId5" Type="http://schemas.openxmlformats.org/officeDocument/2006/relationships/webSettings" Target="webSettings.xml"/><Relationship Id="rId90" Type="http://schemas.openxmlformats.org/officeDocument/2006/relationships/footer" Target="footer9.xml"/><Relationship Id="rId95" Type="http://schemas.openxmlformats.org/officeDocument/2006/relationships/header" Target="header13.xml"/><Relationship Id="rId22" Type="http://schemas.openxmlformats.org/officeDocument/2006/relationships/hyperlink" Target="http://www.rfc-editor.org/info/std66" TargetMode="External"/><Relationship Id="rId27" Type="http://schemas.openxmlformats.org/officeDocument/2006/relationships/image" Target="media/image7.png"/><Relationship Id="rId43" Type="http://schemas.openxmlformats.org/officeDocument/2006/relationships/image" Target="media/image22.jpeg"/><Relationship Id="rId64" Type="http://schemas.microsoft.com/office/2018/08/relationships/commentsExtensible" Target="commentsExtensible.xml"/><Relationship Id="rId69" Type="http://schemas.openxmlformats.org/officeDocument/2006/relationships/image" Target="media/image33.png"/><Relationship Id="rId113" Type="http://schemas.openxmlformats.org/officeDocument/2006/relationships/header" Target="header19.xml"/><Relationship Id="rId118" Type="http://schemas.openxmlformats.org/officeDocument/2006/relationships/image" Target="media/image49.png"/><Relationship Id="rId80" Type="http://schemas.openxmlformats.org/officeDocument/2006/relationships/image" Target="media/image36.png"/><Relationship Id="rId85" Type="http://schemas.openxmlformats.org/officeDocument/2006/relationships/footer" Target="footer7.xml"/><Relationship Id="rId12" Type="http://schemas.openxmlformats.org/officeDocument/2006/relationships/image" Target="media/image5.png"/><Relationship Id="rId17" Type="http://schemas.openxmlformats.org/officeDocument/2006/relationships/footer" Target="footer1.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28.png"/><Relationship Id="rId103" Type="http://schemas.openxmlformats.org/officeDocument/2006/relationships/header" Target="header16.xml"/><Relationship Id="rId108" Type="http://schemas.openxmlformats.org/officeDocument/2006/relationships/image" Target="media/image43.png"/><Relationship Id="rId124" Type="http://schemas.openxmlformats.org/officeDocument/2006/relationships/image" Target="media/image55.png"/><Relationship Id="rId129" Type="http://schemas.openxmlformats.org/officeDocument/2006/relationships/footer" Target="footer20.xml"/><Relationship Id="rId70" Type="http://schemas.openxmlformats.org/officeDocument/2006/relationships/header" Target="header4.xml"/><Relationship Id="rId75" Type="http://schemas.openxmlformats.org/officeDocument/2006/relationships/header" Target="header6.xml"/><Relationship Id="rId91" Type="http://schemas.openxmlformats.org/officeDocument/2006/relationships/footer" Target="footer10.xml"/><Relationship Id="rId96"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rfc-editor.org/info/rfc2141" TargetMode="External"/><Relationship Id="rId28" Type="http://schemas.openxmlformats.org/officeDocument/2006/relationships/image" Target="media/image8.png"/><Relationship Id="rId114" Type="http://schemas.openxmlformats.org/officeDocument/2006/relationships/footer" Target="footer17.xml"/><Relationship Id="rId119" Type="http://schemas.openxmlformats.org/officeDocument/2006/relationships/image" Target="media/image50.png"/><Relationship Id="rId44" Type="http://schemas.openxmlformats.org/officeDocument/2006/relationships/image" Target="media/image23.png"/><Relationship Id="rId60" Type="http://schemas.openxmlformats.org/officeDocument/2006/relationships/header" Target="header3.xml"/><Relationship Id="rId65" Type="http://schemas.openxmlformats.org/officeDocument/2006/relationships/image" Target="media/image29.png"/><Relationship Id="rId81" Type="http://schemas.openxmlformats.org/officeDocument/2006/relationships/image" Target="media/image37.png"/><Relationship Id="rId86" Type="http://schemas.openxmlformats.org/officeDocument/2006/relationships/footer" Target="footer8.xml"/><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2.xml"/><Relationship Id="rId39" Type="http://schemas.openxmlformats.org/officeDocument/2006/relationships/image" Target="media/image18.png"/><Relationship Id="rId109" Type="http://schemas.openxmlformats.org/officeDocument/2006/relationships/image" Target="media/image44.png"/><Relationship Id="rId34" Type="http://schemas.openxmlformats.org/officeDocument/2006/relationships/image" Target="media/image13.png"/><Relationship Id="rId55" Type="http://schemas.openxmlformats.org/officeDocument/2006/relationships/image" Target="media/image26.jpeg"/><Relationship Id="rId76" Type="http://schemas.openxmlformats.org/officeDocument/2006/relationships/header" Target="header7.xml"/><Relationship Id="rId97" Type="http://schemas.openxmlformats.org/officeDocument/2006/relationships/footer" Target="footer12.xml"/><Relationship Id="rId104" Type="http://schemas.openxmlformats.org/officeDocument/2006/relationships/header" Target="header17.xml"/><Relationship Id="rId120" Type="http://schemas.openxmlformats.org/officeDocument/2006/relationships/image" Target="media/image51.png"/><Relationship Id="rId125"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header" Target="header5.xml"/><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www.w3.org/TR/xmlschema-2/" TargetMode="External"/><Relationship Id="rId40" Type="http://schemas.openxmlformats.org/officeDocument/2006/relationships/image" Target="media/image19.png"/><Relationship Id="rId45" Type="http://schemas.openxmlformats.org/officeDocument/2006/relationships/image" Target="media/image24.jpeg"/><Relationship Id="rId66" Type="http://schemas.openxmlformats.org/officeDocument/2006/relationships/image" Target="media/image30.png"/><Relationship Id="rId87" Type="http://schemas.openxmlformats.org/officeDocument/2006/relationships/hyperlink" Target="https://spatialreference.org/ref/epsg/?page=1" TargetMode="External"/><Relationship Id="rId110" Type="http://schemas.openxmlformats.org/officeDocument/2006/relationships/image" Target="media/image45.png"/><Relationship Id="rId115" Type="http://schemas.openxmlformats.org/officeDocument/2006/relationships/footer" Target="footer18.xml"/><Relationship Id="rId131" Type="http://schemas.microsoft.com/office/2011/relationships/people" Target="people.xml"/><Relationship Id="rId61" Type="http://schemas.openxmlformats.org/officeDocument/2006/relationships/comments" Target="comments.xml"/><Relationship Id="rId82" Type="http://schemas.openxmlformats.org/officeDocument/2006/relationships/image" Target="media/image38.png"/><Relationship Id="rId19" Type="http://schemas.openxmlformats.org/officeDocument/2006/relationships/hyperlink" Target="http://www.hdfgroup.org" TargetMode="External"/><Relationship Id="rId14" Type="http://schemas.openxmlformats.org/officeDocument/2006/relationships/hyperlink" Target="http://www.wipo.int/treaties/en/ip/berne/trtdocs_wo001.html" TargetMode="External"/><Relationship Id="rId30" Type="http://schemas.openxmlformats.org/officeDocument/2006/relationships/image" Target="media/image10.png"/><Relationship Id="rId35" Type="http://schemas.openxmlformats.org/officeDocument/2006/relationships/image" Target="media/image14.png"/><Relationship Id="rId56" Type="http://schemas.openxmlformats.org/officeDocument/2006/relationships/image" Target="media/image27.png"/><Relationship Id="rId77" Type="http://schemas.openxmlformats.org/officeDocument/2006/relationships/footer" Target="footer5.xml"/><Relationship Id="rId100" Type="http://schemas.openxmlformats.org/officeDocument/2006/relationships/header" Target="header15.xml"/><Relationship Id="rId105" Type="http://schemas.openxmlformats.org/officeDocument/2006/relationships/footer" Target="footer15.xml"/><Relationship Id="rId126" Type="http://schemas.openxmlformats.org/officeDocument/2006/relationships/header" Target="header20.xml"/><Relationship Id="rId8" Type="http://schemas.openxmlformats.org/officeDocument/2006/relationships/image" Target="media/image1.png"/><Relationship Id="rId72" Type="http://schemas.openxmlformats.org/officeDocument/2006/relationships/footer" Target="footer3.xml"/><Relationship Id="rId93" Type="http://schemas.openxmlformats.org/officeDocument/2006/relationships/image" Target="media/image40.png"/><Relationship Id="rId98" Type="http://schemas.openxmlformats.org/officeDocument/2006/relationships/image" Target="media/image41.png"/><Relationship Id="rId121" Type="http://schemas.openxmlformats.org/officeDocument/2006/relationships/image" Target="media/image52.png"/><Relationship Id="rId3" Type="http://schemas.openxmlformats.org/officeDocument/2006/relationships/styles" Target="styles.xml"/><Relationship Id="rId25" Type="http://schemas.openxmlformats.org/officeDocument/2006/relationships/hyperlink" Target="mailto:info@iho.int" TargetMode="External"/><Relationship Id="rId46" Type="http://schemas.openxmlformats.org/officeDocument/2006/relationships/image" Target="media/image25.png"/><Relationship Id="rId67" Type="http://schemas.openxmlformats.org/officeDocument/2006/relationships/image" Target="media/image31.png"/><Relationship Id="rId116" Type="http://schemas.openxmlformats.org/officeDocument/2006/relationships/image" Target="media/image47.PNG"/><Relationship Id="rId20" Type="http://schemas.openxmlformats.org/officeDocument/2006/relationships/hyperlink" Target="http://www.unidata.ucar.edu/software/netcdf" TargetMode="External"/><Relationship Id="rId41" Type="http://schemas.openxmlformats.org/officeDocument/2006/relationships/image" Target="media/image20.png"/><Relationship Id="rId62" Type="http://schemas.microsoft.com/office/2011/relationships/commentsExtended" Target="commentsExtended.xml"/><Relationship Id="rId83" Type="http://schemas.openxmlformats.org/officeDocument/2006/relationships/header" Target="header8.xml"/><Relationship Id="rId88" Type="http://schemas.openxmlformats.org/officeDocument/2006/relationships/header" Target="header10.xml"/><Relationship Id="rId111" Type="http://schemas.openxmlformats.org/officeDocument/2006/relationships/image" Target="media/image46.png"/><Relationship Id="rId132" Type="http://schemas.openxmlformats.org/officeDocument/2006/relationships/theme" Target="theme/theme1.xml"/><Relationship Id="rId15" Type="http://schemas.openxmlformats.org/officeDocument/2006/relationships/header" Target="header1.xml"/><Relationship Id="rId36" Type="http://schemas.openxmlformats.org/officeDocument/2006/relationships/image" Target="media/image15.wmf"/><Relationship Id="rId57" Type="http://schemas.openxmlformats.org/officeDocument/2006/relationships/image" Target="media/image26.png"/><Relationship Id="rId106" Type="http://schemas.openxmlformats.org/officeDocument/2006/relationships/footer" Target="footer16.xml"/><Relationship Id="rId127" Type="http://schemas.openxmlformats.org/officeDocument/2006/relationships/header" Target="header21.xml"/><Relationship Id="rId10" Type="http://schemas.openxmlformats.org/officeDocument/2006/relationships/image" Target="media/image3.png"/><Relationship Id="rId31" Type="http://schemas.openxmlformats.org/officeDocument/2006/relationships/image" Target="media/image11.png"/><Relationship Id="rId73" Type="http://schemas.openxmlformats.org/officeDocument/2006/relationships/footer" Target="footer4.xml"/><Relationship Id="rId78" Type="http://schemas.openxmlformats.org/officeDocument/2006/relationships/footer" Target="footer6.xml"/><Relationship Id="rId94" Type="http://schemas.openxmlformats.org/officeDocument/2006/relationships/header" Target="header12.xml"/><Relationship Id="rId99" Type="http://schemas.openxmlformats.org/officeDocument/2006/relationships/header" Target="header14.xml"/><Relationship Id="rId101" Type="http://schemas.openxmlformats.org/officeDocument/2006/relationships/footer" Target="footer13.xml"/><Relationship Id="rId12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S100</b:Tag>
    <b:SourceType>Misc</b:SourceType>
    <b:Guid>{FF9AC530-F627-47D2-A860-CAF93CDDEFFA}</b:Guid>
    <b:Author>
      <b:Author>
        <b:Corporate>S-100</b:Corporate>
      </b:Author>
    </b:Author>
    <b:PublicationTitle>IHO Universal Hydrographic Data Model</b:PublicationTitle>
    <b:RefOrder>1</b:RefOrder>
  </b:Source>
  <b:Source>
    <b:Tag>ISO31661</b:Tag>
    <b:SourceType>Misc</b:SourceType>
    <b:Guid>{4FE94E2D-84B3-49A2-AF22-FACAB361738D}</b:Guid>
    <b:Author>
      <b:Author>
        <b:Corporate>ISO 3166-1</b:Corporate>
      </b:Author>
    </b:Author>
    <b:PublicationTitle>Country Codes</b:PublicationTitle>
    <b:Year>1997</b:Year>
    <b:RefOrder>2</b:RefOrder>
  </b:Source>
  <b:Source>
    <b:Tag>ISO19101</b:Tag>
    <b:SourceType>Misc</b:SourceType>
    <b:Guid>{6070004B-9F07-4741-BD34-1A3E127C0F41}</b:Guid>
    <b:Author>
      <b:Author>
        <b:Corporate>ISO 19101</b:Corporate>
      </b:Author>
    </b:Author>
    <b:PublicationTitle>Geographic information - Reference model</b:PublicationTitle>
    <b:Year>2002</b:Year>
    <b:RefOrder>3</b:RefOrder>
  </b:Source>
  <b:Source>
    <b:Tag>ISO19107</b:Tag>
    <b:SourceType>Misc</b:SourceType>
    <b:Guid>{F8EFF313-7F92-4B8D-AAD8-3C62AE7F07F5}</b:Guid>
    <b:Author>
      <b:Author>
        <b:Corporate>ISO 19107</b:Corporate>
      </b:Author>
    </b:Author>
    <b:PublicationTitle>Geographic information - Spatial schema</b:PublicationTitle>
    <b:Year>2003</b:Year>
    <b:RefOrder>4</b:RefOrder>
  </b:Source>
  <b:Source>
    <b:Tag>ISO19131</b:Tag>
    <b:SourceType>Misc</b:SourceType>
    <b:Guid>{6094FD36-7482-46AF-B64F-19AD5379CDE0}</b:Guid>
    <b:Author>
      <b:Author>
        <b:Corporate>ISO 19131</b:Corporate>
      </b:Author>
    </b:Author>
    <b:PublicationTitle>Geographic information - Data product specifications</b:PublicationTitle>
    <b:Year>2007</b:Year>
    <b:RefOrder>5</b:RefOrder>
  </b:Source>
  <b:Source>
    <b:Tag>ISO19128</b:Tag>
    <b:SourceType>Misc</b:SourceType>
    <b:Guid>{D3F329FF-9221-4091-B81B-4CE12D794983}</b:Guid>
    <b:Author>
      <b:Author>
        <b:Corporate>ISO 19128</b:Corporate>
      </b:Author>
    </b:Author>
    <b:PublicationTitle>Geographic information - Web Map Server interface</b:PublicationTitle>
    <b:Year>2005</b:Year>
    <b:RefOrder>6</b:RefOrder>
  </b:Source>
  <b:Source>
    <b:Tag>ISO19142</b:Tag>
    <b:SourceType>Misc</b:SourceType>
    <b:Guid>{4BF5D7A3-1B22-4173-A88A-B3598A28617A}</b:Guid>
    <b:Author>
      <b:Author>
        <b:Corporate>ISO 19142</b:Corporate>
      </b:Author>
    </b:Author>
    <b:PublicationTitle>Geographic information - Web Feature Service</b:PublicationTitle>
    <b:Year>2010</b:Year>
    <b:RefOrder>7</b:RefOrder>
  </b:Source>
  <b:Source>
    <b:Tag>ISO191302</b:Tag>
    <b:SourceType>Misc</b:SourceType>
    <b:Guid>{C9D341D5-450E-4059-BC5B-C78B1783FBBE}</b:Guid>
    <b:Author>
      <b:Author>
        <b:Corporate>ISO/TS 19130-2</b:Corporate>
      </b:Author>
    </b:Author>
    <b:Year>2010</b:Year>
    <b:PublicationTitle>Geographic information - Imagery sensor models for geopositioning - Part 2</b:PublicationTitle>
    <b:RefOrder>8</b:RefOrder>
  </b:Source>
  <b:Source>
    <b:Tag>ISO19130</b:Tag>
    <b:SourceType>Misc</b:SourceType>
    <b:Guid>{DCAABC31-31DB-40AD-A42F-A98167A520C1}</b:Guid>
    <b:Author>
      <b:Author>
        <b:Corporate>ISO/TS 19130</b:Corporate>
      </b:Author>
    </b:Author>
    <b:Year>2010</b:Year>
    <b:PublicationTitle>Geographic information - Imagery sensor models for geopositioning</b:PublicationTitle>
    <b:RefOrder>9</b:RefOrder>
  </b:Source>
  <b:Source>
    <b:Tag>ISO19132</b:Tag>
    <b:SourceType>Misc</b:SourceType>
    <b:Guid>{FF7E3541-9586-474C-8111-D7B9712EB21C}</b:Guid>
    <b:Author>
      <b:Author>
        <b:Corporate>ISO 19132</b:Corporate>
      </b:Author>
    </b:Author>
    <b:PublicationTitle>Geographic information - Location-based services – Reference model</b:PublicationTitle>
    <b:Year>2007</b:Year>
    <b:RefOrder>10</b:RefOrder>
  </b:Source>
  <b:Source>
    <b:Tag>ISO191441</b:Tag>
    <b:SourceType>Misc</b:SourceType>
    <b:Guid>{982DCAE1-17E8-4F05-8A40-A10EE2A410B6}</b:Guid>
    <b:Author>
      <b:Author>
        <b:Corporate>ISO 19144-1</b:Corporate>
      </b:Author>
    </b:Author>
    <b:PublicationTitle>Geographic information - Classification systems – Part 1: Classification system structure</b:PublicationTitle>
    <b:Year>2009</b:Year>
    <b:RefOrder>11</b:RefOrder>
  </b:Source>
  <b:Source>
    <b:Tag>ISO19129</b:Tag>
    <b:SourceType>Misc</b:SourceType>
    <b:Guid>{990AEF20-20F3-427E-B3E5-6FD7E21F3211}</b:Guid>
    <b:Author>
      <b:Author>
        <b:Corporate>ISO 19129</b:Corporate>
      </b:Author>
    </b:Author>
    <b:PublicationTitle>Geographic information - Imagery, gridded and coverage data framework</b:PublicationTitle>
    <b:Year>2009</b:Year>
    <b:RefOrder>12</b:RefOrder>
  </b:Source>
  <b:Source>
    <b:Tag>ISO19118</b:Tag>
    <b:SourceType>Misc</b:SourceType>
    <b:Guid>{6EAB45B8-6942-40C5-9494-675A6B575480}</b:Guid>
    <b:Author>
      <b:Author>
        <b:Corporate>ISO 19118</b:Corporate>
      </b:Author>
    </b:Author>
    <b:PublicationTitle>Geographic information - Encoding</b:PublicationTitle>
    <b:Year>2005</b:Year>
    <b:RefOrder>13</b:RefOrder>
  </b:Source>
  <b:Source>
    <b:Tag>ISO19103</b:Tag>
    <b:SourceType>Misc</b:SourceType>
    <b:Guid>{EF517F85-CFC2-4986-81DD-F3245D7E56D3}</b:Guid>
    <b:Author>
      <b:Author>
        <b:Corporate>ISO 19103</b:Corporate>
      </b:Author>
    </b:Author>
    <b:PublicationTitle>Geographic information - Conceptual schema language</b:PublicationTitle>
    <b:Year>2005</b:Year>
    <b:RefOrder>14</b:RefOrder>
  </b:Source>
  <b:Source>
    <b:Tag>ISO191032</b:Tag>
    <b:SourceType>Misc</b:SourceType>
    <b:Guid>{AC6BA1F9-5BDB-4D2F-B7EC-CA0F29C972B3}</b:Guid>
    <b:Author>
      <b:Author>
        <b:Corporate>ISO 19103-2</b:Corporate>
      </b:Author>
    </b:Author>
    <b:PublicationTitle>Geographic information - Conceptual schema language - Part 2</b:PublicationTitle>
    <b:Year>2005</b:Year>
    <b:RefOrder>15</b:RefOrder>
  </b:Source>
  <b:Source>
    <b:Tag>ISO19105</b:Tag>
    <b:SourceType>Misc</b:SourceType>
    <b:Guid>{7E77AF35-00DB-41D4-8459-7F2D8DFD0328}</b:Guid>
    <b:Author>
      <b:Author>
        <b:Corporate>ISO 19105</b:Corporate>
      </b:Author>
    </b:Author>
    <b:PublicationTitle>Geographic information - Conformance and testing</b:PublicationTitle>
    <b:Year>2000</b:Year>
    <b:RefOrder>16</b:RefOrder>
  </b:Source>
  <b:Source>
    <b:Tag>ISO19108</b:Tag>
    <b:SourceType>Misc</b:SourceType>
    <b:Guid>{CA72A233-46A9-41CC-B9D0-E206B5C4FDF7}</b:Guid>
    <b:Author>
      <b:Author>
        <b:Corporate>ISO 19108</b:Corporate>
      </b:Author>
    </b:Author>
    <b:PublicationTitle>Geographic information - Temporal schema</b:PublicationTitle>
    <b:Year>2002</b:Year>
    <b:RefOrder>17</b:RefOrder>
  </b:Source>
  <b:Source>
    <b:Tag>ISO19109</b:Tag>
    <b:SourceType>Misc</b:SourceType>
    <b:Guid>{C6D8AC47-E585-4115-BF71-167B0B3289BF}</b:Guid>
    <b:Author>
      <b:Author>
        <b:Corporate>ISO 19109</b:Corporate>
      </b:Author>
    </b:Author>
    <b:PublicationTitle>Geographic information - Rules for application schema</b:PublicationTitle>
    <b:Year>2005</b:Year>
    <b:RefOrder>18</b:RefOrder>
  </b:Source>
  <b:Source>
    <b:Tag>ISO19110</b:Tag>
    <b:SourceType>Misc</b:SourceType>
    <b:Guid>{BFCA84E5-561B-47C3-B71A-C88AB0B7A4D4}</b:Guid>
    <b:Author>
      <b:Author>
        <b:Corporate>ISO 19110</b:Corporate>
      </b:Author>
    </b:Author>
    <b:PublicationTitle>Geographic information - Methodology for feature cataloguing</b:PublicationTitle>
    <b:Year>2005</b:Year>
    <b:RefOrder>19</b:RefOrder>
  </b:Source>
  <b:Source>
    <b:Tag>ISO19111</b:Tag>
    <b:SourceType>Misc</b:SourceType>
    <b:Guid>{12754AD4-9249-48AD-8579-22AAC90D9200}</b:Guid>
    <b:Author>
      <b:Author>
        <b:Corporate>ISO 19111</b:Corporate>
      </b:Author>
    </b:Author>
    <b:PublicationTitle>Geographic information - Spatial referencing by coordinates</b:PublicationTitle>
    <b:Year>2003</b:Year>
    <b:RefOrder>20</b:RefOrder>
  </b:Source>
  <b:Source>
    <b:Tag>ISO19113</b:Tag>
    <b:SourceType>Misc</b:SourceType>
    <b:Guid>{E3073185-9E14-431B-8B1F-AD201FA7C19D}</b:Guid>
    <b:Author>
      <b:Author>
        <b:Corporate>ISO 19113</b:Corporate>
      </b:Author>
    </b:Author>
    <b:PublicationTitle>Geographic information - Quality principles</b:PublicationTitle>
    <b:Year>2002</b:Year>
    <b:RefOrder>21</b:RefOrder>
  </b:Source>
  <b:Source>
    <b:Tag>ISO19115</b:Tag>
    <b:SourceType>Misc</b:SourceType>
    <b:Guid>{7C757FA8-C6F5-4E16-9AE9-EDAD15E91F5F}</b:Guid>
    <b:Author>
      <b:Author>
        <b:Corporate>ISO 19115</b:Corporate>
      </b:Author>
    </b:Author>
    <b:PublicationTitle>Geographic information - Metadata</b:PublicationTitle>
    <b:Year>2003</b:Year>
    <b:RefOrder>22</b:RefOrder>
  </b:Source>
  <b:Source>
    <b:Tag>ISO191152</b:Tag>
    <b:SourceType>Misc</b:SourceType>
    <b:Guid>{F6C22B47-F41D-47C1-AE62-9F6A5294DCEF}</b:Guid>
    <b:Author>
      <b:Author>
        <b:Corporate>ISO 19115-2</b:Corporate>
      </b:Author>
    </b:Author>
    <b:PublicationTitle>Geographic information - Metadata - Part 2: Extension for imagery and gridded data</b:PublicationTitle>
    <b:Year>2009</b:Year>
    <b:RefOrder>23</b:RefOrder>
  </b:Source>
  <b:Source>
    <b:Tag>ISO19116</b:Tag>
    <b:SourceType>Misc</b:SourceType>
    <b:Guid>{FB01BC7F-3F9E-4E49-AEB4-DB1B16045381}</b:Guid>
    <b:Author>
      <b:Author>
        <b:Corporate>ISO 19116</b:Corporate>
      </b:Author>
    </b:Author>
    <b:PublicationTitle>Geographic information - Positioning services</b:PublicationTitle>
    <b:Year>2004</b:Year>
    <b:RefOrder>24</b:RefOrder>
  </b:Source>
  <b:Source>
    <b:Tag>ISO19117</b:Tag>
    <b:SourceType>Misc</b:SourceType>
    <b:Guid>{81489354-4D23-449E-83A8-45B32F99F9CD}</b:Guid>
    <b:Author>
      <b:Author>
        <b:Corporate>ISO 19117</b:Corporate>
      </b:Author>
    </b:Author>
    <b:PublicationTitle>Geographic information - Portrayal</b:PublicationTitle>
    <b:Year>2005</b:Year>
    <b:RefOrder>25</b:RefOrder>
  </b:Source>
  <b:Source>
    <b:Tag>ISO19123</b:Tag>
    <b:SourceType>Misc</b:SourceType>
    <b:Guid>{18C72FD5-312A-4D96-A39D-A4386CBA3B57}</b:Guid>
    <b:Author>
      <b:Author>
        <b:Corporate>ISO/TS 19123</b:Corporate>
      </b:Author>
    </b:Author>
    <b:PublicationTitle>Geographic information - Schema for coverage geometry and functions</b:PublicationTitle>
    <b:Year>2005</b:Year>
    <b:RefOrder>26</b:RefOrder>
  </b:Source>
  <b:Source>
    <b:Tag>ISO19133</b:Tag>
    <b:SourceType>Misc</b:SourceType>
    <b:Guid>{82440A79-7331-48C0-B32D-6678622EFAC3}</b:Guid>
    <b:Author>
      <b:Author>
        <b:Corporate>ISO 19133</b:Corporate>
      </b:Author>
    </b:Author>
    <b:PublicationTitle>Geographic Information - Location-based services - Tracking and navigation</b:PublicationTitle>
    <b:Year>2005</b:Year>
    <b:RefOrder>27</b:RefOrder>
  </b:Source>
  <b:Source>
    <b:Tag>ISO19136</b:Tag>
    <b:SourceType>Misc</b:SourceType>
    <b:Guid>{2D133047-C179-46AD-BF9B-7538CFC65B81}</b:Guid>
    <b:Author>
      <b:Author>
        <b:Corporate>ISO 19136</b:Corporate>
      </b:Author>
    </b:Author>
    <b:PublicationTitle>Geographic information - Geography Markup Language (GML)</b:PublicationTitle>
    <b:Year>2007</b:Year>
    <b:RefOrder>28</b:RefOrder>
  </b:Source>
  <b:Source>
    <b:Tag>ISO19138</b:Tag>
    <b:SourceType>Misc</b:SourceType>
    <b:Guid>{00139B37-3AD8-464D-8668-214BA5B88B04}</b:Guid>
    <b:Author>
      <b:Author>
        <b:Corporate>ISO/TS 19138</b:Corporate>
      </b:Author>
    </b:Author>
    <b:PublicationTitle>Geographic information - Data quality measures</b:PublicationTitle>
    <b:Year>2006</b:Year>
    <b:RefOrder>29</b:RefOrder>
  </b:Source>
  <b:Source>
    <b:Tag>ISO19145</b:Tag>
    <b:SourceType>Misc</b:SourceType>
    <b:Guid>{E0BA6DE4-3293-4A13-9523-FEAD3121F834}</b:Guid>
    <b:Author>
      <b:Author>
        <b:Corporate>ISO 19145</b:Corporate>
      </b:Author>
    </b:Author>
    <b:PublicationTitle>Geographic information - Registry of representations of geographic point location</b:PublicationTitle>
    <b:Year>2010</b:Year>
    <b:RefOrder>30</b:RefOrder>
  </b:Source>
  <b:Source>
    <b:Tag>ISO19153</b:Tag>
    <b:SourceType>Misc</b:SourceType>
    <b:Guid>{15B75ED3-F722-46F9-B8D0-FC10B1F0DCA9}</b:Guid>
    <b:Author>
      <b:Author>
        <b:Corporate>ISO 19153</b:Corporate>
      </b:Author>
    </b:Author>
    <b:PublicationTitle>Geographic information - Geospatial Digital Rights Management Reference Model (GeoDRM RM) 1)</b:PublicationTitle>
    <b:Year>2010</b:Year>
    <b:RefOrder>31</b:RefOrder>
  </b:Source>
  <b:Source>
    <b:Tag>ISO19156</b:Tag>
    <b:SourceType>Misc</b:SourceType>
    <b:Guid>{B5AF604C-DC51-4E11-9340-DD659137DFAB}</b:Guid>
    <b:Author>
      <b:Author>
        <b:Corporate>ISO 19156</b:Corporate>
      </b:Author>
    </b:Author>
    <b:PublicationTitle>Geographic information - Observations and measurements</b:PublicationTitle>
    <b:Year>2010</b:Year>
    <b:RefOrder>32</b:RefOrder>
  </b:Source>
  <b:Source>
    <b:Tag>ISO19157</b:Tag>
    <b:SourceType>Misc</b:SourceType>
    <b:Guid>{A3853145-0165-405B-B80D-771EC893AF1F}</b:Guid>
    <b:Author>
      <b:Author>
        <b:Corporate>ISO 19157</b:Corporate>
      </b:Author>
    </b:Author>
    <b:PublicationTitle>Geographic information - Data quality</b:PublicationTitle>
    <b:Year>2010</b:Year>
    <b:RefOrder>33</b:RefOrder>
  </b:Source>
  <b:Source>
    <b:Tag>ISO19158</b:Tag>
    <b:SourceType>Misc</b:SourceType>
    <b:Guid>{AC27B4D7-02A9-498E-8117-DA01EA323F32}</b:Guid>
    <b:Author>
      <b:Author>
        <b:Corporate>ISO 19158</b:Corporate>
      </b:Author>
    </b:Author>
    <b:PublicationTitle>Geographic Information - Quality assurance of data supply</b:PublicationTitle>
    <b:Year>2010</b:Year>
    <b:RefOrder>34</b:RefOrder>
  </b:Source>
  <b:Source>
    <b:Tag>ISO19501</b:Tag>
    <b:SourceType>Misc</b:SourceType>
    <b:Guid>{AFFF78EA-702C-42D1-ABE1-759664F049A8}</b:Guid>
    <b:Author>
      <b:Author>
        <b:Corporate>ISO/IEC 19501</b:Corporate>
      </b:Author>
    </b:Author>
    <b:PublicationTitle>Information technology - Unified Modeling Language (UML) Version 1.4.2</b:PublicationTitle>
    <b:Year>2005</b:Year>
    <b:RefOrder>35</b:RefOrder>
  </b:Source>
  <b:Source>
    <b:Tag>Wik15</b:Tag>
    <b:SourceType>InternetSite</b:SourceType>
    <b:Guid>{B9F94101-8376-4287-916D-15409C2ACA18}</b:Guid>
    <b:Author>
      <b:Author>
        <b:Corporate>Wikipedia</b:Corporate>
      </b:Author>
    </b:Author>
    <b:InternetSiteTitle>Wikipedia</b:InternetSiteTitle>
    <b:YearAccessed>2015</b:YearAccessed>
    <b:RefOrder>36</b:RefOrder>
  </b:Source>
  <b:Source>
    <b:Tag>Spr12</b:Tag>
    <b:SourceType>Book</b:SourceType>
    <b:Guid>{17210851-42AE-45A4-BBF0-2118759179E4}</b:Guid>
    <b:Title>Springer Handbook of Geographic Information</b:Title>
    <b:Year>2012</b:Year>
    <b:RefOrder>37</b:RefOrder>
  </b:Source>
  <b:Source>
    <b:Tag>ISO8601</b:Tag>
    <b:SourceType>Misc</b:SourceType>
    <b:Guid>{2D9DFBF6-40BB-4378-91AB-6558B5670A86}</b:Guid>
    <b:Author>
      <b:Author>
        <b:Corporate>ISO 8601</b:Corporate>
      </b:Author>
    </b:Author>
    <b:PublicationTitle>Data elements and interchange formates - Information interchange - Representation of dates and times</b:PublicationTitle>
    <b:Year>2004</b:Year>
    <b:RefOrder>38</b:RefOrder>
  </b:Source>
</b:Sources>
</file>

<file path=customXml/itemProps1.xml><?xml version="1.0" encoding="utf-8"?>
<ds:datastoreItem xmlns:ds="http://schemas.openxmlformats.org/officeDocument/2006/customXml" ds:itemID="{8B74C38D-D286-4751-9C43-EB091BF8C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163</Pages>
  <Words>47203</Words>
  <Characters>269059</Characters>
  <Application>Microsoft Office Word</Application>
  <DocSecurity>0</DocSecurity>
  <Lines>2242</Lines>
  <Paragraphs>631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NOS</Company>
  <LinksUpToDate>false</LinksUpToDate>
  <CharactersWithSpaces>315631</CharactersWithSpaces>
  <SharedDoc>false</SharedDoc>
  <HLinks>
    <vt:vector size="810" baseType="variant">
      <vt:variant>
        <vt:i4>262253</vt:i4>
      </vt:variant>
      <vt:variant>
        <vt:i4>819</vt:i4>
      </vt:variant>
      <vt:variant>
        <vt:i4>0</vt:i4>
      </vt:variant>
      <vt:variant>
        <vt:i4>5</vt:i4>
      </vt:variant>
      <vt:variant>
        <vt:lpwstr>http://en.wikipedia.org/wiki/User:Kishorekumar_62</vt:lpwstr>
      </vt:variant>
      <vt:variant>
        <vt:lpwstr/>
      </vt:variant>
      <vt:variant>
        <vt:i4>3014730</vt:i4>
      </vt:variant>
      <vt:variant>
        <vt:i4>816</vt:i4>
      </vt:variant>
      <vt:variant>
        <vt:i4>0</vt:i4>
      </vt:variant>
      <vt:variant>
        <vt:i4>5</vt:i4>
      </vt:variant>
      <vt:variant>
        <vt:lpwstr>http://en.wikipedia.org/wiki/Software_engineering</vt:lpwstr>
      </vt:variant>
      <vt:variant>
        <vt:lpwstr/>
      </vt:variant>
      <vt:variant>
        <vt:i4>4784161</vt:i4>
      </vt:variant>
      <vt:variant>
        <vt:i4>813</vt:i4>
      </vt:variant>
      <vt:variant>
        <vt:i4>0</vt:i4>
      </vt:variant>
      <vt:variant>
        <vt:i4>5</vt:i4>
      </vt:variant>
      <vt:variant>
        <vt:lpwstr>http://en.wikipedia.org/wiki/Modeling_language</vt:lpwstr>
      </vt:variant>
      <vt:variant>
        <vt:lpwstr/>
      </vt:variant>
      <vt:variant>
        <vt:i4>1638415</vt:i4>
      </vt:variant>
      <vt:variant>
        <vt:i4>801</vt:i4>
      </vt:variant>
      <vt:variant>
        <vt:i4>0</vt:i4>
      </vt:variant>
      <vt:variant>
        <vt:i4>5</vt:i4>
      </vt:variant>
      <vt:variant>
        <vt:lpwstr>http://www.epsg-registry.org/</vt:lpwstr>
      </vt:variant>
      <vt:variant>
        <vt:lpwstr/>
      </vt:variant>
      <vt:variant>
        <vt:i4>852064</vt:i4>
      </vt:variant>
      <vt:variant>
        <vt:i4>792</vt:i4>
      </vt:variant>
      <vt:variant>
        <vt:i4>0</vt:i4>
      </vt:variant>
      <vt:variant>
        <vt:i4>5</vt:i4>
      </vt:variant>
      <vt:variant>
        <vt:lpwstr>http://www.iho.int/mtg_docs/com_wg/SCWG/SCWG_Misc/S-111.pdf</vt:lpwstr>
      </vt:variant>
      <vt:variant>
        <vt:lpwstr/>
      </vt:variant>
      <vt:variant>
        <vt:i4>1900598</vt:i4>
      </vt:variant>
      <vt:variant>
        <vt:i4>776</vt:i4>
      </vt:variant>
      <vt:variant>
        <vt:i4>0</vt:i4>
      </vt:variant>
      <vt:variant>
        <vt:i4>5</vt:i4>
      </vt:variant>
      <vt:variant>
        <vt:lpwstr/>
      </vt:variant>
      <vt:variant>
        <vt:lpwstr>_Toc472931350</vt:lpwstr>
      </vt:variant>
      <vt:variant>
        <vt:i4>1835062</vt:i4>
      </vt:variant>
      <vt:variant>
        <vt:i4>770</vt:i4>
      </vt:variant>
      <vt:variant>
        <vt:i4>0</vt:i4>
      </vt:variant>
      <vt:variant>
        <vt:i4>5</vt:i4>
      </vt:variant>
      <vt:variant>
        <vt:lpwstr/>
      </vt:variant>
      <vt:variant>
        <vt:lpwstr>_Toc472931349</vt:lpwstr>
      </vt:variant>
      <vt:variant>
        <vt:i4>1835062</vt:i4>
      </vt:variant>
      <vt:variant>
        <vt:i4>764</vt:i4>
      </vt:variant>
      <vt:variant>
        <vt:i4>0</vt:i4>
      </vt:variant>
      <vt:variant>
        <vt:i4>5</vt:i4>
      </vt:variant>
      <vt:variant>
        <vt:lpwstr/>
      </vt:variant>
      <vt:variant>
        <vt:lpwstr>_Toc472931348</vt:lpwstr>
      </vt:variant>
      <vt:variant>
        <vt:i4>1835062</vt:i4>
      </vt:variant>
      <vt:variant>
        <vt:i4>758</vt:i4>
      </vt:variant>
      <vt:variant>
        <vt:i4>0</vt:i4>
      </vt:variant>
      <vt:variant>
        <vt:i4>5</vt:i4>
      </vt:variant>
      <vt:variant>
        <vt:lpwstr/>
      </vt:variant>
      <vt:variant>
        <vt:lpwstr>_Toc472931347</vt:lpwstr>
      </vt:variant>
      <vt:variant>
        <vt:i4>1835062</vt:i4>
      </vt:variant>
      <vt:variant>
        <vt:i4>752</vt:i4>
      </vt:variant>
      <vt:variant>
        <vt:i4>0</vt:i4>
      </vt:variant>
      <vt:variant>
        <vt:i4>5</vt:i4>
      </vt:variant>
      <vt:variant>
        <vt:lpwstr/>
      </vt:variant>
      <vt:variant>
        <vt:lpwstr>_Toc472931346</vt:lpwstr>
      </vt:variant>
      <vt:variant>
        <vt:i4>1835062</vt:i4>
      </vt:variant>
      <vt:variant>
        <vt:i4>746</vt:i4>
      </vt:variant>
      <vt:variant>
        <vt:i4>0</vt:i4>
      </vt:variant>
      <vt:variant>
        <vt:i4>5</vt:i4>
      </vt:variant>
      <vt:variant>
        <vt:lpwstr/>
      </vt:variant>
      <vt:variant>
        <vt:lpwstr>_Toc472931345</vt:lpwstr>
      </vt:variant>
      <vt:variant>
        <vt:i4>1835062</vt:i4>
      </vt:variant>
      <vt:variant>
        <vt:i4>740</vt:i4>
      </vt:variant>
      <vt:variant>
        <vt:i4>0</vt:i4>
      </vt:variant>
      <vt:variant>
        <vt:i4>5</vt:i4>
      </vt:variant>
      <vt:variant>
        <vt:lpwstr/>
      </vt:variant>
      <vt:variant>
        <vt:lpwstr>_Toc472931344</vt:lpwstr>
      </vt:variant>
      <vt:variant>
        <vt:i4>1835062</vt:i4>
      </vt:variant>
      <vt:variant>
        <vt:i4>734</vt:i4>
      </vt:variant>
      <vt:variant>
        <vt:i4>0</vt:i4>
      </vt:variant>
      <vt:variant>
        <vt:i4>5</vt:i4>
      </vt:variant>
      <vt:variant>
        <vt:lpwstr/>
      </vt:variant>
      <vt:variant>
        <vt:lpwstr>_Toc472931343</vt:lpwstr>
      </vt:variant>
      <vt:variant>
        <vt:i4>1835062</vt:i4>
      </vt:variant>
      <vt:variant>
        <vt:i4>728</vt:i4>
      </vt:variant>
      <vt:variant>
        <vt:i4>0</vt:i4>
      </vt:variant>
      <vt:variant>
        <vt:i4>5</vt:i4>
      </vt:variant>
      <vt:variant>
        <vt:lpwstr/>
      </vt:variant>
      <vt:variant>
        <vt:lpwstr>_Toc472931342</vt:lpwstr>
      </vt:variant>
      <vt:variant>
        <vt:i4>1835062</vt:i4>
      </vt:variant>
      <vt:variant>
        <vt:i4>722</vt:i4>
      </vt:variant>
      <vt:variant>
        <vt:i4>0</vt:i4>
      </vt:variant>
      <vt:variant>
        <vt:i4>5</vt:i4>
      </vt:variant>
      <vt:variant>
        <vt:lpwstr/>
      </vt:variant>
      <vt:variant>
        <vt:lpwstr>_Toc472931341</vt:lpwstr>
      </vt:variant>
      <vt:variant>
        <vt:i4>1835062</vt:i4>
      </vt:variant>
      <vt:variant>
        <vt:i4>716</vt:i4>
      </vt:variant>
      <vt:variant>
        <vt:i4>0</vt:i4>
      </vt:variant>
      <vt:variant>
        <vt:i4>5</vt:i4>
      </vt:variant>
      <vt:variant>
        <vt:lpwstr/>
      </vt:variant>
      <vt:variant>
        <vt:lpwstr>_Toc472931340</vt:lpwstr>
      </vt:variant>
      <vt:variant>
        <vt:i4>1769526</vt:i4>
      </vt:variant>
      <vt:variant>
        <vt:i4>710</vt:i4>
      </vt:variant>
      <vt:variant>
        <vt:i4>0</vt:i4>
      </vt:variant>
      <vt:variant>
        <vt:i4>5</vt:i4>
      </vt:variant>
      <vt:variant>
        <vt:lpwstr/>
      </vt:variant>
      <vt:variant>
        <vt:lpwstr>_Toc472931339</vt:lpwstr>
      </vt:variant>
      <vt:variant>
        <vt:i4>1769526</vt:i4>
      </vt:variant>
      <vt:variant>
        <vt:i4>704</vt:i4>
      </vt:variant>
      <vt:variant>
        <vt:i4>0</vt:i4>
      </vt:variant>
      <vt:variant>
        <vt:i4>5</vt:i4>
      </vt:variant>
      <vt:variant>
        <vt:lpwstr/>
      </vt:variant>
      <vt:variant>
        <vt:lpwstr>_Toc472931338</vt:lpwstr>
      </vt:variant>
      <vt:variant>
        <vt:i4>1769526</vt:i4>
      </vt:variant>
      <vt:variant>
        <vt:i4>698</vt:i4>
      </vt:variant>
      <vt:variant>
        <vt:i4>0</vt:i4>
      </vt:variant>
      <vt:variant>
        <vt:i4>5</vt:i4>
      </vt:variant>
      <vt:variant>
        <vt:lpwstr/>
      </vt:variant>
      <vt:variant>
        <vt:lpwstr>_Toc472931337</vt:lpwstr>
      </vt:variant>
      <vt:variant>
        <vt:i4>1769526</vt:i4>
      </vt:variant>
      <vt:variant>
        <vt:i4>692</vt:i4>
      </vt:variant>
      <vt:variant>
        <vt:i4>0</vt:i4>
      </vt:variant>
      <vt:variant>
        <vt:i4>5</vt:i4>
      </vt:variant>
      <vt:variant>
        <vt:lpwstr/>
      </vt:variant>
      <vt:variant>
        <vt:lpwstr>_Toc472931336</vt:lpwstr>
      </vt:variant>
      <vt:variant>
        <vt:i4>1769526</vt:i4>
      </vt:variant>
      <vt:variant>
        <vt:i4>686</vt:i4>
      </vt:variant>
      <vt:variant>
        <vt:i4>0</vt:i4>
      </vt:variant>
      <vt:variant>
        <vt:i4>5</vt:i4>
      </vt:variant>
      <vt:variant>
        <vt:lpwstr/>
      </vt:variant>
      <vt:variant>
        <vt:lpwstr>_Toc472931335</vt:lpwstr>
      </vt:variant>
      <vt:variant>
        <vt:i4>1769526</vt:i4>
      </vt:variant>
      <vt:variant>
        <vt:i4>680</vt:i4>
      </vt:variant>
      <vt:variant>
        <vt:i4>0</vt:i4>
      </vt:variant>
      <vt:variant>
        <vt:i4>5</vt:i4>
      </vt:variant>
      <vt:variant>
        <vt:lpwstr/>
      </vt:variant>
      <vt:variant>
        <vt:lpwstr>_Toc472931334</vt:lpwstr>
      </vt:variant>
      <vt:variant>
        <vt:i4>1769526</vt:i4>
      </vt:variant>
      <vt:variant>
        <vt:i4>674</vt:i4>
      </vt:variant>
      <vt:variant>
        <vt:i4>0</vt:i4>
      </vt:variant>
      <vt:variant>
        <vt:i4>5</vt:i4>
      </vt:variant>
      <vt:variant>
        <vt:lpwstr/>
      </vt:variant>
      <vt:variant>
        <vt:lpwstr>_Toc472931333</vt:lpwstr>
      </vt:variant>
      <vt:variant>
        <vt:i4>1769526</vt:i4>
      </vt:variant>
      <vt:variant>
        <vt:i4>668</vt:i4>
      </vt:variant>
      <vt:variant>
        <vt:i4>0</vt:i4>
      </vt:variant>
      <vt:variant>
        <vt:i4>5</vt:i4>
      </vt:variant>
      <vt:variant>
        <vt:lpwstr/>
      </vt:variant>
      <vt:variant>
        <vt:lpwstr>_Toc472931332</vt:lpwstr>
      </vt:variant>
      <vt:variant>
        <vt:i4>1769526</vt:i4>
      </vt:variant>
      <vt:variant>
        <vt:i4>662</vt:i4>
      </vt:variant>
      <vt:variant>
        <vt:i4>0</vt:i4>
      </vt:variant>
      <vt:variant>
        <vt:i4>5</vt:i4>
      </vt:variant>
      <vt:variant>
        <vt:lpwstr/>
      </vt:variant>
      <vt:variant>
        <vt:lpwstr>_Toc472931331</vt:lpwstr>
      </vt:variant>
      <vt:variant>
        <vt:i4>1769526</vt:i4>
      </vt:variant>
      <vt:variant>
        <vt:i4>656</vt:i4>
      </vt:variant>
      <vt:variant>
        <vt:i4>0</vt:i4>
      </vt:variant>
      <vt:variant>
        <vt:i4>5</vt:i4>
      </vt:variant>
      <vt:variant>
        <vt:lpwstr/>
      </vt:variant>
      <vt:variant>
        <vt:lpwstr>_Toc472931330</vt:lpwstr>
      </vt:variant>
      <vt:variant>
        <vt:i4>1703990</vt:i4>
      </vt:variant>
      <vt:variant>
        <vt:i4>650</vt:i4>
      </vt:variant>
      <vt:variant>
        <vt:i4>0</vt:i4>
      </vt:variant>
      <vt:variant>
        <vt:i4>5</vt:i4>
      </vt:variant>
      <vt:variant>
        <vt:lpwstr/>
      </vt:variant>
      <vt:variant>
        <vt:lpwstr>_Toc472931329</vt:lpwstr>
      </vt:variant>
      <vt:variant>
        <vt:i4>1703990</vt:i4>
      </vt:variant>
      <vt:variant>
        <vt:i4>644</vt:i4>
      </vt:variant>
      <vt:variant>
        <vt:i4>0</vt:i4>
      </vt:variant>
      <vt:variant>
        <vt:i4>5</vt:i4>
      </vt:variant>
      <vt:variant>
        <vt:lpwstr/>
      </vt:variant>
      <vt:variant>
        <vt:lpwstr>_Toc472931328</vt:lpwstr>
      </vt:variant>
      <vt:variant>
        <vt:i4>1703990</vt:i4>
      </vt:variant>
      <vt:variant>
        <vt:i4>638</vt:i4>
      </vt:variant>
      <vt:variant>
        <vt:i4>0</vt:i4>
      </vt:variant>
      <vt:variant>
        <vt:i4>5</vt:i4>
      </vt:variant>
      <vt:variant>
        <vt:lpwstr/>
      </vt:variant>
      <vt:variant>
        <vt:lpwstr>_Toc472931327</vt:lpwstr>
      </vt:variant>
      <vt:variant>
        <vt:i4>1703990</vt:i4>
      </vt:variant>
      <vt:variant>
        <vt:i4>632</vt:i4>
      </vt:variant>
      <vt:variant>
        <vt:i4>0</vt:i4>
      </vt:variant>
      <vt:variant>
        <vt:i4>5</vt:i4>
      </vt:variant>
      <vt:variant>
        <vt:lpwstr/>
      </vt:variant>
      <vt:variant>
        <vt:lpwstr>_Toc472931326</vt:lpwstr>
      </vt:variant>
      <vt:variant>
        <vt:i4>1703990</vt:i4>
      </vt:variant>
      <vt:variant>
        <vt:i4>626</vt:i4>
      </vt:variant>
      <vt:variant>
        <vt:i4>0</vt:i4>
      </vt:variant>
      <vt:variant>
        <vt:i4>5</vt:i4>
      </vt:variant>
      <vt:variant>
        <vt:lpwstr/>
      </vt:variant>
      <vt:variant>
        <vt:lpwstr>_Toc472931325</vt:lpwstr>
      </vt:variant>
      <vt:variant>
        <vt:i4>1703990</vt:i4>
      </vt:variant>
      <vt:variant>
        <vt:i4>620</vt:i4>
      </vt:variant>
      <vt:variant>
        <vt:i4>0</vt:i4>
      </vt:variant>
      <vt:variant>
        <vt:i4>5</vt:i4>
      </vt:variant>
      <vt:variant>
        <vt:lpwstr/>
      </vt:variant>
      <vt:variant>
        <vt:lpwstr>_Toc472931324</vt:lpwstr>
      </vt:variant>
      <vt:variant>
        <vt:i4>1703990</vt:i4>
      </vt:variant>
      <vt:variant>
        <vt:i4>614</vt:i4>
      </vt:variant>
      <vt:variant>
        <vt:i4>0</vt:i4>
      </vt:variant>
      <vt:variant>
        <vt:i4>5</vt:i4>
      </vt:variant>
      <vt:variant>
        <vt:lpwstr/>
      </vt:variant>
      <vt:variant>
        <vt:lpwstr>_Toc472931323</vt:lpwstr>
      </vt:variant>
      <vt:variant>
        <vt:i4>1703990</vt:i4>
      </vt:variant>
      <vt:variant>
        <vt:i4>608</vt:i4>
      </vt:variant>
      <vt:variant>
        <vt:i4>0</vt:i4>
      </vt:variant>
      <vt:variant>
        <vt:i4>5</vt:i4>
      </vt:variant>
      <vt:variant>
        <vt:lpwstr/>
      </vt:variant>
      <vt:variant>
        <vt:lpwstr>_Toc472931322</vt:lpwstr>
      </vt:variant>
      <vt:variant>
        <vt:i4>1703990</vt:i4>
      </vt:variant>
      <vt:variant>
        <vt:i4>602</vt:i4>
      </vt:variant>
      <vt:variant>
        <vt:i4>0</vt:i4>
      </vt:variant>
      <vt:variant>
        <vt:i4>5</vt:i4>
      </vt:variant>
      <vt:variant>
        <vt:lpwstr/>
      </vt:variant>
      <vt:variant>
        <vt:lpwstr>_Toc472931321</vt:lpwstr>
      </vt:variant>
      <vt:variant>
        <vt:i4>1703990</vt:i4>
      </vt:variant>
      <vt:variant>
        <vt:i4>596</vt:i4>
      </vt:variant>
      <vt:variant>
        <vt:i4>0</vt:i4>
      </vt:variant>
      <vt:variant>
        <vt:i4>5</vt:i4>
      </vt:variant>
      <vt:variant>
        <vt:lpwstr/>
      </vt:variant>
      <vt:variant>
        <vt:lpwstr>_Toc472931320</vt:lpwstr>
      </vt:variant>
      <vt:variant>
        <vt:i4>1638454</vt:i4>
      </vt:variant>
      <vt:variant>
        <vt:i4>590</vt:i4>
      </vt:variant>
      <vt:variant>
        <vt:i4>0</vt:i4>
      </vt:variant>
      <vt:variant>
        <vt:i4>5</vt:i4>
      </vt:variant>
      <vt:variant>
        <vt:lpwstr/>
      </vt:variant>
      <vt:variant>
        <vt:lpwstr>_Toc472931319</vt:lpwstr>
      </vt:variant>
      <vt:variant>
        <vt:i4>1638454</vt:i4>
      </vt:variant>
      <vt:variant>
        <vt:i4>584</vt:i4>
      </vt:variant>
      <vt:variant>
        <vt:i4>0</vt:i4>
      </vt:variant>
      <vt:variant>
        <vt:i4>5</vt:i4>
      </vt:variant>
      <vt:variant>
        <vt:lpwstr/>
      </vt:variant>
      <vt:variant>
        <vt:lpwstr>_Toc472931318</vt:lpwstr>
      </vt:variant>
      <vt:variant>
        <vt:i4>1638454</vt:i4>
      </vt:variant>
      <vt:variant>
        <vt:i4>578</vt:i4>
      </vt:variant>
      <vt:variant>
        <vt:i4>0</vt:i4>
      </vt:variant>
      <vt:variant>
        <vt:i4>5</vt:i4>
      </vt:variant>
      <vt:variant>
        <vt:lpwstr/>
      </vt:variant>
      <vt:variant>
        <vt:lpwstr>_Toc472931317</vt:lpwstr>
      </vt:variant>
      <vt:variant>
        <vt:i4>1638454</vt:i4>
      </vt:variant>
      <vt:variant>
        <vt:i4>572</vt:i4>
      </vt:variant>
      <vt:variant>
        <vt:i4>0</vt:i4>
      </vt:variant>
      <vt:variant>
        <vt:i4>5</vt:i4>
      </vt:variant>
      <vt:variant>
        <vt:lpwstr/>
      </vt:variant>
      <vt:variant>
        <vt:lpwstr>_Toc472931316</vt:lpwstr>
      </vt:variant>
      <vt:variant>
        <vt:i4>1638454</vt:i4>
      </vt:variant>
      <vt:variant>
        <vt:i4>566</vt:i4>
      </vt:variant>
      <vt:variant>
        <vt:i4>0</vt:i4>
      </vt:variant>
      <vt:variant>
        <vt:i4>5</vt:i4>
      </vt:variant>
      <vt:variant>
        <vt:lpwstr/>
      </vt:variant>
      <vt:variant>
        <vt:lpwstr>_Toc472931315</vt:lpwstr>
      </vt:variant>
      <vt:variant>
        <vt:i4>1638454</vt:i4>
      </vt:variant>
      <vt:variant>
        <vt:i4>560</vt:i4>
      </vt:variant>
      <vt:variant>
        <vt:i4>0</vt:i4>
      </vt:variant>
      <vt:variant>
        <vt:i4>5</vt:i4>
      </vt:variant>
      <vt:variant>
        <vt:lpwstr/>
      </vt:variant>
      <vt:variant>
        <vt:lpwstr>_Toc472931314</vt:lpwstr>
      </vt:variant>
      <vt:variant>
        <vt:i4>1638454</vt:i4>
      </vt:variant>
      <vt:variant>
        <vt:i4>554</vt:i4>
      </vt:variant>
      <vt:variant>
        <vt:i4>0</vt:i4>
      </vt:variant>
      <vt:variant>
        <vt:i4>5</vt:i4>
      </vt:variant>
      <vt:variant>
        <vt:lpwstr/>
      </vt:variant>
      <vt:variant>
        <vt:lpwstr>_Toc472931313</vt:lpwstr>
      </vt:variant>
      <vt:variant>
        <vt:i4>1638454</vt:i4>
      </vt:variant>
      <vt:variant>
        <vt:i4>548</vt:i4>
      </vt:variant>
      <vt:variant>
        <vt:i4>0</vt:i4>
      </vt:variant>
      <vt:variant>
        <vt:i4>5</vt:i4>
      </vt:variant>
      <vt:variant>
        <vt:lpwstr/>
      </vt:variant>
      <vt:variant>
        <vt:lpwstr>_Toc472931312</vt:lpwstr>
      </vt:variant>
      <vt:variant>
        <vt:i4>1638454</vt:i4>
      </vt:variant>
      <vt:variant>
        <vt:i4>542</vt:i4>
      </vt:variant>
      <vt:variant>
        <vt:i4>0</vt:i4>
      </vt:variant>
      <vt:variant>
        <vt:i4>5</vt:i4>
      </vt:variant>
      <vt:variant>
        <vt:lpwstr/>
      </vt:variant>
      <vt:variant>
        <vt:lpwstr>_Toc472931311</vt:lpwstr>
      </vt:variant>
      <vt:variant>
        <vt:i4>1638454</vt:i4>
      </vt:variant>
      <vt:variant>
        <vt:i4>536</vt:i4>
      </vt:variant>
      <vt:variant>
        <vt:i4>0</vt:i4>
      </vt:variant>
      <vt:variant>
        <vt:i4>5</vt:i4>
      </vt:variant>
      <vt:variant>
        <vt:lpwstr/>
      </vt:variant>
      <vt:variant>
        <vt:lpwstr>_Toc472931310</vt:lpwstr>
      </vt:variant>
      <vt:variant>
        <vt:i4>1572918</vt:i4>
      </vt:variant>
      <vt:variant>
        <vt:i4>530</vt:i4>
      </vt:variant>
      <vt:variant>
        <vt:i4>0</vt:i4>
      </vt:variant>
      <vt:variant>
        <vt:i4>5</vt:i4>
      </vt:variant>
      <vt:variant>
        <vt:lpwstr/>
      </vt:variant>
      <vt:variant>
        <vt:lpwstr>_Toc472931309</vt:lpwstr>
      </vt:variant>
      <vt:variant>
        <vt:i4>1572918</vt:i4>
      </vt:variant>
      <vt:variant>
        <vt:i4>524</vt:i4>
      </vt:variant>
      <vt:variant>
        <vt:i4>0</vt:i4>
      </vt:variant>
      <vt:variant>
        <vt:i4>5</vt:i4>
      </vt:variant>
      <vt:variant>
        <vt:lpwstr/>
      </vt:variant>
      <vt:variant>
        <vt:lpwstr>_Toc472931308</vt:lpwstr>
      </vt:variant>
      <vt:variant>
        <vt:i4>1572918</vt:i4>
      </vt:variant>
      <vt:variant>
        <vt:i4>518</vt:i4>
      </vt:variant>
      <vt:variant>
        <vt:i4>0</vt:i4>
      </vt:variant>
      <vt:variant>
        <vt:i4>5</vt:i4>
      </vt:variant>
      <vt:variant>
        <vt:lpwstr/>
      </vt:variant>
      <vt:variant>
        <vt:lpwstr>_Toc472931307</vt:lpwstr>
      </vt:variant>
      <vt:variant>
        <vt:i4>1572918</vt:i4>
      </vt:variant>
      <vt:variant>
        <vt:i4>512</vt:i4>
      </vt:variant>
      <vt:variant>
        <vt:i4>0</vt:i4>
      </vt:variant>
      <vt:variant>
        <vt:i4>5</vt:i4>
      </vt:variant>
      <vt:variant>
        <vt:lpwstr/>
      </vt:variant>
      <vt:variant>
        <vt:lpwstr>_Toc472931306</vt:lpwstr>
      </vt:variant>
      <vt:variant>
        <vt:i4>1572918</vt:i4>
      </vt:variant>
      <vt:variant>
        <vt:i4>506</vt:i4>
      </vt:variant>
      <vt:variant>
        <vt:i4>0</vt:i4>
      </vt:variant>
      <vt:variant>
        <vt:i4>5</vt:i4>
      </vt:variant>
      <vt:variant>
        <vt:lpwstr/>
      </vt:variant>
      <vt:variant>
        <vt:lpwstr>_Toc472931305</vt:lpwstr>
      </vt:variant>
      <vt:variant>
        <vt:i4>1572918</vt:i4>
      </vt:variant>
      <vt:variant>
        <vt:i4>500</vt:i4>
      </vt:variant>
      <vt:variant>
        <vt:i4>0</vt:i4>
      </vt:variant>
      <vt:variant>
        <vt:i4>5</vt:i4>
      </vt:variant>
      <vt:variant>
        <vt:lpwstr/>
      </vt:variant>
      <vt:variant>
        <vt:lpwstr>_Toc472931304</vt:lpwstr>
      </vt:variant>
      <vt:variant>
        <vt:i4>1572918</vt:i4>
      </vt:variant>
      <vt:variant>
        <vt:i4>494</vt:i4>
      </vt:variant>
      <vt:variant>
        <vt:i4>0</vt:i4>
      </vt:variant>
      <vt:variant>
        <vt:i4>5</vt:i4>
      </vt:variant>
      <vt:variant>
        <vt:lpwstr/>
      </vt:variant>
      <vt:variant>
        <vt:lpwstr>_Toc472931303</vt:lpwstr>
      </vt:variant>
      <vt:variant>
        <vt:i4>1572918</vt:i4>
      </vt:variant>
      <vt:variant>
        <vt:i4>488</vt:i4>
      </vt:variant>
      <vt:variant>
        <vt:i4>0</vt:i4>
      </vt:variant>
      <vt:variant>
        <vt:i4>5</vt:i4>
      </vt:variant>
      <vt:variant>
        <vt:lpwstr/>
      </vt:variant>
      <vt:variant>
        <vt:lpwstr>_Toc472931302</vt:lpwstr>
      </vt:variant>
      <vt:variant>
        <vt:i4>1572918</vt:i4>
      </vt:variant>
      <vt:variant>
        <vt:i4>482</vt:i4>
      </vt:variant>
      <vt:variant>
        <vt:i4>0</vt:i4>
      </vt:variant>
      <vt:variant>
        <vt:i4>5</vt:i4>
      </vt:variant>
      <vt:variant>
        <vt:lpwstr/>
      </vt:variant>
      <vt:variant>
        <vt:lpwstr>_Toc472931301</vt:lpwstr>
      </vt:variant>
      <vt:variant>
        <vt:i4>1572918</vt:i4>
      </vt:variant>
      <vt:variant>
        <vt:i4>476</vt:i4>
      </vt:variant>
      <vt:variant>
        <vt:i4>0</vt:i4>
      </vt:variant>
      <vt:variant>
        <vt:i4>5</vt:i4>
      </vt:variant>
      <vt:variant>
        <vt:lpwstr/>
      </vt:variant>
      <vt:variant>
        <vt:lpwstr>_Toc472931300</vt:lpwstr>
      </vt:variant>
      <vt:variant>
        <vt:i4>1114167</vt:i4>
      </vt:variant>
      <vt:variant>
        <vt:i4>470</vt:i4>
      </vt:variant>
      <vt:variant>
        <vt:i4>0</vt:i4>
      </vt:variant>
      <vt:variant>
        <vt:i4>5</vt:i4>
      </vt:variant>
      <vt:variant>
        <vt:lpwstr/>
      </vt:variant>
      <vt:variant>
        <vt:lpwstr>_Toc472931299</vt:lpwstr>
      </vt:variant>
      <vt:variant>
        <vt:i4>1114167</vt:i4>
      </vt:variant>
      <vt:variant>
        <vt:i4>464</vt:i4>
      </vt:variant>
      <vt:variant>
        <vt:i4>0</vt:i4>
      </vt:variant>
      <vt:variant>
        <vt:i4>5</vt:i4>
      </vt:variant>
      <vt:variant>
        <vt:lpwstr/>
      </vt:variant>
      <vt:variant>
        <vt:lpwstr>_Toc472931298</vt:lpwstr>
      </vt:variant>
      <vt:variant>
        <vt:i4>1114167</vt:i4>
      </vt:variant>
      <vt:variant>
        <vt:i4>458</vt:i4>
      </vt:variant>
      <vt:variant>
        <vt:i4>0</vt:i4>
      </vt:variant>
      <vt:variant>
        <vt:i4>5</vt:i4>
      </vt:variant>
      <vt:variant>
        <vt:lpwstr/>
      </vt:variant>
      <vt:variant>
        <vt:lpwstr>_Toc472931297</vt:lpwstr>
      </vt:variant>
      <vt:variant>
        <vt:i4>1114167</vt:i4>
      </vt:variant>
      <vt:variant>
        <vt:i4>452</vt:i4>
      </vt:variant>
      <vt:variant>
        <vt:i4>0</vt:i4>
      </vt:variant>
      <vt:variant>
        <vt:i4>5</vt:i4>
      </vt:variant>
      <vt:variant>
        <vt:lpwstr/>
      </vt:variant>
      <vt:variant>
        <vt:lpwstr>_Toc472931296</vt:lpwstr>
      </vt:variant>
      <vt:variant>
        <vt:i4>1114167</vt:i4>
      </vt:variant>
      <vt:variant>
        <vt:i4>446</vt:i4>
      </vt:variant>
      <vt:variant>
        <vt:i4>0</vt:i4>
      </vt:variant>
      <vt:variant>
        <vt:i4>5</vt:i4>
      </vt:variant>
      <vt:variant>
        <vt:lpwstr/>
      </vt:variant>
      <vt:variant>
        <vt:lpwstr>_Toc472931295</vt:lpwstr>
      </vt:variant>
      <vt:variant>
        <vt:i4>1114167</vt:i4>
      </vt:variant>
      <vt:variant>
        <vt:i4>440</vt:i4>
      </vt:variant>
      <vt:variant>
        <vt:i4>0</vt:i4>
      </vt:variant>
      <vt:variant>
        <vt:i4>5</vt:i4>
      </vt:variant>
      <vt:variant>
        <vt:lpwstr/>
      </vt:variant>
      <vt:variant>
        <vt:lpwstr>_Toc472931294</vt:lpwstr>
      </vt:variant>
      <vt:variant>
        <vt:i4>1114167</vt:i4>
      </vt:variant>
      <vt:variant>
        <vt:i4>434</vt:i4>
      </vt:variant>
      <vt:variant>
        <vt:i4>0</vt:i4>
      </vt:variant>
      <vt:variant>
        <vt:i4>5</vt:i4>
      </vt:variant>
      <vt:variant>
        <vt:lpwstr/>
      </vt:variant>
      <vt:variant>
        <vt:lpwstr>_Toc472931293</vt:lpwstr>
      </vt:variant>
      <vt:variant>
        <vt:i4>1114167</vt:i4>
      </vt:variant>
      <vt:variant>
        <vt:i4>428</vt:i4>
      </vt:variant>
      <vt:variant>
        <vt:i4>0</vt:i4>
      </vt:variant>
      <vt:variant>
        <vt:i4>5</vt:i4>
      </vt:variant>
      <vt:variant>
        <vt:lpwstr/>
      </vt:variant>
      <vt:variant>
        <vt:lpwstr>_Toc472931292</vt:lpwstr>
      </vt:variant>
      <vt:variant>
        <vt:i4>1114167</vt:i4>
      </vt:variant>
      <vt:variant>
        <vt:i4>422</vt:i4>
      </vt:variant>
      <vt:variant>
        <vt:i4>0</vt:i4>
      </vt:variant>
      <vt:variant>
        <vt:i4>5</vt:i4>
      </vt:variant>
      <vt:variant>
        <vt:lpwstr/>
      </vt:variant>
      <vt:variant>
        <vt:lpwstr>_Toc472931291</vt:lpwstr>
      </vt:variant>
      <vt:variant>
        <vt:i4>1114167</vt:i4>
      </vt:variant>
      <vt:variant>
        <vt:i4>416</vt:i4>
      </vt:variant>
      <vt:variant>
        <vt:i4>0</vt:i4>
      </vt:variant>
      <vt:variant>
        <vt:i4>5</vt:i4>
      </vt:variant>
      <vt:variant>
        <vt:lpwstr/>
      </vt:variant>
      <vt:variant>
        <vt:lpwstr>_Toc472931290</vt:lpwstr>
      </vt:variant>
      <vt:variant>
        <vt:i4>1048631</vt:i4>
      </vt:variant>
      <vt:variant>
        <vt:i4>410</vt:i4>
      </vt:variant>
      <vt:variant>
        <vt:i4>0</vt:i4>
      </vt:variant>
      <vt:variant>
        <vt:i4>5</vt:i4>
      </vt:variant>
      <vt:variant>
        <vt:lpwstr/>
      </vt:variant>
      <vt:variant>
        <vt:lpwstr>_Toc472931289</vt:lpwstr>
      </vt:variant>
      <vt:variant>
        <vt:i4>1048631</vt:i4>
      </vt:variant>
      <vt:variant>
        <vt:i4>404</vt:i4>
      </vt:variant>
      <vt:variant>
        <vt:i4>0</vt:i4>
      </vt:variant>
      <vt:variant>
        <vt:i4>5</vt:i4>
      </vt:variant>
      <vt:variant>
        <vt:lpwstr/>
      </vt:variant>
      <vt:variant>
        <vt:lpwstr>_Toc472931288</vt:lpwstr>
      </vt:variant>
      <vt:variant>
        <vt:i4>1048631</vt:i4>
      </vt:variant>
      <vt:variant>
        <vt:i4>398</vt:i4>
      </vt:variant>
      <vt:variant>
        <vt:i4>0</vt:i4>
      </vt:variant>
      <vt:variant>
        <vt:i4>5</vt:i4>
      </vt:variant>
      <vt:variant>
        <vt:lpwstr/>
      </vt:variant>
      <vt:variant>
        <vt:lpwstr>_Toc472931287</vt:lpwstr>
      </vt:variant>
      <vt:variant>
        <vt:i4>1048631</vt:i4>
      </vt:variant>
      <vt:variant>
        <vt:i4>392</vt:i4>
      </vt:variant>
      <vt:variant>
        <vt:i4>0</vt:i4>
      </vt:variant>
      <vt:variant>
        <vt:i4>5</vt:i4>
      </vt:variant>
      <vt:variant>
        <vt:lpwstr/>
      </vt:variant>
      <vt:variant>
        <vt:lpwstr>_Toc472931286</vt:lpwstr>
      </vt:variant>
      <vt:variant>
        <vt:i4>1048631</vt:i4>
      </vt:variant>
      <vt:variant>
        <vt:i4>386</vt:i4>
      </vt:variant>
      <vt:variant>
        <vt:i4>0</vt:i4>
      </vt:variant>
      <vt:variant>
        <vt:i4>5</vt:i4>
      </vt:variant>
      <vt:variant>
        <vt:lpwstr/>
      </vt:variant>
      <vt:variant>
        <vt:lpwstr>_Toc472931285</vt:lpwstr>
      </vt:variant>
      <vt:variant>
        <vt:i4>1048631</vt:i4>
      </vt:variant>
      <vt:variant>
        <vt:i4>380</vt:i4>
      </vt:variant>
      <vt:variant>
        <vt:i4>0</vt:i4>
      </vt:variant>
      <vt:variant>
        <vt:i4>5</vt:i4>
      </vt:variant>
      <vt:variant>
        <vt:lpwstr/>
      </vt:variant>
      <vt:variant>
        <vt:lpwstr>_Toc472931284</vt:lpwstr>
      </vt:variant>
      <vt:variant>
        <vt:i4>1048631</vt:i4>
      </vt:variant>
      <vt:variant>
        <vt:i4>374</vt:i4>
      </vt:variant>
      <vt:variant>
        <vt:i4>0</vt:i4>
      </vt:variant>
      <vt:variant>
        <vt:i4>5</vt:i4>
      </vt:variant>
      <vt:variant>
        <vt:lpwstr/>
      </vt:variant>
      <vt:variant>
        <vt:lpwstr>_Toc472931283</vt:lpwstr>
      </vt:variant>
      <vt:variant>
        <vt:i4>1048631</vt:i4>
      </vt:variant>
      <vt:variant>
        <vt:i4>368</vt:i4>
      </vt:variant>
      <vt:variant>
        <vt:i4>0</vt:i4>
      </vt:variant>
      <vt:variant>
        <vt:i4>5</vt:i4>
      </vt:variant>
      <vt:variant>
        <vt:lpwstr/>
      </vt:variant>
      <vt:variant>
        <vt:lpwstr>_Toc472931282</vt:lpwstr>
      </vt:variant>
      <vt:variant>
        <vt:i4>1048631</vt:i4>
      </vt:variant>
      <vt:variant>
        <vt:i4>362</vt:i4>
      </vt:variant>
      <vt:variant>
        <vt:i4>0</vt:i4>
      </vt:variant>
      <vt:variant>
        <vt:i4>5</vt:i4>
      </vt:variant>
      <vt:variant>
        <vt:lpwstr/>
      </vt:variant>
      <vt:variant>
        <vt:lpwstr>_Toc472931281</vt:lpwstr>
      </vt:variant>
      <vt:variant>
        <vt:i4>1048631</vt:i4>
      </vt:variant>
      <vt:variant>
        <vt:i4>356</vt:i4>
      </vt:variant>
      <vt:variant>
        <vt:i4>0</vt:i4>
      </vt:variant>
      <vt:variant>
        <vt:i4>5</vt:i4>
      </vt:variant>
      <vt:variant>
        <vt:lpwstr/>
      </vt:variant>
      <vt:variant>
        <vt:lpwstr>_Toc472931280</vt:lpwstr>
      </vt:variant>
      <vt:variant>
        <vt:i4>2031671</vt:i4>
      </vt:variant>
      <vt:variant>
        <vt:i4>350</vt:i4>
      </vt:variant>
      <vt:variant>
        <vt:i4>0</vt:i4>
      </vt:variant>
      <vt:variant>
        <vt:i4>5</vt:i4>
      </vt:variant>
      <vt:variant>
        <vt:lpwstr/>
      </vt:variant>
      <vt:variant>
        <vt:lpwstr>_Toc472931279</vt:lpwstr>
      </vt:variant>
      <vt:variant>
        <vt:i4>2031671</vt:i4>
      </vt:variant>
      <vt:variant>
        <vt:i4>344</vt:i4>
      </vt:variant>
      <vt:variant>
        <vt:i4>0</vt:i4>
      </vt:variant>
      <vt:variant>
        <vt:i4>5</vt:i4>
      </vt:variant>
      <vt:variant>
        <vt:lpwstr/>
      </vt:variant>
      <vt:variant>
        <vt:lpwstr>_Toc472931278</vt:lpwstr>
      </vt:variant>
      <vt:variant>
        <vt:i4>2031671</vt:i4>
      </vt:variant>
      <vt:variant>
        <vt:i4>338</vt:i4>
      </vt:variant>
      <vt:variant>
        <vt:i4>0</vt:i4>
      </vt:variant>
      <vt:variant>
        <vt:i4>5</vt:i4>
      </vt:variant>
      <vt:variant>
        <vt:lpwstr/>
      </vt:variant>
      <vt:variant>
        <vt:lpwstr>_Toc472931277</vt:lpwstr>
      </vt:variant>
      <vt:variant>
        <vt:i4>2031671</vt:i4>
      </vt:variant>
      <vt:variant>
        <vt:i4>332</vt:i4>
      </vt:variant>
      <vt:variant>
        <vt:i4>0</vt:i4>
      </vt:variant>
      <vt:variant>
        <vt:i4>5</vt:i4>
      </vt:variant>
      <vt:variant>
        <vt:lpwstr/>
      </vt:variant>
      <vt:variant>
        <vt:lpwstr>_Toc472931276</vt:lpwstr>
      </vt:variant>
      <vt:variant>
        <vt:i4>2031671</vt:i4>
      </vt:variant>
      <vt:variant>
        <vt:i4>326</vt:i4>
      </vt:variant>
      <vt:variant>
        <vt:i4>0</vt:i4>
      </vt:variant>
      <vt:variant>
        <vt:i4>5</vt:i4>
      </vt:variant>
      <vt:variant>
        <vt:lpwstr/>
      </vt:variant>
      <vt:variant>
        <vt:lpwstr>_Toc472931275</vt:lpwstr>
      </vt:variant>
      <vt:variant>
        <vt:i4>2031671</vt:i4>
      </vt:variant>
      <vt:variant>
        <vt:i4>320</vt:i4>
      </vt:variant>
      <vt:variant>
        <vt:i4>0</vt:i4>
      </vt:variant>
      <vt:variant>
        <vt:i4>5</vt:i4>
      </vt:variant>
      <vt:variant>
        <vt:lpwstr/>
      </vt:variant>
      <vt:variant>
        <vt:lpwstr>_Toc472931274</vt:lpwstr>
      </vt:variant>
      <vt:variant>
        <vt:i4>2031671</vt:i4>
      </vt:variant>
      <vt:variant>
        <vt:i4>314</vt:i4>
      </vt:variant>
      <vt:variant>
        <vt:i4>0</vt:i4>
      </vt:variant>
      <vt:variant>
        <vt:i4>5</vt:i4>
      </vt:variant>
      <vt:variant>
        <vt:lpwstr/>
      </vt:variant>
      <vt:variant>
        <vt:lpwstr>_Toc472931273</vt:lpwstr>
      </vt:variant>
      <vt:variant>
        <vt:i4>2031671</vt:i4>
      </vt:variant>
      <vt:variant>
        <vt:i4>308</vt:i4>
      </vt:variant>
      <vt:variant>
        <vt:i4>0</vt:i4>
      </vt:variant>
      <vt:variant>
        <vt:i4>5</vt:i4>
      </vt:variant>
      <vt:variant>
        <vt:lpwstr/>
      </vt:variant>
      <vt:variant>
        <vt:lpwstr>_Toc472931272</vt:lpwstr>
      </vt:variant>
      <vt:variant>
        <vt:i4>2031671</vt:i4>
      </vt:variant>
      <vt:variant>
        <vt:i4>302</vt:i4>
      </vt:variant>
      <vt:variant>
        <vt:i4>0</vt:i4>
      </vt:variant>
      <vt:variant>
        <vt:i4>5</vt:i4>
      </vt:variant>
      <vt:variant>
        <vt:lpwstr/>
      </vt:variant>
      <vt:variant>
        <vt:lpwstr>_Toc472931271</vt:lpwstr>
      </vt:variant>
      <vt:variant>
        <vt:i4>2031671</vt:i4>
      </vt:variant>
      <vt:variant>
        <vt:i4>296</vt:i4>
      </vt:variant>
      <vt:variant>
        <vt:i4>0</vt:i4>
      </vt:variant>
      <vt:variant>
        <vt:i4>5</vt:i4>
      </vt:variant>
      <vt:variant>
        <vt:lpwstr/>
      </vt:variant>
      <vt:variant>
        <vt:lpwstr>_Toc472931270</vt:lpwstr>
      </vt:variant>
      <vt:variant>
        <vt:i4>1966135</vt:i4>
      </vt:variant>
      <vt:variant>
        <vt:i4>290</vt:i4>
      </vt:variant>
      <vt:variant>
        <vt:i4>0</vt:i4>
      </vt:variant>
      <vt:variant>
        <vt:i4>5</vt:i4>
      </vt:variant>
      <vt:variant>
        <vt:lpwstr/>
      </vt:variant>
      <vt:variant>
        <vt:lpwstr>_Toc472931269</vt:lpwstr>
      </vt:variant>
      <vt:variant>
        <vt:i4>1966135</vt:i4>
      </vt:variant>
      <vt:variant>
        <vt:i4>284</vt:i4>
      </vt:variant>
      <vt:variant>
        <vt:i4>0</vt:i4>
      </vt:variant>
      <vt:variant>
        <vt:i4>5</vt:i4>
      </vt:variant>
      <vt:variant>
        <vt:lpwstr/>
      </vt:variant>
      <vt:variant>
        <vt:lpwstr>_Toc472931268</vt:lpwstr>
      </vt:variant>
      <vt:variant>
        <vt:i4>1966135</vt:i4>
      </vt:variant>
      <vt:variant>
        <vt:i4>278</vt:i4>
      </vt:variant>
      <vt:variant>
        <vt:i4>0</vt:i4>
      </vt:variant>
      <vt:variant>
        <vt:i4>5</vt:i4>
      </vt:variant>
      <vt:variant>
        <vt:lpwstr/>
      </vt:variant>
      <vt:variant>
        <vt:lpwstr>_Toc472931267</vt:lpwstr>
      </vt:variant>
      <vt:variant>
        <vt:i4>1966135</vt:i4>
      </vt:variant>
      <vt:variant>
        <vt:i4>272</vt:i4>
      </vt:variant>
      <vt:variant>
        <vt:i4>0</vt:i4>
      </vt:variant>
      <vt:variant>
        <vt:i4>5</vt:i4>
      </vt:variant>
      <vt:variant>
        <vt:lpwstr/>
      </vt:variant>
      <vt:variant>
        <vt:lpwstr>_Toc472931266</vt:lpwstr>
      </vt:variant>
      <vt:variant>
        <vt:i4>1966135</vt:i4>
      </vt:variant>
      <vt:variant>
        <vt:i4>266</vt:i4>
      </vt:variant>
      <vt:variant>
        <vt:i4>0</vt:i4>
      </vt:variant>
      <vt:variant>
        <vt:i4>5</vt:i4>
      </vt:variant>
      <vt:variant>
        <vt:lpwstr/>
      </vt:variant>
      <vt:variant>
        <vt:lpwstr>_Toc472931265</vt:lpwstr>
      </vt:variant>
      <vt:variant>
        <vt:i4>1966135</vt:i4>
      </vt:variant>
      <vt:variant>
        <vt:i4>260</vt:i4>
      </vt:variant>
      <vt:variant>
        <vt:i4>0</vt:i4>
      </vt:variant>
      <vt:variant>
        <vt:i4>5</vt:i4>
      </vt:variant>
      <vt:variant>
        <vt:lpwstr/>
      </vt:variant>
      <vt:variant>
        <vt:lpwstr>_Toc472931264</vt:lpwstr>
      </vt:variant>
      <vt:variant>
        <vt:i4>1966135</vt:i4>
      </vt:variant>
      <vt:variant>
        <vt:i4>254</vt:i4>
      </vt:variant>
      <vt:variant>
        <vt:i4>0</vt:i4>
      </vt:variant>
      <vt:variant>
        <vt:i4>5</vt:i4>
      </vt:variant>
      <vt:variant>
        <vt:lpwstr/>
      </vt:variant>
      <vt:variant>
        <vt:lpwstr>_Toc472931263</vt:lpwstr>
      </vt:variant>
      <vt:variant>
        <vt:i4>1966135</vt:i4>
      </vt:variant>
      <vt:variant>
        <vt:i4>248</vt:i4>
      </vt:variant>
      <vt:variant>
        <vt:i4>0</vt:i4>
      </vt:variant>
      <vt:variant>
        <vt:i4>5</vt:i4>
      </vt:variant>
      <vt:variant>
        <vt:lpwstr/>
      </vt:variant>
      <vt:variant>
        <vt:lpwstr>_Toc472931262</vt:lpwstr>
      </vt:variant>
      <vt:variant>
        <vt:i4>1966135</vt:i4>
      </vt:variant>
      <vt:variant>
        <vt:i4>242</vt:i4>
      </vt:variant>
      <vt:variant>
        <vt:i4>0</vt:i4>
      </vt:variant>
      <vt:variant>
        <vt:i4>5</vt:i4>
      </vt:variant>
      <vt:variant>
        <vt:lpwstr/>
      </vt:variant>
      <vt:variant>
        <vt:lpwstr>_Toc472931261</vt:lpwstr>
      </vt:variant>
      <vt:variant>
        <vt:i4>1966135</vt:i4>
      </vt:variant>
      <vt:variant>
        <vt:i4>236</vt:i4>
      </vt:variant>
      <vt:variant>
        <vt:i4>0</vt:i4>
      </vt:variant>
      <vt:variant>
        <vt:i4>5</vt:i4>
      </vt:variant>
      <vt:variant>
        <vt:lpwstr/>
      </vt:variant>
      <vt:variant>
        <vt:lpwstr>_Toc472931260</vt:lpwstr>
      </vt:variant>
      <vt:variant>
        <vt:i4>1900599</vt:i4>
      </vt:variant>
      <vt:variant>
        <vt:i4>230</vt:i4>
      </vt:variant>
      <vt:variant>
        <vt:i4>0</vt:i4>
      </vt:variant>
      <vt:variant>
        <vt:i4>5</vt:i4>
      </vt:variant>
      <vt:variant>
        <vt:lpwstr/>
      </vt:variant>
      <vt:variant>
        <vt:lpwstr>_Toc472931259</vt:lpwstr>
      </vt:variant>
      <vt:variant>
        <vt:i4>1900599</vt:i4>
      </vt:variant>
      <vt:variant>
        <vt:i4>224</vt:i4>
      </vt:variant>
      <vt:variant>
        <vt:i4>0</vt:i4>
      </vt:variant>
      <vt:variant>
        <vt:i4>5</vt:i4>
      </vt:variant>
      <vt:variant>
        <vt:lpwstr/>
      </vt:variant>
      <vt:variant>
        <vt:lpwstr>_Toc472931258</vt:lpwstr>
      </vt:variant>
      <vt:variant>
        <vt:i4>1900599</vt:i4>
      </vt:variant>
      <vt:variant>
        <vt:i4>218</vt:i4>
      </vt:variant>
      <vt:variant>
        <vt:i4>0</vt:i4>
      </vt:variant>
      <vt:variant>
        <vt:i4>5</vt:i4>
      </vt:variant>
      <vt:variant>
        <vt:lpwstr/>
      </vt:variant>
      <vt:variant>
        <vt:lpwstr>_Toc472931257</vt:lpwstr>
      </vt:variant>
      <vt:variant>
        <vt:i4>1900599</vt:i4>
      </vt:variant>
      <vt:variant>
        <vt:i4>212</vt:i4>
      </vt:variant>
      <vt:variant>
        <vt:i4>0</vt:i4>
      </vt:variant>
      <vt:variant>
        <vt:i4>5</vt:i4>
      </vt:variant>
      <vt:variant>
        <vt:lpwstr/>
      </vt:variant>
      <vt:variant>
        <vt:lpwstr>_Toc472931256</vt:lpwstr>
      </vt:variant>
      <vt:variant>
        <vt:i4>1900599</vt:i4>
      </vt:variant>
      <vt:variant>
        <vt:i4>206</vt:i4>
      </vt:variant>
      <vt:variant>
        <vt:i4>0</vt:i4>
      </vt:variant>
      <vt:variant>
        <vt:i4>5</vt:i4>
      </vt:variant>
      <vt:variant>
        <vt:lpwstr/>
      </vt:variant>
      <vt:variant>
        <vt:lpwstr>_Toc472931255</vt:lpwstr>
      </vt:variant>
      <vt:variant>
        <vt:i4>1900599</vt:i4>
      </vt:variant>
      <vt:variant>
        <vt:i4>200</vt:i4>
      </vt:variant>
      <vt:variant>
        <vt:i4>0</vt:i4>
      </vt:variant>
      <vt:variant>
        <vt:i4>5</vt:i4>
      </vt:variant>
      <vt:variant>
        <vt:lpwstr/>
      </vt:variant>
      <vt:variant>
        <vt:lpwstr>_Toc472931254</vt:lpwstr>
      </vt:variant>
      <vt:variant>
        <vt:i4>1900599</vt:i4>
      </vt:variant>
      <vt:variant>
        <vt:i4>194</vt:i4>
      </vt:variant>
      <vt:variant>
        <vt:i4>0</vt:i4>
      </vt:variant>
      <vt:variant>
        <vt:i4>5</vt:i4>
      </vt:variant>
      <vt:variant>
        <vt:lpwstr/>
      </vt:variant>
      <vt:variant>
        <vt:lpwstr>_Toc472931253</vt:lpwstr>
      </vt:variant>
      <vt:variant>
        <vt:i4>1900599</vt:i4>
      </vt:variant>
      <vt:variant>
        <vt:i4>188</vt:i4>
      </vt:variant>
      <vt:variant>
        <vt:i4>0</vt:i4>
      </vt:variant>
      <vt:variant>
        <vt:i4>5</vt:i4>
      </vt:variant>
      <vt:variant>
        <vt:lpwstr/>
      </vt:variant>
      <vt:variant>
        <vt:lpwstr>_Toc472931252</vt:lpwstr>
      </vt:variant>
      <vt:variant>
        <vt:i4>1900599</vt:i4>
      </vt:variant>
      <vt:variant>
        <vt:i4>182</vt:i4>
      </vt:variant>
      <vt:variant>
        <vt:i4>0</vt:i4>
      </vt:variant>
      <vt:variant>
        <vt:i4>5</vt:i4>
      </vt:variant>
      <vt:variant>
        <vt:lpwstr/>
      </vt:variant>
      <vt:variant>
        <vt:lpwstr>_Toc472931251</vt:lpwstr>
      </vt:variant>
      <vt:variant>
        <vt:i4>1900599</vt:i4>
      </vt:variant>
      <vt:variant>
        <vt:i4>176</vt:i4>
      </vt:variant>
      <vt:variant>
        <vt:i4>0</vt:i4>
      </vt:variant>
      <vt:variant>
        <vt:i4>5</vt:i4>
      </vt:variant>
      <vt:variant>
        <vt:lpwstr/>
      </vt:variant>
      <vt:variant>
        <vt:lpwstr>_Toc472931250</vt:lpwstr>
      </vt:variant>
      <vt:variant>
        <vt:i4>1835063</vt:i4>
      </vt:variant>
      <vt:variant>
        <vt:i4>170</vt:i4>
      </vt:variant>
      <vt:variant>
        <vt:i4>0</vt:i4>
      </vt:variant>
      <vt:variant>
        <vt:i4>5</vt:i4>
      </vt:variant>
      <vt:variant>
        <vt:lpwstr/>
      </vt:variant>
      <vt:variant>
        <vt:lpwstr>_Toc472931249</vt:lpwstr>
      </vt:variant>
      <vt:variant>
        <vt:i4>1835063</vt:i4>
      </vt:variant>
      <vt:variant>
        <vt:i4>164</vt:i4>
      </vt:variant>
      <vt:variant>
        <vt:i4>0</vt:i4>
      </vt:variant>
      <vt:variant>
        <vt:i4>5</vt:i4>
      </vt:variant>
      <vt:variant>
        <vt:lpwstr/>
      </vt:variant>
      <vt:variant>
        <vt:lpwstr>_Toc472931248</vt:lpwstr>
      </vt:variant>
      <vt:variant>
        <vt:i4>1835063</vt:i4>
      </vt:variant>
      <vt:variant>
        <vt:i4>158</vt:i4>
      </vt:variant>
      <vt:variant>
        <vt:i4>0</vt:i4>
      </vt:variant>
      <vt:variant>
        <vt:i4>5</vt:i4>
      </vt:variant>
      <vt:variant>
        <vt:lpwstr/>
      </vt:variant>
      <vt:variant>
        <vt:lpwstr>_Toc472931247</vt:lpwstr>
      </vt:variant>
      <vt:variant>
        <vt:i4>1835063</vt:i4>
      </vt:variant>
      <vt:variant>
        <vt:i4>152</vt:i4>
      </vt:variant>
      <vt:variant>
        <vt:i4>0</vt:i4>
      </vt:variant>
      <vt:variant>
        <vt:i4>5</vt:i4>
      </vt:variant>
      <vt:variant>
        <vt:lpwstr/>
      </vt:variant>
      <vt:variant>
        <vt:lpwstr>_Toc472931246</vt:lpwstr>
      </vt:variant>
      <vt:variant>
        <vt:i4>1835063</vt:i4>
      </vt:variant>
      <vt:variant>
        <vt:i4>146</vt:i4>
      </vt:variant>
      <vt:variant>
        <vt:i4>0</vt:i4>
      </vt:variant>
      <vt:variant>
        <vt:i4>5</vt:i4>
      </vt:variant>
      <vt:variant>
        <vt:lpwstr/>
      </vt:variant>
      <vt:variant>
        <vt:lpwstr>_Toc472931245</vt:lpwstr>
      </vt:variant>
      <vt:variant>
        <vt:i4>1835063</vt:i4>
      </vt:variant>
      <vt:variant>
        <vt:i4>140</vt:i4>
      </vt:variant>
      <vt:variant>
        <vt:i4>0</vt:i4>
      </vt:variant>
      <vt:variant>
        <vt:i4>5</vt:i4>
      </vt:variant>
      <vt:variant>
        <vt:lpwstr/>
      </vt:variant>
      <vt:variant>
        <vt:lpwstr>_Toc472931244</vt:lpwstr>
      </vt:variant>
      <vt:variant>
        <vt:i4>1835063</vt:i4>
      </vt:variant>
      <vt:variant>
        <vt:i4>134</vt:i4>
      </vt:variant>
      <vt:variant>
        <vt:i4>0</vt:i4>
      </vt:variant>
      <vt:variant>
        <vt:i4>5</vt:i4>
      </vt:variant>
      <vt:variant>
        <vt:lpwstr/>
      </vt:variant>
      <vt:variant>
        <vt:lpwstr>_Toc472931243</vt:lpwstr>
      </vt:variant>
      <vt:variant>
        <vt:i4>1835063</vt:i4>
      </vt:variant>
      <vt:variant>
        <vt:i4>128</vt:i4>
      </vt:variant>
      <vt:variant>
        <vt:i4>0</vt:i4>
      </vt:variant>
      <vt:variant>
        <vt:i4>5</vt:i4>
      </vt:variant>
      <vt:variant>
        <vt:lpwstr/>
      </vt:variant>
      <vt:variant>
        <vt:lpwstr>_Toc472931242</vt:lpwstr>
      </vt:variant>
      <vt:variant>
        <vt:i4>1835063</vt:i4>
      </vt:variant>
      <vt:variant>
        <vt:i4>122</vt:i4>
      </vt:variant>
      <vt:variant>
        <vt:i4>0</vt:i4>
      </vt:variant>
      <vt:variant>
        <vt:i4>5</vt:i4>
      </vt:variant>
      <vt:variant>
        <vt:lpwstr/>
      </vt:variant>
      <vt:variant>
        <vt:lpwstr>_Toc472931241</vt:lpwstr>
      </vt:variant>
      <vt:variant>
        <vt:i4>1835063</vt:i4>
      </vt:variant>
      <vt:variant>
        <vt:i4>116</vt:i4>
      </vt:variant>
      <vt:variant>
        <vt:i4>0</vt:i4>
      </vt:variant>
      <vt:variant>
        <vt:i4>5</vt:i4>
      </vt:variant>
      <vt:variant>
        <vt:lpwstr/>
      </vt:variant>
      <vt:variant>
        <vt:lpwstr>_Toc472931240</vt:lpwstr>
      </vt:variant>
      <vt:variant>
        <vt:i4>1769527</vt:i4>
      </vt:variant>
      <vt:variant>
        <vt:i4>110</vt:i4>
      </vt:variant>
      <vt:variant>
        <vt:i4>0</vt:i4>
      </vt:variant>
      <vt:variant>
        <vt:i4>5</vt:i4>
      </vt:variant>
      <vt:variant>
        <vt:lpwstr/>
      </vt:variant>
      <vt:variant>
        <vt:lpwstr>_Toc472931239</vt:lpwstr>
      </vt:variant>
      <vt:variant>
        <vt:i4>1769527</vt:i4>
      </vt:variant>
      <vt:variant>
        <vt:i4>104</vt:i4>
      </vt:variant>
      <vt:variant>
        <vt:i4>0</vt:i4>
      </vt:variant>
      <vt:variant>
        <vt:i4>5</vt:i4>
      </vt:variant>
      <vt:variant>
        <vt:lpwstr/>
      </vt:variant>
      <vt:variant>
        <vt:lpwstr>_Toc472931238</vt:lpwstr>
      </vt:variant>
      <vt:variant>
        <vt:i4>1769527</vt:i4>
      </vt:variant>
      <vt:variant>
        <vt:i4>98</vt:i4>
      </vt:variant>
      <vt:variant>
        <vt:i4>0</vt:i4>
      </vt:variant>
      <vt:variant>
        <vt:i4>5</vt:i4>
      </vt:variant>
      <vt:variant>
        <vt:lpwstr/>
      </vt:variant>
      <vt:variant>
        <vt:lpwstr>_Toc472931237</vt:lpwstr>
      </vt:variant>
      <vt:variant>
        <vt:i4>1769527</vt:i4>
      </vt:variant>
      <vt:variant>
        <vt:i4>92</vt:i4>
      </vt:variant>
      <vt:variant>
        <vt:i4>0</vt:i4>
      </vt:variant>
      <vt:variant>
        <vt:i4>5</vt:i4>
      </vt:variant>
      <vt:variant>
        <vt:lpwstr/>
      </vt:variant>
      <vt:variant>
        <vt:lpwstr>_Toc472931236</vt:lpwstr>
      </vt:variant>
      <vt:variant>
        <vt:i4>1769527</vt:i4>
      </vt:variant>
      <vt:variant>
        <vt:i4>86</vt:i4>
      </vt:variant>
      <vt:variant>
        <vt:i4>0</vt:i4>
      </vt:variant>
      <vt:variant>
        <vt:i4>5</vt:i4>
      </vt:variant>
      <vt:variant>
        <vt:lpwstr/>
      </vt:variant>
      <vt:variant>
        <vt:lpwstr>_Toc472931235</vt:lpwstr>
      </vt:variant>
      <vt:variant>
        <vt:i4>1769527</vt:i4>
      </vt:variant>
      <vt:variant>
        <vt:i4>80</vt:i4>
      </vt:variant>
      <vt:variant>
        <vt:i4>0</vt:i4>
      </vt:variant>
      <vt:variant>
        <vt:i4>5</vt:i4>
      </vt:variant>
      <vt:variant>
        <vt:lpwstr/>
      </vt:variant>
      <vt:variant>
        <vt:lpwstr>_Toc472931234</vt:lpwstr>
      </vt:variant>
      <vt:variant>
        <vt:i4>1769527</vt:i4>
      </vt:variant>
      <vt:variant>
        <vt:i4>74</vt:i4>
      </vt:variant>
      <vt:variant>
        <vt:i4>0</vt:i4>
      </vt:variant>
      <vt:variant>
        <vt:i4>5</vt:i4>
      </vt:variant>
      <vt:variant>
        <vt:lpwstr/>
      </vt:variant>
      <vt:variant>
        <vt:lpwstr>_Toc472931233</vt:lpwstr>
      </vt:variant>
      <vt:variant>
        <vt:i4>1769527</vt:i4>
      </vt:variant>
      <vt:variant>
        <vt:i4>68</vt:i4>
      </vt:variant>
      <vt:variant>
        <vt:i4>0</vt:i4>
      </vt:variant>
      <vt:variant>
        <vt:i4>5</vt:i4>
      </vt:variant>
      <vt:variant>
        <vt:lpwstr/>
      </vt:variant>
      <vt:variant>
        <vt:lpwstr>_Toc472931232</vt:lpwstr>
      </vt:variant>
      <vt:variant>
        <vt:i4>1769527</vt:i4>
      </vt:variant>
      <vt:variant>
        <vt:i4>62</vt:i4>
      </vt:variant>
      <vt:variant>
        <vt:i4>0</vt:i4>
      </vt:variant>
      <vt:variant>
        <vt:i4>5</vt:i4>
      </vt:variant>
      <vt:variant>
        <vt:lpwstr/>
      </vt:variant>
      <vt:variant>
        <vt:lpwstr>_Toc472931231</vt:lpwstr>
      </vt:variant>
      <vt:variant>
        <vt:i4>1769527</vt:i4>
      </vt:variant>
      <vt:variant>
        <vt:i4>56</vt:i4>
      </vt:variant>
      <vt:variant>
        <vt:i4>0</vt:i4>
      </vt:variant>
      <vt:variant>
        <vt:i4>5</vt:i4>
      </vt:variant>
      <vt:variant>
        <vt:lpwstr/>
      </vt:variant>
      <vt:variant>
        <vt:lpwstr>_Toc472931230</vt:lpwstr>
      </vt:variant>
      <vt:variant>
        <vt:i4>1703991</vt:i4>
      </vt:variant>
      <vt:variant>
        <vt:i4>50</vt:i4>
      </vt:variant>
      <vt:variant>
        <vt:i4>0</vt:i4>
      </vt:variant>
      <vt:variant>
        <vt:i4>5</vt:i4>
      </vt:variant>
      <vt:variant>
        <vt:lpwstr/>
      </vt:variant>
      <vt:variant>
        <vt:lpwstr>_Toc472931229</vt:lpwstr>
      </vt:variant>
      <vt:variant>
        <vt:i4>1703991</vt:i4>
      </vt:variant>
      <vt:variant>
        <vt:i4>44</vt:i4>
      </vt:variant>
      <vt:variant>
        <vt:i4>0</vt:i4>
      </vt:variant>
      <vt:variant>
        <vt:i4>5</vt:i4>
      </vt:variant>
      <vt:variant>
        <vt:lpwstr/>
      </vt:variant>
      <vt:variant>
        <vt:lpwstr>_Toc472931228</vt:lpwstr>
      </vt:variant>
      <vt:variant>
        <vt:i4>1703991</vt:i4>
      </vt:variant>
      <vt:variant>
        <vt:i4>38</vt:i4>
      </vt:variant>
      <vt:variant>
        <vt:i4>0</vt:i4>
      </vt:variant>
      <vt:variant>
        <vt:i4>5</vt:i4>
      </vt:variant>
      <vt:variant>
        <vt:lpwstr/>
      </vt:variant>
      <vt:variant>
        <vt:lpwstr>_Toc472931227</vt:lpwstr>
      </vt:variant>
      <vt:variant>
        <vt:i4>1703991</vt:i4>
      </vt:variant>
      <vt:variant>
        <vt:i4>32</vt:i4>
      </vt:variant>
      <vt:variant>
        <vt:i4>0</vt:i4>
      </vt:variant>
      <vt:variant>
        <vt:i4>5</vt:i4>
      </vt:variant>
      <vt:variant>
        <vt:lpwstr/>
      </vt:variant>
      <vt:variant>
        <vt:lpwstr>_Toc472931226</vt:lpwstr>
      </vt:variant>
      <vt:variant>
        <vt:i4>1703991</vt:i4>
      </vt:variant>
      <vt:variant>
        <vt:i4>26</vt:i4>
      </vt:variant>
      <vt:variant>
        <vt:i4>0</vt:i4>
      </vt:variant>
      <vt:variant>
        <vt:i4>5</vt:i4>
      </vt:variant>
      <vt:variant>
        <vt:lpwstr/>
      </vt:variant>
      <vt:variant>
        <vt:lpwstr>_Toc472931225</vt:lpwstr>
      </vt:variant>
      <vt:variant>
        <vt:i4>1703991</vt:i4>
      </vt:variant>
      <vt:variant>
        <vt:i4>20</vt:i4>
      </vt:variant>
      <vt:variant>
        <vt:i4>0</vt:i4>
      </vt:variant>
      <vt:variant>
        <vt:i4>5</vt:i4>
      </vt:variant>
      <vt:variant>
        <vt:lpwstr/>
      </vt:variant>
      <vt:variant>
        <vt:lpwstr>_Toc472931224</vt:lpwstr>
      </vt:variant>
      <vt:variant>
        <vt:i4>1703991</vt:i4>
      </vt:variant>
      <vt:variant>
        <vt:i4>14</vt:i4>
      </vt:variant>
      <vt:variant>
        <vt:i4>0</vt:i4>
      </vt:variant>
      <vt:variant>
        <vt:i4>5</vt:i4>
      </vt:variant>
      <vt:variant>
        <vt:lpwstr/>
      </vt:variant>
      <vt:variant>
        <vt:lpwstr>_Toc472931223</vt:lpwstr>
      </vt:variant>
      <vt:variant>
        <vt:i4>1703991</vt:i4>
      </vt:variant>
      <vt:variant>
        <vt:i4>8</vt:i4>
      </vt:variant>
      <vt:variant>
        <vt:i4>0</vt:i4>
      </vt:variant>
      <vt:variant>
        <vt:i4>5</vt:i4>
      </vt:variant>
      <vt:variant>
        <vt:lpwstr/>
      </vt:variant>
      <vt:variant>
        <vt:lpwstr>_Toc472931222</vt:lpwstr>
      </vt:variant>
      <vt:variant>
        <vt:i4>1703991</vt:i4>
      </vt:variant>
      <vt:variant>
        <vt:i4>2</vt:i4>
      </vt:variant>
      <vt:variant>
        <vt:i4>0</vt:i4>
      </vt:variant>
      <vt:variant>
        <vt:i4>5</vt:i4>
      </vt:variant>
      <vt:variant>
        <vt:lpwstr/>
      </vt:variant>
      <vt:variant>
        <vt:lpwstr>_Toc472931221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raphaelm</dc:creator>
  <cp:keywords/>
  <cp:lastModifiedBy>Raphael Malyankar</cp:lastModifiedBy>
  <cp:revision>12</cp:revision>
  <cp:lastPrinted>2023-06-09T07:47:00Z</cp:lastPrinted>
  <dcterms:created xsi:type="dcterms:W3CDTF">2024-08-02T06:11:00Z</dcterms:created>
  <dcterms:modified xsi:type="dcterms:W3CDTF">2024-09-06T08:46:00Z</dcterms:modified>
</cp:coreProperties>
</file>