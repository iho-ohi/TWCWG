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
            <w:bookmarkStart w:id="50" w:name="LIBTypeTitreCEN"/>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
            <w:bookmarkStart w:id="53" w:name="LibFileEnTete"/>
            <w:bookmarkStart w:id="54" w:name="LibEnteteCEN"/>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VF"/>
            <w:bookmarkStart w:id="57" w:name="LIBASynchro"/>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556AE3F1"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556AE3F1"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3" w:name="_Hlk162625566"/>
      <w:r w:rsidRPr="00CF30EA">
        <w:rPr>
          <w:bCs/>
          <w:color w:val="auto"/>
          <w:lang w:val="en-GB"/>
        </w:rPr>
        <w:lastRenderedPageBreak/>
        <w:t>Document History</w:t>
      </w:r>
    </w:p>
    <w:bookmarkEnd w:id="63"/>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1"/>
        <w:gridCol w:w="2126"/>
        <w:gridCol w:w="3776"/>
      </w:tblGrid>
      <w:tr w:rsidR="002C775A" w:rsidRPr="00CF30EA" w14:paraId="61B80077" w14:textId="77777777" w:rsidTr="00081B13">
        <w:tc>
          <w:tcPr>
            <w:tcW w:w="1413" w:type="dxa"/>
            <w:shd w:val="clear" w:color="auto" w:fill="D9D9D9" w:themeFill="background1" w:themeFillShade="D9"/>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081B13">
        <w:tc>
          <w:tcPr>
            <w:tcW w:w="1413" w:type="dxa"/>
            <w:shd w:val="clear" w:color="auto" w:fill="auto"/>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081B13">
        <w:tc>
          <w:tcPr>
            <w:tcW w:w="1413" w:type="dxa"/>
            <w:shd w:val="clear" w:color="auto" w:fill="auto"/>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081B13">
        <w:tc>
          <w:tcPr>
            <w:tcW w:w="1413" w:type="dxa"/>
            <w:shd w:val="clear" w:color="auto" w:fill="auto"/>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081B13">
        <w:tc>
          <w:tcPr>
            <w:tcW w:w="1413" w:type="dxa"/>
            <w:shd w:val="clear" w:color="auto" w:fill="auto"/>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081B13">
        <w:tc>
          <w:tcPr>
            <w:tcW w:w="1413" w:type="dxa"/>
            <w:shd w:val="clear" w:color="auto" w:fill="auto"/>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081B13">
        <w:tc>
          <w:tcPr>
            <w:tcW w:w="1413" w:type="dxa"/>
            <w:shd w:val="clear" w:color="auto" w:fill="auto"/>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081B13">
        <w:tc>
          <w:tcPr>
            <w:tcW w:w="1413" w:type="dxa"/>
            <w:shd w:val="clear" w:color="auto" w:fill="auto"/>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081B13">
        <w:tc>
          <w:tcPr>
            <w:tcW w:w="1413" w:type="dxa"/>
            <w:shd w:val="clear" w:color="auto" w:fill="auto"/>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081B13">
        <w:tc>
          <w:tcPr>
            <w:tcW w:w="1413" w:type="dxa"/>
            <w:shd w:val="clear" w:color="auto" w:fill="auto"/>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081B13">
        <w:tc>
          <w:tcPr>
            <w:tcW w:w="1413" w:type="dxa"/>
            <w:shd w:val="clear" w:color="auto" w:fill="auto"/>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081B13">
        <w:tc>
          <w:tcPr>
            <w:tcW w:w="1413" w:type="dxa"/>
            <w:shd w:val="clear" w:color="auto" w:fill="auto"/>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081B13">
        <w:tc>
          <w:tcPr>
            <w:tcW w:w="1413" w:type="dxa"/>
            <w:shd w:val="clear" w:color="auto" w:fill="auto"/>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081B13">
        <w:tc>
          <w:tcPr>
            <w:tcW w:w="1413" w:type="dxa"/>
            <w:shd w:val="clear" w:color="auto" w:fill="auto"/>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081B13">
        <w:tc>
          <w:tcPr>
            <w:tcW w:w="1413" w:type="dxa"/>
            <w:shd w:val="clear" w:color="auto" w:fill="auto"/>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081B13">
        <w:tc>
          <w:tcPr>
            <w:tcW w:w="1413" w:type="dxa"/>
            <w:shd w:val="clear" w:color="auto" w:fill="auto"/>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081B13">
        <w:tc>
          <w:tcPr>
            <w:tcW w:w="1413" w:type="dxa"/>
            <w:shd w:val="clear" w:color="auto" w:fill="auto"/>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081B13">
        <w:tc>
          <w:tcPr>
            <w:tcW w:w="1413" w:type="dxa"/>
            <w:shd w:val="clear" w:color="auto" w:fill="auto"/>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081B13">
        <w:tc>
          <w:tcPr>
            <w:tcW w:w="1413" w:type="dxa"/>
            <w:shd w:val="clear" w:color="auto" w:fill="auto"/>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081B13">
        <w:tc>
          <w:tcPr>
            <w:tcW w:w="1413" w:type="dxa"/>
            <w:shd w:val="clear" w:color="auto" w:fill="auto"/>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081B13">
        <w:tc>
          <w:tcPr>
            <w:tcW w:w="1413" w:type="dxa"/>
            <w:shd w:val="clear" w:color="auto" w:fill="auto"/>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081B13">
        <w:tc>
          <w:tcPr>
            <w:tcW w:w="1413" w:type="dxa"/>
            <w:shd w:val="clear" w:color="auto" w:fill="auto"/>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081B13">
        <w:tc>
          <w:tcPr>
            <w:tcW w:w="1413" w:type="dxa"/>
            <w:shd w:val="clear" w:color="auto" w:fill="auto"/>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081B13">
        <w:tc>
          <w:tcPr>
            <w:tcW w:w="1413" w:type="dxa"/>
            <w:shd w:val="clear" w:color="auto" w:fill="auto"/>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c>
          <w:tcPr>
            <w:tcW w:w="1413" w:type="dxa"/>
            <w:shd w:val="clear" w:color="auto" w:fill="auto"/>
          </w:tcPr>
          <w:p w14:paraId="29905557" w14:textId="5A47A6D6" w:rsidR="008D559E" w:rsidRDefault="008D559E" w:rsidP="00965F38">
            <w:pPr>
              <w:suppressLineNumbers/>
              <w:spacing w:before="60" w:after="60" w:line="240" w:lineRule="auto"/>
              <w:jc w:val="left"/>
              <w:rPr>
                <w:lang w:val="en-GB"/>
              </w:rPr>
            </w:pPr>
            <w:r>
              <w:rPr>
                <w:lang w:val="en-GB"/>
              </w:rPr>
              <w:t xml:space="preserve">Ed. 2.0.0 </w:t>
            </w:r>
            <w:r w:rsidR="00130732">
              <w:rPr>
                <w:lang w:val="en-GB"/>
              </w:rPr>
              <w:t>HSSC draft</w:t>
            </w:r>
          </w:p>
        </w:tc>
        <w:tc>
          <w:tcPr>
            <w:tcW w:w="1701" w:type="dxa"/>
            <w:shd w:val="clear" w:color="auto" w:fill="auto"/>
          </w:tcPr>
          <w:p w14:paraId="2126B563" w14:textId="75EA429D" w:rsidR="008D559E" w:rsidRDefault="008D559E" w:rsidP="00B943EE">
            <w:pPr>
              <w:suppressLineNumbers/>
              <w:spacing w:before="60" w:after="60" w:line="240" w:lineRule="auto"/>
              <w:jc w:val="left"/>
              <w:rPr>
                <w:lang w:val="en-GB"/>
              </w:rPr>
            </w:pPr>
            <w:r>
              <w:rPr>
                <w:lang w:val="en-GB"/>
              </w:rPr>
              <w:t>September 2024</w:t>
            </w:r>
          </w:p>
        </w:tc>
        <w:tc>
          <w:tcPr>
            <w:tcW w:w="2126" w:type="dxa"/>
            <w:shd w:val="clear" w:color="auto" w:fill="auto"/>
          </w:tcPr>
          <w:p w14:paraId="65095514" w14:textId="22FB54A0" w:rsidR="008D559E" w:rsidRDefault="008D559E" w:rsidP="00B943EE">
            <w:pPr>
              <w:suppressLineNumbers/>
              <w:spacing w:before="60" w:after="60" w:line="240" w:lineRule="auto"/>
              <w:jc w:val="left"/>
              <w:rPr>
                <w:lang w:val="en-GB"/>
              </w:rPr>
            </w:pPr>
            <w:r>
              <w:rPr>
                <w:lang w:val="en-GB"/>
              </w:rPr>
              <w:t>R. Malyankar</w:t>
            </w:r>
          </w:p>
        </w:tc>
        <w:tc>
          <w:tcPr>
            <w:tcW w:w="3776" w:type="dxa"/>
            <w:shd w:val="clear" w:color="auto" w:fill="auto"/>
          </w:tcPr>
          <w:p w14:paraId="3211D05C" w14:textId="7FACDA66" w:rsidR="008D559E" w:rsidRDefault="00A44054" w:rsidP="00B943EE">
            <w:pPr>
              <w:suppressLineNumbers/>
              <w:spacing w:before="60" w:after="60" w:line="240" w:lineRule="auto"/>
              <w:jc w:val="left"/>
              <w:rPr>
                <w:lang w:val="en-GB"/>
              </w:rPr>
            </w:pPr>
            <w:r>
              <w:rPr>
                <w:lang w:val="en-GB"/>
              </w:rPr>
              <w:t>Changed threshold for arrow size to 2.0 knots; removed provision for omitting optional attributes in Group_F for S-100 5.2.0 conformance</w:t>
            </w:r>
            <w:r w:rsidR="0060656B">
              <w:rPr>
                <w:lang w:val="en-GB"/>
              </w:rPr>
              <w:t>; requirement that speed and direction must both be present if one is present</w:t>
            </w:r>
            <w:r w:rsidR="00C252E1">
              <w:rPr>
                <w:lang w:val="en-GB"/>
              </w:rPr>
              <w:t>; removed “DateTime” as UoM name for surface current time attribute in Group_F</w:t>
            </w:r>
            <w:r w:rsidR="00F21EFF">
              <w:rPr>
                <w:lang w:val="en-GB"/>
              </w:rPr>
              <w:t xml:space="preserve">; locale </w:t>
            </w:r>
            <w:r w:rsidR="00B60723">
              <w:rPr>
                <w:lang w:val="en-GB"/>
              </w:rPr>
              <w:t>constraints</w:t>
            </w:r>
            <w:r w:rsidR="00F21EFF">
              <w:rPr>
                <w:lang w:val="en-GB"/>
              </w:rPr>
              <w:t xml:space="preserve"> corrected</w:t>
            </w:r>
            <w:r w:rsidR="00B60723">
              <w:rPr>
                <w:lang w:val="en-GB"/>
              </w:rPr>
              <w:t xml:space="preserve"> (12.2.4)</w:t>
            </w:r>
            <w:r w:rsidR="00F21EFF">
              <w:rPr>
                <w:lang w:val="en-GB"/>
              </w:rPr>
              <w:t>.</w:t>
            </w:r>
          </w:p>
        </w:tc>
      </w:tr>
      <w:tr w:rsidR="00956DFA" w:rsidRPr="00CF30EA" w14:paraId="023B7EDA" w14:textId="77777777" w:rsidTr="008D559E">
        <w:trPr>
          <w:ins w:id="64" w:author="Raphael Malyankar" w:date="2024-10-20T22:46:00Z"/>
        </w:trPr>
        <w:tc>
          <w:tcPr>
            <w:tcW w:w="1413" w:type="dxa"/>
            <w:shd w:val="clear" w:color="auto" w:fill="auto"/>
          </w:tcPr>
          <w:p w14:paraId="4969AE58" w14:textId="6FA597F4" w:rsidR="00956DFA" w:rsidRDefault="00956DFA" w:rsidP="00965F38">
            <w:pPr>
              <w:suppressLineNumbers/>
              <w:spacing w:before="60" w:after="60" w:line="240" w:lineRule="auto"/>
              <w:jc w:val="left"/>
              <w:rPr>
                <w:ins w:id="65" w:author="Raphael Malyankar" w:date="2024-10-20T22:46:00Z" w16du:dateUtc="2024-10-21T05:46:00Z"/>
                <w:lang w:val="en-GB"/>
              </w:rPr>
            </w:pPr>
            <w:ins w:id="66" w:author="Raphael Malyankar" w:date="2024-10-20T22:46:00Z" w16du:dateUtc="2024-10-21T05:46:00Z">
              <w:r>
                <w:rPr>
                  <w:lang w:val="en-GB"/>
                </w:rPr>
                <w:t>Ed. 2.0.0 MS draft 1</w:t>
              </w:r>
            </w:ins>
          </w:p>
        </w:tc>
        <w:tc>
          <w:tcPr>
            <w:tcW w:w="1701" w:type="dxa"/>
            <w:shd w:val="clear" w:color="auto" w:fill="auto"/>
          </w:tcPr>
          <w:p w14:paraId="76525024" w14:textId="0AB1CCB0" w:rsidR="00956DFA" w:rsidRDefault="00956DFA" w:rsidP="00B943EE">
            <w:pPr>
              <w:suppressLineNumbers/>
              <w:spacing w:before="60" w:after="60" w:line="240" w:lineRule="auto"/>
              <w:jc w:val="left"/>
              <w:rPr>
                <w:ins w:id="67" w:author="Raphael Malyankar" w:date="2024-10-20T22:46:00Z" w16du:dateUtc="2024-10-21T05:46:00Z"/>
                <w:lang w:val="en-GB"/>
              </w:rPr>
            </w:pPr>
            <w:ins w:id="68" w:author="Raphael Malyankar" w:date="2024-10-20T22:46:00Z" w16du:dateUtc="2024-10-21T05:46:00Z">
              <w:r>
                <w:rPr>
                  <w:lang w:val="en-GB"/>
                </w:rPr>
                <w:t>October 2024</w:t>
              </w:r>
            </w:ins>
          </w:p>
        </w:tc>
        <w:tc>
          <w:tcPr>
            <w:tcW w:w="2126" w:type="dxa"/>
            <w:shd w:val="clear" w:color="auto" w:fill="auto"/>
          </w:tcPr>
          <w:p w14:paraId="4ED95DAD" w14:textId="6E39A3CD" w:rsidR="00956DFA" w:rsidRDefault="00956DFA" w:rsidP="00B943EE">
            <w:pPr>
              <w:suppressLineNumbers/>
              <w:spacing w:before="60" w:after="60" w:line="240" w:lineRule="auto"/>
              <w:jc w:val="left"/>
              <w:rPr>
                <w:ins w:id="69" w:author="Raphael Malyankar" w:date="2024-10-20T22:46:00Z" w16du:dateUtc="2024-10-21T05:46:00Z"/>
                <w:lang w:val="en-GB"/>
              </w:rPr>
            </w:pPr>
            <w:ins w:id="70" w:author="Raphael Malyankar" w:date="2024-10-20T22:46:00Z" w16du:dateUtc="2024-10-21T05:46:00Z">
              <w:r>
                <w:rPr>
                  <w:lang w:val="en-GB"/>
                </w:rPr>
                <w:t>R. Malyankar</w:t>
              </w:r>
            </w:ins>
          </w:p>
        </w:tc>
        <w:tc>
          <w:tcPr>
            <w:tcW w:w="3776" w:type="dxa"/>
            <w:shd w:val="clear" w:color="auto" w:fill="auto"/>
          </w:tcPr>
          <w:p w14:paraId="03EBA592" w14:textId="38C6AE1E" w:rsidR="00956DFA" w:rsidRDefault="00956DFA" w:rsidP="00B943EE">
            <w:pPr>
              <w:suppressLineNumbers/>
              <w:spacing w:before="60" w:after="60" w:line="240" w:lineRule="auto"/>
              <w:jc w:val="left"/>
              <w:rPr>
                <w:ins w:id="71" w:author="Raphael Malyankar" w:date="2024-10-20T22:46:00Z" w16du:dateUtc="2024-10-21T05:46:00Z"/>
                <w:lang w:val="en-GB"/>
              </w:rPr>
            </w:pPr>
            <w:ins w:id="72" w:author="Raphael Malyankar" w:date="2024-10-20T22:46:00Z" w16du:dateUtc="2024-10-21T05:46:00Z">
              <w:r>
                <w:rPr>
                  <w:lang w:val="en-GB"/>
                </w:rPr>
                <w:t>Applied HSSC comments (removed</w:t>
              </w:r>
            </w:ins>
            <w:ins w:id="73" w:author="Raphael Malyankar" w:date="2024-10-20T22:47:00Z" w16du:dateUtc="2024-10-21T05:47:00Z">
              <w:r>
                <w:rPr>
                  <w:lang w:val="en-GB"/>
                </w:rPr>
                <w:t xml:space="preserve"> </w:t>
              </w:r>
            </w:ins>
            <w:ins w:id="74" w:author="Raphael Malyankar" w:date="2024-10-20T22:58:00Z" w16du:dateUtc="2024-10-21T05:58:00Z">
              <w:r w:rsidR="00B02CC5">
                <w:rPr>
                  <w:lang w:val="en-GB"/>
                </w:rPr>
                <w:t>unused</w:t>
              </w:r>
            </w:ins>
            <w:ins w:id="75" w:author="Raphael Malyankar" w:date="2024-10-20T22:47:00Z" w16du:dateUtc="2024-10-21T05:47:00Z">
              <w:r>
                <w:rPr>
                  <w:lang w:val="en-GB"/>
                </w:rPr>
                <w:t xml:space="preserve"> otherLocale </w:t>
              </w:r>
            </w:ins>
            <w:ins w:id="76" w:author="Raphael Malyankar" w:date="2024-10-20T22:58:00Z" w16du:dateUtc="2024-10-21T05:58:00Z">
              <w:r w:rsidR="00B02CC5">
                <w:rPr>
                  <w:lang w:val="en-GB"/>
                </w:rPr>
                <w:t>(</w:t>
              </w:r>
            </w:ins>
            <w:ins w:id="77" w:author="Raphael Malyankar" w:date="2024-10-20T22:48:00Z" w16du:dateUtc="2024-10-21T05:48:00Z">
              <w:r>
                <w:rPr>
                  <w:lang w:val="en-GB"/>
                </w:rPr>
                <w:t>12.2.4</w:t>
              </w:r>
            </w:ins>
            <w:ins w:id="78" w:author="Raphael Malyankar" w:date="2024-10-20T22:58:00Z" w16du:dateUtc="2024-10-21T05:58:00Z">
              <w:r w:rsidR="00B02CC5">
                <w:rPr>
                  <w:lang w:val="en-GB"/>
                </w:rPr>
                <w:t>)</w:t>
              </w:r>
            </w:ins>
            <w:ins w:id="79" w:author="Raphael Malyankar" w:date="2024-10-20T22:47:00Z" w16du:dateUtc="2024-10-21T05:47:00Z">
              <w:r>
                <w:rPr>
                  <w:lang w:val="en-GB"/>
                </w:rPr>
                <w:t xml:space="preserve">; </w:t>
              </w:r>
            </w:ins>
            <w:ins w:id="80" w:author="Raphael Malyankar" w:date="2024-10-20T22:48:00Z" w16du:dateUtc="2024-10-21T05:48:00Z">
              <w:r>
                <w:rPr>
                  <w:lang w:val="en-GB"/>
                </w:rPr>
                <w:t xml:space="preserve">changed name </w:t>
              </w:r>
            </w:ins>
            <w:ins w:id="81" w:author="Raphael Malyankar" w:date="2024-10-20T22:49:00Z" w16du:dateUtc="2024-10-21T05:49:00Z">
              <w:r>
                <w:rPr>
                  <w:lang w:val="en-GB"/>
                </w:rPr>
                <w:t>in S100_Product</w:t>
              </w:r>
              <w:r>
                <w:rPr>
                  <w:lang w:val="en-GB"/>
                </w:rPr>
                <w:softHyphen/>
                <w:t xml:space="preserve">Specification </w:t>
              </w:r>
            </w:ins>
            <w:ins w:id="82" w:author="Raphael Malyankar" w:date="2024-10-20T22:48:00Z" w16du:dateUtc="2024-10-21T05:48:00Z">
              <w:r>
                <w:rPr>
                  <w:lang w:val="en-GB"/>
                </w:rPr>
                <w:t>ito align with GI Registry</w:t>
              </w:r>
            </w:ins>
            <w:ins w:id="83" w:author="Raphael Malyankar" w:date="2024-10-20T22:50:00Z" w16du:dateUtc="2024-10-21T05:50:00Z">
              <w:r>
                <w:rPr>
                  <w:lang w:val="en-GB"/>
                </w:rPr>
                <w:t>)</w:t>
              </w:r>
            </w:ins>
            <w:ins w:id="84" w:author="Raphael Malyankar" w:date="2024-10-20T22:53:00Z" w16du:dateUtc="2024-10-21T05:53:00Z">
              <w:r w:rsidR="00396F3E">
                <w:rPr>
                  <w:lang w:val="en-GB"/>
                </w:rPr>
                <w:t>; updated S-98 reference; updated date</w:t>
              </w:r>
            </w:ins>
            <w:ins w:id="85" w:author="Raphael Malyankar" w:date="2024-10-20T22:54:00Z" w16du:dateUtc="2024-10-21T05:54:00Z">
              <w:r w:rsidR="00396F3E">
                <w:rPr>
                  <w:lang w:val="en-GB"/>
                </w:rPr>
                <w:t xml:space="preserve"> in PS metadata (1.7.1).</w:t>
              </w:r>
            </w:ins>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86"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lastRenderedPageBreak/>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trPr>
        <w:tc>
          <w:tcPr>
            <w:tcW w:w="7225" w:type="dxa"/>
          </w:tcPr>
          <w:p w14:paraId="4D095F41" w14:textId="50B861AC" w:rsidR="00A44054" w:rsidRDefault="00A44054" w:rsidP="00861BBF">
            <w:pPr>
              <w:suppressAutoHyphens/>
              <w:spacing w:before="60" w:after="60"/>
              <w:rPr>
                <w:rFonts w:cs="Arial"/>
                <w:lang w:val="en-GB"/>
              </w:rPr>
            </w:pPr>
            <w:r>
              <w:rPr>
                <w:rFonts w:cs="Arial"/>
                <w:lang w:val="en-GB"/>
              </w:rPr>
              <w:t>Revised threshold for arrow size calculation to 2.00 knots.</w:t>
            </w:r>
          </w:p>
        </w:tc>
        <w:tc>
          <w:tcPr>
            <w:tcW w:w="2131" w:type="dxa"/>
          </w:tcPr>
          <w:p w14:paraId="7B98113C" w14:textId="096EA758" w:rsidR="00A44054" w:rsidRPr="0042286E" w:rsidRDefault="00A44054" w:rsidP="00A44054">
            <w:pPr>
              <w:suppressAutoHyphens/>
              <w:spacing w:before="60" w:after="60"/>
              <w:jc w:val="left"/>
              <w:rPr>
                <w:rFonts w:cs="Arial"/>
                <w:bCs/>
                <w:lang w:val="en-GB"/>
              </w:rPr>
            </w:pPr>
            <w:r w:rsidRPr="00A44054">
              <w:rPr>
                <w:rFonts w:cs="Arial"/>
                <w:b/>
                <w:lang w:val="en-GB"/>
              </w:rPr>
              <w:t>9.2.4</w:t>
            </w:r>
            <w:r>
              <w:rPr>
                <w:rFonts w:cs="Arial"/>
                <w:bCs/>
                <w:lang w:val="en-GB"/>
              </w:rPr>
              <w:t xml:space="preserve">, </w:t>
            </w:r>
            <w:r w:rsidRPr="00A44054">
              <w:rPr>
                <w:rFonts w:cs="Arial"/>
                <w:b/>
                <w:lang w:val="en-GB"/>
              </w:rPr>
              <w:t>H-</w:t>
            </w:r>
            <w:r w:rsidR="00F06433">
              <w:rPr>
                <w:rFonts w:cs="Arial"/>
                <w:b/>
                <w:lang w:val="en-GB"/>
              </w:rPr>
              <w:t>3</w:t>
            </w:r>
          </w:p>
        </w:tc>
      </w:tr>
      <w:tr w:rsidR="00F06433" w:rsidRPr="008D0CFF" w14:paraId="6172ED75" w14:textId="77777777" w:rsidTr="00861BBF">
        <w:trPr>
          <w:cantSplit/>
        </w:trPr>
        <w:tc>
          <w:tcPr>
            <w:tcW w:w="7225" w:type="dxa"/>
          </w:tcPr>
          <w:p w14:paraId="67224EB3" w14:textId="2D59FC10" w:rsidR="00F06433" w:rsidRDefault="00484F90" w:rsidP="00861BBF">
            <w:pPr>
              <w:suppressAutoHyphens/>
              <w:spacing w:before="60" w:after="60"/>
              <w:rPr>
                <w:rFonts w:cs="Arial"/>
                <w:lang w:val="en-GB"/>
              </w:rPr>
            </w:pPr>
            <w:r>
              <w:rPr>
                <w:rFonts w:cs="Arial"/>
                <w:lang w:val="en-GB"/>
              </w:rPr>
              <w:t>Updated language about omitting unused optional attributes from Group_F</w:t>
            </w:r>
          </w:p>
        </w:tc>
        <w:tc>
          <w:tcPr>
            <w:tcW w:w="2131" w:type="dxa"/>
          </w:tcPr>
          <w:p w14:paraId="2A32299B" w14:textId="1D78EE15" w:rsidR="00F06433" w:rsidRPr="00A44054" w:rsidRDefault="00484F90" w:rsidP="00A44054">
            <w:pPr>
              <w:suppressAutoHyphens/>
              <w:spacing w:before="60" w:after="60"/>
              <w:jc w:val="left"/>
              <w:rPr>
                <w:rFonts w:cs="Arial"/>
                <w:b/>
                <w:lang w:val="en-GB"/>
              </w:rPr>
            </w:pPr>
            <w:r>
              <w:rPr>
                <w:rFonts w:cs="Arial"/>
                <w:b/>
                <w:lang w:val="en-GB"/>
              </w:rPr>
              <w:t>10.2.2.2</w:t>
            </w:r>
          </w:p>
        </w:tc>
      </w:tr>
      <w:tr w:rsidR="0060656B" w:rsidRPr="008D0CFF" w14:paraId="756003EF" w14:textId="77777777" w:rsidTr="00861BBF">
        <w:trPr>
          <w:cantSplit/>
        </w:trPr>
        <w:tc>
          <w:tcPr>
            <w:tcW w:w="7225" w:type="dxa"/>
          </w:tcPr>
          <w:p w14:paraId="7D95DFC7" w14:textId="59D6CC7E" w:rsidR="0060656B" w:rsidRDefault="0060656B" w:rsidP="00861BBF">
            <w:pPr>
              <w:suppressAutoHyphens/>
              <w:spacing w:before="60" w:after="60"/>
              <w:rPr>
                <w:rFonts w:cs="Arial"/>
                <w:lang w:val="en-GB"/>
              </w:rPr>
            </w:pPr>
            <w:r>
              <w:rPr>
                <w:rFonts w:cs="Arial"/>
                <w:lang w:val="en-GB"/>
              </w:rPr>
              <w:t>Added requirement that speed must be populated if direction is populated, and vice versa</w:t>
            </w:r>
          </w:p>
        </w:tc>
        <w:tc>
          <w:tcPr>
            <w:tcW w:w="2131" w:type="dxa"/>
          </w:tcPr>
          <w:p w14:paraId="79B6D03F" w14:textId="55689A55" w:rsidR="0060656B" w:rsidRDefault="0060656B" w:rsidP="00A44054">
            <w:pPr>
              <w:suppressAutoHyphens/>
              <w:spacing w:before="60" w:after="60"/>
              <w:jc w:val="left"/>
              <w:rPr>
                <w:rFonts w:cs="Arial"/>
                <w:b/>
                <w:lang w:val="en-GB"/>
              </w:rPr>
            </w:pPr>
            <w:r>
              <w:rPr>
                <w:rFonts w:cs="Arial"/>
                <w:b/>
                <w:lang w:val="en-GB"/>
              </w:rPr>
              <w:t>4.1</w:t>
            </w:r>
          </w:p>
        </w:tc>
      </w:tr>
      <w:bookmarkEnd w:id="86"/>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6463156E"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627800">
          <w:rPr>
            <w:webHidden/>
          </w:rPr>
          <w:t>1</w:t>
        </w:r>
        <w:r w:rsidR="00612FCE">
          <w:rPr>
            <w:webHidden/>
          </w:rPr>
          <w:fldChar w:fldCharType="end"/>
        </w:r>
      </w:hyperlink>
    </w:p>
    <w:p w14:paraId="403AF03F" w14:textId="74B7D16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Pr="005D23D1">
          <w:rPr>
            <w:rStyle w:val="Hyperlink"/>
          </w:rPr>
          <w:t>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_Toc172126701 \h </w:instrText>
        </w:r>
        <w:r>
          <w:rPr>
            <w:webHidden/>
          </w:rPr>
        </w:r>
        <w:r>
          <w:rPr>
            <w:webHidden/>
          </w:rPr>
          <w:fldChar w:fldCharType="separate"/>
        </w:r>
        <w:r w:rsidR="00627800">
          <w:rPr>
            <w:webHidden/>
          </w:rPr>
          <w:t>1</w:t>
        </w:r>
        <w:r>
          <w:rPr>
            <w:webHidden/>
          </w:rPr>
          <w:fldChar w:fldCharType="end"/>
        </w:r>
      </w:hyperlink>
    </w:p>
    <w:p w14:paraId="301F8810" w14:textId="538D595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types</w:t>
        </w:r>
        <w:r>
          <w:rPr>
            <w:webHidden/>
          </w:rPr>
          <w:tab/>
        </w:r>
        <w:r>
          <w:rPr>
            <w:webHidden/>
          </w:rPr>
          <w:fldChar w:fldCharType="begin"/>
        </w:r>
        <w:r>
          <w:rPr>
            <w:webHidden/>
          </w:rPr>
          <w:instrText xml:space="preserve"> PAGEREF _Toc172126702 \h </w:instrText>
        </w:r>
        <w:r>
          <w:rPr>
            <w:webHidden/>
          </w:rPr>
        </w:r>
        <w:r>
          <w:rPr>
            <w:webHidden/>
          </w:rPr>
          <w:fldChar w:fldCharType="separate"/>
        </w:r>
        <w:r w:rsidR="00627800">
          <w:rPr>
            <w:webHidden/>
          </w:rPr>
          <w:t>1</w:t>
        </w:r>
        <w:r>
          <w:rPr>
            <w:webHidden/>
          </w:rPr>
          <w:fldChar w:fldCharType="end"/>
        </w:r>
      </w:hyperlink>
    </w:p>
    <w:p w14:paraId="44B3AC39" w14:textId="4D2E663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w:t>
        </w:r>
        <w:r>
          <w:rPr>
            <w:webHidden/>
          </w:rPr>
          <w:tab/>
        </w:r>
        <w:r>
          <w:rPr>
            <w:webHidden/>
          </w:rPr>
          <w:fldChar w:fldCharType="begin"/>
        </w:r>
        <w:r>
          <w:rPr>
            <w:webHidden/>
          </w:rPr>
          <w:instrText xml:space="preserve"> PAGEREF _Toc172126703 \h </w:instrText>
        </w:r>
        <w:r>
          <w:rPr>
            <w:webHidden/>
          </w:rPr>
        </w:r>
        <w:r>
          <w:rPr>
            <w:webHidden/>
          </w:rPr>
          <w:fldChar w:fldCharType="separate"/>
        </w:r>
        <w:r w:rsidR="00627800">
          <w:rPr>
            <w:webHidden/>
          </w:rPr>
          <w:t>1</w:t>
        </w:r>
        <w:r>
          <w:rPr>
            <w:webHidden/>
          </w:rPr>
          <w:fldChar w:fldCharType="end"/>
        </w:r>
      </w:hyperlink>
    </w:p>
    <w:p w14:paraId="3BE2DB74" w14:textId="06C548E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Pr="005D23D1">
          <w:rPr>
            <w:rStyle w:val="Hyperlink"/>
          </w:rPr>
          <w:t>1.1.3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w:t>
        </w:r>
        <w:r>
          <w:rPr>
            <w:webHidden/>
          </w:rPr>
          <w:tab/>
        </w:r>
        <w:r>
          <w:rPr>
            <w:webHidden/>
          </w:rPr>
          <w:fldChar w:fldCharType="begin"/>
        </w:r>
        <w:r>
          <w:rPr>
            <w:webHidden/>
          </w:rPr>
          <w:instrText xml:space="preserve"> PAGEREF _Toc172126704 \h </w:instrText>
        </w:r>
        <w:r>
          <w:rPr>
            <w:webHidden/>
          </w:rPr>
        </w:r>
        <w:r>
          <w:rPr>
            <w:webHidden/>
          </w:rPr>
          <w:fldChar w:fldCharType="separate"/>
        </w:r>
        <w:r w:rsidR="00627800">
          <w:rPr>
            <w:webHidden/>
          </w:rPr>
          <w:t>1</w:t>
        </w:r>
        <w:r>
          <w:rPr>
            <w:webHidden/>
          </w:rPr>
          <w:fldChar w:fldCharType="end"/>
        </w:r>
      </w:hyperlink>
    </w:p>
    <w:p w14:paraId="0909B554" w14:textId="5C0232C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Pr="005D23D1">
          <w:rPr>
            <w:rStyle w:val="Hyperlink"/>
          </w:rPr>
          <w:t>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Scope</w:t>
        </w:r>
        <w:r>
          <w:rPr>
            <w:webHidden/>
          </w:rPr>
          <w:tab/>
        </w:r>
        <w:r>
          <w:rPr>
            <w:webHidden/>
          </w:rPr>
          <w:fldChar w:fldCharType="begin"/>
        </w:r>
        <w:r>
          <w:rPr>
            <w:webHidden/>
          </w:rPr>
          <w:instrText xml:space="preserve"> PAGEREF _Toc172126705 \h </w:instrText>
        </w:r>
        <w:r>
          <w:rPr>
            <w:webHidden/>
          </w:rPr>
        </w:r>
        <w:r>
          <w:rPr>
            <w:webHidden/>
          </w:rPr>
          <w:fldChar w:fldCharType="separate"/>
        </w:r>
        <w:r w:rsidR="00627800">
          <w:rPr>
            <w:webHidden/>
          </w:rPr>
          <w:t>1</w:t>
        </w:r>
        <w:r>
          <w:rPr>
            <w:webHidden/>
          </w:rPr>
          <w:fldChar w:fldCharType="end"/>
        </w:r>
      </w:hyperlink>
    </w:p>
    <w:p w14:paraId="547E163B" w14:textId="1F60F687"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Pr="005D23D1">
          <w:rPr>
            <w:rStyle w:val="Hyperlink"/>
          </w:rPr>
          <w:t>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References</w:t>
        </w:r>
        <w:r>
          <w:rPr>
            <w:webHidden/>
          </w:rPr>
          <w:tab/>
        </w:r>
        <w:r>
          <w:rPr>
            <w:webHidden/>
          </w:rPr>
          <w:fldChar w:fldCharType="begin"/>
        </w:r>
        <w:r>
          <w:rPr>
            <w:webHidden/>
          </w:rPr>
          <w:instrText xml:space="preserve"> PAGEREF _Toc172126706 \h </w:instrText>
        </w:r>
        <w:r>
          <w:rPr>
            <w:webHidden/>
          </w:rPr>
        </w:r>
        <w:r>
          <w:rPr>
            <w:webHidden/>
          </w:rPr>
          <w:fldChar w:fldCharType="separate"/>
        </w:r>
        <w:r w:rsidR="00627800">
          <w:rPr>
            <w:webHidden/>
          </w:rPr>
          <w:t>2</w:t>
        </w:r>
        <w:r>
          <w:rPr>
            <w:webHidden/>
          </w:rPr>
          <w:fldChar w:fldCharType="end"/>
        </w:r>
      </w:hyperlink>
    </w:p>
    <w:p w14:paraId="0427B08D" w14:textId="1BA621F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Pr="005D23D1">
          <w:rPr>
            <w:rStyle w:val="Hyperlink"/>
          </w:rPr>
          <w:t>1.3.1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Normative</w:t>
        </w:r>
        <w:r>
          <w:rPr>
            <w:webHidden/>
          </w:rPr>
          <w:tab/>
        </w:r>
        <w:r>
          <w:rPr>
            <w:webHidden/>
          </w:rPr>
          <w:fldChar w:fldCharType="begin"/>
        </w:r>
        <w:r>
          <w:rPr>
            <w:webHidden/>
          </w:rPr>
          <w:instrText xml:space="preserve"> PAGEREF _Toc172126707 \h </w:instrText>
        </w:r>
        <w:r>
          <w:rPr>
            <w:webHidden/>
          </w:rPr>
        </w:r>
        <w:r>
          <w:rPr>
            <w:webHidden/>
          </w:rPr>
          <w:fldChar w:fldCharType="separate"/>
        </w:r>
        <w:r w:rsidR="00627800">
          <w:rPr>
            <w:webHidden/>
          </w:rPr>
          <w:t>2</w:t>
        </w:r>
        <w:r>
          <w:rPr>
            <w:webHidden/>
          </w:rPr>
          <w:fldChar w:fldCharType="end"/>
        </w:r>
      </w:hyperlink>
    </w:p>
    <w:p w14:paraId="01ACBFE8" w14:textId="353538D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Pr="005D23D1">
          <w:rPr>
            <w:rStyle w:val="Hyperlink"/>
          </w:rPr>
          <w:t>1.3.2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Informative</w:t>
        </w:r>
        <w:r>
          <w:rPr>
            <w:webHidden/>
          </w:rPr>
          <w:tab/>
        </w:r>
        <w:r>
          <w:rPr>
            <w:webHidden/>
          </w:rPr>
          <w:fldChar w:fldCharType="begin"/>
        </w:r>
        <w:r>
          <w:rPr>
            <w:webHidden/>
          </w:rPr>
          <w:instrText xml:space="preserve"> PAGEREF _Toc172126708 \h </w:instrText>
        </w:r>
        <w:r>
          <w:rPr>
            <w:webHidden/>
          </w:rPr>
        </w:r>
        <w:r>
          <w:rPr>
            <w:webHidden/>
          </w:rPr>
          <w:fldChar w:fldCharType="separate"/>
        </w:r>
        <w:r w:rsidR="00627800">
          <w:rPr>
            <w:webHidden/>
          </w:rPr>
          <w:t>2</w:t>
        </w:r>
        <w:r>
          <w:rPr>
            <w:webHidden/>
          </w:rPr>
          <w:fldChar w:fldCharType="end"/>
        </w:r>
      </w:hyperlink>
    </w:p>
    <w:p w14:paraId="5B4AE0FA" w14:textId="3160727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Pr="005D23D1">
          <w:rPr>
            <w:rStyle w:val="Hyperlink"/>
          </w:rPr>
          <w:t>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definitions and abbreviations</w:t>
        </w:r>
        <w:r>
          <w:rPr>
            <w:webHidden/>
          </w:rPr>
          <w:tab/>
        </w:r>
        <w:r>
          <w:rPr>
            <w:webHidden/>
          </w:rPr>
          <w:fldChar w:fldCharType="begin"/>
        </w:r>
        <w:r>
          <w:rPr>
            <w:webHidden/>
          </w:rPr>
          <w:instrText xml:space="preserve"> PAGEREF _Toc172126709 \h </w:instrText>
        </w:r>
        <w:r>
          <w:rPr>
            <w:webHidden/>
          </w:rPr>
        </w:r>
        <w:r>
          <w:rPr>
            <w:webHidden/>
          </w:rPr>
          <w:fldChar w:fldCharType="separate"/>
        </w:r>
        <w:r w:rsidR="00627800">
          <w:rPr>
            <w:webHidden/>
          </w:rPr>
          <w:t>4</w:t>
        </w:r>
        <w:r>
          <w:rPr>
            <w:webHidden/>
          </w:rPr>
          <w:fldChar w:fldCharType="end"/>
        </w:r>
      </w:hyperlink>
    </w:p>
    <w:p w14:paraId="62A5AB6A" w14:textId="61786CD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Pr="005D23D1">
          <w:rPr>
            <w:rStyle w:val="Hyperlink"/>
          </w:rPr>
          <w:t>1.4.1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and definitions</w:t>
        </w:r>
        <w:r>
          <w:rPr>
            <w:webHidden/>
          </w:rPr>
          <w:tab/>
        </w:r>
        <w:r>
          <w:rPr>
            <w:webHidden/>
          </w:rPr>
          <w:fldChar w:fldCharType="begin"/>
        </w:r>
        <w:r>
          <w:rPr>
            <w:webHidden/>
          </w:rPr>
          <w:instrText xml:space="preserve"> PAGEREF _Toc172126710 \h </w:instrText>
        </w:r>
        <w:r>
          <w:rPr>
            <w:webHidden/>
          </w:rPr>
        </w:r>
        <w:r>
          <w:rPr>
            <w:webHidden/>
          </w:rPr>
          <w:fldChar w:fldCharType="separate"/>
        </w:r>
        <w:r w:rsidR="00627800">
          <w:rPr>
            <w:webHidden/>
          </w:rPr>
          <w:t>4</w:t>
        </w:r>
        <w:r>
          <w:rPr>
            <w:webHidden/>
          </w:rPr>
          <w:fldChar w:fldCharType="end"/>
        </w:r>
      </w:hyperlink>
    </w:p>
    <w:p w14:paraId="08ADF520" w14:textId="4210EBC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Pr="005D23D1">
          <w:rPr>
            <w:rStyle w:val="Hyperlink"/>
          </w:rPr>
          <w:t>1.4.2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Abbreviations</w:t>
        </w:r>
        <w:r>
          <w:rPr>
            <w:webHidden/>
          </w:rPr>
          <w:tab/>
        </w:r>
        <w:r>
          <w:rPr>
            <w:webHidden/>
          </w:rPr>
          <w:fldChar w:fldCharType="begin"/>
        </w:r>
        <w:r>
          <w:rPr>
            <w:webHidden/>
          </w:rPr>
          <w:instrText xml:space="preserve"> PAGEREF _Toc172126711 \h </w:instrText>
        </w:r>
        <w:r>
          <w:rPr>
            <w:webHidden/>
          </w:rPr>
        </w:r>
        <w:r>
          <w:rPr>
            <w:webHidden/>
          </w:rPr>
          <w:fldChar w:fldCharType="separate"/>
        </w:r>
        <w:r w:rsidR="00627800">
          <w:rPr>
            <w:webHidden/>
          </w:rPr>
          <w:t>9</w:t>
        </w:r>
        <w:r>
          <w:rPr>
            <w:webHidden/>
          </w:rPr>
          <w:fldChar w:fldCharType="end"/>
        </w:r>
      </w:hyperlink>
    </w:p>
    <w:p w14:paraId="14A18A85" w14:textId="562B54F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Pr="005D23D1">
          <w:rPr>
            <w:rStyle w:val="Hyperlink"/>
          </w:rPr>
          <w:t>1.5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of language</w:t>
        </w:r>
        <w:r>
          <w:rPr>
            <w:webHidden/>
          </w:rPr>
          <w:tab/>
        </w:r>
        <w:r>
          <w:rPr>
            <w:webHidden/>
          </w:rPr>
          <w:fldChar w:fldCharType="begin"/>
        </w:r>
        <w:r>
          <w:rPr>
            <w:webHidden/>
          </w:rPr>
          <w:instrText xml:space="preserve"> PAGEREF _Toc172126712 \h </w:instrText>
        </w:r>
        <w:r>
          <w:rPr>
            <w:webHidden/>
          </w:rPr>
        </w:r>
        <w:r>
          <w:rPr>
            <w:webHidden/>
          </w:rPr>
          <w:fldChar w:fldCharType="separate"/>
        </w:r>
        <w:r w:rsidR="00627800">
          <w:rPr>
            <w:webHidden/>
          </w:rPr>
          <w:t>9</w:t>
        </w:r>
        <w:r>
          <w:rPr>
            <w:webHidden/>
          </w:rPr>
          <w:fldChar w:fldCharType="end"/>
        </w:r>
      </w:hyperlink>
    </w:p>
    <w:p w14:paraId="144BC525" w14:textId="48E83FF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Pr="005D23D1">
          <w:rPr>
            <w:rStyle w:val="Hyperlink"/>
          </w:rPr>
          <w:t>1.6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data product description</w:t>
        </w:r>
        <w:r>
          <w:rPr>
            <w:webHidden/>
          </w:rPr>
          <w:tab/>
        </w:r>
        <w:r>
          <w:rPr>
            <w:webHidden/>
          </w:rPr>
          <w:fldChar w:fldCharType="begin"/>
        </w:r>
        <w:r>
          <w:rPr>
            <w:webHidden/>
          </w:rPr>
          <w:instrText xml:space="preserve"> PAGEREF _Toc172126713 \h </w:instrText>
        </w:r>
        <w:r>
          <w:rPr>
            <w:webHidden/>
          </w:rPr>
        </w:r>
        <w:r>
          <w:rPr>
            <w:webHidden/>
          </w:rPr>
          <w:fldChar w:fldCharType="separate"/>
        </w:r>
        <w:r w:rsidR="00627800">
          <w:rPr>
            <w:webHidden/>
          </w:rPr>
          <w:t>10</w:t>
        </w:r>
        <w:r>
          <w:rPr>
            <w:webHidden/>
          </w:rPr>
          <w:fldChar w:fldCharType="end"/>
        </w:r>
      </w:hyperlink>
    </w:p>
    <w:p w14:paraId="39D6D217" w14:textId="756F0B6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Pr="005D23D1">
          <w:rPr>
            <w:rStyle w:val="Hyperlink"/>
          </w:rPr>
          <w:t>1.7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Product Specification metadata and maintenance</w:t>
        </w:r>
        <w:r>
          <w:rPr>
            <w:webHidden/>
          </w:rPr>
          <w:tab/>
        </w:r>
        <w:r>
          <w:rPr>
            <w:webHidden/>
          </w:rPr>
          <w:fldChar w:fldCharType="begin"/>
        </w:r>
        <w:r>
          <w:rPr>
            <w:webHidden/>
          </w:rPr>
          <w:instrText xml:space="preserve"> PAGEREF _Toc172126714 \h </w:instrText>
        </w:r>
        <w:r>
          <w:rPr>
            <w:webHidden/>
          </w:rPr>
        </w:r>
        <w:r>
          <w:rPr>
            <w:webHidden/>
          </w:rPr>
          <w:fldChar w:fldCharType="separate"/>
        </w:r>
        <w:r w:rsidR="00627800">
          <w:rPr>
            <w:webHidden/>
          </w:rPr>
          <w:t>10</w:t>
        </w:r>
        <w:r>
          <w:rPr>
            <w:webHidden/>
          </w:rPr>
          <w:fldChar w:fldCharType="end"/>
        </w:r>
      </w:hyperlink>
    </w:p>
    <w:p w14:paraId="0146984C" w14:textId="6B8D0DC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Pr="005D23D1">
          <w:rPr>
            <w:rStyle w:val="Hyperlink"/>
          </w:rPr>
          <w:t>1.7.1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Specification metadata</w:t>
        </w:r>
        <w:r>
          <w:rPr>
            <w:webHidden/>
          </w:rPr>
          <w:tab/>
        </w:r>
        <w:r>
          <w:rPr>
            <w:webHidden/>
          </w:rPr>
          <w:fldChar w:fldCharType="begin"/>
        </w:r>
        <w:r>
          <w:rPr>
            <w:webHidden/>
          </w:rPr>
          <w:instrText xml:space="preserve"> PAGEREF _Toc172126715 \h </w:instrText>
        </w:r>
        <w:r>
          <w:rPr>
            <w:webHidden/>
          </w:rPr>
        </w:r>
        <w:r>
          <w:rPr>
            <w:webHidden/>
          </w:rPr>
          <w:fldChar w:fldCharType="separate"/>
        </w:r>
        <w:r w:rsidR="00627800">
          <w:rPr>
            <w:webHidden/>
          </w:rPr>
          <w:t>10</w:t>
        </w:r>
        <w:r>
          <w:rPr>
            <w:webHidden/>
          </w:rPr>
          <w:fldChar w:fldCharType="end"/>
        </w:r>
      </w:hyperlink>
    </w:p>
    <w:p w14:paraId="0C4D4A38" w14:textId="2153FDB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Pr="005D23D1">
          <w:rPr>
            <w:rStyle w:val="Hyperlink"/>
          </w:rPr>
          <w:t>1.7.2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IHO Product Specification maintenance</w:t>
        </w:r>
        <w:r>
          <w:rPr>
            <w:webHidden/>
          </w:rPr>
          <w:tab/>
        </w:r>
        <w:r>
          <w:rPr>
            <w:webHidden/>
          </w:rPr>
          <w:fldChar w:fldCharType="begin"/>
        </w:r>
        <w:r>
          <w:rPr>
            <w:webHidden/>
          </w:rPr>
          <w:instrText xml:space="preserve"> PAGEREF _Toc172126716 \h </w:instrText>
        </w:r>
        <w:r>
          <w:rPr>
            <w:webHidden/>
          </w:rPr>
        </w:r>
        <w:r>
          <w:rPr>
            <w:webHidden/>
          </w:rPr>
          <w:fldChar w:fldCharType="separate"/>
        </w:r>
        <w:r w:rsidR="00627800">
          <w:rPr>
            <w:webHidden/>
          </w:rPr>
          <w:t>11</w:t>
        </w:r>
        <w:r>
          <w:rPr>
            <w:webHidden/>
          </w:rPr>
          <w:fldChar w:fldCharType="end"/>
        </w:r>
      </w:hyperlink>
    </w:p>
    <w:p w14:paraId="0C24F913" w14:textId="56C159BE"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Pr="005D23D1">
          <w:rPr>
            <w:rStyle w:val="Hyperlink"/>
          </w:rPr>
          <w:t>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Specification Scopes</w:t>
        </w:r>
        <w:r>
          <w:rPr>
            <w:webHidden/>
          </w:rPr>
          <w:tab/>
        </w:r>
        <w:r>
          <w:rPr>
            <w:webHidden/>
          </w:rPr>
          <w:fldChar w:fldCharType="begin"/>
        </w:r>
        <w:r>
          <w:rPr>
            <w:webHidden/>
          </w:rPr>
          <w:instrText xml:space="preserve"> PAGEREF _Toc172126717 \h </w:instrText>
        </w:r>
        <w:r>
          <w:rPr>
            <w:webHidden/>
          </w:rPr>
        </w:r>
        <w:r>
          <w:rPr>
            <w:webHidden/>
          </w:rPr>
          <w:fldChar w:fldCharType="separate"/>
        </w:r>
        <w:r w:rsidR="00627800">
          <w:rPr>
            <w:webHidden/>
          </w:rPr>
          <w:t>11</w:t>
        </w:r>
        <w:r>
          <w:rPr>
            <w:webHidden/>
          </w:rPr>
          <w:fldChar w:fldCharType="end"/>
        </w:r>
      </w:hyperlink>
    </w:p>
    <w:p w14:paraId="01740BC3" w14:textId="62CBCDD2"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Pr="005D23D1">
          <w:rPr>
            <w:rStyle w:val="Hyperlink"/>
          </w:rPr>
          <w:t>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Dataset Identification</w:t>
        </w:r>
        <w:r>
          <w:rPr>
            <w:webHidden/>
          </w:rPr>
          <w:tab/>
        </w:r>
        <w:r>
          <w:rPr>
            <w:webHidden/>
          </w:rPr>
          <w:fldChar w:fldCharType="begin"/>
        </w:r>
        <w:r>
          <w:rPr>
            <w:webHidden/>
          </w:rPr>
          <w:instrText xml:space="preserve"> PAGEREF _Toc172126718 \h </w:instrText>
        </w:r>
        <w:r>
          <w:rPr>
            <w:webHidden/>
          </w:rPr>
        </w:r>
        <w:r>
          <w:rPr>
            <w:webHidden/>
          </w:rPr>
          <w:fldChar w:fldCharType="separate"/>
        </w:r>
        <w:r w:rsidR="00627800">
          <w:rPr>
            <w:webHidden/>
          </w:rPr>
          <w:t>11</w:t>
        </w:r>
        <w:r>
          <w:rPr>
            <w:webHidden/>
          </w:rPr>
          <w:fldChar w:fldCharType="end"/>
        </w:r>
      </w:hyperlink>
    </w:p>
    <w:p w14:paraId="5BF3D5FF" w14:textId="0C9181AF"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Pr="005D23D1">
          <w:rPr>
            <w:rStyle w:val="Hyperlink"/>
          </w:rPr>
          <w:t>4</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Content and Structure</w:t>
        </w:r>
        <w:r>
          <w:rPr>
            <w:webHidden/>
          </w:rPr>
          <w:tab/>
        </w:r>
        <w:r>
          <w:rPr>
            <w:webHidden/>
          </w:rPr>
          <w:fldChar w:fldCharType="begin"/>
        </w:r>
        <w:r>
          <w:rPr>
            <w:webHidden/>
          </w:rPr>
          <w:instrText xml:space="preserve"> PAGEREF _Toc172126719 \h </w:instrText>
        </w:r>
        <w:r>
          <w:rPr>
            <w:webHidden/>
          </w:rPr>
        </w:r>
        <w:r>
          <w:rPr>
            <w:webHidden/>
          </w:rPr>
          <w:fldChar w:fldCharType="separate"/>
        </w:r>
        <w:r w:rsidR="00627800">
          <w:rPr>
            <w:webHidden/>
          </w:rPr>
          <w:t>13</w:t>
        </w:r>
        <w:r>
          <w:rPr>
            <w:webHidden/>
          </w:rPr>
          <w:fldChar w:fldCharType="end"/>
        </w:r>
      </w:hyperlink>
    </w:p>
    <w:p w14:paraId="346588E5" w14:textId="4C48DEF3"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Pr="005D23D1">
          <w:rPr>
            <w:rStyle w:val="Hyperlink"/>
          </w:rPr>
          <w:t>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_Toc172126720 \h </w:instrText>
        </w:r>
        <w:r>
          <w:rPr>
            <w:webHidden/>
          </w:rPr>
        </w:r>
        <w:r>
          <w:rPr>
            <w:webHidden/>
          </w:rPr>
          <w:fldChar w:fldCharType="separate"/>
        </w:r>
        <w:r w:rsidR="00627800">
          <w:rPr>
            <w:webHidden/>
          </w:rPr>
          <w:t>13</w:t>
        </w:r>
        <w:r>
          <w:rPr>
            <w:webHidden/>
          </w:rPr>
          <w:fldChar w:fldCharType="end"/>
        </w:r>
      </w:hyperlink>
    </w:p>
    <w:p w14:paraId="36417A15" w14:textId="2075E3B3"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Pr="005D23D1">
          <w:rPr>
            <w:rStyle w:val="Hyperlink"/>
          </w:rPr>
          <w:t>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Schema</w:t>
        </w:r>
        <w:r>
          <w:rPr>
            <w:webHidden/>
          </w:rPr>
          <w:tab/>
        </w:r>
        <w:r>
          <w:rPr>
            <w:webHidden/>
          </w:rPr>
          <w:fldChar w:fldCharType="begin"/>
        </w:r>
        <w:r>
          <w:rPr>
            <w:webHidden/>
          </w:rPr>
          <w:instrText xml:space="preserve"> PAGEREF _Toc172126721 \h </w:instrText>
        </w:r>
        <w:r>
          <w:rPr>
            <w:webHidden/>
          </w:rPr>
        </w:r>
        <w:r>
          <w:rPr>
            <w:webHidden/>
          </w:rPr>
          <w:fldChar w:fldCharType="separate"/>
        </w:r>
        <w:r w:rsidR="00627800">
          <w:rPr>
            <w:webHidden/>
          </w:rPr>
          <w:t>13</w:t>
        </w:r>
        <w:r>
          <w:rPr>
            <w:webHidden/>
          </w:rPr>
          <w:fldChar w:fldCharType="end"/>
        </w:r>
      </w:hyperlink>
    </w:p>
    <w:p w14:paraId="08F536A6" w14:textId="3C2C458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Pr="005D23D1">
          <w:rPr>
            <w:rStyle w:val="Hyperlink"/>
          </w:rPr>
          <w:t>4.3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Catalogue</w:t>
        </w:r>
        <w:r>
          <w:rPr>
            <w:webHidden/>
          </w:rPr>
          <w:tab/>
        </w:r>
        <w:r>
          <w:rPr>
            <w:webHidden/>
          </w:rPr>
          <w:fldChar w:fldCharType="begin"/>
        </w:r>
        <w:r>
          <w:rPr>
            <w:webHidden/>
          </w:rPr>
          <w:instrText xml:space="preserve"> PAGEREF _Toc172126722 \h </w:instrText>
        </w:r>
        <w:r>
          <w:rPr>
            <w:webHidden/>
          </w:rPr>
        </w:r>
        <w:r>
          <w:rPr>
            <w:webHidden/>
          </w:rPr>
          <w:fldChar w:fldCharType="separate"/>
        </w:r>
        <w:r w:rsidR="00627800">
          <w:rPr>
            <w:webHidden/>
          </w:rPr>
          <w:t>13</w:t>
        </w:r>
        <w:r>
          <w:rPr>
            <w:webHidden/>
          </w:rPr>
          <w:fldChar w:fldCharType="end"/>
        </w:r>
      </w:hyperlink>
    </w:p>
    <w:p w14:paraId="423E2890" w14:textId="25CFC90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Pr="005D23D1">
          <w:rPr>
            <w:rStyle w:val="Hyperlink"/>
          </w:rPr>
          <w:t>4.3.1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_Toc172126723 \h </w:instrText>
        </w:r>
        <w:r>
          <w:rPr>
            <w:webHidden/>
          </w:rPr>
        </w:r>
        <w:r>
          <w:rPr>
            <w:webHidden/>
          </w:rPr>
          <w:fldChar w:fldCharType="separate"/>
        </w:r>
        <w:r w:rsidR="00627800">
          <w:rPr>
            <w:webHidden/>
          </w:rPr>
          <w:t>13</w:t>
        </w:r>
        <w:r>
          <w:rPr>
            <w:webHidden/>
          </w:rPr>
          <w:fldChar w:fldCharType="end"/>
        </w:r>
      </w:hyperlink>
    </w:p>
    <w:p w14:paraId="65A7073C" w14:textId="012E520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Pr="005D23D1">
          <w:rPr>
            <w:rStyle w:val="Hyperlink"/>
          </w:rPr>
          <w:t>4.3.2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types</w:t>
        </w:r>
        <w:r>
          <w:rPr>
            <w:webHidden/>
          </w:rPr>
          <w:tab/>
        </w:r>
        <w:r>
          <w:rPr>
            <w:webHidden/>
          </w:rPr>
          <w:fldChar w:fldCharType="begin"/>
        </w:r>
        <w:r>
          <w:rPr>
            <w:webHidden/>
          </w:rPr>
          <w:instrText xml:space="preserve"> PAGEREF _Toc172126724 \h </w:instrText>
        </w:r>
        <w:r>
          <w:rPr>
            <w:webHidden/>
          </w:rPr>
        </w:r>
        <w:r>
          <w:rPr>
            <w:webHidden/>
          </w:rPr>
          <w:fldChar w:fldCharType="separate"/>
        </w:r>
        <w:r w:rsidR="00627800">
          <w:rPr>
            <w:webHidden/>
          </w:rPr>
          <w:t>13</w:t>
        </w:r>
        <w:r>
          <w:rPr>
            <w:webHidden/>
          </w:rPr>
          <w:fldChar w:fldCharType="end"/>
        </w:r>
      </w:hyperlink>
    </w:p>
    <w:p w14:paraId="53CD6A5A" w14:textId="47C24FF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Pr="005D23D1">
          <w:rPr>
            <w:rStyle w:val="Hyperlink"/>
          </w:rPr>
          <w:t>4.3.3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relationship</w:t>
        </w:r>
        <w:r>
          <w:rPr>
            <w:webHidden/>
          </w:rPr>
          <w:tab/>
        </w:r>
        <w:r>
          <w:rPr>
            <w:webHidden/>
          </w:rPr>
          <w:fldChar w:fldCharType="begin"/>
        </w:r>
        <w:r>
          <w:rPr>
            <w:webHidden/>
          </w:rPr>
          <w:instrText xml:space="preserve"> PAGEREF _Toc172126725 \h </w:instrText>
        </w:r>
        <w:r>
          <w:rPr>
            <w:webHidden/>
          </w:rPr>
        </w:r>
        <w:r>
          <w:rPr>
            <w:webHidden/>
          </w:rPr>
          <w:fldChar w:fldCharType="separate"/>
        </w:r>
        <w:r w:rsidR="00627800">
          <w:rPr>
            <w:webHidden/>
          </w:rPr>
          <w:t>14</w:t>
        </w:r>
        <w:r>
          <w:rPr>
            <w:webHidden/>
          </w:rPr>
          <w:fldChar w:fldCharType="end"/>
        </w:r>
      </w:hyperlink>
    </w:p>
    <w:p w14:paraId="0A75EB92" w14:textId="5028176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Pr="005D23D1">
          <w:rPr>
            <w:rStyle w:val="Hyperlink"/>
          </w:rPr>
          <w:t>4.3.4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Attributes</w:t>
        </w:r>
        <w:r>
          <w:rPr>
            <w:webHidden/>
          </w:rPr>
          <w:tab/>
        </w:r>
        <w:r>
          <w:rPr>
            <w:webHidden/>
          </w:rPr>
          <w:fldChar w:fldCharType="begin"/>
        </w:r>
        <w:r>
          <w:rPr>
            <w:webHidden/>
          </w:rPr>
          <w:instrText xml:space="preserve"> PAGEREF _Toc172126726 \h </w:instrText>
        </w:r>
        <w:r>
          <w:rPr>
            <w:webHidden/>
          </w:rPr>
        </w:r>
        <w:r>
          <w:rPr>
            <w:webHidden/>
          </w:rPr>
          <w:fldChar w:fldCharType="separate"/>
        </w:r>
        <w:r w:rsidR="00627800">
          <w:rPr>
            <w:webHidden/>
          </w:rPr>
          <w:t>14</w:t>
        </w:r>
        <w:r>
          <w:rPr>
            <w:webHidden/>
          </w:rPr>
          <w:fldChar w:fldCharType="end"/>
        </w:r>
      </w:hyperlink>
    </w:p>
    <w:p w14:paraId="68DAF097" w14:textId="400B652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Pr="005D23D1">
          <w:rPr>
            <w:rStyle w:val="Hyperlink"/>
          </w:rPr>
          <w:t>4.3.5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quality</w:t>
        </w:r>
        <w:r>
          <w:rPr>
            <w:webHidden/>
          </w:rPr>
          <w:tab/>
        </w:r>
        <w:r>
          <w:rPr>
            <w:webHidden/>
          </w:rPr>
          <w:fldChar w:fldCharType="begin"/>
        </w:r>
        <w:r>
          <w:rPr>
            <w:webHidden/>
          </w:rPr>
          <w:instrText xml:space="preserve"> PAGEREF _Toc172126727 \h </w:instrText>
        </w:r>
        <w:r>
          <w:rPr>
            <w:webHidden/>
          </w:rPr>
        </w:r>
        <w:r>
          <w:rPr>
            <w:webHidden/>
          </w:rPr>
          <w:fldChar w:fldCharType="separate"/>
        </w:r>
        <w:r w:rsidR="00627800">
          <w:rPr>
            <w:webHidden/>
          </w:rPr>
          <w:t>14</w:t>
        </w:r>
        <w:r>
          <w:rPr>
            <w:webHidden/>
          </w:rPr>
          <w:fldChar w:fldCharType="end"/>
        </w:r>
      </w:hyperlink>
    </w:p>
    <w:p w14:paraId="324CC5AB" w14:textId="24E9446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Pr="005D23D1">
          <w:rPr>
            <w:rStyle w:val="Hyperlink"/>
          </w:rPr>
          <w:t>4.4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types</w:t>
        </w:r>
        <w:r>
          <w:rPr>
            <w:webHidden/>
          </w:rPr>
          <w:tab/>
        </w:r>
        <w:r>
          <w:rPr>
            <w:webHidden/>
          </w:rPr>
          <w:fldChar w:fldCharType="begin"/>
        </w:r>
        <w:r>
          <w:rPr>
            <w:webHidden/>
          </w:rPr>
          <w:instrText xml:space="preserve"> PAGEREF _Toc172126728 \h </w:instrText>
        </w:r>
        <w:r>
          <w:rPr>
            <w:webHidden/>
          </w:rPr>
        </w:r>
        <w:r>
          <w:rPr>
            <w:webHidden/>
          </w:rPr>
          <w:fldChar w:fldCharType="separate"/>
        </w:r>
        <w:r w:rsidR="00627800">
          <w:rPr>
            <w:webHidden/>
          </w:rPr>
          <w:t>15</w:t>
        </w:r>
        <w:r>
          <w:rPr>
            <w:webHidden/>
          </w:rPr>
          <w:fldChar w:fldCharType="end"/>
        </w:r>
      </w:hyperlink>
    </w:p>
    <w:p w14:paraId="464811C7" w14:textId="37319B3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Pr="005D23D1">
          <w:rPr>
            <w:rStyle w:val="Hyperlink"/>
          </w:rPr>
          <w:t>4.5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Schema</w:t>
        </w:r>
        <w:r>
          <w:rPr>
            <w:webHidden/>
          </w:rPr>
          <w:tab/>
        </w:r>
        <w:r>
          <w:rPr>
            <w:webHidden/>
          </w:rPr>
          <w:fldChar w:fldCharType="begin"/>
        </w:r>
        <w:r>
          <w:rPr>
            <w:webHidden/>
          </w:rPr>
          <w:instrText xml:space="preserve"> PAGEREF _Toc172126729 \h </w:instrText>
        </w:r>
        <w:r>
          <w:rPr>
            <w:webHidden/>
          </w:rPr>
        </w:r>
        <w:r>
          <w:rPr>
            <w:webHidden/>
          </w:rPr>
          <w:fldChar w:fldCharType="separate"/>
        </w:r>
        <w:r w:rsidR="00627800">
          <w:rPr>
            <w:webHidden/>
          </w:rPr>
          <w:t>15</w:t>
        </w:r>
        <w:r>
          <w:rPr>
            <w:webHidden/>
          </w:rPr>
          <w:fldChar w:fldCharType="end"/>
        </w:r>
      </w:hyperlink>
    </w:p>
    <w:p w14:paraId="55DEE545" w14:textId="06435D6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Pr="005D23D1">
          <w:rPr>
            <w:rStyle w:val="Hyperlink"/>
          </w:rPr>
          <w:t>4.5.1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Coverages</w:t>
        </w:r>
        <w:r>
          <w:rPr>
            <w:webHidden/>
          </w:rPr>
          <w:tab/>
        </w:r>
        <w:r>
          <w:rPr>
            <w:webHidden/>
          </w:rPr>
          <w:fldChar w:fldCharType="begin"/>
        </w:r>
        <w:r>
          <w:rPr>
            <w:webHidden/>
          </w:rPr>
          <w:instrText xml:space="preserve"> PAGEREF _Toc172126730 \h </w:instrText>
        </w:r>
        <w:r>
          <w:rPr>
            <w:webHidden/>
          </w:rPr>
        </w:r>
        <w:r>
          <w:rPr>
            <w:webHidden/>
          </w:rPr>
          <w:fldChar w:fldCharType="separate"/>
        </w:r>
        <w:r w:rsidR="00627800">
          <w:rPr>
            <w:webHidden/>
          </w:rPr>
          <w:t>15</w:t>
        </w:r>
        <w:r>
          <w:rPr>
            <w:webHidden/>
          </w:rPr>
          <w:fldChar w:fldCharType="end"/>
        </w:r>
      </w:hyperlink>
    </w:p>
    <w:p w14:paraId="630E6A12" w14:textId="0C02E6C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Pr="005D23D1">
          <w:rPr>
            <w:rStyle w:val="Hyperlink"/>
          </w:rPr>
          <w:t>4.5.2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Regular grids</w:t>
        </w:r>
        <w:r>
          <w:rPr>
            <w:webHidden/>
          </w:rPr>
          <w:tab/>
        </w:r>
        <w:r>
          <w:rPr>
            <w:webHidden/>
          </w:rPr>
          <w:fldChar w:fldCharType="begin"/>
        </w:r>
        <w:r>
          <w:rPr>
            <w:webHidden/>
          </w:rPr>
          <w:instrText xml:space="preserve"> PAGEREF _Toc172126731 \h </w:instrText>
        </w:r>
        <w:r>
          <w:rPr>
            <w:webHidden/>
          </w:rPr>
        </w:r>
        <w:r>
          <w:rPr>
            <w:webHidden/>
          </w:rPr>
          <w:fldChar w:fldCharType="separate"/>
        </w:r>
        <w:r w:rsidR="00627800">
          <w:rPr>
            <w:webHidden/>
          </w:rPr>
          <w:t>16</w:t>
        </w:r>
        <w:r>
          <w:rPr>
            <w:webHidden/>
          </w:rPr>
          <w:fldChar w:fldCharType="end"/>
        </w:r>
      </w:hyperlink>
    </w:p>
    <w:p w14:paraId="3B0824DB" w14:textId="20650F7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Pr="005D23D1">
          <w:rPr>
            <w:rStyle w:val="Hyperlink"/>
          </w:rPr>
          <w:t>4.5.3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Points</w:t>
        </w:r>
        <w:r>
          <w:rPr>
            <w:webHidden/>
          </w:rPr>
          <w:tab/>
        </w:r>
        <w:r>
          <w:rPr>
            <w:webHidden/>
          </w:rPr>
          <w:fldChar w:fldCharType="begin"/>
        </w:r>
        <w:r>
          <w:rPr>
            <w:webHidden/>
          </w:rPr>
          <w:instrText xml:space="preserve"> PAGEREF _Toc172126732 \h </w:instrText>
        </w:r>
        <w:r>
          <w:rPr>
            <w:webHidden/>
          </w:rPr>
        </w:r>
        <w:r>
          <w:rPr>
            <w:webHidden/>
          </w:rPr>
          <w:fldChar w:fldCharType="separate"/>
        </w:r>
        <w:r w:rsidR="00627800">
          <w:rPr>
            <w:webHidden/>
          </w:rPr>
          <w:t>17</w:t>
        </w:r>
        <w:r>
          <w:rPr>
            <w:webHidden/>
          </w:rPr>
          <w:fldChar w:fldCharType="end"/>
        </w:r>
      </w:hyperlink>
    </w:p>
    <w:p w14:paraId="427ACA1D" w14:textId="17512E3C"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Pr="005D23D1">
          <w:rPr>
            <w:rStyle w:val="Hyperlink"/>
          </w:rPr>
          <w:t>5</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Coordinate Reference Systems (CRS)</w:t>
        </w:r>
        <w:r>
          <w:rPr>
            <w:webHidden/>
          </w:rPr>
          <w:tab/>
        </w:r>
        <w:r>
          <w:rPr>
            <w:webHidden/>
          </w:rPr>
          <w:fldChar w:fldCharType="begin"/>
        </w:r>
        <w:r>
          <w:rPr>
            <w:webHidden/>
          </w:rPr>
          <w:instrText xml:space="preserve"> PAGEREF _Toc172126733 \h </w:instrText>
        </w:r>
        <w:r>
          <w:rPr>
            <w:webHidden/>
          </w:rPr>
        </w:r>
        <w:r>
          <w:rPr>
            <w:webHidden/>
          </w:rPr>
          <w:fldChar w:fldCharType="separate"/>
        </w:r>
        <w:r w:rsidR="00627800">
          <w:rPr>
            <w:webHidden/>
          </w:rPr>
          <w:t>18</w:t>
        </w:r>
        <w:r>
          <w:rPr>
            <w:webHidden/>
          </w:rPr>
          <w:fldChar w:fldCharType="end"/>
        </w:r>
      </w:hyperlink>
    </w:p>
    <w:p w14:paraId="7BA88B3B" w14:textId="3C58DE6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Pr="005D23D1">
          <w:rPr>
            <w:rStyle w:val="Hyperlink"/>
          </w:rPr>
          <w:t>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Horizontal reference system</w:t>
        </w:r>
        <w:r>
          <w:rPr>
            <w:webHidden/>
          </w:rPr>
          <w:tab/>
        </w:r>
        <w:r>
          <w:rPr>
            <w:webHidden/>
          </w:rPr>
          <w:fldChar w:fldCharType="begin"/>
        </w:r>
        <w:r>
          <w:rPr>
            <w:webHidden/>
          </w:rPr>
          <w:instrText xml:space="preserve"> PAGEREF _Toc172126734 \h </w:instrText>
        </w:r>
        <w:r>
          <w:rPr>
            <w:webHidden/>
          </w:rPr>
        </w:r>
        <w:r>
          <w:rPr>
            <w:webHidden/>
          </w:rPr>
          <w:fldChar w:fldCharType="separate"/>
        </w:r>
        <w:r w:rsidR="00627800">
          <w:rPr>
            <w:webHidden/>
          </w:rPr>
          <w:t>18</w:t>
        </w:r>
        <w:r>
          <w:rPr>
            <w:webHidden/>
          </w:rPr>
          <w:fldChar w:fldCharType="end"/>
        </w:r>
      </w:hyperlink>
    </w:p>
    <w:p w14:paraId="0BF24854" w14:textId="695DFB5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Pr="005D23D1">
          <w:rPr>
            <w:rStyle w:val="Hyperlink"/>
          </w:rPr>
          <w:t>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system</w:t>
        </w:r>
        <w:r>
          <w:rPr>
            <w:webHidden/>
          </w:rPr>
          <w:tab/>
        </w:r>
        <w:r>
          <w:rPr>
            <w:webHidden/>
          </w:rPr>
          <w:fldChar w:fldCharType="begin"/>
        </w:r>
        <w:r>
          <w:rPr>
            <w:webHidden/>
          </w:rPr>
          <w:instrText xml:space="preserve"> PAGEREF _Toc172126735 \h </w:instrText>
        </w:r>
        <w:r>
          <w:rPr>
            <w:webHidden/>
          </w:rPr>
        </w:r>
        <w:r>
          <w:rPr>
            <w:webHidden/>
          </w:rPr>
          <w:fldChar w:fldCharType="separate"/>
        </w:r>
        <w:r w:rsidR="00627800">
          <w:rPr>
            <w:webHidden/>
          </w:rPr>
          <w:t>19</w:t>
        </w:r>
        <w:r>
          <w:rPr>
            <w:webHidden/>
          </w:rPr>
          <w:fldChar w:fldCharType="end"/>
        </w:r>
      </w:hyperlink>
    </w:p>
    <w:p w14:paraId="68CD7596" w14:textId="49FDE6C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Pr="005D23D1">
          <w:rPr>
            <w:rStyle w:val="Hyperlink"/>
          </w:rPr>
          <w:t>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reference system</w:t>
        </w:r>
        <w:r>
          <w:rPr>
            <w:webHidden/>
          </w:rPr>
          <w:tab/>
        </w:r>
        <w:r>
          <w:rPr>
            <w:webHidden/>
          </w:rPr>
          <w:fldChar w:fldCharType="begin"/>
        </w:r>
        <w:r>
          <w:rPr>
            <w:webHidden/>
          </w:rPr>
          <w:instrText xml:space="preserve"> PAGEREF _Toc172126736 \h </w:instrText>
        </w:r>
        <w:r>
          <w:rPr>
            <w:webHidden/>
          </w:rPr>
        </w:r>
        <w:r>
          <w:rPr>
            <w:webHidden/>
          </w:rPr>
          <w:fldChar w:fldCharType="separate"/>
        </w:r>
        <w:r w:rsidR="00627800">
          <w:rPr>
            <w:webHidden/>
          </w:rPr>
          <w:t>20</w:t>
        </w:r>
        <w:r>
          <w:rPr>
            <w:webHidden/>
          </w:rPr>
          <w:fldChar w:fldCharType="end"/>
        </w:r>
      </w:hyperlink>
    </w:p>
    <w:p w14:paraId="2D24E8BD" w14:textId="0364CDB2"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Pr="005D23D1">
          <w:rPr>
            <w:rStyle w:val="Hyperlink"/>
          </w:rPr>
          <w:t>6</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Quality</w:t>
        </w:r>
        <w:r>
          <w:rPr>
            <w:webHidden/>
          </w:rPr>
          <w:tab/>
        </w:r>
        <w:r>
          <w:rPr>
            <w:webHidden/>
          </w:rPr>
          <w:fldChar w:fldCharType="begin"/>
        </w:r>
        <w:r>
          <w:rPr>
            <w:webHidden/>
          </w:rPr>
          <w:instrText xml:space="preserve"> PAGEREF _Toc172126737 \h </w:instrText>
        </w:r>
        <w:r>
          <w:rPr>
            <w:webHidden/>
          </w:rPr>
        </w:r>
        <w:r>
          <w:rPr>
            <w:webHidden/>
          </w:rPr>
          <w:fldChar w:fldCharType="separate"/>
        </w:r>
        <w:r w:rsidR="00627800">
          <w:rPr>
            <w:webHidden/>
          </w:rPr>
          <w:t>20</w:t>
        </w:r>
        <w:r>
          <w:rPr>
            <w:webHidden/>
          </w:rPr>
          <w:fldChar w:fldCharType="end"/>
        </w:r>
      </w:hyperlink>
    </w:p>
    <w:p w14:paraId="7C016E0D" w14:textId="5A2C3F9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Pr="005D23D1">
          <w:rPr>
            <w:rStyle w:val="Hyperlink"/>
          </w:rPr>
          <w:t>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_Toc172126738 \h </w:instrText>
        </w:r>
        <w:r>
          <w:rPr>
            <w:webHidden/>
          </w:rPr>
        </w:r>
        <w:r>
          <w:rPr>
            <w:webHidden/>
          </w:rPr>
          <w:fldChar w:fldCharType="separate"/>
        </w:r>
        <w:r w:rsidR="00627800">
          <w:rPr>
            <w:webHidden/>
          </w:rPr>
          <w:t>20</w:t>
        </w:r>
        <w:r>
          <w:rPr>
            <w:webHidden/>
          </w:rPr>
          <w:fldChar w:fldCharType="end"/>
        </w:r>
      </w:hyperlink>
    </w:p>
    <w:p w14:paraId="5DE7EF4B" w14:textId="38860C5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Pr="005D23D1">
          <w:rPr>
            <w:rStyle w:val="Hyperlink"/>
          </w:rPr>
          <w:t>6.1.1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indication within datasets</w:t>
        </w:r>
        <w:r>
          <w:rPr>
            <w:webHidden/>
          </w:rPr>
          <w:tab/>
        </w:r>
        <w:r>
          <w:rPr>
            <w:webHidden/>
          </w:rPr>
          <w:fldChar w:fldCharType="begin"/>
        </w:r>
        <w:r>
          <w:rPr>
            <w:webHidden/>
          </w:rPr>
          <w:instrText xml:space="preserve"> PAGEREF _Toc172126739 \h </w:instrText>
        </w:r>
        <w:r>
          <w:rPr>
            <w:webHidden/>
          </w:rPr>
        </w:r>
        <w:r>
          <w:rPr>
            <w:webHidden/>
          </w:rPr>
          <w:fldChar w:fldCharType="separate"/>
        </w:r>
        <w:r w:rsidR="00627800">
          <w:rPr>
            <w:webHidden/>
          </w:rPr>
          <w:t>20</w:t>
        </w:r>
        <w:r>
          <w:rPr>
            <w:webHidden/>
          </w:rPr>
          <w:fldChar w:fldCharType="end"/>
        </w:r>
      </w:hyperlink>
    </w:p>
    <w:p w14:paraId="25D3F2C7" w14:textId="39DCBC4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Pr="005D23D1">
          <w:rPr>
            <w:rStyle w:val="Hyperlink"/>
          </w:rPr>
          <w:t>6.1.2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elements and data quality measures (informative)</w:t>
        </w:r>
        <w:r>
          <w:rPr>
            <w:webHidden/>
          </w:rPr>
          <w:tab/>
        </w:r>
        <w:r>
          <w:rPr>
            <w:webHidden/>
          </w:rPr>
          <w:fldChar w:fldCharType="begin"/>
        </w:r>
        <w:r>
          <w:rPr>
            <w:webHidden/>
          </w:rPr>
          <w:instrText xml:space="preserve"> PAGEREF _Toc172126740 \h </w:instrText>
        </w:r>
        <w:r>
          <w:rPr>
            <w:webHidden/>
          </w:rPr>
        </w:r>
        <w:r>
          <w:rPr>
            <w:webHidden/>
          </w:rPr>
          <w:fldChar w:fldCharType="separate"/>
        </w:r>
        <w:r w:rsidR="00627800">
          <w:rPr>
            <w:webHidden/>
          </w:rPr>
          <w:t>20</w:t>
        </w:r>
        <w:r>
          <w:rPr>
            <w:webHidden/>
          </w:rPr>
          <w:fldChar w:fldCharType="end"/>
        </w:r>
      </w:hyperlink>
    </w:p>
    <w:p w14:paraId="4F1590A9" w14:textId="1B8D388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Pr="005D23D1">
          <w:rPr>
            <w:rStyle w:val="Hyperlink"/>
          </w:rPr>
          <w:t>6.1.3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Description of quality elements (informative)</w:t>
        </w:r>
        <w:r>
          <w:rPr>
            <w:webHidden/>
          </w:rPr>
          <w:tab/>
        </w:r>
        <w:r>
          <w:rPr>
            <w:webHidden/>
          </w:rPr>
          <w:fldChar w:fldCharType="begin"/>
        </w:r>
        <w:r>
          <w:rPr>
            <w:webHidden/>
          </w:rPr>
          <w:instrText xml:space="preserve"> PAGEREF _Toc172126741 \h </w:instrText>
        </w:r>
        <w:r>
          <w:rPr>
            <w:webHidden/>
          </w:rPr>
        </w:r>
        <w:r>
          <w:rPr>
            <w:webHidden/>
          </w:rPr>
          <w:fldChar w:fldCharType="separate"/>
        </w:r>
        <w:r w:rsidR="00627800">
          <w:rPr>
            <w:webHidden/>
          </w:rPr>
          <w:t>21</w:t>
        </w:r>
        <w:r>
          <w:rPr>
            <w:webHidden/>
          </w:rPr>
          <w:fldChar w:fldCharType="end"/>
        </w:r>
      </w:hyperlink>
    </w:p>
    <w:p w14:paraId="095B9178" w14:textId="186A55C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Pr="005D23D1">
          <w:rPr>
            <w:rStyle w:val="Hyperlink"/>
          </w:rPr>
          <w:t>6.1.4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Applicable quality measures</w:t>
        </w:r>
        <w:r>
          <w:rPr>
            <w:webHidden/>
          </w:rPr>
          <w:tab/>
        </w:r>
        <w:r>
          <w:rPr>
            <w:webHidden/>
          </w:rPr>
          <w:fldChar w:fldCharType="begin"/>
        </w:r>
        <w:r>
          <w:rPr>
            <w:webHidden/>
          </w:rPr>
          <w:instrText xml:space="preserve"> PAGEREF _Toc172126742 \h </w:instrText>
        </w:r>
        <w:r>
          <w:rPr>
            <w:webHidden/>
          </w:rPr>
        </w:r>
        <w:r>
          <w:rPr>
            <w:webHidden/>
          </w:rPr>
          <w:fldChar w:fldCharType="separate"/>
        </w:r>
        <w:r w:rsidR="00627800">
          <w:rPr>
            <w:webHidden/>
          </w:rPr>
          <w:t>22</w:t>
        </w:r>
        <w:r>
          <w:rPr>
            <w:webHidden/>
          </w:rPr>
          <w:fldChar w:fldCharType="end"/>
        </w:r>
      </w:hyperlink>
    </w:p>
    <w:p w14:paraId="18E8558E" w14:textId="46075739"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Pr="005D23D1">
          <w:rPr>
            <w:rStyle w:val="Hyperlink"/>
          </w:rPr>
          <w:t>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components of data quality</w:t>
        </w:r>
        <w:r>
          <w:rPr>
            <w:webHidden/>
          </w:rPr>
          <w:tab/>
        </w:r>
        <w:r>
          <w:rPr>
            <w:webHidden/>
          </w:rPr>
          <w:fldChar w:fldCharType="begin"/>
        </w:r>
        <w:r>
          <w:rPr>
            <w:webHidden/>
          </w:rPr>
          <w:instrText xml:space="preserve"> PAGEREF _Toc172126743 \h </w:instrText>
        </w:r>
        <w:r>
          <w:rPr>
            <w:webHidden/>
          </w:rPr>
        </w:r>
        <w:r>
          <w:rPr>
            <w:webHidden/>
          </w:rPr>
          <w:fldChar w:fldCharType="separate"/>
        </w:r>
        <w:r w:rsidR="00627800">
          <w:rPr>
            <w:webHidden/>
          </w:rPr>
          <w:t>26</w:t>
        </w:r>
        <w:r>
          <w:rPr>
            <w:webHidden/>
          </w:rPr>
          <w:fldChar w:fldCharType="end"/>
        </w:r>
      </w:hyperlink>
    </w:p>
    <w:p w14:paraId="2426DB77" w14:textId="6F97E5B3"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Pr="005D23D1">
          <w:rPr>
            <w:rStyle w:val="Hyperlink"/>
          </w:rPr>
          <w:t>6.3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Assessment of data quality</w:t>
        </w:r>
        <w:r>
          <w:rPr>
            <w:webHidden/>
          </w:rPr>
          <w:tab/>
        </w:r>
        <w:r>
          <w:rPr>
            <w:webHidden/>
          </w:rPr>
          <w:fldChar w:fldCharType="begin"/>
        </w:r>
        <w:r>
          <w:rPr>
            <w:webHidden/>
          </w:rPr>
          <w:instrText xml:space="preserve"> PAGEREF _Toc172126744 \h </w:instrText>
        </w:r>
        <w:r>
          <w:rPr>
            <w:webHidden/>
          </w:rPr>
        </w:r>
        <w:r>
          <w:rPr>
            <w:webHidden/>
          </w:rPr>
          <w:fldChar w:fldCharType="separate"/>
        </w:r>
        <w:r w:rsidR="00627800">
          <w:rPr>
            <w:webHidden/>
          </w:rPr>
          <w:t>26</w:t>
        </w:r>
        <w:r>
          <w:rPr>
            <w:webHidden/>
          </w:rPr>
          <w:fldChar w:fldCharType="end"/>
        </w:r>
      </w:hyperlink>
    </w:p>
    <w:p w14:paraId="01BE2486" w14:textId="7E3068D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Pr="005D23D1">
          <w:rPr>
            <w:rStyle w:val="Hyperlink"/>
          </w:rPr>
          <w:t>6.4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 checks</w:t>
        </w:r>
        <w:r>
          <w:rPr>
            <w:webHidden/>
          </w:rPr>
          <w:tab/>
        </w:r>
        <w:r>
          <w:rPr>
            <w:webHidden/>
          </w:rPr>
          <w:fldChar w:fldCharType="begin"/>
        </w:r>
        <w:r>
          <w:rPr>
            <w:webHidden/>
          </w:rPr>
          <w:instrText xml:space="preserve"> PAGEREF _Toc172126745 \h </w:instrText>
        </w:r>
        <w:r>
          <w:rPr>
            <w:webHidden/>
          </w:rPr>
        </w:r>
        <w:r>
          <w:rPr>
            <w:webHidden/>
          </w:rPr>
          <w:fldChar w:fldCharType="separate"/>
        </w:r>
        <w:r w:rsidR="00627800">
          <w:rPr>
            <w:webHidden/>
          </w:rPr>
          <w:t>27</w:t>
        </w:r>
        <w:r>
          <w:rPr>
            <w:webHidden/>
          </w:rPr>
          <w:fldChar w:fldCharType="end"/>
        </w:r>
      </w:hyperlink>
    </w:p>
    <w:p w14:paraId="768BD64F" w14:textId="7632A064"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Pr="005D23D1">
          <w:rPr>
            <w:rStyle w:val="Hyperlink"/>
          </w:rPr>
          <w:t>7</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Capture and Classification</w:t>
        </w:r>
        <w:r>
          <w:rPr>
            <w:webHidden/>
          </w:rPr>
          <w:tab/>
        </w:r>
        <w:r>
          <w:rPr>
            <w:webHidden/>
          </w:rPr>
          <w:fldChar w:fldCharType="begin"/>
        </w:r>
        <w:r>
          <w:rPr>
            <w:webHidden/>
          </w:rPr>
          <w:instrText xml:space="preserve"> PAGEREF _Toc172126746 \h </w:instrText>
        </w:r>
        <w:r>
          <w:rPr>
            <w:webHidden/>
          </w:rPr>
        </w:r>
        <w:r>
          <w:rPr>
            <w:webHidden/>
          </w:rPr>
          <w:fldChar w:fldCharType="separate"/>
        </w:r>
        <w:r w:rsidR="00627800">
          <w:rPr>
            <w:webHidden/>
          </w:rPr>
          <w:t>27</w:t>
        </w:r>
        <w:r>
          <w:rPr>
            <w:webHidden/>
          </w:rPr>
          <w:fldChar w:fldCharType="end"/>
        </w:r>
      </w:hyperlink>
    </w:p>
    <w:p w14:paraId="6DA9864A" w14:textId="2906859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Pr="005D23D1">
          <w:rPr>
            <w:rStyle w:val="Hyperlink"/>
          </w:rPr>
          <w:t>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_Toc172126747 \h </w:instrText>
        </w:r>
        <w:r>
          <w:rPr>
            <w:webHidden/>
          </w:rPr>
        </w:r>
        <w:r>
          <w:rPr>
            <w:webHidden/>
          </w:rPr>
          <w:fldChar w:fldCharType="separate"/>
        </w:r>
        <w:r w:rsidR="00627800">
          <w:rPr>
            <w:webHidden/>
          </w:rPr>
          <w:t>27</w:t>
        </w:r>
        <w:r>
          <w:rPr>
            <w:webHidden/>
          </w:rPr>
          <w:fldChar w:fldCharType="end"/>
        </w:r>
      </w:hyperlink>
    </w:p>
    <w:p w14:paraId="1B91C3E4" w14:textId="57C1841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Pr="005D23D1">
          <w:rPr>
            <w:rStyle w:val="Hyperlink"/>
          </w:rPr>
          <w:t>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production process</w:t>
        </w:r>
        <w:r>
          <w:rPr>
            <w:webHidden/>
          </w:rPr>
          <w:tab/>
        </w:r>
        <w:r>
          <w:rPr>
            <w:webHidden/>
          </w:rPr>
          <w:fldChar w:fldCharType="begin"/>
        </w:r>
        <w:r>
          <w:rPr>
            <w:webHidden/>
          </w:rPr>
          <w:instrText xml:space="preserve"> PAGEREF _Toc172126748 \h </w:instrText>
        </w:r>
        <w:r>
          <w:rPr>
            <w:webHidden/>
          </w:rPr>
        </w:r>
        <w:r>
          <w:rPr>
            <w:webHidden/>
          </w:rPr>
          <w:fldChar w:fldCharType="separate"/>
        </w:r>
        <w:r w:rsidR="00627800">
          <w:rPr>
            <w:webHidden/>
          </w:rPr>
          <w:t>28</w:t>
        </w:r>
        <w:r>
          <w:rPr>
            <w:webHidden/>
          </w:rPr>
          <w:fldChar w:fldCharType="end"/>
        </w:r>
      </w:hyperlink>
    </w:p>
    <w:p w14:paraId="4214B0CF" w14:textId="2ECBFF1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Pr="005D23D1">
          <w:rPr>
            <w:rStyle w:val="Hyperlink"/>
          </w:rPr>
          <w:t>7.2.1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_Toc172126749 \h </w:instrText>
        </w:r>
        <w:r>
          <w:rPr>
            <w:webHidden/>
          </w:rPr>
        </w:r>
        <w:r>
          <w:rPr>
            <w:webHidden/>
          </w:rPr>
          <w:fldChar w:fldCharType="separate"/>
        </w:r>
        <w:r w:rsidR="00627800">
          <w:rPr>
            <w:webHidden/>
          </w:rPr>
          <w:t>28</w:t>
        </w:r>
        <w:r>
          <w:rPr>
            <w:webHidden/>
          </w:rPr>
          <w:fldChar w:fldCharType="end"/>
        </w:r>
      </w:hyperlink>
    </w:p>
    <w:p w14:paraId="2ECFCAC5" w14:textId="0A7633D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Pr="005D23D1">
          <w:rPr>
            <w:rStyle w:val="Hyperlink"/>
          </w:rPr>
          <w:t>7.2.2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Surface current data</w:t>
        </w:r>
        <w:r>
          <w:rPr>
            <w:webHidden/>
          </w:rPr>
          <w:tab/>
        </w:r>
        <w:r>
          <w:rPr>
            <w:webHidden/>
          </w:rPr>
          <w:fldChar w:fldCharType="begin"/>
        </w:r>
        <w:r>
          <w:rPr>
            <w:webHidden/>
          </w:rPr>
          <w:instrText xml:space="preserve"> PAGEREF _Toc172126750 \h </w:instrText>
        </w:r>
        <w:r>
          <w:rPr>
            <w:webHidden/>
          </w:rPr>
        </w:r>
        <w:r>
          <w:rPr>
            <w:webHidden/>
          </w:rPr>
          <w:fldChar w:fldCharType="separate"/>
        </w:r>
        <w:r w:rsidR="00627800">
          <w:rPr>
            <w:webHidden/>
          </w:rPr>
          <w:t>29</w:t>
        </w:r>
        <w:r>
          <w:rPr>
            <w:webHidden/>
          </w:rPr>
          <w:fldChar w:fldCharType="end"/>
        </w:r>
      </w:hyperlink>
    </w:p>
    <w:p w14:paraId="74A2ABAC" w14:textId="3542EE4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Pr="005D23D1">
          <w:rPr>
            <w:rStyle w:val="Hyperlink"/>
          </w:rPr>
          <w:t>7.2.3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_Toc172126751 \h </w:instrText>
        </w:r>
        <w:r>
          <w:rPr>
            <w:webHidden/>
          </w:rPr>
        </w:r>
        <w:r>
          <w:rPr>
            <w:webHidden/>
          </w:rPr>
          <w:fldChar w:fldCharType="separate"/>
        </w:r>
        <w:r w:rsidR="00627800">
          <w:rPr>
            <w:webHidden/>
          </w:rPr>
          <w:t>29</w:t>
        </w:r>
        <w:r>
          <w:rPr>
            <w:webHidden/>
          </w:rPr>
          <w:fldChar w:fldCharType="end"/>
        </w:r>
      </w:hyperlink>
    </w:p>
    <w:p w14:paraId="1FA0E9F6" w14:textId="4DB2196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Pr="005D23D1">
          <w:rPr>
            <w:rStyle w:val="Hyperlink"/>
          </w:rPr>
          <w:t>7.2.4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w:t>
        </w:r>
        <w:r>
          <w:rPr>
            <w:webHidden/>
          </w:rPr>
          <w:tab/>
        </w:r>
        <w:r>
          <w:rPr>
            <w:webHidden/>
          </w:rPr>
          <w:fldChar w:fldCharType="begin"/>
        </w:r>
        <w:r>
          <w:rPr>
            <w:webHidden/>
          </w:rPr>
          <w:instrText xml:space="preserve"> PAGEREF _Toc172126752 \h </w:instrText>
        </w:r>
        <w:r>
          <w:rPr>
            <w:webHidden/>
          </w:rPr>
        </w:r>
        <w:r>
          <w:rPr>
            <w:webHidden/>
          </w:rPr>
          <w:fldChar w:fldCharType="separate"/>
        </w:r>
        <w:r w:rsidR="00627800">
          <w:rPr>
            <w:webHidden/>
          </w:rPr>
          <w:t>29</w:t>
        </w:r>
        <w:r>
          <w:rPr>
            <w:webHidden/>
          </w:rPr>
          <w:fldChar w:fldCharType="end"/>
        </w:r>
      </w:hyperlink>
    </w:p>
    <w:p w14:paraId="7B3C3B3C" w14:textId="4265846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Pr="005D23D1">
          <w:rPr>
            <w:rStyle w:val="Hyperlink"/>
          </w:rPr>
          <w:t>7.2.5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signatures</w:t>
        </w:r>
        <w:r>
          <w:rPr>
            <w:webHidden/>
          </w:rPr>
          <w:tab/>
        </w:r>
        <w:r>
          <w:rPr>
            <w:webHidden/>
          </w:rPr>
          <w:fldChar w:fldCharType="begin"/>
        </w:r>
        <w:r>
          <w:rPr>
            <w:webHidden/>
          </w:rPr>
          <w:instrText xml:space="preserve"> PAGEREF _Toc172126753 \h </w:instrText>
        </w:r>
        <w:r>
          <w:rPr>
            <w:webHidden/>
          </w:rPr>
        </w:r>
        <w:r>
          <w:rPr>
            <w:webHidden/>
          </w:rPr>
          <w:fldChar w:fldCharType="separate"/>
        </w:r>
        <w:r w:rsidR="00627800">
          <w:rPr>
            <w:webHidden/>
          </w:rPr>
          <w:t>29</w:t>
        </w:r>
        <w:r>
          <w:rPr>
            <w:webHidden/>
          </w:rPr>
          <w:fldChar w:fldCharType="end"/>
        </w:r>
      </w:hyperlink>
    </w:p>
    <w:p w14:paraId="50B967D4" w14:textId="375BDEA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Pr="005D23D1">
          <w:rPr>
            <w:rStyle w:val="Hyperlink"/>
          </w:rPr>
          <w:t>7.3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Guidance for chunking and compression (informative)</w:t>
        </w:r>
        <w:r>
          <w:rPr>
            <w:webHidden/>
          </w:rPr>
          <w:tab/>
        </w:r>
        <w:r>
          <w:rPr>
            <w:webHidden/>
          </w:rPr>
          <w:fldChar w:fldCharType="begin"/>
        </w:r>
        <w:r>
          <w:rPr>
            <w:webHidden/>
          </w:rPr>
          <w:instrText xml:space="preserve"> PAGEREF _Toc172126754 \h </w:instrText>
        </w:r>
        <w:r>
          <w:rPr>
            <w:webHidden/>
          </w:rPr>
        </w:r>
        <w:r>
          <w:rPr>
            <w:webHidden/>
          </w:rPr>
          <w:fldChar w:fldCharType="separate"/>
        </w:r>
        <w:r w:rsidR="00627800">
          <w:rPr>
            <w:webHidden/>
          </w:rPr>
          <w:t>30</w:t>
        </w:r>
        <w:r>
          <w:rPr>
            <w:webHidden/>
          </w:rPr>
          <w:fldChar w:fldCharType="end"/>
        </w:r>
      </w:hyperlink>
    </w:p>
    <w:p w14:paraId="73D113BE" w14:textId="7D58FDE3"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Pr="005D23D1">
          <w:rPr>
            <w:rStyle w:val="Hyperlink"/>
          </w:rPr>
          <w:t>7.4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Datasets in a series</w:t>
        </w:r>
        <w:r>
          <w:rPr>
            <w:webHidden/>
          </w:rPr>
          <w:tab/>
        </w:r>
        <w:r>
          <w:rPr>
            <w:webHidden/>
          </w:rPr>
          <w:fldChar w:fldCharType="begin"/>
        </w:r>
        <w:r>
          <w:rPr>
            <w:webHidden/>
          </w:rPr>
          <w:instrText xml:space="preserve"> PAGEREF _Toc172126755 \h </w:instrText>
        </w:r>
        <w:r>
          <w:rPr>
            <w:webHidden/>
          </w:rPr>
        </w:r>
        <w:r>
          <w:rPr>
            <w:webHidden/>
          </w:rPr>
          <w:fldChar w:fldCharType="separate"/>
        </w:r>
        <w:r w:rsidR="00627800">
          <w:rPr>
            <w:webHidden/>
          </w:rPr>
          <w:t>30</w:t>
        </w:r>
        <w:r>
          <w:rPr>
            <w:webHidden/>
          </w:rPr>
          <w:fldChar w:fldCharType="end"/>
        </w:r>
      </w:hyperlink>
    </w:p>
    <w:p w14:paraId="36EF5729" w14:textId="545E232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Pr="005D23D1">
          <w:rPr>
            <w:rStyle w:val="Hyperlink"/>
          </w:rPr>
          <w:t>7.5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use purpose</w:t>
        </w:r>
        <w:r>
          <w:rPr>
            <w:webHidden/>
          </w:rPr>
          <w:tab/>
        </w:r>
        <w:r>
          <w:rPr>
            <w:webHidden/>
          </w:rPr>
          <w:fldChar w:fldCharType="begin"/>
        </w:r>
        <w:r>
          <w:rPr>
            <w:webHidden/>
          </w:rPr>
          <w:instrText xml:space="preserve"> PAGEREF _Toc172126756 \h </w:instrText>
        </w:r>
        <w:r>
          <w:rPr>
            <w:webHidden/>
          </w:rPr>
        </w:r>
        <w:r>
          <w:rPr>
            <w:webHidden/>
          </w:rPr>
          <w:fldChar w:fldCharType="separate"/>
        </w:r>
        <w:r w:rsidR="00627800">
          <w:rPr>
            <w:webHidden/>
          </w:rPr>
          <w:t>31</w:t>
        </w:r>
        <w:r>
          <w:rPr>
            <w:webHidden/>
          </w:rPr>
          <w:fldChar w:fldCharType="end"/>
        </w:r>
      </w:hyperlink>
    </w:p>
    <w:p w14:paraId="16EF928B" w14:textId="3C5BFBB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Pr="005D23D1">
          <w:rPr>
            <w:rStyle w:val="Hyperlink"/>
          </w:rPr>
          <w:t>7.5.1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Datum requirements</w:t>
        </w:r>
        <w:r>
          <w:rPr>
            <w:webHidden/>
          </w:rPr>
          <w:tab/>
        </w:r>
        <w:r>
          <w:rPr>
            <w:webHidden/>
          </w:rPr>
          <w:fldChar w:fldCharType="begin"/>
        </w:r>
        <w:r>
          <w:rPr>
            <w:webHidden/>
          </w:rPr>
          <w:instrText xml:space="preserve"> PAGEREF _Toc172126757 \h </w:instrText>
        </w:r>
        <w:r>
          <w:rPr>
            <w:webHidden/>
          </w:rPr>
        </w:r>
        <w:r>
          <w:rPr>
            <w:webHidden/>
          </w:rPr>
          <w:fldChar w:fldCharType="separate"/>
        </w:r>
        <w:r w:rsidR="00627800">
          <w:rPr>
            <w:webHidden/>
          </w:rPr>
          <w:t>31</w:t>
        </w:r>
        <w:r>
          <w:rPr>
            <w:webHidden/>
          </w:rPr>
          <w:fldChar w:fldCharType="end"/>
        </w:r>
      </w:hyperlink>
    </w:p>
    <w:p w14:paraId="7FD59F61" w14:textId="7E53454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Pr="005D23D1">
          <w:rPr>
            <w:rStyle w:val="Hyperlink"/>
          </w:rPr>
          <w:t>7.5.2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type recommendations</w:t>
        </w:r>
        <w:r>
          <w:rPr>
            <w:webHidden/>
          </w:rPr>
          <w:tab/>
        </w:r>
        <w:r>
          <w:rPr>
            <w:webHidden/>
          </w:rPr>
          <w:fldChar w:fldCharType="begin"/>
        </w:r>
        <w:r>
          <w:rPr>
            <w:webHidden/>
          </w:rPr>
          <w:instrText xml:space="preserve"> PAGEREF _Toc172126758 \h </w:instrText>
        </w:r>
        <w:r>
          <w:rPr>
            <w:webHidden/>
          </w:rPr>
        </w:r>
        <w:r>
          <w:rPr>
            <w:webHidden/>
          </w:rPr>
          <w:fldChar w:fldCharType="separate"/>
        </w:r>
        <w:r w:rsidR="00627800">
          <w:rPr>
            <w:webHidden/>
          </w:rPr>
          <w:t>31</w:t>
        </w:r>
        <w:r>
          <w:rPr>
            <w:webHidden/>
          </w:rPr>
          <w:fldChar w:fldCharType="end"/>
        </w:r>
      </w:hyperlink>
    </w:p>
    <w:p w14:paraId="415057FB" w14:textId="0ABD343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Pr="005D23D1">
          <w:rPr>
            <w:rStyle w:val="Hyperlink"/>
          </w:rPr>
          <w:t>7.5.3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Suitability for navigation</w:t>
        </w:r>
        <w:r>
          <w:rPr>
            <w:webHidden/>
          </w:rPr>
          <w:tab/>
        </w:r>
        <w:r>
          <w:rPr>
            <w:webHidden/>
          </w:rPr>
          <w:fldChar w:fldCharType="begin"/>
        </w:r>
        <w:r>
          <w:rPr>
            <w:webHidden/>
          </w:rPr>
          <w:instrText xml:space="preserve"> PAGEREF _Toc172126759 \h </w:instrText>
        </w:r>
        <w:r>
          <w:rPr>
            <w:webHidden/>
          </w:rPr>
        </w:r>
        <w:r>
          <w:rPr>
            <w:webHidden/>
          </w:rPr>
          <w:fldChar w:fldCharType="separate"/>
        </w:r>
        <w:r w:rsidR="00627800">
          <w:rPr>
            <w:webHidden/>
          </w:rPr>
          <w:t>31</w:t>
        </w:r>
        <w:r>
          <w:rPr>
            <w:webHidden/>
          </w:rPr>
          <w:fldChar w:fldCharType="end"/>
        </w:r>
      </w:hyperlink>
    </w:p>
    <w:p w14:paraId="424C08E2" w14:textId="5E98795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Pr="005D23D1">
          <w:rPr>
            <w:rStyle w:val="Hyperlink"/>
          </w:rPr>
          <w:t>7.5.4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purpose metadata</w:t>
        </w:r>
        <w:r>
          <w:rPr>
            <w:webHidden/>
          </w:rPr>
          <w:tab/>
        </w:r>
        <w:r>
          <w:rPr>
            <w:webHidden/>
          </w:rPr>
          <w:fldChar w:fldCharType="begin"/>
        </w:r>
        <w:r>
          <w:rPr>
            <w:webHidden/>
          </w:rPr>
          <w:instrText xml:space="preserve"> PAGEREF _Toc172126760 \h </w:instrText>
        </w:r>
        <w:r>
          <w:rPr>
            <w:webHidden/>
          </w:rPr>
        </w:r>
        <w:r>
          <w:rPr>
            <w:webHidden/>
          </w:rPr>
          <w:fldChar w:fldCharType="separate"/>
        </w:r>
        <w:r w:rsidR="00627800">
          <w:rPr>
            <w:webHidden/>
          </w:rPr>
          <w:t>31</w:t>
        </w:r>
        <w:r>
          <w:rPr>
            <w:webHidden/>
          </w:rPr>
          <w:fldChar w:fldCharType="end"/>
        </w:r>
      </w:hyperlink>
    </w:p>
    <w:p w14:paraId="79FD91A0" w14:textId="1B5A7E2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Pr="005D23D1">
          <w:rPr>
            <w:rStyle w:val="Hyperlink"/>
          </w:rPr>
          <w:t>7.6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categories</w:t>
        </w:r>
        <w:r>
          <w:rPr>
            <w:webHidden/>
          </w:rPr>
          <w:tab/>
        </w:r>
        <w:r>
          <w:rPr>
            <w:webHidden/>
          </w:rPr>
          <w:fldChar w:fldCharType="begin"/>
        </w:r>
        <w:r>
          <w:rPr>
            <w:webHidden/>
          </w:rPr>
          <w:instrText xml:space="preserve"> PAGEREF _Toc172126761 \h </w:instrText>
        </w:r>
        <w:r>
          <w:rPr>
            <w:webHidden/>
          </w:rPr>
        </w:r>
        <w:r>
          <w:rPr>
            <w:webHidden/>
          </w:rPr>
          <w:fldChar w:fldCharType="separate"/>
        </w:r>
        <w:r w:rsidR="00627800">
          <w:rPr>
            <w:webHidden/>
          </w:rPr>
          <w:t>31</w:t>
        </w:r>
        <w:r>
          <w:rPr>
            <w:webHidden/>
          </w:rPr>
          <w:fldChar w:fldCharType="end"/>
        </w:r>
      </w:hyperlink>
    </w:p>
    <w:p w14:paraId="0FC8AAED" w14:textId="12511E5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Pr="005D23D1">
          <w:rPr>
            <w:rStyle w:val="Hyperlink"/>
          </w:rPr>
          <w:t>7.7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with S-98</w:t>
        </w:r>
        <w:r>
          <w:rPr>
            <w:webHidden/>
          </w:rPr>
          <w:tab/>
        </w:r>
        <w:r>
          <w:rPr>
            <w:webHidden/>
          </w:rPr>
          <w:fldChar w:fldCharType="begin"/>
        </w:r>
        <w:r>
          <w:rPr>
            <w:webHidden/>
          </w:rPr>
          <w:instrText xml:space="preserve"> PAGEREF _Toc172126762 \h </w:instrText>
        </w:r>
        <w:r>
          <w:rPr>
            <w:webHidden/>
          </w:rPr>
        </w:r>
        <w:r>
          <w:rPr>
            <w:webHidden/>
          </w:rPr>
          <w:fldChar w:fldCharType="separate"/>
        </w:r>
        <w:r w:rsidR="00627800">
          <w:rPr>
            <w:webHidden/>
          </w:rPr>
          <w:t>31</w:t>
        </w:r>
        <w:r>
          <w:rPr>
            <w:webHidden/>
          </w:rPr>
          <w:fldChar w:fldCharType="end"/>
        </w:r>
      </w:hyperlink>
    </w:p>
    <w:p w14:paraId="20520D0F" w14:textId="1B09D40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Pr="005D23D1">
          <w:rPr>
            <w:rStyle w:val="Hyperlink"/>
          </w:rPr>
          <w:t>7.7.1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visual interoperability</w:t>
        </w:r>
        <w:r>
          <w:rPr>
            <w:webHidden/>
          </w:rPr>
          <w:tab/>
        </w:r>
        <w:r>
          <w:rPr>
            <w:webHidden/>
          </w:rPr>
          <w:fldChar w:fldCharType="begin"/>
        </w:r>
        <w:r>
          <w:rPr>
            <w:webHidden/>
          </w:rPr>
          <w:instrText xml:space="preserve"> PAGEREF _Toc172126763 \h </w:instrText>
        </w:r>
        <w:r>
          <w:rPr>
            <w:webHidden/>
          </w:rPr>
        </w:r>
        <w:r>
          <w:rPr>
            <w:webHidden/>
          </w:rPr>
          <w:fldChar w:fldCharType="separate"/>
        </w:r>
        <w:r w:rsidR="00627800">
          <w:rPr>
            <w:webHidden/>
          </w:rPr>
          <w:t>31</w:t>
        </w:r>
        <w:r>
          <w:rPr>
            <w:webHidden/>
          </w:rPr>
          <w:fldChar w:fldCharType="end"/>
        </w:r>
      </w:hyperlink>
    </w:p>
    <w:p w14:paraId="06CBAC74" w14:textId="43B0BEE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Pr="005D23D1">
          <w:rPr>
            <w:rStyle w:val="Hyperlink"/>
          </w:rPr>
          <w:t>7.7.2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harmonised user experience</w:t>
        </w:r>
        <w:r>
          <w:rPr>
            <w:webHidden/>
          </w:rPr>
          <w:tab/>
        </w:r>
        <w:r>
          <w:rPr>
            <w:webHidden/>
          </w:rPr>
          <w:fldChar w:fldCharType="begin"/>
        </w:r>
        <w:r>
          <w:rPr>
            <w:webHidden/>
          </w:rPr>
          <w:instrText xml:space="preserve"> PAGEREF _Toc172126764 \h </w:instrText>
        </w:r>
        <w:r>
          <w:rPr>
            <w:webHidden/>
          </w:rPr>
        </w:r>
        <w:r>
          <w:rPr>
            <w:webHidden/>
          </w:rPr>
          <w:fldChar w:fldCharType="separate"/>
        </w:r>
        <w:r w:rsidR="00627800">
          <w:rPr>
            <w:webHidden/>
          </w:rPr>
          <w:t>31</w:t>
        </w:r>
        <w:r>
          <w:rPr>
            <w:webHidden/>
          </w:rPr>
          <w:fldChar w:fldCharType="end"/>
        </w:r>
      </w:hyperlink>
    </w:p>
    <w:p w14:paraId="4EA393DD" w14:textId="0B291C0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Pr="005D23D1">
          <w:rPr>
            <w:rStyle w:val="Hyperlink"/>
          </w:rPr>
          <w:t>7.8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datums</w:t>
        </w:r>
        <w:r>
          <w:rPr>
            <w:webHidden/>
          </w:rPr>
          <w:tab/>
        </w:r>
        <w:r>
          <w:rPr>
            <w:webHidden/>
          </w:rPr>
          <w:fldChar w:fldCharType="begin"/>
        </w:r>
        <w:r>
          <w:rPr>
            <w:webHidden/>
          </w:rPr>
          <w:instrText xml:space="preserve"> PAGEREF _Toc172126765 \h </w:instrText>
        </w:r>
        <w:r>
          <w:rPr>
            <w:webHidden/>
          </w:rPr>
        </w:r>
        <w:r>
          <w:rPr>
            <w:webHidden/>
          </w:rPr>
          <w:fldChar w:fldCharType="separate"/>
        </w:r>
        <w:r w:rsidR="00627800">
          <w:rPr>
            <w:webHidden/>
          </w:rPr>
          <w:t>32</w:t>
        </w:r>
        <w:r>
          <w:rPr>
            <w:webHidden/>
          </w:rPr>
          <w:fldChar w:fldCharType="end"/>
        </w:r>
      </w:hyperlink>
    </w:p>
    <w:p w14:paraId="746C6830" w14:textId="2513631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Pr="005D23D1">
          <w:rPr>
            <w:rStyle w:val="Hyperlink"/>
          </w:rPr>
          <w:t>7.9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of coverages</w:t>
        </w:r>
        <w:r>
          <w:rPr>
            <w:webHidden/>
          </w:rPr>
          <w:tab/>
        </w:r>
        <w:r>
          <w:rPr>
            <w:webHidden/>
          </w:rPr>
          <w:fldChar w:fldCharType="begin"/>
        </w:r>
        <w:r>
          <w:rPr>
            <w:webHidden/>
          </w:rPr>
          <w:instrText xml:space="preserve"> PAGEREF _Toc172126766 \h </w:instrText>
        </w:r>
        <w:r>
          <w:rPr>
            <w:webHidden/>
          </w:rPr>
        </w:r>
        <w:r>
          <w:rPr>
            <w:webHidden/>
          </w:rPr>
          <w:fldChar w:fldCharType="separate"/>
        </w:r>
        <w:r w:rsidR="00627800">
          <w:rPr>
            <w:webHidden/>
          </w:rPr>
          <w:t>32</w:t>
        </w:r>
        <w:r>
          <w:rPr>
            <w:webHidden/>
          </w:rPr>
          <w:fldChar w:fldCharType="end"/>
        </w:r>
      </w:hyperlink>
    </w:p>
    <w:p w14:paraId="7DE5F0A5" w14:textId="1CCCC097"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Pr="005D23D1">
          <w:rPr>
            <w:rStyle w:val="Hyperlink"/>
          </w:rPr>
          <w:t>8</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Maintenance</w:t>
        </w:r>
        <w:r>
          <w:rPr>
            <w:webHidden/>
          </w:rPr>
          <w:tab/>
        </w:r>
        <w:r>
          <w:rPr>
            <w:webHidden/>
          </w:rPr>
          <w:fldChar w:fldCharType="begin"/>
        </w:r>
        <w:r>
          <w:rPr>
            <w:webHidden/>
          </w:rPr>
          <w:instrText xml:space="preserve"> PAGEREF _Toc172126767 \h </w:instrText>
        </w:r>
        <w:r>
          <w:rPr>
            <w:webHidden/>
          </w:rPr>
        </w:r>
        <w:r>
          <w:rPr>
            <w:webHidden/>
          </w:rPr>
          <w:fldChar w:fldCharType="separate"/>
        </w:r>
        <w:r w:rsidR="00627800">
          <w:rPr>
            <w:webHidden/>
          </w:rPr>
          <w:t>32</w:t>
        </w:r>
        <w:r>
          <w:rPr>
            <w:webHidden/>
          </w:rPr>
          <w:fldChar w:fldCharType="end"/>
        </w:r>
      </w:hyperlink>
    </w:p>
    <w:p w14:paraId="794DE9D7" w14:textId="3F032ED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Pr="005D23D1">
          <w:rPr>
            <w:rStyle w:val="Hyperlink"/>
          </w:rPr>
          <w:t>8.1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and update frequency</w:t>
        </w:r>
        <w:r>
          <w:rPr>
            <w:webHidden/>
          </w:rPr>
          <w:tab/>
        </w:r>
        <w:r>
          <w:rPr>
            <w:webHidden/>
          </w:rPr>
          <w:fldChar w:fldCharType="begin"/>
        </w:r>
        <w:r>
          <w:rPr>
            <w:webHidden/>
          </w:rPr>
          <w:instrText xml:space="preserve"> PAGEREF _Toc172126768 \h </w:instrText>
        </w:r>
        <w:r>
          <w:rPr>
            <w:webHidden/>
          </w:rPr>
        </w:r>
        <w:r>
          <w:rPr>
            <w:webHidden/>
          </w:rPr>
          <w:fldChar w:fldCharType="separate"/>
        </w:r>
        <w:r w:rsidR="00627800">
          <w:rPr>
            <w:webHidden/>
          </w:rPr>
          <w:t>32</w:t>
        </w:r>
        <w:r>
          <w:rPr>
            <w:webHidden/>
          </w:rPr>
          <w:fldChar w:fldCharType="end"/>
        </w:r>
      </w:hyperlink>
    </w:p>
    <w:p w14:paraId="3D10DFB5" w14:textId="688440F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Pr="005D23D1">
          <w:rPr>
            <w:rStyle w:val="Hyperlink"/>
            <w:lang w:eastAsia="en-GB"/>
          </w:rPr>
          <w:t>8.1.1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Update of tidal atlases and harmonic constants (informative)</w:t>
        </w:r>
        <w:r>
          <w:rPr>
            <w:webHidden/>
          </w:rPr>
          <w:tab/>
        </w:r>
        <w:r>
          <w:rPr>
            <w:webHidden/>
          </w:rPr>
          <w:fldChar w:fldCharType="begin"/>
        </w:r>
        <w:r>
          <w:rPr>
            <w:webHidden/>
          </w:rPr>
          <w:instrText xml:space="preserve"> PAGEREF _Toc172126769 \h </w:instrText>
        </w:r>
        <w:r>
          <w:rPr>
            <w:webHidden/>
          </w:rPr>
        </w:r>
        <w:r>
          <w:rPr>
            <w:webHidden/>
          </w:rPr>
          <w:fldChar w:fldCharType="separate"/>
        </w:r>
        <w:r w:rsidR="00627800">
          <w:rPr>
            <w:webHidden/>
          </w:rPr>
          <w:t>32</w:t>
        </w:r>
        <w:r>
          <w:rPr>
            <w:webHidden/>
          </w:rPr>
          <w:fldChar w:fldCharType="end"/>
        </w:r>
      </w:hyperlink>
    </w:p>
    <w:p w14:paraId="4B62ED4F" w14:textId="56A2B605"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Pr="005D23D1">
          <w:rPr>
            <w:rStyle w:val="Hyperlink"/>
          </w:rPr>
          <w:t>8.2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 related to dataset maintenance</w:t>
        </w:r>
        <w:r>
          <w:rPr>
            <w:webHidden/>
          </w:rPr>
          <w:tab/>
        </w:r>
        <w:r>
          <w:rPr>
            <w:webHidden/>
          </w:rPr>
          <w:fldChar w:fldCharType="begin"/>
        </w:r>
        <w:r>
          <w:rPr>
            <w:webHidden/>
          </w:rPr>
          <w:instrText xml:space="preserve"> PAGEREF _Toc172126770 \h </w:instrText>
        </w:r>
        <w:r>
          <w:rPr>
            <w:webHidden/>
          </w:rPr>
        </w:r>
        <w:r>
          <w:rPr>
            <w:webHidden/>
          </w:rPr>
          <w:fldChar w:fldCharType="separate"/>
        </w:r>
        <w:r w:rsidR="00627800">
          <w:rPr>
            <w:webHidden/>
          </w:rPr>
          <w:t>33</w:t>
        </w:r>
        <w:r>
          <w:rPr>
            <w:webHidden/>
          </w:rPr>
          <w:fldChar w:fldCharType="end"/>
        </w:r>
      </w:hyperlink>
    </w:p>
    <w:p w14:paraId="2D36BF46" w14:textId="656CA85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Pr="005D23D1">
          <w:rPr>
            <w:rStyle w:val="Hyperlink"/>
          </w:rPr>
          <w:t>8.2.1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Elements used in S-111</w:t>
        </w:r>
        <w:r>
          <w:rPr>
            <w:webHidden/>
          </w:rPr>
          <w:tab/>
        </w:r>
        <w:r>
          <w:rPr>
            <w:webHidden/>
          </w:rPr>
          <w:fldChar w:fldCharType="begin"/>
        </w:r>
        <w:r>
          <w:rPr>
            <w:webHidden/>
          </w:rPr>
          <w:instrText xml:space="preserve"> PAGEREF _Toc172126771 \h </w:instrText>
        </w:r>
        <w:r>
          <w:rPr>
            <w:webHidden/>
          </w:rPr>
        </w:r>
        <w:r>
          <w:rPr>
            <w:webHidden/>
          </w:rPr>
          <w:fldChar w:fldCharType="separate"/>
        </w:r>
        <w:r w:rsidR="00627800">
          <w:rPr>
            <w:webHidden/>
          </w:rPr>
          <w:t>33</w:t>
        </w:r>
        <w:r>
          <w:rPr>
            <w:webHidden/>
          </w:rPr>
          <w:fldChar w:fldCharType="end"/>
        </w:r>
      </w:hyperlink>
    </w:p>
    <w:p w14:paraId="2854B686" w14:textId="2EF70D0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Pr="005D23D1">
          <w:rPr>
            <w:rStyle w:val="Hyperlink"/>
          </w:rPr>
          <w:t>8.2.2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datasets</w:t>
        </w:r>
        <w:r>
          <w:rPr>
            <w:webHidden/>
          </w:rPr>
          <w:tab/>
        </w:r>
        <w:r>
          <w:rPr>
            <w:webHidden/>
          </w:rPr>
          <w:fldChar w:fldCharType="begin"/>
        </w:r>
        <w:r>
          <w:rPr>
            <w:webHidden/>
          </w:rPr>
          <w:instrText xml:space="preserve"> PAGEREF _Toc172126772 \h </w:instrText>
        </w:r>
        <w:r>
          <w:rPr>
            <w:webHidden/>
          </w:rPr>
        </w:r>
        <w:r>
          <w:rPr>
            <w:webHidden/>
          </w:rPr>
          <w:fldChar w:fldCharType="separate"/>
        </w:r>
        <w:r w:rsidR="00627800">
          <w:rPr>
            <w:webHidden/>
          </w:rPr>
          <w:t>33</w:t>
        </w:r>
        <w:r>
          <w:rPr>
            <w:webHidden/>
          </w:rPr>
          <w:fldChar w:fldCharType="end"/>
        </w:r>
      </w:hyperlink>
    </w:p>
    <w:p w14:paraId="54EB0134" w14:textId="1B45610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Pr="005D23D1">
          <w:rPr>
            <w:rStyle w:val="Hyperlink"/>
          </w:rPr>
          <w:t>8.2.3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Editions</w:t>
        </w:r>
        <w:r>
          <w:rPr>
            <w:webHidden/>
          </w:rPr>
          <w:tab/>
        </w:r>
        <w:r>
          <w:rPr>
            <w:webHidden/>
          </w:rPr>
          <w:fldChar w:fldCharType="begin"/>
        </w:r>
        <w:r>
          <w:rPr>
            <w:webHidden/>
          </w:rPr>
          <w:instrText xml:space="preserve"> PAGEREF _Toc172126773 \h </w:instrText>
        </w:r>
        <w:r>
          <w:rPr>
            <w:webHidden/>
          </w:rPr>
        </w:r>
        <w:r>
          <w:rPr>
            <w:webHidden/>
          </w:rPr>
          <w:fldChar w:fldCharType="separate"/>
        </w:r>
        <w:r w:rsidR="00627800">
          <w:rPr>
            <w:webHidden/>
          </w:rPr>
          <w:t>34</w:t>
        </w:r>
        <w:r>
          <w:rPr>
            <w:webHidden/>
          </w:rPr>
          <w:fldChar w:fldCharType="end"/>
        </w:r>
      </w:hyperlink>
    </w:p>
    <w:p w14:paraId="569A0F84" w14:textId="569199E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Pr="005D23D1">
          <w:rPr>
            <w:rStyle w:val="Hyperlink"/>
          </w:rPr>
          <w:t>8.2.4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Cancellations</w:t>
        </w:r>
        <w:r>
          <w:rPr>
            <w:webHidden/>
          </w:rPr>
          <w:tab/>
        </w:r>
        <w:r>
          <w:rPr>
            <w:webHidden/>
          </w:rPr>
          <w:fldChar w:fldCharType="begin"/>
        </w:r>
        <w:r>
          <w:rPr>
            <w:webHidden/>
          </w:rPr>
          <w:instrText xml:space="preserve"> PAGEREF _Toc172126774 \h </w:instrText>
        </w:r>
        <w:r>
          <w:rPr>
            <w:webHidden/>
          </w:rPr>
        </w:r>
        <w:r>
          <w:rPr>
            <w:webHidden/>
          </w:rPr>
          <w:fldChar w:fldCharType="separate"/>
        </w:r>
        <w:r w:rsidR="00627800">
          <w:rPr>
            <w:webHidden/>
          </w:rPr>
          <w:t>34</w:t>
        </w:r>
        <w:r>
          <w:rPr>
            <w:webHidden/>
          </w:rPr>
          <w:fldChar w:fldCharType="end"/>
        </w:r>
      </w:hyperlink>
    </w:p>
    <w:p w14:paraId="6F521CCF" w14:textId="07C1C96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Pr="005D23D1">
          <w:rPr>
            <w:rStyle w:val="Hyperlink"/>
          </w:rPr>
          <w:t>8.2.5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Other</w:t>
        </w:r>
        <w:r w:rsidRPr="005D23D1">
          <w:rPr>
            <w:rStyle w:val="Hyperlink"/>
            <w:i/>
            <w:iCs/>
          </w:rPr>
          <w:t xml:space="preserve"> S100_Purpose</w:t>
        </w:r>
        <w:r w:rsidRPr="005D23D1">
          <w:rPr>
            <w:rStyle w:val="Hyperlink"/>
          </w:rPr>
          <w:t xml:space="preserve"> values (Informative)</w:t>
        </w:r>
        <w:r>
          <w:rPr>
            <w:webHidden/>
          </w:rPr>
          <w:tab/>
        </w:r>
        <w:r>
          <w:rPr>
            <w:webHidden/>
          </w:rPr>
          <w:fldChar w:fldCharType="begin"/>
        </w:r>
        <w:r>
          <w:rPr>
            <w:webHidden/>
          </w:rPr>
          <w:instrText xml:space="preserve"> PAGEREF _Toc172126775 \h </w:instrText>
        </w:r>
        <w:r>
          <w:rPr>
            <w:webHidden/>
          </w:rPr>
        </w:r>
        <w:r>
          <w:rPr>
            <w:webHidden/>
          </w:rPr>
          <w:fldChar w:fldCharType="separate"/>
        </w:r>
        <w:r w:rsidR="00627800">
          <w:rPr>
            <w:webHidden/>
          </w:rPr>
          <w:t>36</w:t>
        </w:r>
        <w:r>
          <w:rPr>
            <w:webHidden/>
          </w:rPr>
          <w:fldChar w:fldCharType="end"/>
        </w:r>
      </w:hyperlink>
    </w:p>
    <w:p w14:paraId="3C281395" w14:textId="5507672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Pr="005D23D1">
          <w:rPr>
            <w:rStyle w:val="Hyperlink"/>
          </w:rPr>
          <w:t>8.2.6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of support files</w:t>
        </w:r>
        <w:r>
          <w:rPr>
            <w:webHidden/>
          </w:rPr>
          <w:tab/>
        </w:r>
        <w:r>
          <w:rPr>
            <w:webHidden/>
          </w:rPr>
          <w:fldChar w:fldCharType="begin"/>
        </w:r>
        <w:r>
          <w:rPr>
            <w:webHidden/>
          </w:rPr>
          <w:instrText xml:space="preserve"> PAGEREF _Toc172126776 \h </w:instrText>
        </w:r>
        <w:r>
          <w:rPr>
            <w:webHidden/>
          </w:rPr>
        </w:r>
        <w:r>
          <w:rPr>
            <w:webHidden/>
          </w:rPr>
          <w:fldChar w:fldCharType="separate"/>
        </w:r>
        <w:r w:rsidR="00627800">
          <w:rPr>
            <w:webHidden/>
          </w:rPr>
          <w:t>36</w:t>
        </w:r>
        <w:r>
          <w:rPr>
            <w:webHidden/>
          </w:rPr>
          <w:fldChar w:fldCharType="end"/>
        </w:r>
      </w:hyperlink>
    </w:p>
    <w:p w14:paraId="688401A2" w14:textId="409ED4C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Pr="005D23D1">
          <w:rPr>
            <w:rStyle w:val="Hyperlink"/>
          </w:rPr>
          <w:t>8.2.7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 update frequency</w:t>
        </w:r>
        <w:r>
          <w:rPr>
            <w:webHidden/>
          </w:rPr>
          <w:tab/>
        </w:r>
        <w:r>
          <w:rPr>
            <w:webHidden/>
          </w:rPr>
          <w:fldChar w:fldCharType="begin"/>
        </w:r>
        <w:r>
          <w:rPr>
            <w:webHidden/>
          </w:rPr>
          <w:instrText xml:space="preserve"> PAGEREF _Toc172126777 \h </w:instrText>
        </w:r>
        <w:r>
          <w:rPr>
            <w:webHidden/>
          </w:rPr>
        </w:r>
        <w:r>
          <w:rPr>
            <w:webHidden/>
          </w:rPr>
          <w:fldChar w:fldCharType="separate"/>
        </w:r>
        <w:r w:rsidR="00627800">
          <w:rPr>
            <w:webHidden/>
          </w:rPr>
          <w:t>36</w:t>
        </w:r>
        <w:r>
          <w:rPr>
            <w:webHidden/>
          </w:rPr>
          <w:fldChar w:fldCharType="end"/>
        </w:r>
      </w:hyperlink>
    </w:p>
    <w:p w14:paraId="2B3FA122" w14:textId="278D511A"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Pr="005D23D1">
          <w:rPr>
            <w:rStyle w:val="Hyperlink"/>
          </w:rPr>
          <w:t>9</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Portrayal</w:t>
        </w:r>
        <w:r>
          <w:rPr>
            <w:webHidden/>
          </w:rPr>
          <w:tab/>
        </w:r>
        <w:r>
          <w:rPr>
            <w:webHidden/>
          </w:rPr>
          <w:fldChar w:fldCharType="begin"/>
        </w:r>
        <w:r>
          <w:rPr>
            <w:webHidden/>
          </w:rPr>
          <w:instrText xml:space="preserve"> PAGEREF _Toc172126778 \h </w:instrText>
        </w:r>
        <w:r>
          <w:rPr>
            <w:webHidden/>
          </w:rPr>
        </w:r>
        <w:r>
          <w:rPr>
            <w:webHidden/>
          </w:rPr>
          <w:fldChar w:fldCharType="separate"/>
        </w:r>
        <w:r w:rsidR="00627800">
          <w:rPr>
            <w:webHidden/>
          </w:rPr>
          <w:t>37</w:t>
        </w:r>
        <w:r>
          <w:rPr>
            <w:webHidden/>
          </w:rPr>
          <w:fldChar w:fldCharType="end"/>
        </w:r>
      </w:hyperlink>
    </w:p>
    <w:p w14:paraId="431563CD" w14:textId="3A382D0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Pr="005D23D1">
          <w:rPr>
            <w:rStyle w:val="Hyperlink"/>
          </w:rPr>
          <w:t>9.1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_Toc172126779 \h </w:instrText>
        </w:r>
        <w:r>
          <w:rPr>
            <w:webHidden/>
          </w:rPr>
        </w:r>
        <w:r>
          <w:rPr>
            <w:webHidden/>
          </w:rPr>
          <w:fldChar w:fldCharType="separate"/>
        </w:r>
        <w:r w:rsidR="00627800">
          <w:rPr>
            <w:webHidden/>
          </w:rPr>
          <w:t>37</w:t>
        </w:r>
        <w:r>
          <w:rPr>
            <w:webHidden/>
          </w:rPr>
          <w:fldChar w:fldCharType="end"/>
        </w:r>
      </w:hyperlink>
    </w:p>
    <w:p w14:paraId="26A29022" w14:textId="2429B7A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Pr="005D23D1">
          <w:rPr>
            <w:rStyle w:val="Hyperlink"/>
          </w:rPr>
          <w:t>9.2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current at a single point</w:t>
        </w:r>
        <w:r>
          <w:rPr>
            <w:webHidden/>
          </w:rPr>
          <w:tab/>
        </w:r>
        <w:r>
          <w:rPr>
            <w:webHidden/>
          </w:rPr>
          <w:fldChar w:fldCharType="begin"/>
        </w:r>
        <w:r>
          <w:rPr>
            <w:webHidden/>
          </w:rPr>
          <w:instrText xml:space="preserve"> PAGEREF _Toc172126780 \h </w:instrText>
        </w:r>
        <w:r>
          <w:rPr>
            <w:webHidden/>
          </w:rPr>
        </w:r>
        <w:r>
          <w:rPr>
            <w:webHidden/>
          </w:rPr>
          <w:fldChar w:fldCharType="separate"/>
        </w:r>
        <w:r w:rsidR="00627800">
          <w:rPr>
            <w:webHidden/>
          </w:rPr>
          <w:t>37</w:t>
        </w:r>
        <w:r>
          <w:rPr>
            <w:webHidden/>
          </w:rPr>
          <w:fldChar w:fldCharType="end"/>
        </w:r>
      </w:hyperlink>
    </w:p>
    <w:p w14:paraId="458027F7" w14:textId="27F6F47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Pr="005D23D1">
          <w:rPr>
            <w:rStyle w:val="Hyperlink"/>
          </w:rPr>
          <w:t>9.2.1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shape</w:t>
        </w:r>
        <w:r>
          <w:rPr>
            <w:webHidden/>
          </w:rPr>
          <w:tab/>
        </w:r>
        <w:r>
          <w:rPr>
            <w:webHidden/>
          </w:rPr>
          <w:fldChar w:fldCharType="begin"/>
        </w:r>
        <w:r>
          <w:rPr>
            <w:webHidden/>
          </w:rPr>
          <w:instrText xml:space="preserve"> PAGEREF _Toc172126781 \h </w:instrText>
        </w:r>
        <w:r>
          <w:rPr>
            <w:webHidden/>
          </w:rPr>
        </w:r>
        <w:r>
          <w:rPr>
            <w:webHidden/>
          </w:rPr>
          <w:fldChar w:fldCharType="separate"/>
        </w:r>
        <w:r w:rsidR="00627800">
          <w:rPr>
            <w:webHidden/>
          </w:rPr>
          <w:t>37</w:t>
        </w:r>
        <w:r>
          <w:rPr>
            <w:webHidden/>
          </w:rPr>
          <w:fldChar w:fldCharType="end"/>
        </w:r>
      </w:hyperlink>
    </w:p>
    <w:p w14:paraId="608A10BC" w14:textId="33E4D03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Pr="005D23D1">
          <w:rPr>
            <w:rStyle w:val="Hyperlink"/>
          </w:rPr>
          <w:t>9.2.2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direction</w:t>
        </w:r>
        <w:r>
          <w:rPr>
            <w:webHidden/>
          </w:rPr>
          <w:tab/>
        </w:r>
        <w:r>
          <w:rPr>
            <w:webHidden/>
          </w:rPr>
          <w:fldChar w:fldCharType="begin"/>
        </w:r>
        <w:r>
          <w:rPr>
            <w:webHidden/>
          </w:rPr>
          <w:instrText xml:space="preserve"> PAGEREF _Toc172126782 \h </w:instrText>
        </w:r>
        <w:r>
          <w:rPr>
            <w:webHidden/>
          </w:rPr>
        </w:r>
        <w:r>
          <w:rPr>
            <w:webHidden/>
          </w:rPr>
          <w:fldChar w:fldCharType="separate"/>
        </w:r>
        <w:r w:rsidR="00627800">
          <w:rPr>
            <w:webHidden/>
          </w:rPr>
          <w:t>38</w:t>
        </w:r>
        <w:r>
          <w:rPr>
            <w:webHidden/>
          </w:rPr>
          <w:fldChar w:fldCharType="end"/>
        </w:r>
      </w:hyperlink>
    </w:p>
    <w:p w14:paraId="2BB0EC9E" w14:textId="06CC283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Pr="005D23D1">
          <w:rPr>
            <w:rStyle w:val="Hyperlink"/>
          </w:rPr>
          <w:t>9.2.3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colour and speed bands</w:t>
        </w:r>
        <w:r>
          <w:rPr>
            <w:webHidden/>
          </w:rPr>
          <w:tab/>
        </w:r>
        <w:r>
          <w:rPr>
            <w:webHidden/>
          </w:rPr>
          <w:fldChar w:fldCharType="begin"/>
        </w:r>
        <w:r>
          <w:rPr>
            <w:webHidden/>
          </w:rPr>
          <w:instrText xml:space="preserve"> PAGEREF _Toc172126783 \h </w:instrText>
        </w:r>
        <w:r>
          <w:rPr>
            <w:webHidden/>
          </w:rPr>
        </w:r>
        <w:r>
          <w:rPr>
            <w:webHidden/>
          </w:rPr>
          <w:fldChar w:fldCharType="separate"/>
        </w:r>
        <w:r w:rsidR="00627800">
          <w:rPr>
            <w:webHidden/>
          </w:rPr>
          <w:t>38</w:t>
        </w:r>
        <w:r>
          <w:rPr>
            <w:webHidden/>
          </w:rPr>
          <w:fldChar w:fldCharType="end"/>
        </w:r>
      </w:hyperlink>
    </w:p>
    <w:p w14:paraId="3D722797" w14:textId="0539980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Pr="005D23D1">
          <w:rPr>
            <w:rStyle w:val="Hyperlink"/>
          </w:rPr>
          <w:t>9.2.4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size</w:t>
        </w:r>
        <w:r>
          <w:rPr>
            <w:webHidden/>
          </w:rPr>
          <w:tab/>
        </w:r>
        <w:r>
          <w:rPr>
            <w:webHidden/>
          </w:rPr>
          <w:fldChar w:fldCharType="begin"/>
        </w:r>
        <w:r>
          <w:rPr>
            <w:webHidden/>
          </w:rPr>
          <w:instrText xml:space="preserve"> PAGEREF _Toc172126784 \h </w:instrText>
        </w:r>
        <w:r>
          <w:rPr>
            <w:webHidden/>
          </w:rPr>
        </w:r>
        <w:r>
          <w:rPr>
            <w:webHidden/>
          </w:rPr>
          <w:fldChar w:fldCharType="separate"/>
        </w:r>
        <w:r w:rsidR="00627800">
          <w:rPr>
            <w:webHidden/>
          </w:rPr>
          <w:t>39</w:t>
        </w:r>
        <w:r>
          <w:rPr>
            <w:webHidden/>
          </w:rPr>
          <w:fldChar w:fldCharType="end"/>
        </w:r>
      </w:hyperlink>
    </w:p>
    <w:p w14:paraId="5F659C8D" w14:textId="2888A20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Pr="005D23D1">
          <w:rPr>
            <w:rStyle w:val="Hyperlink"/>
          </w:rPr>
          <w:t>9.2.5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Numerical values</w:t>
        </w:r>
        <w:r>
          <w:rPr>
            <w:webHidden/>
          </w:rPr>
          <w:tab/>
        </w:r>
        <w:r>
          <w:rPr>
            <w:webHidden/>
          </w:rPr>
          <w:fldChar w:fldCharType="begin"/>
        </w:r>
        <w:r>
          <w:rPr>
            <w:webHidden/>
          </w:rPr>
          <w:instrText xml:space="preserve"> PAGEREF _Toc172126785 \h </w:instrText>
        </w:r>
        <w:r>
          <w:rPr>
            <w:webHidden/>
          </w:rPr>
        </w:r>
        <w:r>
          <w:rPr>
            <w:webHidden/>
          </w:rPr>
          <w:fldChar w:fldCharType="separate"/>
        </w:r>
        <w:r w:rsidR="00627800">
          <w:rPr>
            <w:webHidden/>
          </w:rPr>
          <w:t>40</w:t>
        </w:r>
        <w:r>
          <w:rPr>
            <w:webHidden/>
          </w:rPr>
          <w:fldChar w:fldCharType="end"/>
        </w:r>
      </w:hyperlink>
    </w:p>
    <w:p w14:paraId="5833BF1D" w14:textId="6BA965D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Pr="005D23D1">
          <w:rPr>
            <w:rStyle w:val="Hyperlink"/>
          </w:rPr>
          <w:t>9.2.6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Transparency</w:t>
        </w:r>
        <w:r>
          <w:rPr>
            <w:webHidden/>
          </w:rPr>
          <w:tab/>
        </w:r>
        <w:r>
          <w:rPr>
            <w:webHidden/>
          </w:rPr>
          <w:fldChar w:fldCharType="begin"/>
        </w:r>
        <w:r>
          <w:rPr>
            <w:webHidden/>
          </w:rPr>
          <w:instrText xml:space="preserve"> PAGEREF _Toc172126786 \h </w:instrText>
        </w:r>
        <w:r>
          <w:rPr>
            <w:webHidden/>
          </w:rPr>
        </w:r>
        <w:r>
          <w:rPr>
            <w:webHidden/>
          </w:rPr>
          <w:fldChar w:fldCharType="separate"/>
        </w:r>
        <w:r w:rsidR="00627800">
          <w:rPr>
            <w:webHidden/>
          </w:rPr>
          <w:t>41</w:t>
        </w:r>
        <w:r>
          <w:rPr>
            <w:webHidden/>
          </w:rPr>
          <w:fldChar w:fldCharType="end"/>
        </w:r>
      </w:hyperlink>
    </w:p>
    <w:p w14:paraId="543798F8" w14:textId="1F84BA3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Pr="005D23D1">
          <w:rPr>
            <w:rStyle w:val="Hyperlink"/>
          </w:rPr>
          <w:t>9.2.7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Scalable Vector Graphics</w:t>
        </w:r>
        <w:r>
          <w:rPr>
            <w:webHidden/>
          </w:rPr>
          <w:tab/>
        </w:r>
        <w:r>
          <w:rPr>
            <w:webHidden/>
          </w:rPr>
          <w:fldChar w:fldCharType="begin"/>
        </w:r>
        <w:r>
          <w:rPr>
            <w:webHidden/>
          </w:rPr>
          <w:instrText xml:space="preserve"> PAGEREF _Toc172126787 \h </w:instrText>
        </w:r>
        <w:r>
          <w:rPr>
            <w:webHidden/>
          </w:rPr>
        </w:r>
        <w:r>
          <w:rPr>
            <w:webHidden/>
          </w:rPr>
          <w:fldChar w:fldCharType="separate"/>
        </w:r>
        <w:r w:rsidR="00627800">
          <w:rPr>
            <w:webHidden/>
          </w:rPr>
          <w:t>41</w:t>
        </w:r>
        <w:r>
          <w:rPr>
            <w:webHidden/>
          </w:rPr>
          <w:fldChar w:fldCharType="end"/>
        </w:r>
      </w:hyperlink>
    </w:p>
    <w:p w14:paraId="73F44F56" w14:textId="753A85E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Pr="005D23D1">
          <w:rPr>
            <w:rStyle w:val="Hyperlink"/>
          </w:rPr>
          <w:t>9.2.8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placement</w:t>
        </w:r>
        <w:r>
          <w:rPr>
            <w:webHidden/>
          </w:rPr>
          <w:tab/>
        </w:r>
        <w:r>
          <w:rPr>
            <w:webHidden/>
          </w:rPr>
          <w:fldChar w:fldCharType="begin"/>
        </w:r>
        <w:r>
          <w:rPr>
            <w:webHidden/>
          </w:rPr>
          <w:instrText xml:space="preserve"> PAGEREF _Toc172126788 \h </w:instrText>
        </w:r>
        <w:r>
          <w:rPr>
            <w:webHidden/>
          </w:rPr>
        </w:r>
        <w:r>
          <w:rPr>
            <w:webHidden/>
          </w:rPr>
          <w:fldChar w:fldCharType="separate"/>
        </w:r>
        <w:r w:rsidR="00627800">
          <w:rPr>
            <w:webHidden/>
          </w:rPr>
          <w:t>41</w:t>
        </w:r>
        <w:r>
          <w:rPr>
            <w:webHidden/>
          </w:rPr>
          <w:fldChar w:fldCharType="end"/>
        </w:r>
      </w:hyperlink>
    </w:p>
    <w:p w14:paraId="7E948FFF" w14:textId="5B4A610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Pr="005D23D1">
          <w:rPr>
            <w:rStyle w:val="Hyperlink"/>
          </w:rPr>
          <w:t>9.2.9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to time series and moving platform data</w:t>
        </w:r>
        <w:r>
          <w:rPr>
            <w:webHidden/>
          </w:rPr>
          <w:tab/>
        </w:r>
        <w:r>
          <w:rPr>
            <w:webHidden/>
          </w:rPr>
          <w:fldChar w:fldCharType="begin"/>
        </w:r>
        <w:r>
          <w:rPr>
            <w:webHidden/>
          </w:rPr>
          <w:instrText xml:space="preserve"> PAGEREF _Toc172126789 \h </w:instrText>
        </w:r>
        <w:r>
          <w:rPr>
            <w:webHidden/>
          </w:rPr>
        </w:r>
        <w:r>
          <w:rPr>
            <w:webHidden/>
          </w:rPr>
          <w:fldChar w:fldCharType="separate"/>
        </w:r>
        <w:r w:rsidR="00627800">
          <w:rPr>
            <w:webHidden/>
          </w:rPr>
          <w:t>42</w:t>
        </w:r>
        <w:r>
          <w:rPr>
            <w:webHidden/>
          </w:rPr>
          <w:fldChar w:fldCharType="end"/>
        </w:r>
      </w:hyperlink>
    </w:p>
    <w:p w14:paraId="24653049" w14:textId="7BB88E6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Pr="005D23D1">
          <w:rPr>
            <w:rStyle w:val="Hyperlink"/>
          </w:rPr>
          <w:t>9.3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regularly gridded data</w:t>
        </w:r>
        <w:r>
          <w:rPr>
            <w:webHidden/>
          </w:rPr>
          <w:tab/>
        </w:r>
        <w:r>
          <w:rPr>
            <w:webHidden/>
          </w:rPr>
          <w:fldChar w:fldCharType="begin"/>
        </w:r>
        <w:r>
          <w:rPr>
            <w:webHidden/>
          </w:rPr>
          <w:instrText xml:space="preserve"> PAGEREF _Toc172126790 \h </w:instrText>
        </w:r>
        <w:r>
          <w:rPr>
            <w:webHidden/>
          </w:rPr>
        </w:r>
        <w:r>
          <w:rPr>
            <w:webHidden/>
          </w:rPr>
          <w:fldChar w:fldCharType="separate"/>
        </w:r>
        <w:r w:rsidR="00627800">
          <w:rPr>
            <w:webHidden/>
          </w:rPr>
          <w:t>42</w:t>
        </w:r>
        <w:r>
          <w:rPr>
            <w:webHidden/>
          </w:rPr>
          <w:fldChar w:fldCharType="end"/>
        </w:r>
      </w:hyperlink>
    </w:p>
    <w:p w14:paraId="58FA23BB" w14:textId="242C604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Pr="005D23D1">
          <w:rPr>
            <w:rStyle w:val="Hyperlink"/>
          </w:rPr>
          <w:t>9.3.1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High resolution</w:t>
        </w:r>
        <w:r>
          <w:rPr>
            <w:webHidden/>
          </w:rPr>
          <w:tab/>
        </w:r>
        <w:r>
          <w:rPr>
            <w:webHidden/>
          </w:rPr>
          <w:fldChar w:fldCharType="begin"/>
        </w:r>
        <w:r>
          <w:rPr>
            <w:webHidden/>
          </w:rPr>
          <w:instrText xml:space="preserve"> PAGEREF _Toc172126791 \h </w:instrText>
        </w:r>
        <w:r>
          <w:rPr>
            <w:webHidden/>
          </w:rPr>
        </w:r>
        <w:r>
          <w:rPr>
            <w:webHidden/>
          </w:rPr>
          <w:fldChar w:fldCharType="separate"/>
        </w:r>
        <w:r w:rsidR="00627800">
          <w:rPr>
            <w:webHidden/>
          </w:rPr>
          <w:t>42</w:t>
        </w:r>
        <w:r>
          <w:rPr>
            <w:webHidden/>
          </w:rPr>
          <w:fldChar w:fldCharType="end"/>
        </w:r>
      </w:hyperlink>
    </w:p>
    <w:p w14:paraId="0F399427" w14:textId="5133CA2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Pr="005D23D1">
          <w:rPr>
            <w:rStyle w:val="Hyperlink"/>
          </w:rPr>
          <w:t>9.3.2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Low resolution</w:t>
        </w:r>
        <w:r>
          <w:rPr>
            <w:webHidden/>
          </w:rPr>
          <w:tab/>
        </w:r>
        <w:r>
          <w:rPr>
            <w:webHidden/>
          </w:rPr>
          <w:fldChar w:fldCharType="begin"/>
        </w:r>
        <w:r>
          <w:rPr>
            <w:webHidden/>
          </w:rPr>
          <w:instrText xml:space="preserve"> PAGEREF _Toc172126792 \h </w:instrText>
        </w:r>
        <w:r>
          <w:rPr>
            <w:webHidden/>
          </w:rPr>
        </w:r>
        <w:r>
          <w:rPr>
            <w:webHidden/>
          </w:rPr>
          <w:fldChar w:fldCharType="separate"/>
        </w:r>
        <w:r w:rsidR="00627800">
          <w:rPr>
            <w:webHidden/>
          </w:rPr>
          <w:t>44</w:t>
        </w:r>
        <w:r>
          <w:rPr>
            <w:webHidden/>
          </w:rPr>
          <w:fldChar w:fldCharType="end"/>
        </w:r>
      </w:hyperlink>
    </w:p>
    <w:p w14:paraId="2EF56021" w14:textId="130E55B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Pr="005D23D1">
          <w:rPr>
            <w:rStyle w:val="Hyperlink"/>
            <w:lang w:eastAsia="en-GB"/>
          </w:rPr>
          <w:t>9.3.3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Application to ungeorectified grid data</w:t>
        </w:r>
        <w:r>
          <w:rPr>
            <w:webHidden/>
          </w:rPr>
          <w:tab/>
        </w:r>
        <w:r>
          <w:rPr>
            <w:webHidden/>
          </w:rPr>
          <w:fldChar w:fldCharType="begin"/>
        </w:r>
        <w:r>
          <w:rPr>
            <w:webHidden/>
          </w:rPr>
          <w:instrText xml:space="preserve"> PAGEREF _Toc172126793 \h </w:instrText>
        </w:r>
        <w:r>
          <w:rPr>
            <w:webHidden/>
          </w:rPr>
        </w:r>
        <w:r>
          <w:rPr>
            <w:webHidden/>
          </w:rPr>
          <w:fldChar w:fldCharType="separate"/>
        </w:r>
        <w:r w:rsidR="00627800">
          <w:rPr>
            <w:webHidden/>
          </w:rPr>
          <w:t>46</w:t>
        </w:r>
        <w:r>
          <w:rPr>
            <w:webHidden/>
          </w:rPr>
          <w:fldChar w:fldCharType="end"/>
        </w:r>
      </w:hyperlink>
    </w:p>
    <w:p w14:paraId="1675A22A" w14:textId="0DA421E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Pr="005D23D1">
          <w:rPr>
            <w:rStyle w:val="Hyperlink"/>
          </w:rPr>
          <w:t>9.4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rules</w:t>
        </w:r>
        <w:r>
          <w:rPr>
            <w:webHidden/>
          </w:rPr>
          <w:tab/>
        </w:r>
        <w:r>
          <w:rPr>
            <w:webHidden/>
          </w:rPr>
          <w:fldChar w:fldCharType="begin"/>
        </w:r>
        <w:r>
          <w:rPr>
            <w:webHidden/>
          </w:rPr>
          <w:instrText xml:space="preserve"> PAGEREF _Toc172126794 \h </w:instrText>
        </w:r>
        <w:r>
          <w:rPr>
            <w:webHidden/>
          </w:rPr>
        </w:r>
        <w:r>
          <w:rPr>
            <w:webHidden/>
          </w:rPr>
          <w:fldChar w:fldCharType="separate"/>
        </w:r>
        <w:r w:rsidR="00627800">
          <w:rPr>
            <w:webHidden/>
          </w:rPr>
          <w:t>46</w:t>
        </w:r>
        <w:r>
          <w:rPr>
            <w:webHidden/>
          </w:rPr>
          <w:fldChar w:fldCharType="end"/>
        </w:r>
      </w:hyperlink>
    </w:p>
    <w:p w14:paraId="39DAE65F" w14:textId="7ACDE39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Pr="005D23D1">
          <w:rPr>
            <w:rStyle w:val="Hyperlink"/>
          </w:rPr>
          <w:t>9.5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legend</w:t>
        </w:r>
        <w:r>
          <w:rPr>
            <w:webHidden/>
          </w:rPr>
          <w:tab/>
        </w:r>
        <w:r>
          <w:rPr>
            <w:webHidden/>
          </w:rPr>
          <w:fldChar w:fldCharType="begin"/>
        </w:r>
        <w:r>
          <w:rPr>
            <w:webHidden/>
          </w:rPr>
          <w:instrText xml:space="preserve"> PAGEREF _Toc172126795 \h </w:instrText>
        </w:r>
        <w:r>
          <w:rPr>
            <w:webHidden/>
          </w:rPr>
        </w:r>
        <w:r>
          <w:rPr>
            <w:webHidden/>
          </w:rPr>
          <w:fldChar w:fldCharType="separate"/>
        </w:r>
        <w:r w:rsidR="00627800">
          <w:rPr>
            <w:webHidden/>
          </w:rPr>
          <w:t>46</w:t>
        </w:r>
        <w:r>
          <w:rPr>
            <w:webHidden/>
          </w:rPr>
          <w:fldChar w:fldCharType="end"/>
        </w:r>
      </w:hyperlink>
    </w:p>
    <w:p w14:paraId="1DC49E6F" w14:textId="10857FB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Pr="005D23D1">
          <w:rPr>
            <w:rStyle w:val="Hyperlink"/>
          </w:rPr>
          <w:t>9.6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Interoperability</w:t>
        </w:r>
        <w:r>
          <w:rPr>
            <w:webHidden/>
          </w:rPr>
          <w:tab/>
        </w:r>
        <w:r>
          <w:rPr>
            <w:webHidden/>
          </w:rPr>
          <w:fldChar w:fldCharType="begin"/>
        </w:r>
        <w:r>
          <w:rPr>
            <w:webHidden/>
          </w:rPr>
          <w:instrText xml:space="preserve"> PAGEREF _Toc172126796 \h </w:instrText>
        </w:r>
        <w:r>
          <w:rPr>
            <w:webHidden/>
          </w:rPr>
        </w:r>
        <w:r>
          <w:rPr>
            <w:webHidden/>
          </w:rPr>
          <w:fldChar w:fldCharType="separate"/>
        </w:r>
        <w:r w:rsidR="00627800">
          <w:rPr>
            <w:webHidden/>
          </w:rPr>
          <w:t>47</w:t>
        </w:r>
        <w:r>
          <w:rPr>
            <w:webHidden/>
          </w:rPr>
          <w:fldChar w:fldCharType="end"/>
        </w:r>
      </w:hyperlink>
    </w:p>
    <w:p w14:paraId="1AFECC96" w14:textId="5F13C8F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Pr="005D23D1">
          <w:rPr>
            <w:rStyle w:val="Hyperlink"/>
          </w:rPr>
          <w:t>9.6.1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priority</w:t>
        </w:r>
        <w:r>
          <w:rPr>
            <w:webHidden/>
          </w:rPr>
          <w:tab/>
        </w:r>
        <w:r>
          <w:rPr>
            <w:webHidden/>
          </w:rPr>
          <w:fldChar w:fldCharType="begin"/>
        </w:r>
        <w:r>
          <w:rPr>
            <w:webHidden/>
          </w:rPr>
          <w:instrText xml:space="preserve"> PAGEREF _Toc172126797 \h </w:instrText>
        </w:r>
        <w:r>
          <w:rPr>
            <w:webHidden/>
          </w:rPr>
        </w:r>
        <w:r>
          <w:rPr>
            <w:webHidden/>
          </w:rPr>
          <w:fldChar w:fldCharType="separate"/>
        </w:r>
        <w:r w:rsidR="00627800">
          <w:rPr>
            <w:webHidden/>
          </w:rPr>
          <w:t>47</w:t>
        </w:r>
        <w:r>
          <w:rPr>
            <w:webHidden/>
          </w:rPr>
          <w:fldChar w:fldCharType="end"/>
        </w:r>
      </w:hyperlink>
    </w:p>
    <w:p w14:paraId="3BFB5C2D" w14:textId="4DE468F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Pr="005D23D1">
          <w:rPr>
            <w:rStyle w:val="Hyperlink"/>
          </w:rPr>
          <w:t>9.6.2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Colour discrimination</w:t>
        </w:r>
        <w:r>
          <w:rPr>
            <w:webHidden/>
          </w:rPr>
          <w:tab/>
        </w:r>
        <w:r>
          <w:rPr>
            <w:webHidden/>
          </w:rPr>
          <w:fldChar w:fldCharType="begin"/>
        </w:r>
        <w:r>
          <w:rPr>
            <w:webHidden/>
          </w:rPr>
          <w:instrText xml:space="preserve"> PAGEREF _Toc172126798 \h </w:instrText>
        </w:r>
        <w:r>
          <w:rPr>
            <w:webHidden/>
          </w:rPr>
        </w:r>
        <w:r>
          <w:rPr>
            <w:webHidden/>
          </w:rPr>
          <w:fldChar w:fldCharType="separate"/>
        </w:r>
        <w:r w:rsidR="00627800">
          <w:rPr>
            <w:webHidden/>
          </w:rPr>
          <w:t>47</w:t>
        </w:r>
        <w:r>
          <w:rPr>
            <w:webHidden/>
          </w:rPr>
          <w:fldChar w:fldCharType="end"/>
        </w:r>
      </w:hyperlink>
    </w:p>
    <w:p w14:paraId="350C0157" w14:textId="683C845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Pr="005D23D1">
          <w:rPr>
            <w:rStyle w:val="Hyperlink"/>
          </w:rPr>
          <w:t>9.7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representation</w:t>
        </w:r>
        <w:r>
          <w:rPr>
            <w:webHidden/>
          </w:rPr>
          <w:tab/>
        </w:r>
        <w:r>
          <w:rPr>
            <w:webHidden/>
          </w:rPr>
          <w:fldChar w:fldCharType="begin"/>
        </w:r>
        <w:r>
          <w:rPr>
            <w:webHidden/>
          </w:rPr>
          <w:instrText xml:space="preserve"> PAGEREF _Toc172126799 \h </w:instrText>
        </w:r>
        <w:r>
          <w:rPr>
            <w:webHidden/>
          </w:rPr>
        </w:r>
        <w:r>
          <w:rPr>
            <w:webHidden/>
          </w:rPr>
          <w:fldChar w:fldCharType="separate"/>
        </w:r>
        <w:r w:rsidR="00627800">
          <w:rPr>
            <w:webHidden/>
          </w:rPr>
          <w:t>48</w:t>
        </w:r>
        <w:r>
          <w:rPr>
            <w:webHidden/>
          </w:rPr>
          <w:fldChar w:fldCharType="end"/>
        </w:r>
      </w:hyperlink>
    </w:p>
    <w:p w14:paraId="289C3C07" w14:textId="2965D2B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Pr="005D23D1">
          <w:rPr>
            <w:rStyle w:val="Hyperlink"/>
          </w:rPr>
          <w:t>9.8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rules</w:t>
        </w:r>
        <w:r>
          <w:rPr>
            <w:webHidden/>
          </w:rPr>
          <w:tab/>
        </w:r>
        <w:r>
          <w:rPr>
            <w:webHidden/>
          </w:rPr>
          <w:fldChar w:fldCharType="begin"/>
        </w:r>
        <w:r>
          <w:rPr>
            <w:webHidden/>
          </w:rPr>
          <w:instrText xml:space="preserve"> PAGEREF _Toc172126800 \h </w:instrText>
        </w:r>
        <w:r>
          <w:rPr>
            <w:webHidden/>
          </w:rPr>
        </w:r>
        <w:r>
          <w:rPr>
            <w:webHidden/>
          </w:rPr>
          <w:fldChar w:fldCharType="separate"/>
        </w:r>
        <w:r w:rsidR="00627800">
          <w:rPr>
            <w:webHidden/>
          </w:rPr>
          <w:t>49</w:t>
        </w:r>
        <w:r>
          <w:rPr>
            <w:webHidden/>
          </w:rPr>
          <w:fldChar w:fldCharType="end"/>
        </w:r>
      </w:hyperlink>
    </w:p>
    <w:p w14:paraId="0CB78EB8" w14:textId="6F56ECA7"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Pr="005D23D1">
          <w:rPr>
            <w:rStyle w:val="Hyperlink"/>
          </w:rPr>
          <w:t>9.9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and packaging of Portrayal Catalogues</w:t>
        </w:r>
        <w:r>
          <w:rPr>
            <w:webHidden/>
          </w:rPr>
          <w:tab/>
        </w:r>
        <w:r>
          <w:rPr>
            <w:webHidden/>
          </w:rPr>
          <w:fldChar w:fldCharType="begin"/>
        </w:r>
        <w:r>
          <w:rPr>
            <w:webHidden/>
          </w:rPr>
          <w:instrText xml:space="preserve"> PAGEREF _Toc172126801 \h </w:instrText>
        </w:r>
        <w:r>
          <w:rPr>
            <w:webHidden/>
          </w:rPr>
        </w:r>
        <w:r>
          <w:rPr>
            <w:webHidden/>
          </w:rPr>
          <w:fldChar w:fldCharType="separate"/>
        </w:r>
        <w:r w:rsidR="00627800">
          <w:rPr>
            <w:webHidden/>
          </w:rPr>
          <w:t>49</w:t>
        </w:r>
        <w:r>
          <w:rPr>
            <w:webHidden/>
          </w:rPr>
          <w:fldChar w:fldCharType="end"/>
        </w:r>
      </w:hyperlink>
    </w:p>
    <w:p w14:paraId="78EAE8D4" w14:textId="487A757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Pr="005D23D1">
          <w:rPr>
            <w:rStyle w:val="Hyperlink"/>
          </w:rPr>
          <w:t>9.10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Catalogue citation information</w:t>
        </w:r>
        <w:r>
          <w:rPr>
            <w:webHidden/>
          </w:rPr>
          <w:tab/>
        </w:r>
        <w:r>
          <w:rPr>
            <w:webHidden/>
          </w:rPr>
          <w:fldChar w:fldCharType="begin"/>
        </w:r>
        <w:r>
          <w:rPr>
            <w:webHidden/>
          </w:rPr>
          <w:instrText xml:space="preserve"> PAGEREF _Toc172126802 \h </w:instrText>
        </w:r>
        <w:r>
          <w:rPr>
            <w:webHidden/>
          </w:rPr>
        </w:r>
        <w:r>
          <w:rPr>
            <w:webHidden/>
          </w:rPr>
          <w:fldChar w:fldCharType="separate"/>
        </w:r>
        <w:r w:rsidR="00627800">
          <w:rPr>
            <w:webHidden/>
          </w:rPr>
          <w:t>50</w:t>
        </w:r>
        <w:r>
          <w:rPr>
            <w:webHidden/>
          </w:rPr>
          <w:fldChar w:fldCharType="end"/>
        </w:r>
      </w:hyperlink>
    </w:p>
    <w:p w14:paraId="66F311DD" w14:textId="1F45ADBF"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Pr="005D23D1">
          <w:rPr>
            <w:rStyle w:val="Hyperlink"/>
          </w:rPr>
          <w:t>10</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Format (Encoding)</w:t>
        </w:r>
        <w:r>
          <w:rPr>
            <w:webHidden/>
          </w:rPr>
          <w:tab/>
        </w:r>
        <w:r>
          <w:rPr>
            <w:webHidden/>
          </w:rPr>
          <w:fldChar w:fldCharType="begin"/>
        </w:r>
        <w:r>
          <w:rPr>
            <w:webHidden/>
          </w:rPr>
          <w:instrText xml:space="preserve"> PAGEREF _Toc172126803 \h </w:instrText>
        </w:r>
        <w:r>
          <w:rPr>
            <w:webHidden/>
          </w:rPr>
        </w:r>
        <w:r>
          <w:rPr>
            <w:webHidden/>
          </w:rPr>
          <w:fldChar w:fldCharType="separate"/>
        </w:r>
        <w:r w:rsidR="00627800">
          <w:rPr>
            <w:webHidden/>
          </w:rPr>
          <w:t>51</w:t>
        </w:r>
        <w:r>
          <w:rPr>
            <w:webHidden/>
          </w:rPr>
          <w:fldChar w:fldCharType="end"/>
        </w:r>
      </w:hyperlink>
    </w:p>
    <w:p w14:paraId="16012713" w14:textId="3056E61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Pr="005D23D1">
          <w:rPr>
            <w:rStyle w:val="Hyperlink"/>
          </w:rPr>
          <w:t>10.1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_Toc172126804 \h </w:instrText>
        </w:r>
        <w:r>
          <w:rPr>
            <w:webHidden/>
          </w:rPr>
        </w:r>
        <w:r>
          <w:rPr>
            <w:webHidden/>
          </w:rPr>
          <w:fldChar w:fldCharType="separate"/>
        </w:r>
        <w:r w:rsidR="00627800">
          <w:rPr>
            <w:webHidden/>
          </w:rPr>
          <w:t>51</w:t>
        </w:r>
        <w:r>
          <w:rPr>
            <w:webHidden/>
          </w:rPr>
          <w:fldChar w:fldCharType="end"/>
        </w:r>
      </w:hyperlink>
    </w:p>
    <w:p w14:paraId="4544CAEF" w14:textId="118FBEF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Pr="005D23D1">
          <w:rPr>
            <w:rStyle w:val="Hyperlink"/>
          </w:rPr>
          <w:t>10.2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product structure</w:t>
        </w:r>
        <w:r>
          <w:rPr>
            <w:webHidden/>
          </w:rPr>
          <w:tab/>
        </w:r>
        <w:r>
          <w:rPr>
            <w:webHidden/>
          </w:rPr>
          <w:fldChar w:fldCharType="begin"/>
        </w:r>
        <w:r>
          <w:rPr>
            <w:webHidden/>
          </w:rPr>
          <w:instrText xml:space="preserve"> PAGEREF _Toc172126805 \h </w:instrText>
        </w:r>
        <w:r>
          <w:rPr>
            <w:webHidden/>
          </w:rPr>
        </w:r>
        <w:r>
          <w:rPr>
            <w:webHidden/>
          </w:rPr>
          <w:fldChar w:fldCharType="separate"/>
        </w:r>
        <w:r w:rsidR="00627800">
          <w:rPr>
            <w:webHidden/>
          </w:rPr>
          <w:t>51</w:t>
        </w:r>
        <w:r>
          <w:rPr>
            <w:webHidden/>
          </w:rPr>
          <w:fldChar w:fldCharType="end"/>
        </w:r>
      </w:hyperlink>
    </w:p>
    <w:p w14:paraId="7B2A1427" w14:textId="3446730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Pr="005D23D1">
          <w:rPr>
            <w:rStyle w:val="Hyperlink"/>
          </w:rPr>
          <w:t>10.2.1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 definition</w:t>
        </w:r>
        <w:r>
          <w:rPr>
            <w:webHidden/>
          </w:rPr>
          <w:tab/>
        </w:r>
        <w:r>
          <w:rPr>
            <w:webHidden/>
          </w:rPr>
          <w:fldChar w:fldCharType="begin"/>
        </w:r>
        <w:r>
          <w:rPr>
            <w:webHidden/>
          </w:rPr>
          <w:instrText xml:space="preserve"> PAGEREF _Toc172126806 \h </w:instrText>
        </w:r>
        <w:r>
          <w:rPr>
            <w:webHidden/>
          </w:rPr>
        </w:r>
        <w:r>
          <w:rPr>
            <w:webHidden/>
          </w:rPr>
          <w:fldChar w:fldCharType="separate"/>
        </w:r>
        <w:r w:rsidR="00627800">
          <w:rPr>
            <w:webHidden/>
          </w:rPr>
          <w:t>51</w:t>
        </w:r>
        <w:r>
          <w:rPr>
            <w:webHidden/>
          </w:rPr>
          <w:fldChar w:fldCharType="end"/>
        </w:r>
      </w:hyperlink>
    </w:p>
    <w:p w14:paraId="18541A80" w14:textId="69896D3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Pr="005D23D1">
          <w:rPr>
            <w:rStyle w:val="Hyperlink"/>
          </w:rPr>
          <w:t>10.2.2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structure</w:t>
        </w:r>
        <w:r>
          <w:rPr>
            <w:webHidden/>
          </w:rPr>
          <w:tab/>
        </w:r>
        <w:r>
          <w:rPr>
            <w:webHidden/>
          </w:rPr>
          <w:fldChar w:fldCharType="begin"/>
        </w:r>
        <w:r>
          <w:rPr>
            <w:webHidden/>
          </w:rPr>
          <w:instrText xml:space="preserve"> PAGEREF _Toc172126807 \h </w:instrText>
        </w:r>
        <w:r>
          <w:rPr>
            <w:webHidden/>
          </w:rPr>
        </w:r>
        <w:r>
          <w:rPr>
            <w:webHidden/>
          </w:rPr>
          <w:fldChar w:fldCharType="separate"/>
        </w:r>
        <w:r w:rsidR="00627800">
          <w:rPr>
            <w:webHidden/>
          </w:rPr>
          <w:t>52</w:t>
        </w:r>
        <w:r>
          <w:rPr>
            <w:webHidden/>
          </w:rPr>
          <w:fldChar w:fldCharType="end"/>
        </w:r>
      </w:hyperlink>
    </w:p>
    <w:p w14:paraId="6D895D90" w14:textId="56D95DD1"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Pr="005D23D1">
          <w:rPr>
            <w:rStyle w:val="Hyperlink"/>
          </w:rPr>
          <w:t>11</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Delivery</w:t>
        </w:r>
        <w:r>
          <w:rPr>
            <w:webHidden/>
          </w:rPr>
          <w:tab/>
        </w:r>
        <w:r>
          <w:rPr>
            <w:webHidden/>
          </w:rPr>
          <w:fldChar w:fldCharType="begin"/>
        </w:r>
        <w:r>
          <w:rPr>
            <w:webHidden/>
          </w:rPr>
          <w:instrText xml:space="preserve"> PAGEREF _Toc172126808 \h </w:instrText>
        </w:r>
        <w:r>
          <w:rPr>
            <w:webHidden/>
          </w:rPr>
        </w:r>
        <w:r>
          <w:rPr>
            <w:webHidden/>
          </w:rPr>
          <w:fldChar w:fldCharType="separate"/>
        </w:r>
        <w:r w:rsidR="00627800">
          <w:rPr>
            <w:webHidden/>
          </w:rPr>
          <w:t>5</w:t>
        </w:r>
        <w:r>
          <w:rPr>
            <w:webHidden/>
          </w:rPr>
          <w:fldChar w:fldCharType="end"/>
        </w:r>
      </w:hyperlink>
    </w:p>
    <w:p w14:paraId="49D75EF0" w14:textId="14D1218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_Toc172126809 \h </w:instrText>
        </w:r>
        <w:r>
          <w:rPr>
            <w:webHidden/>
          </w:rPr>
        </w:r>
        <w:r>
          <w:rPr>
            <w:webHidden/>
          </w:rPr>
          <w:fldChar w:fldCharType="separate"/>
        </w:r>
        <w:r w:rsidR="00627800">
          <w:rPr>
            <w:webHidden/>
          </w:rPr>
          <w:t>5</w:t>
        </w:r>
        <w:r>
          <w:rPr>
            <w:webHidden/>
          </w:rPr>
          <w:fldChar w:fldCharType="end"/>
        </w:r>
      </w:hyperlink>
    </w:p>
    <w:p w14:paraId="66620051" w14:textId="5B706F8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Dataset Packaging</w:t>
        </w:r>
        <w:r>
          <w:rPr>
            <w:webHidden/>
          </w:rPr>
          <w:tab/>
        </w:r>
        <w:r>
          <w:rPr>
            <w:webHidden/>
          </w:rPr>
          <w:fldChar w:fldCharType="begin"/>
        </w:r>
        <w:r>
          <w:rPr>
            <w:webHidden/>
          </w:rPr>
          <w:instrText xml:space="preserve"> PAGEREF _Toc172126810 \h </w:instrText>
        </w:r>
        <w:r>
          <w:rPr>
            <w:webHidden/>
          </w:rPr>
        </w:r>
        <w:r>
          <w:rPr>
            <w:webHidden/>
          </w:rPr>
          <w:fldChar w:fldCharType="separate"/>
        </w:r>
        <w:r w:rsidR="00627800">
          <w:rPr>
            <w:webHidden/>
          </w:rPr>
          <w:t>5</w:t>
        </w:r>
        <w:r>
          <w:rPr>
            <w:webHidden/>
          </w:rPr>
          <w:fldChar w:fldCharType="end"/>
        </w:r>
      </w:hyperlink>
    </w:p>
    <w:p w14:paraId="58B3092D" w14:textId="2940E1A1"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Pr="005D23D1">
          <w:rPr>
            <w:rStyle w:val="Hyperlink"/>
          </w:rPr>
          <w:t>11.2.1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Sets</w:t>
        </w:r>
        <w:r>
          <w:rPr>
            <w:webHidden/>
          </w:rPr>
          <w:tab/>
        </w:r>
        <w:r>
          <w:rPr>
            <w:webHidden/>
          </w:rPr>
          <w:fldChar w:fldCharType="begin"/>
        </w:r>
        <w:r>
          <w:rPr>
            <w:webHidden/>
          </w:rPr>
          <w:instrText xml:space="preserve"> PAGEREF _Toc172126811 \h </w:instrText>
        </w:r>
        <w:r>
          <w:rPr>
            <w:webHidden/>
          </w:rPr>
        </w:r>
        <w:r>
          <w:rPr>
            <w:webHidden/>
          </w:rPr>
          <w:fldChar w:fldCharType="separate"/>
        </w:r>
        <w:r w:rsidR="00627800">
          <w:rPr>
            <w:webHidden/>
          </w:rPr>
          <w:t>5</w:t>
        </w:r>
        <w:r>
          <w:rPr>
            <w:webHidden/>
          </w:rPr>
          <w:fldChar w:fldCharType="end"/>
        </w:r>
      </w:hyperlink>
    </w:p>
    <w:p w14:paraId="6773F6CF" w14:textId="1A3C8B0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Pr="005D23D1">
          <w:rPr>
            <w:rStyle w:val="Hyperlink"/>
          </w:rPr>
          <w:t>11.2.2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Catalogue</w:t>
        </w:r>
        <w:r>
          <w:rPr>
            <w:webHidden/>
          </w:rPr>
          <w:tab/>
        </w:r>
        <w:r>
          <w:rPr>
            <w:webHidden/>
          </w:rPr>
          <w:fldChar w:fldCharType="begin"/>
        </w:r>
        <w:r>
          <w:rPr>
            <w:webHidden/>
          </w:rPr>
          <w:instrText xml:space="preserve"> PAGEREF _Toc172126812 \h </w:instrText>
        </w:r>
        <w:r>
          <w:rPr>
            <w:webHidden/>
          </w:rPr>
        </w:r>
        <w:r>
          <w:rPr>
            <w:webHidden/>
          </w:rPr>
          <w:fldChar w:fldCharType="separate"/>
        </w:r>
        <w:r w:rsidR="00627800">
          <w:rPr>
            <w:webHidden/>
          </w:rPr>
          <w:t>8</w:t>
        </w:r>
        <w:r>
          <w:rPr>
            <w:webHidden/>
          </w:rPr>
          <w:fldChar w:fldCharType="end"/>
        </w:r>
      </w:hyperlink>
    </w:p>
    <w:p w14:paraId="66D05FE1" w14:textId="7561F1C9"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Pr="005D23D1">
          <w:rPr>
            <w:rStyle w:val="Hyperlink"/>
          </w:rPr>
          <w:t>11.2.3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file naming</w:t>
        </w:r>
        <w:r>
          <w:rPr>
            <w:webHidden/>
          </w:rPr>
          <w:tab/>
        </w:r>
        <w:r>
          <w:rPr>
            <w:webHidden/>
          </w:rPr>
          <w:fldChar w:fldCharType="begin"/>
        </w:r>
        <w:r>
          <w:rPr>
            <w:webHidden/>
          </w:rPr>
          <w:instrText xml:space="preserve"> PAGEREF _Toc172126813 \h </w:instrText>
        </w:r>
        <w:r>
          <w:rPr>
            <w:webHidden/>
          </w:rPr>
        </w:r>
        <w:r>
          <w:rPr>
            <w:webHidden/>
          </w:rPr>
          <w:fldChar w:fldCharType="separate"/>
        </w:r>
        <w:r w:rsidR="00627800">
          <w:rPr>
            <w:webHidden/>
          </w:rPr>
          <w:t>8</w:t>
        </w:r>
        <w:r>
          <w:rPr>
            <w:webHidden/>
          </w:rPr>
          <w:fldChar w:fldCharType="end"/>
        </w:r>
      </w:hyperlink>
    </w:p>
    <w:p w14:paraId="62FB1E2B" w14:textId="27A2DEA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Pr="005D23D1">
          <w:rPr>
            <w:rStyle w:val="Hyperlink"/>
          </w:rPr>
          <w:t>11.2.4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Files</w:t>
        </w:r>
        <w:r>
          <w:rPr>
            <w:webHidden/>
          </w:rPr>
          <w:tab/>
        </w:r>
        <w:r>
          <w:rPr>
            <w:webHidden/>
          </w:rPr>
          <w:fldChar w:fldCharType="begin"/>
        </w:r>
        <w:r>
          <w:rPr>
            <w:webHidden/>
          </w:rPr>
          <w:instrText xml:space="preserve"> PAGEREF _Toc172126814 \h </w:instrText>
        </w:r>
        <w:r>
          <w:rPr>
            <w:webHidden/>
          </w:rPr>
        </w:r>
        <w:r>
          <w:rPr>
            <w:webHidden/>
          </w:rPr>
          <w:fldChar w:fldCharType="separate"/>
        </w:r>
        <w:r w:rsidR="00627800">
          <w:rPr>
            <w:webHidden/>
          </w:rPr>
          <w:t>9</w:t>
        </w:r>
        <w:r>
          <w:rPr>
            <w:webHidden/>
          </w:rPr>
          <w:fldChar w:fldCharType="end"/>
        </w:r>
      </w:hyperlink>
    </w:p>
    <w:p w14:paraId="56C132E2" w14:textId="234880E0"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Pr="005D23D1">
          <w:rPr>
            <w:rStyle w:val="Hyperlink"/>
          </w:rPr>
          <w:t>11.2.5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 Naming</w:t>
        </w:r>
        <w:r>
          <w:rPr>
            <w:webHidden/>
          </w:rPr>
          <w:tab/>
        </w:r>
        <w:r>
          <w:rPr>
            <w:webHidden/>
          </w:rPr>
          <w:fldChar w:fldCharType="begin"/>
        </w:r>
        <w:r>
          <w:rPr>
            <w:webHidden/>
          </w:rPr>
          <w:instrText xml:space="preserve"> PAGEREF _Toc172126815 \h </w:instrText>
        </w:r>
        <w:r>
          <w:rPr>
            <w:webHidden/>
          </w:rPr>
        </w:r>
        <w:r>
          <w:rPr>
            <w:webHidden/>
          </w:rPr>
          <w:fldChar w:fldCharType="separate"/>
        </w:r>
        <w:r w:rsidR="00627800">
          <w:rPr>
            <w:webHidden/>
          </w:rPr>
          <w:t>10</w:t>
        </w:r>
        <w:r>
          <w:rPr>
            <w:webHidden/>
          </w:rPr>
          <w:fldChar w:fldCharType="end"/>
        </w:r>
      </w:hyperlink>
    </w:p>
    <w:p w14:paraId="4CC9EB15" w14:textId="13C88DA3"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Pr="005D23D1">
          <w:rPr>
            <w:rStyle w:val="Hyperlink"/>
          </w:rPr>
          <w:t>12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_Toc172126816 \h </w:instrText>
        </w:r>
        <w:r>
          <w:rPr>
            <w:webHidden/>
          </w:rPr>
        </w:r>
        <w:r>
          <w:rPr>
            <w:webHidden/>
          </w:rPr>
          <w:fldChar w:fldCharType="separate"/>
        </w:r>
        <w:r w:rsidR="00627800">
          <w:rPr>
            <w:webHidden/>
          </w:rPr>
          <w:t>10</w:t>
        </w:r>
        <w:r>
          <w:rPr>
            <w:webHidden/>
          </w:rPr>
          <w:fldChar w:fldCharType="end"/>
        </w:r>
      </w:hyperlink>
    </w:p>
    <w:p w14:paraId="794C5C71" w14:textId="47B138E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Pr="005D23D1">
          <w:rPr>
            <w:rStyle w:val="Hyperlink"/>
          </w:rPr>
          <w:t>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_Toc172126817 \h </w:instrText>
        </w:r>
        <w:r>
          <w:rPr>
            <w:webHidden/>
          </w:rPr>
        </w:r>
        <w:r>
          <w:rPr>
            <w:webHidden/>
          </w:rPr>
          <w:fldChar w:fldCharType="separate"/>
        </w:r>
        <w:r w:rsidR="00627800">
          <w:rPr>
            <w:webHidden/>
          </w:rPr>
          <w:t>10</w:t>
        </w:r>
        <w:r>
          <w:rPr>
            <w:webHidden/>
          </w:rPr>
          <w:fldChar w:fldCharType="end"/>
        </w:r>
      </w:hyperlink>
    </w:p>
    <w:p w14:paraId="018356C3" w14:textId="13FED37D"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Pr="005D23D1">
          <w:rPr>
            <w:rStyle w:val="Hyperlink"/>
          </w:rPr>
          <w:t>12.1.1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Realisation of Exchange Set components and metadata classes (informative)</w:t>
        </w:r>
        <w:r>
          <w:rPr>
            <w:webHidden/>
          </w:rPr>
          <w:tab/>
        </w:r>
        <w:r>
          <w:rPr>
            <w:webHidden/>
          </w:rPr>
          <w:fldChar w:fldCharType="begin"/>
        </w:r>
        <w:r>
          <w:rPr>
            <w:webHidden/>
          </w:rPr>
          <w:instrText xml:space="preserve"> PAGEREF _Toc172126818 \h </w:instrText>
        </w:r>
        <w:r>
          <w:rPr>
            <w:webHidden/>
          </w:rPr>
        </w:r>
        <w:r>
          <w:rPr>
            <w:webHidden/>
          </w:rPr>
          <w:fldChar w:fldCharType="separate"/>
        </w:r>
        <w:r w:rsidR="00627800">
          <w:rPr>
            <w:webHidden/>
          </w:rPr>
          <w:t>11</w:t>
        </w:r>
        <w:r>
          <w:rPr>
            <w:webHidden/>
          </w:rPr>
          <w:fldChar w:fldCharType="end"/>
        </w:r>
      </w:hyperlink>
    </w:p>
    <w:p w14:paraId="26A4261F" w14:textId="641E5C3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Pr="005D23D1">
          <w:rPr>
            <w:rStyle w:val="Hyperlink"/>
          </w:rPr>
          <w:t>12.1.2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 components and related metadata</w:t>
        </w:r>
        <w:r>
          <w:rPr>
            <w:webHidden/>
          </w:rPr>
          <w:tab/>
        </w:r>
        <w:r>
          <w:rPr>
            <w:webHidden/>
          </w:rPr>
          <w:fldChar w:fldCharType="begin"/>
        </w:r>
        <w:r>
          <w:rPr>
            <w:webHidden/>
          </w:rPr>
          <w:instrText xml:space="preserve"> PAGEREF _Toc172126819 \h </w:instrText>
        </w:r>
        <w:r>
          <w:rPr>
            <w:webHidden/>
          </w:rPr>
        </w:r>
        <w:r>
          <w:rPr>
            <w:webHidden/>
          </w:rPr>
          <w:fldChar w:fldCharType="separate"/>
        </w:r>
        <w:r w:rsidR="00627800">
          <w:rPr>
            <w:webHidden/>
          </w:rPr>
          <w:t>11</w:t>
        </w:r>
        <w:r>
          <w:rPr>
            <w:webHidden/>
          </w:rPr>
          <w:fldChar w:fldCharType="end"/>
        </w:r>
      </w:hyperlink>
    </w:p>
    <w:p w14:paraId="02573E58" w14:textId="5D752B35"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Pr="005D23D1">
          <w:rPr>
            <w:rStyle w:val="Hyperlink"/>
          </w:rPr>
          <w:t>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Discovery metadata</w:t>
        </w:r>
        <w:r>
          <w:rPr>
            <w:webHidden/>
          </w:rPr>
          <w:tab/>
        </w:r>
        <w:r>
          <w:rPr>
            <w:webHidden/>
          </w:rPr>
          <w:fldChar w:fldCharType="begin"/>
        </w:r>
        <w:r>
          <w:rPr>
            <w:webHidden/>
          </w:rPr>
          <w:instrText xml:space="preserve"> PAGEREF _Toc172126820 \h </w:instrText>
        </w:r>
        <w:r>
          <w:rPr>
            <w:webHidden/>
          </w:rPr>
        </w:r>
        <w:r>
          <w:rPr>
            <w:webHidden/>
          </w:rPr>
          <w:fldChar w:fldCharType="separate"/>
        </w:r>
        <w:r w:rsidR="00627800">
          <w:rPr>
            <w:webHidden/>
          </w:rPr>
          <w:t>13</w:t>
        </w:r>
        <w:r>
          <w:rPr>
            <w:webHidden/>
          </w:rPr>
          <w:fldChar w:fldCharType="end"/>
        </w:r>
      </w:hyperlink>
    </w:p>
    <w:p w14:paraId="67FF7518" w14:textId="019748B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Pr="005D23D1">
          <w:rPr>
            <w:rStyle w:val="Hyperlink"/>
          </w:rPr>
          <w:t>12.2.1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w:t>
        </w:r>
        <w:r>
          <w:rPr>
            <w:webHidden/>
          </w:rPr>
          <w:tab/>
        </w:r>
        <w:r>
          <w:rPr>
            <w:webHidden/>
          </w:rPr>
          <w:fldChar w:fldCharType="begin"/>
        </w:r>
        <w:r>
          <w:rPr>
            <w:webHidden/>
          </w:rPr>
          <w:instrText xml:space="preserve"> PAGEREF _Toc172126821 \h </w:instrText>
        </w:r>
        <w:r>
          <w:rPr>
            <w:webHidden/>
          </w:rPr>
        </w:r>
        <w:r>
          <w:rPr>
            <w:webHidden/>
          </w:rPr>
          <w:fldChar w:fldCharType="separate"/>
        </w:r>
        <w:r w:rsidR="00627800">
          <w:rPr>
            <w:webHidden/>
          </w:rPr>
          <w:t>16</w:t>
        </w:r>
        <w:r>
          <w:rPr>
            <w:webHidden/>
          </w:rPr>
          <w:fldChar w:fldCharType="end"/>
        </w:r>
      </w:hyperlink>
    </w:p>
    <w:p w14:paraId="4E3C07FA" w14:textId="004945C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Pr="005D23D1">
          <w:rPr>
            <w:rStyle w:val="Hyperlink"/>
          </w:rPr>
          <w:t>12.2.2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S100_ExchangeCatalogueIdentifier</w:t>
        </w:r>
        <w:r>
          <w:rPr>
            <w:webHidden/>
          </w:rPr>
          <w:tab/>
        </w:r>
        <w:r>
          <w:rPr>
            <w:webHidden/>
          </w:rPr>
          <w:fldChar w:fldCharType="begin"/>
        </w:r>
        <w:r>
          <w:rPr>
            <w:webHidden/>
          </w:rPr>
          <w:instrText xml:space="preserve"> PAGEREF _Toc172126822 \h </w:instrText>
        </w:r>
        <w:r>
          <w:rPr>
            <w:webHidden/>
          </w:rPr>
        </w:r>
        <w:r>
          <w:rPr>
            <w:webHidden/>
          </w:rPr>
          <w:fldChar w:fldCharType="separate"/>
        </w:r>
        <w:r w:rsidR="00627800">
          <w:rPr>
            <w:webHidden/>
          </w:rPr>
          <w:t>17</w:t>
        </w:r>
        <w:r>
          <w:rPr>
            <w:webHidden/>
          </w:rPr>
          <w:fldChar w:fldCharType="end"/>
        </w:r>
      </w:hyperlink>
    </w:p>
    <w:p w14:paraId="700AEA58" w14:textId="1804CBF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Pr="005D23D1">
          <w:rPr>
            <w:rStyle w:val="Hyperlink"/>
            <w:lang w:eastAsia="ar-SA"/>
          </w:rPr>
          <w:t>12.2.3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S100_CataloguePointofContact</w:t>
        </w:r>
        <w:r>
          <w:rPr>
            <w:webHidden/>
          </w:rPr>
          <w:tab/>
        </w:r>
        <w:r>
          <w:rPr>
            <w:webHidden/>
          </w:rPr>
          <w:fldChar w:fldCharType="begin"/>
        </w:r>
        <w:r>
          <w:rPr>
            <w:webHidden/>
          </w:rPr>
          <w:instrText xml:space="preserve"> PAGEREF _Toc172126823 \h </w:instrText>
        </w:r>
        <w:r>
          <w:rPr>
            <w:webHidden/>
          </w:rPr>
        </w:r>
        <w:r>
          <w:rPr>
            <w:webHidden/>
          </w:rPr>
          <w:fldChar w:fldCharType="separate"/>
        </w:r>
        <w:r w:rsidR="00627800">
          <w:rPr>
            <w:webHidden/>
          </w:rPr>
          <w:t>17</w:t>
        </w:r>
        <w:r>
          <w:rPr>
            <w:webHidden/>
          </w:rPr>
          <w:fldChar w:fldCharType="end"/>
        </w:r>
      </w:hyperlink>
    </w:p>
    <w:p w14:paraId="6DCD1AB7" w14:textId="3165844B"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Pr="005D23D1">
          <w:rPr>
            <w:rStyle w:val="Hyperlink"/>
          </w:rPr>
          <w:t>12.2.4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S100_DatasetDiscoveryMetadata</w:t>
        </w:r>
        <w:r>
          <w:rPr>
            <w:webHidden/>
          </w:rPr>
          <w:tab/>
        </w:r>
        <w:r>
          <w:rPr>
            <w:webHidden/>
          </w:rPr>
          <w:fldChar w:fldCharType="begin"/>
        </w:r>
        <w:r>
          <w:rPr>
            <w:webHidden/>
          </w:rPr>
          <w:instrText xml:space="preserve"> PAGEREF _Toc172126824 \h </w:instrText>
        </w:r>
        <w:r>
          <w:rPr>
            <w:webHidden/>
          </w:rPr>
        </w:r>
        <w:r>
          <w:rPr>
            <w:webHidden/>
          </w:rPr>
          <w:fldChar w:fldCharType="separate"/>
        </w:r>
        <w:r w:rsidR="00627800">
          <w:rPr>
            <w:webHidden/>
          </w:rPr>
          <w:t>18</w:t>
        </w:r>
        <w:r>
          <w:rPr>
            <w:webHidden/>
          </w:rPr>
          <w:fldChar w:fldCharType="end"/>
        </w:r>
      </w:hyperlink>
    </w:p>
    <w:p w14:paraId="7086DC48" w14:textId="39956075"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Pr="005D23D1">
          <w:rPr>
            <w:rStyle w:val="Hyperlink"/>
            <w:lang w:eastAsia="ar-SA"/>
          </w:rPr>
          <w:t>12.2.5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S100_NavigationPurpose</w:t>
        </w:r>
        <w:r>
          <w:rPr>
            <w:webHidden/>
          </w:rPr>
          <w:tab/>
        </w:r>
        <w:r>
          <w:rPr>
            <w:webHidden/>
          </w:rPr>
          <w:fldChar w:fldCharType="begin"/>
        </w:r>
        <w:r>
          <w:rPr>
            <w:webHidden/>
          </w:rPr>
          <w:instrText xml:space="preserve"> PAGEREF _Toc172126825 \h </w:instrText>
        </w:r>
        <w:r>
          <w:rPr>
            <w:webHidden/>
          </w:rPr>
        </w:r>
        <w:r>
          <w:rPr>
            <w:webHidden/>
          </w:rPr>
          <w:fldChar w:fldCharType="separate"/>
        </w:r>
        <w:r w:rsidR="00627800">
          <w:rPr>
            <w:webHidden/>
          </w:rPr>
          <w:t>21</w:t>
        </w:r>
        <w:r>
          <w:rPr>
            <w:webHidden/>
          </w:rPr>
          <w:fldChar w:fldCharType="end"/>
        </w:r>
      </w:hyperlink>
    </w:p>
    <w:p w14:paraId="00BDB577" w14:textId="1200E7E0"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Pr="005D23D1">
          <w:rPr>
            <w:rStyle w:val="Hyperlink"/>
          </w:rPr>
          <w:t>12.2.6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S100_DataCoverage</w:t>
        </w:r>
        <w:r>
          <w:rPr>
            <w:webHidden/>
          </w:rPr>
          <w:tab/>
        </w:r>
        <w:r>
          <w:rPr>
            <w:webHidden/>
          </w:rPr>
          <w:fldChar w:fldCharType="begin"/>
        </w:r>
        <w:r>
          <w:rPr>
            <w:webHidden/>
          </w:rPr>
          <w:instrText xml:space="preserve"> PAGEREF _Toc172126826 \h </w:instrText>
        </w:r>
        <w:r>
          <w:rPr>
            <w:webHidden/>
          </w:rPr>
        </w:r>
        <w:r>
          <w:rPr>
            <w:webHidden/>
          </w:rPr>
          <w:fldChar w:fldCharType="separate"/>
        </w:r>
        <w:r w:rsidR="00627800">
          <w:rPr>
            <w:webHidden/>
          </w:rPr>
          <w:t>21</w:t>
        </w:r>
        <w:r>
          <w:rPr>
            <w:webHidden/>
          </w:rPr>
          <w:fldChar w:fldCharType="end"/>
        </w:r>
      </w:hyperlink>
    </w:p>
    <w:p w14:paraId="08E73AB9" w14:textId="7DC221F8"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Pr="005D23D1">
          <w:rPr>
            <w:rStyle w:val="Hyperlink"/>
            <w:lang w:eastAsia="ar-SA"/>
          </w:rPr>
          <w:t>12.2.7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S100_Purpose</w:t>
        </w:r>
        <w:r>
          <w:rPr>
            <w:webHidden/>
          </w:rPr>
          <w:tab/>
        </w:r>
        <w:r>
          <w:rPr>
            <w:webHidden/>
          </w:rPr>
          <w:fldChar w:fldCharType="begin"/>
        </w:r>
        <w:r>
          <w:rPr>
            <w:webHidden/>
          </w:rPr>
          <w:instrText xml:space="preserve"> PAGEREF _Toc172126827 \h </w:instrText>
        </w:r>
        <w:r>
          <w:rPr>
            <w:webHidden/>
          </w:rPr>
        </w:r>
        <w:r>
          <w:rPr>
            <w:webHidden/>
          </w:rPr>
          <w:fldChar w:fldCharType="separate"/>
        </w:r>
        <w:r w:rsidR="00627800">
          <w:rPr>
            <w:webHidden/>
          </w:rPr>
          <w:t>22</w:t>
        </w:r>
        <w:r>
          <w:rPr>
            <w:webHidden/>
          </w:rPr>
          <w:fldChar w:fldCharType="end"/>
        </w:r>
      </w:hyperlink>
    </w:p>
    <w:p w14:paraId="29C4904B" w14:textId="1D7E9E8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Pr="005D23D1">
          <w:rPr>
            <w:rStyle w:val="Hyperlink"/>
            <w:lang w:eastAsia="ar-SA"/>
          </w:rPr>
          <w:t>12.2.8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S100_TemporalExtent</w:t>
        </w:r>
        <w:r>
          <w:rPr>
            <w:webHidden/>
          </w:rPr>
          <w:tab/>
        </w:r>
        <w:r>
          <w:rPr>
            <w:webHidden/>
          </w:rPr>
          <w:fldChar w:fldCharType="begin"/>
        </w:r>
        <w:r>
          <w:rPr>
            <w:webHidden/>
          </w:rPr>
          <w:instrText xml:space="preserve"> PAGEREF _Toc172126828 \h </w:instrText>
        </w:r>
        <w:r>
          <w:rPr>
            <w:webHidden/>
          </w:rPr>
        </w:r>
        <w:r>
          <w:rPr>
            <w:webHidden/>
          </w:rPr>
          <w:fldChar w:fldCharType="separate"/>
        </w:r>
        <w:r w:rsidR="00627800">
          <w:rPr>
            <w:webHidden/>
          </w:rPr>
          <w:t>23</w:t>
        </w:r>
        <w:r>
          <w:rPr>
            <w:webHidden/>
          </w:rPr>
          <w:fldChar w:fldCharType="end"/>
        </w:r>
      </w:hyperlink>
    </w:p>
    <w:p w14:paraId="74E05E5A" w14:textId="7F0E2CCF"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Pr="005D23D1">
          <w:rPr>
            <w:rStyle w:val="Hyperlink"/>
            <w:lang w:eastAsia="ar-SA"/>
          </w:rPr>
          <w:t>12.2.9</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S100_EncodingFormat</w:t>
        </w:r>
        <w:r>
          <w:rPr>
            <w:webHidden/>
          </w:rPr>
          <w:tab/>
        </w:r>
        <w:r>
          <w:rPr>
            <w:webHidden/>
          </w:rPr>
          <w:fldChar w:fldCharType="begin"/>
        </w:r>
        <w:r>
          <w:rPr>
            <w:webHidden/>
          </w:rPr>
          <w:instrText xml:space="preserve"> PAGEREF _Toc172126829 \h </w:instrText>
        </w:r>
        <w:r>
          <w:rPr>
            <w:webHidden/>
          </w:rPr>
        </w:r>
        <w:r>
          <w:rPr>
            <w:webHidden/>
          </w:rPr>
          <w:fldChar w:fldCharType="separate"/>
        </w:r>
        <w:r w:rsidR="00627800">
          <w:rPr>
            <w:webHidden/>
          </w:rPr>
          <w:t>23</w:t>
        </w:r>
        <w:r>
          <w:rPr>
            <w:webHidden/>
          </w:rPr>
          <w:fldChar w:fldCharType="end"/>
        </w:r>
      </w:hyperlink>
    </w:p>
    <w:p w14:paraId="5E90A7BB" w14:textId="1182A694"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Pr="005D23D1">
          <w:rPr>
            <w:rStyle w:val="Hyperlink"/>
            <w:lang w:eastAsia="ar-SA"/>
          </w:rPr>
          <w:t>12.2.10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S100_ProductSpecification</w:t>
        </w:r>
        <w:r>
          <w:rPr>
            <w:webHidden/>
          </w:rPr>
          <w:tab/>
        </w:r>
        <w:r>
          <w:rPr>
            <w:webHidden/>
          </w:rPr>
          <w:fldChar w:fldCharType="begin"/>
        </w:r>
        <w:r>
          <w:rPr>
            <w:webHidden/>
          </w:rPr>
          <w:instrText xml:space="preserve"> PAGEREF _Toc172126830 \h </w:instrText>
        </w:r>
        <w:r>
          <w:rPr>
            <w:webHidden/>
          </w:rPr>
        </w:r>
        <w:r>
          <w:rPr>
            <w:webHidden/>
          </w:rPr>
          <w:fldChar w:fldCharType="separate"/>
        </w:r>
        <w:r w:rsidR="00627800">
          <w:rPr>
            <w:webHidden/>
          </w:rPr>
          <w:t>23</w:t>
        </w:r>
        <w:r>
          <w:rPr>
            <w:webHidden/>
          </w:rPr>
          <w:fldChar w:fldCharType="end"/>
        </w:r>
      </w:hyperlink>
    </w:p>
    <w:p w14:paraId="6E7F8AEC" w14:textId="3086E380"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Pr="005D23D1">
          <w:rPr>
            <w:rStyle w:val="Hyperlink"/>
            <w:lang w:eastAsia="ar-SA"/>
          </w:rPr>
          <w:t>12.2.11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S100_CompliancyCategory</w:t>
        </w:r>
        <w:r>
          <w:rPr>
            <w:webHidden/>
          </w:rPr>
          <w:tab/>
        </w:r>
        <w:r>
          <w:rPr>
            <w:webHidden/>
          </w:rPr>
          <w:fldChar w:fldCharType="begin"/>
        </w:r>
        <w:r>
          <w:rPr>
            <w:webHidden/>
          </w:rPr>
          <w:instrText xml:space="preserve"> PAGEREF _Toc172126831 \h </w:instrText>
        </w:r>
        <w:r>
          <w:rPr>
            <w:webHidden/>
          </w:rPr>
        </w:r>
        <w:r>
          <w:rPr>
            <w:webHidden/>
          </w:rPr>
          <w:fldChar w:fldCharType="separate"/>
        </w:r>
        <w:r w:rsidR="00627800">
          <w:rPr>
            <w:webHidden/>
          </w:rPr>
          <w:t>24</w:t>
        </w:r>
        <w:r>
          <w:rPr>
            <w:webHidden/>
          </w:rPr>
          <w:fldChar w:fldCharType="end"/>
        </w:r>
      </w:hyperlink>
    </w:p>
    <w:p w14:paraId="2E015F58" w14:textId="429467F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Pr="005D23D1">
          <w:rPr>
            <w:rStyle w:val="Hyperlink"/>
            <w:lang w:eastAsia="ar-SA"/>
          </w:rPr>
          <w:t>12.2.12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S100_ProtectionScheme</w:t>
        </w:r>
        <w:r>
          <w:rPr>
            <w:webHidden/>
          </w:rPr>
          <w:tab/>
        </w:r>
        <w:r>
          <w:rPr>
            <w:webHidden/>
          </w:rPr>
          <w:fldChar w:fldCharType="begin"/>
        </w:r>
        <w:r>
          <w:rPr>
            <w:webHidden/>
          </w:rPr>
          <w:instrText xml:space="preserve"> PAGEREF _Toc172126832 \h </w:instrText>
        </w:r>
        <w:r>
          <w:rPr>
            <w:webHidden/>
          </w:rPr>
        </w:r>
        <w:r>
          <w:rPr>
            <w:webHidden/>
          </w:rPr>
          <w:fldChar w:fldCharType="separate"/>
        </w:r>
        <w:r w:rsidR="00627800">
          <w:rPr>
            <w:webHidden/>
          </w:rPr>
          <w:t>24</w:t>
        </w:r>
        <w:r>
          <w:rPr>
            <w:webHidden/>
          </w:rPr>
          <w:fldChar w:fldCharType="end"/>
        </w:r>
      </w:hyperlink>
    </w:p>
    <w:p w14:paraId="05B3841F" w14:textId="241F3118"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Pr="005D23D1">
          <w:rPr>
            <w:rStyle w:val="Hyperlink"/>
            <w:lang w:eastAsia="ar-SA"/>
          </w:rPr>
          <w:t>12.2.13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S100_SupportFileDiscoveryMetadata</w:t>
        </w:r>
        <w:r>
          <w:rPr>
            <w:webHidden/>
          </w:rPr>
          <w:tab/>
        </w:r>
        <w:r>
          <w:rPr>
            <w:webHidden/>
          </w:rPr>
          <w:fldChar w:fldCharType="begin"/>
        </w:r>
        <w:r>
          <w:rPr>
            <w:webHidden/>
          </w:rPr>
          <w:instrText xml:space="preserve"> PAGEREF _Toc172126833 \h </w:instrText>
        </w:r>
        <w:r>
          <w:rPr>
            <w:webHidden/>
          </w:rPr>
        </w:r>
        <w:r>
          <w:rPr>
            <w:webHidden/>
          </w:rPr>
          <w:fldChar w:fldCharType="separate"/>
        </w:r>
        <w:r w:rsidR="00627800">
          <w:rPr>
            <w:webHidden/>
          </w:rPr>
          <w:t>25</w:t>
        </w:r>
        <w:r>
          <w:rPr>
            <w:webHidden/>
          </w:rPr>
          <w:fldChar w:fldCharType="end"/>
        </w:r>
      </w:hyperlink>
    </w:p>
    <w:p w14:paraId="52E041DF" w14:textId="50EC2290"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Pr="005D23D1">
          <w:rPr>
            <w:rStyle w:val="Hyperlink"/>
            <w:lang w:eastAsia="ar-SA"/>
          </w:rPr>
          <w:t>12.2.14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S100_SupportFileFormat</w:t>
        </w:r>
        <w:r>
          <w:rPr>
            <w:webHidden/>
          </w:rPr>
          <w:tab/>
        </w:r>
        <w:r>
          <w:rPr>
            <w:webHidden/>
          </w:rPr>
          <w:fldChar w:fldCharType="begin"/>
        </w:r>
        <w:r>
          <w:rPr>
            <w:webHidden/>
          </w:rPr>
          <w:instrText xml:space="preserve"> PAGEREF _Toc172126834 \h </w:instrText>
        </w:r>
        <w:r>
          <w:rPr>
            <w:webHidden/>
          </w:rPr>
        </w:r>
        <w:r>
          <w:rPr>
            <w:webHidden/>
          </w:rPr>
          <w:fldChar w:fldCharType="separate"/>
        </w:r>
        <w:r w:rsidR="00627800">
          <w:rPr>
            <w:webHidden/>
          </w:rPr>
          <w:t>26</w:t>
        </w:r>
        <w:r>
          <w:rPr>
            <w:webHidden/>
          </w:rPr>
          <w:fldChar w:fldCharType="end"/>
        </w:r>
      </w:hyperlink>
    </w:p>
    <w:p w14:paraId="004BF317" w14:textId="5268CF4F"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Pr="005D23D1">
          <w:rPr>
            <w:rStyle w:val="Hyperlink"/>
            <w:lang w:eastAsia="ar-SA"/>
          </w:rPr>
          <w:t>12.2.15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S100_SupportFileRevisionStatus</w:t>
        </w:r>
        <w:r>
          <w:rPr>
            <w:webHidden/>
          </w:rPr>
          <w:tab/>
        </w:r>
        <w:r>
          <w:rPr>
            <w:webHidden/>
          </w:rPr>
          <w:fldChar w:fldCharType="begin"/>
        </w:r>
        <w:r>
          <w:rPr>
            <w:webHidden/>
          </w:rPr>
          <w:instrText xml:space="preserve"> PAGEREF _Toc172126835 \h </w:instrText>
        </w:r>
        <w:r>
          <w:rPr>
            <w:webHidden/>
          </w:rPr>
        </w:r>
        <w:r>
          <w:rPr>
            <w:webHidden/>
          </w:rPr>
          <w:fldChar w:fldCharType="separate"/>
        </w:r>
        <w:r w:rsidR="00627800">
          <w:rPr>
            <w:webHidden/>
          </w:rPr>
          <w:t>26</w:t>
        </w:r>
        <w:r>
          <w:rPr>
            <w:webHidden/>
          </w:rPr>
          <w:fldChar w:fldCharType="end"/>
        </w:r>
      </w:hyperlink>
    </w:p>
    <w:p w14:paraId="7CB95C1E" w14:textId="251A4281"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Pr="005D23D1">
          <w:rPr>
            <w:rStyle w:val="Hyperlink"/>
            <w:lang w:eastAsia="ar-SA"/>
          </w:rPr>
          <w:t>12.2.16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S100_SupportFileSpecification</w:t>
        </w:r>
        <w:r>
          <w:rPr>
            <w:webHidden/>
          </w:rPr>
          <w:tab/>
        </w:r>
        <w:r>
          <w:rPr>
            <w:webHidden/>
          </w:rPr>
          <w:fldChar w:fldCharType="begin"/>
        </w:r>
        <w:r>
          <w:rPr>
            <w:webHidden/>
          </w:rPr>
          <w:instrText xml:space="preserve"> PAGEREF _Toc172126836 \h </w:instrText>
        </w:r>
        <w:r>
          <w:rPr>
            <w:webHidden/>
          </w:rPr>
        </w:r>
        <w:r>
          <w:rPr>
            <w:webHidden/>
          </w:rPr>
          <w:fldChar w:fldCharType="separate"/>
        </w:r>
        <w:r w:rsidR="00627800">
          <w:rPr>
            <w:webHidden/>
          </w:rPr>
          <w:t>26</w:t>
        </w:r>
        <w:r>
          <w:rPr>
            <w:webHidden/>
          </w:rPr>
          <w:fldChar w:fldCharType="end"/>
        </w:r>
      </w:hyperlink>
    </w:p>
    <w:p w14:paraId="6E0FF5E4" w14:textId="79F9AD20"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Pr="005D23D1">
          <w:rPr>
            <w:rStyle w:val="Hyperlink"/>
            <w:lang w:eastAsia="ar-SA"/>
          </w:rPr>
          <w:t>12.2.17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S100_ResourcePurpose</w:t>
        </w:r>
        <w:r>
          <w:rPr>
            <w:webHidden/>
          </w:rPr>
          <w:tab/>
        </w:r>
        <w:r>
          <w:rPr>
            <w:webHidden/>
          </w:rPr>
          <w:fldChar w:fldCharType="begin"/>
        </w:r>
        <w:r>
          <w:rPr>
            <w:webHidden/>
          </w:rPr>
          <w:instrText xml:space="preserve"> PAGEREF _Toc172126837 \h </w:instrText>
        </w:r>
        <w:r>
          <w:rPr>
            <w:webHidden/>
          </w:rPr>
        </w:r>
        <w:r>
          <w:rPr>
            <w:webHidden/>
          </w:rPr>
          <w:fldChar w:fldCharType="separate"/>
        </w:r>
        <w:r w:rsidR="00627800">
          <w:rPr>
            <w:webHidden/>
          </w:rPr>
          <w:t>27</w:t>
        </w:r>
        <w:r>
          <w:rPr>
            <w:webHidden/>
          </w:rPr>
          <w:fldChar w:fldCharType="end"/>
        </w:r>
      </w:hyperlink>
    </w:p>
    <w:p w14:paraId="755911F4" w14:textId="42CEDC05"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Pr="005D23D1">
          <w:rPr>
            <w:rStyle w:val="Hyperlink"/>
            <w:lang w:eastAsia="ar-SA"/>
          </w:rPr>
          <w:t>12.2.18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S100_CatalogueDiscoveryMetadata</w:t>
        </w:r>
        <w:r>
          <w:rPr>
            <w:webHidden/>
          </w:rPr>
          <w:tab/>
        </w:r>
        <w:r>
          <w:rPr>
            <w:webHidden/>
          </w:rPr>
          <w:fldChar w:fldCharType="begin"/>
        </w:r>
        <w:r>
          <w:rPr>
            <w:webHidden/>
          </w:rPr>
          <w:instrText xml:space="preserve"> PAGEREF _Toc172126838 \h </w:instrText>
        </w:r>
        <w:r>
          <w:rPr>
            <w:webHidden/>
          </w:rPr>
        </w:r>
        <w:r>
          <w:rPr>
            <w:webHidden/>
          </w:rPr>
          <w:fldChar w:fldCharType="separate"/>
        </w:r>
        <w:r w:rsidR="00627800">
          <w:rPr>
            <w:webHidden/>
          </w:rPr>
          <w:t>27</w:t>
        </w:r>
        <w:r>
          <w:rPr>
            <w:webHidden/>
          </w:rPr>
          <w:fldChar w:fldCharType="end"/>
        </w:r>
      </w:hyperlink>
    </w:p>
    <w:p w14:paraId="7512ADA8" w14:textId="4436149E"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Pr="005D23D1">
          <w:rPr>
            <w:rStyle w:val="Hyperlink"/>
            <w:lang w:eastAsia="ar-SA"/>
          </w:rPr>
          <w:t>12.2.19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S100_CatalogueScope</w:t>
        </w:r>
        <w:r>
          <w:rPr>
            <w:webHidden/>
          </w:rPr>
          <w:tab/>
        </w:r>
        <w:r>
          <w:rPr>
            <w:webHidden/>
          </w:rPr>
          <w:fldChar w:fldCharType="begin"/>
        </w:r>
        <w:r>
          <w:rPr>
            <w:webHidden/>
          </w:rPr>
          <w:instrText xml:space="preserve"> PAGEREF _Toc172126839 \h </w:instrText>
        </w:r>
        <w:r>
          <w:rPr>
            <w:webHidden/>
          </w:rPr>
        </w:r>
        <w:r>
          <w:rPr>
            <w:webHidden/>
          </w:rPr>
          <w:fldChar w:fldCharType="separate"/>
        </w:r>
        <w:r w:rsidR="00627800">
          <w:rPr>
            <w:webHidden/>
          </w:rPr>
          <w:t>28</w:t>
        </w:r>
        <w:r>
          <w:rPr>
            <w:webHidden/>
          </w:rPr>
          <w:fldChar w:fldCharType="end"/>
        </w:r>
      </w:hyperlink>
    </w:p>
    <w:p w14:paraId="689CF526" w14:textId="4B06302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Pr="005D23D1">
          <w:rPr>
            <w:rStyle w:val="Hyperlink"/>
            <w:lang w:eastAsia="ar-SA"/>
          </w:rPr>
          <w:t>12.2.20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MD_MaintenanceInformation</w:t>
        </w:r>
        <w:r>
          <w:rPr>
            <w:webHidden/>
          </w:rPr>
          <w:tab/>
        </w:r>
        <w:r>
          <w:rPr>
            <w:webHidden/>
          </w:rPr>
          <w:fldChar w:fldCharType="begin"/>
        </w:r>
        <w:r>
          <w:rPr>
            <w:webHidden/>
          </w:rPr>
          <w:instrText xml:space="preserve"> PAGEREF _Toc172126840 \h </w:instrText>
        </w:r>
        <w:r>
          <w:rPr>
            <w:webHidden/>
          </w:rPr>
        </w:r>
        <w:r>
          <w:rPr>
            <w:webHidden/>
          </w:rPr>
          <w:fldChar w:fldCharType="separate"/>
        </w:r>
        <w:r w:rsidR="00627800">
          <w:rPr>
            <w:webHidden/>
          </w:rPr>
          <w:t>28</w:t>
        </w:r>
        <w:r>
          <w:rPr>
            <w:webHidden/>
          </w:rPr>
          <w:fldChar w:fldCharType="end"/>
        </w:r>
      </w:hyperlink>
    </w:p>
    <w:p w14:paraId="68759B07" w14:textId="23C02318"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Pr="005D23D1">
          <w:rPr>
            <w:rStyle w:val="Hyperlink"/>
            <w:lang w:eastAsia="ar-SA"/>
          </w:rPr>
          <w:t>12.2.21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MD_MaintenanceFrequencyCode</w:t>
        </w:r>
        <w:r>
          <w:rPr>
            <w:webHidden/>
          </w:rPr>
          <w:tab/>
        </w:r>
        <w:r>
          <w:rPr>
            <w:webHidden/>
          </w:rPr>
          <w:fldChar w:fldCharType="begin"/>
        </w:r>
        <w:r>
          <w:rPr>
            <w:webHidden/>
          </w:rPr>
          <w:instrText xml:space="preserve"> PAGEREF _Toc172126841 \h </w:instrText>
        </w:r>
        <w:r>
          <w:rPr>
            <w:webHidden/>
          </w:rPr>
        </w:r>
        <w:r>
          <w:rPr>
            <w:webHidden/>
          </w:rPr>
          <w:fldChar w:fldCharType="separate"/>
        </w:r>
        <w:r w:rsidR="00627800">
          <w:rPr>
            <w:webHidden/>
          </w:rPr>
          <w:t>29</w:t>
        </w:r>
        <w:r>
          <w:rPr>
            <w:webHidden/>
          </w:rPr>
          <w:fldChar w:fldCharType="end"/>
        </w:r>
      </w:hyperlink>
    </w:p>
    <w:p w14:paraId="02C94EC9" w14:textId="65DD511B"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Pr="005D23D1">
          <w:rPr>
            <w:rStyle w:val="Hyperlink"/>
            <w:lang w:eastAsia="ar-SA"/>
          </w:rPr>
          <w:t>12.2.22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PT_Locale</w:t>
        </w:r>
        <w:r>
          <w:rPr>
            <w:webHidden/>
          </w:rPr>
          <w:tab/>
        </w:r>
        <w:r>
          <w:rPr>
            <w:webHidden/>
          </w:rPr>
          <w:fldChar w:fldCharType="begin"/>
        </w:r>
        <w:r>
          <w:rPr>
            <w:webHidden/>
          </w:rPr>
          <w:instrText xml:space="preserve"> PAGEREF _Toc172126842 \h </w:instrText>
        </w:r>
        <w:r>
          <w:rPr>
            <w:webHidden/>
          </w:rPr>
        </w:r>
        <w:r>
          <w:rPr>
            <w:webHidden/>
          </w:rPr>
          <w:fldChar w:fldCharType="separate"/>
        </w:r>
        <w:r w:rsidR="00627800">
          <w:rPr>
            <w:webHidden/>
          </w:rPr>
          <w:t>29</w:t>
        </w:r>
        <w:r>
          <w:rPr>
            <w:webHidden/>
          </w:rPr>
          <w:fldChar w:fldCharType="end"/>
        </w:r>
      </w:hyperlink>
    </w:p>
    <w:p w14:paraId="7FE0366E" w14:textId="4641FDA4"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Pr="005D23D1">
          <w:rPr>
            <w:rStyle w:val="Hyperlink"/>
            <w:lang w:eastAsia="ar-SA"/>
          </w:rPr>
          <w:t>12.2.23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S100_SE_CertificateContainer</w:t>
        </w:r>
        <w:r>
          <w:rPr>
            <w:webHidden/>
          </w:rPr>
          <w:tab/>
        </w:r>
        <w:r>
          <w:rPr>
            <w:webHidden/>
          </w:rPr>
          <w:fldChar w:fldCharType="begin"/>
        </w:r>
        <w:r>
          <w:rPr>
            <w:webHidden/>
          </w:rPr>
          <w:instrText xml:space="preserve"> PAGEREF _Toc172126843 \h </w:instrText>
        </w:r>
        <w:r>
          <w:rPr>
            <w:webHidden/>
          </w:rPr>
        </w:r>
        <w:r>
          <w:rPr>
            <w:webHidden/>
          </w:rPr>
          <w:fldChar w:fldCharType="separate"/>
        </w:r>
        <w:r w:rsidR="00627800">
          <w:rPr>
            <w:webHidden/>
          </w:rPr>
          <w:t>30</w:t>
        </w:r>
        <w:r>
          <w:rPr>
            <w:webHidden/>
          </w:rPr>
          <w:fldChar w:fldCharType="end"/>
        </w:r>
      </w:hyperlink>
    </w:p>
    <w:p w14:paraId="579509C1" w14:textId="2BB28A94"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Pr="005D23D1">
          <w:rPr>
            <w:rStyle w:val="Hyperlink"/>
            <w:lang w:eastAsia="ar-SA"/>
          </w:rPr>
          <w:t>12.2.24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S100_SE_DigitalSignatureReference</w:t>
        </w:r>
        <w:r>
          <w:rPr>
            <w:webHidden/>
          </w:rPr>
          <w:tab/>
        </w:r>
        <w:r>
          <w:rPr>
            <w:webHidden/>
          </w:rPr>
          <w:fldChar w:fldCharType="begin"/>
        </w:r>
        <w:r>
          <w:rPr>
            <w:webHidden/>
          </w:rPr>
          <w:instrText xml:space="preserve"> PAGEREF _Toc172126844 \h </w:instrText>
        </w:r>
        <w:r>
          <w:rPr>
            <w:webHidden/>
          </w:rPr>
        </w:r>
        <w:r>
          <w:rPr>
            <w:webHidden/>
          </w:rPr>
          <w:fldChar w:fldCharType="separate"/>
        </w:r>
        <w:r w:rsidR="00627800">
          <w:rPr>
            <w:webHidden/>
          </w:rPr>
          <w:t>30</w:t>
        </w:r>
        <w:r>
          <w:rPr>
            <w:webHidden/>
          </w:rPr>
          <w:fldChar w:fldCharType="end"/>
        </w:r>
      </w:hyperlink>
    </w:p>
    <w:p w14:paraId="0BA42255" w14:textId="3B771955"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Pr="005D23D1">
          <w:rPr>
            <w:rStyle w:val="Hyperlink"/>
            <w:lang w:eastAsia="ar-SA"/>
          </w:rPr>
          <w:t>12.2.25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w:t>
        </w:r>
        <w:r>
          <w:rPr>
            <w:webHidden/>
          </w:rPr>
          <w:tab/>
        </w:r>
        <w:r>
          <w:rPr>
            <w:webHidden/>
          </w:rPr>
          <w:fldChar w:fldCharType="begin"/>
        </w:r>
        <w:r>
          <w:rPr>
            <w:webHidden/>
          </w:rPr>
          <w:instrText xml:space="preserve"> PAGEREF _Toc172126845 \h </w:instrText>
        </w:r>
        <w:r>
          <w:rPr>
            <w:webHidden/>
          </w:rPr>
        </w:r>
        <w:r>
          <w:rPr>
            <w:webHidden/>
          </w:rPr>
          <w:fldChar w:fldCharType="separate"/>
        </w:r>
        <w:r w:rsidR="00627800">
          <w:rPr>
            <w:webHidden/>
          </w:rPr>
          <w:t>30</w:t>
        </w:r>
        <w:r>
          <w:rPr>
            <w:webHidden/>
          </w:rPr>
          <w:fldChar w:fldCharType="end"/>
        </w:r>
      </w:hyperlink>
    </w:p>
    <w:p w14:paraId="32C5DBF7" w14:textId="01DB241C"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Pr="005D23D1">
          <w:rPr>
            <w:rStyle w:val="Hyperlink"/>
            <w:lang w:eastAsia="ar-SA"/>
          </w:rPr>
          <w:t>12.2.26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S100_SE_SignatureOnData</w:t>
        </w:r>
        <w:r>
          <w:rPr>
            <w:webHidden/>
          </w:rPr>
          <w:tab/>
        </w:r>
        <w:r>
          <w:rPr>
            <w:webHidden/>
          </w:rPr>
          <w:fldChar w:fldCharType="begin"/>
        </w:r>
        <w:r>
          <w:rPr>
            <w:webHidden/>
          </w:rPr>
          <w:instrText xml:space="preserve"> PAGEREF _Toc172126846 \h </w:instrText>
        </w:r>
        <w:r>
          <w:rPr>
            <w:webHidden/>
          </w:rPr>
        </w:r>
        <w:r>
          <w:rPr>
            <w:webHidden/>
          </w:rPr>
          <w:fldChar w:fldCharType="separate"/>
        </w:r>
        <w:r w:rsidR="00627800">
          <w:rPr>
            <w:webHidden/>
          </w:rPr>
          <w:t>31</w:t>
        </w:r>
        <w:r>
          <w:rPr>
            <w:webHidden/>
          </w:rPr>
          <w:fldChar w:fldCharType="end"/>
        </w:r>
      </w:hyperlink>
    </w:p>
    <w:p w14:paraId="6B945856" w14:textId="0D40631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Pr="005D23D1">
          <w:rPr>
            <w:rStyle w:val="Hyperlink"/>
            <w:lang w:eastAsia="ar-SA"/>
          </w:rPr>
          <w:t>12.2.27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S100_SE_SignatureOnSignature</w:t>
        </w:r>
        <w:r>
          <w:rPr>
            <w:webHidden/>
          </w:rPr>
          <w:tab/>
        </w:r>
        <w:r>
          <w:rPr>
            <w:webHidden/>
          </w:rPr>
          <w:fldChar w:fldCharType="begin"/>
        </w:r>
        <w:r>
          <w:rPr>
            <w:webHidden/>
          </w:rPr>
          <w:instrText xml:space="preserve"> PAGEREF _Toc172126847 \h </w:instrText>
        </w:r>
        <w:r>
          <w:rPr>
            <w:webHidden/>
          </w:rPr>
        </w:r>
        <w:r>
          <w:rPr>
            <w:webHidden/>
          </w:rPr>
          <w:fldChar w:fldCharType="separate"/>
        </w:r>
        <w:r w:rsidR="00627800">
          <w:rPr>
            <w:webHidden/>
          </w:rPr>
          <w:t>31</w:t>
        </w:r>
        <w:r>
          <w:rPr>
            <w:webHidden/>
          </w:rPr>
          <w:fldChar w:fldCharType="end"/>
        </w:r>
      </w:hyperlink>
    </w:p>
    <w:p w14:paraId="350DD1A1" w14:textId="3685AA39"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Pr="005D23D1">
          <w:rPr>
            <w:rStyle w:val="Hyperlink"/>
            <w:lang w:eastAsia="ar-SA"/>
          </w:rPr>
          <w:t>12.2.28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DataStatus</w:t>
        </w:r>
        <w:r>
          <w:rPr>
            <w:webHidden/>
          </w:rPr>
          <w:tab/>
        </w:r>
        <w:r>
          <w:rPr>
            <w:webHidden/>
          </w:rPr>
          <w:fldChar w:fldCharType="begin"/>
        </w:r>
        <w:r>
          <w:rPr>
            <w:webHidden/>
          </w:rPr>
          <w:instrText xml:space="preserve"> PAGEREF _Toc172126848 \h </w:instrText>
        </w:r>
        <w:r>
          <w:rPr>
            <w:webHidden/>
          </w:rPr>
        </w:r>
        <w:r>
          <w:rPr>
            <w:webHidden/>
          </w:rPr>
          <w:fldChar w:fldCharType="separate"/>
        </w:r>
        <w:r w:rsidR="00627800">
          <w:rPr>
            <w:webHidden/>
          </w:rPr>
          <w:t>32</w:t>
        </w:r>
        <w:r>
          <w:rPr>
            <w:webHidden/>
          </w:rPr>
          <w:fldChar w:fldCharType="end"/>
        </w:r>
      </w:hyperlink>
    </w:p>
    <w:p w14:paraId="6E2FE706" w14:textId="71A3E0FF"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Pr="005D23D1">
          <w:rPr>
            <w:rStyle w:val="Hyperlink"/>
          </w:rPr>
          <w:t>12.2.29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EX_GeographicBoundingBox</w:t>
        </w:r>
        <w:r>
          <w:rPr>
            <w:webHidden/>
          </w:rPr>
          <w:tab/>
        </w:r>
        <w:r>
          <w:rPr>
            <w:webHidden/>
          </w:rPr>
          <w:fldChar w:fldCharType="begin"/>
        </w:r>
        <w:r>
          <w:rPr>
            <w:webHidden/>
          </w:rPr>
          <w:instrText xml:space="preserve"> PAGEREF _Toc172126849 \h </w:instrText>
        </w:r>
        <w:r>
          <w:rPr>
            <w:webHidden/>
          </w:rPr>
        </w:r>
        <w:r>
          <w:rPr>
            <w:webHidden/>
          </w:rPr>
          <w:fldChar w:fldCharType="separate"/>
        </w:r>
        <w:r w:rsidR="00627800">
          <w:rPr>
            <w:webHidden/>
          </w:rPr>
          <w:t>32</w:t>
        </w:r>
        <w:r>
          <w:rPr>
            <w:webHidden/>
          </w:rPr>
          <w:fldChar w:fldCharType="end"/>
        </w:r>
      </w:hyperlink>
    </w:p>
    <w:p w14:paraId="3EBED3B5" w14:textId="6927B245"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Pr="005D23D1">
          <w:rPr>
            <w:rStyle w:val="Hyperlink"/>
          </w:rPr>
          <w:t>12.2.30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EX_BoundingPolygon</w:t>
        </w:r>
        <w:r>
          <w:rPr>
            <w:webHidden/>
          </w:rPr>
          <w:tab/>
        </w:r>
        <w:r>
          <w:rPr>
            <w:webHidden/>
          </w:rPr>
          <w:fldChar w:fldCharType="begin"/>
        </w:r>
        <w:r>
          <w:rPr>
            <w:webHidden/>
          </w:rPr>
          <w:instrText xml:space="preserve"> PAGEREF _Toc172126850 \h </w:instrText>
        </w:r>
        <w:r>
          <w:rPr>
            <w:webHidden/>
          </w:rPr>
        </w:r>
        <w:r>
          <w:rPr>
            <w:webHidden/>
          </w:rPr>
          <w:fldChar w:fldCharType="separate"/>
        </w:r>
        <w:r w:rsidR="00627800">
          <w:rPr>
            <w:webHidden/>
          </w:rPr>
          <w:t>33</w:t>
        </w:r>
        <w:r>
          <w:rPr>
            <w:webHidden/>
          </w:rPr>
          <w:fldChar w:fldCharType="end"/>
        </w:r>
      </w:hyperlink>
    </w:p>
    <w:p w14:paraId="39CC8A6A" w14:textId="12A3CD3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Pr="005D23D1">
          <w:rPr>
            <w:rStyle w:val="Hyperlink"/>
          </w:rPr>
          <w:t>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Carrier metadata</w:t>
        </w:r>
        <w:r>
          <w:rPr>
            <w:webHidden/>
          </w:rPr>
          <w:tab/>
        </w:r>
        <w:r>
          <w:rPr>
            <w:webHidden/>
          </w:rPr>
          <w:fldChar w:fldCharType="begin"/>
        </w:r>
        <w:r>
          <w:rPr>
            <w:webHidden/>
          </w:rPr>
          <w:instrText xml:space="preserve"> PAGEREF _Toc172126851 \h </w:instrText>
        </w:r>
        <w:r>
          <w:rPr>
            <w:webHidden/>
          </w:rPr>
        </w:r>
        <w:r>
          <w:rPr>
            <w:webHidden/>
          </w:rPr>
          <w:fldChar w:fldCharType="separate"/>
        </w:r>
        <w:r w:rsidR="00627800">
          <w:rPr>
            <w:webHidden/>
          </w:rPr>
          <w:t>35</w:t>
        </w:r>
        <w:r>
          <w:rPr>
            <w:webHidden/>
          </w:rPr>
          <w:fldChar w:fldCharType="end"/>
        </w:r>
      </w:hyperlink>
    </w:p>
    <w:p w14:paraId="76E6DF2B" w14:textId="67C99C1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Pr="005D23D1">
          <w:rPr>
            <w:rStyle w:val="Hyperlink"/>
          </w:rPr>
          <w:t>12.3.1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metadata - details</w:t>
        </w:r>
        <w:r>
          <w:rPr>
            <w:webHidden/>
          </w:rPr>
          <w:tab/>
        </w:r>
        <w:r>
          <w:rPr>
            <w:webHidden/>
          </w:rPr>
          <w:fldChar w:fldCharType="begin"/>
        </w:r>
        <w:r>
          <w:rPr>
            <w:webHidden/>
          </w:rPr>
          <w:instrText xml:space="preserve"> PAGEREF _Toc172126852 \h </w:instrText>
        </w:r>
        <w:r>
          <w:rPr>
            <w:webHidden/>
          </w:rPr>
        </w:r>
        <w:r>
          <w:rPr>
            <w:webHidden/>
          </w:rPr>
          <w:fldChar w:fldCharType="separate"/>
        </w:r>
        <w:r w:rsidR="00627800">
          <w:rPr>
            <w:webHidden/>
          </w:rPr>
          <w:t>41</w:t>
        </w:r>
        <w:r>
          <w:rPr>
            <w:webHidden/>
          </w:rPr>
          <w:fldChar w:fldCharType="end"/>
        </w:r>
      </w:hyperlink>
    </w:p>
    <w:p w14:paraId="120C6C96" w14:textId="299F176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Pr="005D23D1">
          <w:rPr>
            <w:rStyle w:val="Hyperlink"/>
          </w:rPr>
          <w:t>12.3.2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 metadata - details</w:t>
        </w:r>
        <w:r>
          <w:rPr>
            <w:webHidden/>
          </w:rPr>
          <w:tab/>
        </w:r>
        <w:r>
          <w:rPr>
            <w:webHidden/>
          </w:rPr>
          <w:fldChar w:fldCharType="begin"/>
        </w:r>
        <w:r>
          <w:rPr>
            <w:webHidden/>
          </w:rPr>
          <w:instrText xml:space="preserve"> PAGEREF _Toc172126853 \h </w:instrText>
        </w:r>
        <w:r>
          <w:rPr>
            <w:webHidden/>
          </w:rPr>
        </w:r>
        <w:r>
          <w:rPr>
            <w:webHidden/>
          </w:rPr>
          <w:fldChar w:fldCharType="separate"/>
        </w:r>
        <w:r w:rsidR="00627800">
          <w:rPr>
            <w:webHidden/>
          </w:rPr>
          <w:t>44</w:t>
        </w:r>
        <w:r>
          <w:rPr>
            <w:webHidden/>
          </w:rPr>
          <w:fldChar w:fldCharType="end"/>
        </w:r>
      </w:hyperlink>
    </w:p>
    <w:p w14:paraId="01AE62A1" w14:textId="0AC28D8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Pr="005D23D1">
          <w:rPr>
            <w:rStyle w:val="Hyperlink"/>
          </w:rPr>
          <w:t>12.3.3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Instance metadata - details</w:t>
        </w:r>
        <w:r>
          <w:rPr>
            <w:webHidden/>
          </w:rPr>
          <w:tab/>
        </w:r>
        <w:r>
          <w:rPr>
            <w:webHidden/>
          </w:rPr>
          <w:fldChar w:fldCharType="begin"/>
        </w:r>
        <w:r>
          <w:rPr>
            <w:webHidden/>
          </w:rPr>
          <w:instrText xml:space="preserve"> PAGEREF _Toc172126854 \h </w:instrText>
        </w:r>
        <w:r>
          <w:rPr>
            <w:webHidden/>
          </w:rPr>
        </w:r>
        <w:r>
          <w:rPr>
            <w:webHidden/>
          </w:rPr>
          <w:fldChar w:fldCharType="separate"/>
        </w:r>
        <w:r w:rsidR="00627800">
          <w:rPr>
            <w:webHidden/>
          </w:rPr>
          <w:t>46</w:t>
        </w:r>
        <w:r>
          <w:rPr>
            <w:webHidden/>
          </w:rPr>
          <w:fldChar w:fldCharType="end"/>
        </w:r>
      </w:hyperlink>
    </w:p>
    <w:p w14:paraId="1A0A6D71" w14:textId="1B6B4E5F"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Pr="005D23D1">
          <w:rPr>
            <w:rStyle w:val="Hyperlink"/>
          </w:rPr>
          <w:t>12.3.4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Values Group attributes - details</w:t>
        </w:r>
        <w:r>
          <w:rPr>
            <w:webHidden/>
          </w:rPr>
          <w:tab/>
        </w:r>
        <w:r>
          <w:rPr>
            <w:webHidden/>
          </w:rPr>
          <w:fldChar w:fldCharType="begin"/>
        </w:r>
        <w:r>
          <w:rPr>
            <w:webHidden/>
          </w:rPr>
          <w:instrText xml:space="preserve"> PAGEREF _Toc172126855 \h </w:instrText>
        </w:r>
        <w:r>
          <w:rPr>
            <w:webHidden/>
          </w:rPr>
        </w:r>
        <w:r>
          <w:rPr>
            <w:webHidden/>
          </w:rPr>
          <w:fldChar w:fldCharType="separate"/>
        </w:r>
        <w:r w:rsidR="00627800">
          <w:rPr>
            <w:webHidden/>
          </w:rPr>
          <w:t>47</w:t>
        </w:r>
        <w:r>
          <w:rPr>
            <w:webHidden/>
          </w:rPr>
          <w:fldChar w:fldCharType="end"/>
        </w:r>
      </w:hyperlink>
    </w:p>
    <w:p w14:paraId="1D154F50" w14:textId="6509AF8E"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Pr="005D23D1">
          <w:rPr>
            <w:rStyle w:val="Hyperlink"/>
          </w:rPr>
          <w:t>12.3.5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enumerations used in carrier metadata</w:t>
        </w:r>
        <w:r>
          <w:rPr>
            <w:webHidden/>
          </w:rPr>
          <w:tab/>
        </w:r>
        <w:r>
          <w:rPr>
            <w:webHidden/>
          </w:rPr>
          <w:fldChar w:fldCharType="begin"/>
        </w:r>
        <w:r>
          <w:rPr>
            <w:webHidden/>
          </w:rPr>
          <w:instrText xml:space="preserve"> PAGEREF _Toc172126856 \h </w:instrText>
        </w:r>
        <w:r>
          <w:rPr>
            <w:webHidden/>
          </w:rPr>
        </w:r>
        <w:r>
          <w:rPr>
            <w:webHidden/>
          </w:rPr>
          <w:fldChar w:fldCharType="separate"/>
        </w:r>
        <w:r w:rsidR="00627800">
          <w:rPr>
            <w:webHidden/>
          </w:rPr>
          <w:t>48</w:t>
        </w:r>
        <w:r>
          <w:rPr>
            <w:webHidden/>
          </w:rPr>
          <w:fldChar w:fldCharType="end"/>
        </w:r>
      </w:hyperlink>
    </w:p>
    <w:p w14:paraId="55907093" w14:textId="15DCECC0"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Pr="005D23D1">
          <w:rPr>
            <w:rStyle w:val="Hyperlink"/>
          </w:rPr>
          <w:t>13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Language</w:t>
        </w:r>
        <w:r>
          <w:rPr>
            <w:webHidden/>
          </w:rPr>
          <w:tab/>
        </w:r>
        <w:r>
          <w:rPr>
            <w:webHidden/>
          </w:rPr>
          <w:fldChar w:fldCharType="begin"/>
        </w:r>
        <w:r>
          <w:rPr>
            <w:webHidden/>
          </w:rPr>
          <w:instrText xml:space="preserve"> PAGEREF _Toc172126857 \h </w:instrText>
        </w:r>
        <w:r>
          <w:rPr>
            <w:webHidden/>
          </w:rPr>
        </w:r>
        <w:r>
          <w:rPr>
            <w:webHidden/>
          </w:rPr>
          <w:fldChar w:fldCharType="separate"/>
        </w:r>
        <w:r w:rsidR="00627800">
          <w:rPr>
            <w:webHidden/>
          </w:rPr>
          <w:t>53</w:t>
        </w:r>
        <w:r>
          <w:rPr>
            <w:webHidden/>
          </w:rPr>
          <w:fldChar w:fldCharType="end"/>
        </w:r>
      </w:hyperlink>
    </w:p>
    <w:p w14:paraId="213BA04E" w14:textId="7D76D994"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Pr="005D23D1">
          <w:rPr>
            <w:rStyle w:val="Hyperlink"/>
          </w:rPr>
          <w:t>ANNEX A</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Data Classification and Encoding Guide</w:t>
        </w:r>
        <w:r>
          <w:rPr>
            <w:webHidden/>
          </w:rPr>
          <w:tab/>
        </w:r>
        <w:r>
          <w:rPr>
            <w:webHidden/>
          </w:rPr>
          <w:fldChar w:fldCharType="begin"/>
        </w:r>
        <w:r>
          <w:rPr>
            <w:webHidden/>
          </w:rPr>
          <w:instrText xml:space="preserve"> PAGEREF _Toc172126858 \h </w:instrText>
        </w:r>
        <w:r>
          <w:rPr>
            <w:webHidden/>
          </w:rPr>
        </w:r>
        <w:r>
          <w:rPr>
            <w:webHidden/>
          </w:rPr>
          <w:fldChar w:fldCharType="separate"/>
        </w:r>
        <w:r w:rsidR="00627800">
          <w:rPr>
            <w:webHidden/>
          </w:rPr>
          <w:t>54</w:t>
        </w:r>
        <w:r>
          <w:rPr>
            <w:webHidden/>
          </w:rPr>
          <w:fldChar w:fldCharType="end"/>
        </w:r>
      </w:hyperlink>
    </w:p>
    <w:p w14:paraId="07818F34" w14:textId="56FEB7E9"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Pr="005D23D1">
          <w:rPr>
            <w:rStyle w:val="Hyperlink"/>
          </w:rPr>
          <w:t xml:space="preserve">A-1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Features</w:t>
        </w:r>
        <w:r>
          <w:rPr>
            <w:webHidden/>
          </w:rPr>
          <w:tab/>
        </w:r>
        <w:r>
          <w:rPr>
            <w:webHidden/>
          </w:rPr>
          <w:fldChar w:fldCharType="begin"/>
        </w:r>
        <w:r>
          <w:rPr>
            <w:webHidden/>
          </w:rPr>
          <w:instrText xml:space="preserve"> PAGEREF _Toc172126859 \h </w:instrText>
        </w:r>
        <w:r>
          <w:rPr>
            <w:webHidden/>
          </w:rPr>
        </w:r>
        <w:r>
          <w:rPr>
            <w:webHidden/>
          </w:rPr>
          <w:fldChar w:fldCharType="separate"/>
        </w:r>
        <w:r w:rsidR="00627800">
          <w:rPr>
            <w:webHidden/>
          </w:rPr>
          <w:t>54</w:t>
        </w:r>
        <w:r>
          <w:rPr>
            <w:webHidden/>
          </w:rPr>
          <w:fldChar w:fldCharType="end"/>
        </w:r>
      </w:hyperlink>
    </w:p>
    <w:p w14:paraId="105F8094" w14:textId="76067116"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Pr="005D23D1">
          <w:rPr>
            <w:rStyle w:val="Hyperlink"/>
          </w:rPr>
          <w:t xml:space="preserve">A-2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Attributes</w:t>
        </w:r>
        <w:r>
          <w:rPr>
            <w:webHidden/>
          </w:rPr>
          <w:tab/>
        </w:r>
        <w:r>
          <w:rPr>
            <w:webHidden/>
          </w:rPr>
          <w:fldChar w:fldCharType="begin"/>
        </w:r>
        <w:r>
          <w:rPr>
            <w:webHidden/>
          </w:rPr>
          <w:instrText xml:space="preserve"> PAGEREF _Toc172126860 \h </w:instrText>
        </w:r>
        <w:r>
          <w:rPr>
            <w:webHidden/>
          </w:rPr>
        </w:r>
        <w:r>
          <w:rPr>
            <w:webHidden/>
          </w:rPr>
          <w:fldChar w:fldCharType="separate"/>
        </w:r>
        <w:r w:rsidR="00627800">
          <w:rPr>
            <w:webHidden/>
          </w:rPr>
          <w:t>54</w:t>
        </w:r>
        <w:r>
          <w:rPr>
            <w:webHidden/>
          </w:rPr>
          <w:fldChar w:fldCharType="end"/>
        </w:r>
      </w:hyperlink>
    </w:p>
    <w:p w14:paraId="3AD47A91" w14:textId="17677D78"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Pr="005D23D1">
          <w:rPr>
            <w:rStyle w:val="Hyperlink"/>
          </w:rPr>
          <w:t>ANNEX B</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Comprehensive Model Including Application Schema and Carrier Metadata (UML Diagrams)</w:t>
        </w:r>
        <w:r>
          <w:rPr>
            <w:webHidden/>
          </w:rPr>
          <w:tab/>
        </w:r>
        <w:r>
          <w:rPr>
            <w:webHidden/>
          </w:rPr>
          <w:fldChar w:fldCharType="begin"/>
        </w:r>
        <w:r>
          <w:rPr>
            <w:webHidden/>
          </w:rPr>
          <w:instrText xml:space="preserve"> PAGEREF _Toc172126861 \h </w:instrText>
        </w:r>
        <w:r>
          <w:rPr>
            <w:webHidden/>
          </w:rPr>
        </w:r>
        <w:r>
          <w:rPr>
            <w:webHidden/>
          </w:rPr>
          <w:fldChar w:fldCharType="separate"/>
        </w:r>
        <w:r w:rsidR="00627800">
          <w:rPr>
            <w:webHidden/>
          </w:rPr>
          <w:t>57</w:t>
        </w:r>
        <w:r>
          <w:rPr>
            <w:webHidden/>
          </w:rPr>
          <w:fldChar w:fldCharType="end"/>
        </w:r>
      </w:hyperlink>
    </w:p>
    <w:p w14:paraId="046EED7D" w14:textId="0CF5C502"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Pr="005D23D1">
          <w:rPr>
            <w:rStyle w:val="Hyperlink"/>
          </w:rPr>
          <w:t>ANNEX C</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Feature Catalogue</w:t>
        </w:r>
        <w:r>
          <w:rPr>
            <w:webHidden/>
          </w:rPr>
          <w:tab/>
        </w:r>
        <w:r>
          <w:rPr>
            <w:webHidden/>
          </w:rPr>
          <w:fldChar w:fldCharType="begin"/>
        </w:r>
        <w:r>
          <w:rPr>
            <w:webHidden/>
          </w:rPr>
          <w:instrText xml:space="preserve"> PAGEREF _Toc172126862 \h </w:instrText>
        </w:r>
        <w:r>
          <w:rPr>
            <w:webHidden/>
          </w:rPr>
        </w:r>
        <w:r>
          <w:rPr>
            <w:webHidden/>
          </w:rPr>
          <w:fldChar w:fldCharType="separate"/>
        </w:r>
        <w:r w:rsidR="00627800">
          <w:rPr>
            <w:webHidden/>
          </w:rPr>
          <w:t>69</w:t>
        </w:r>
        <w:r>
          <w:rPr>
            <w:webHidden/>
          </w:rPr>
          <w:fldChar w:fldCharType="end"/>
        </w:r>
      </w:hyperlink>
    </w:p>
    <w:p w14:paraId="2E997B99" w14:textId="78EB35E7"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Pr="005D23D1">
          <w:rPr>
            <w:rStyle w:val="Hyperlink"/>
          </w:rPr>
          <w:t>ANNEX D</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Use Cases</w:t>
        </w:r>
        <w:r>
          <w:rPr>
            <w:webHidden/>
          </w:rPr>
          <w:tab/>
        </w:r>
        <w:r>
          <w:rPr>
            <w:webHidden/>
          </w:rPr>
          <w:fldChar w:fldCharType="begin"/>
        </w:r>
        <w:r>
          <w:rPr>
            <w:webHidden/>
          </w:rPr>
          <w:instrText xml:space="preserve"> PAGEREF _Toc172126863 \h </w:instrText>
        </w:r>
        <w:r>
          <w:rPr>
            <w:webHidden/>
          </w:rPr>
        </w:r>
        <w:r>
          <w:rPr>
            <w:webHidden/>
          </w:rPr>
          <w:fldChar w:fldCharType="separate"/>
        </w:r>
        <w:r w:rsidR="00627800">
          <w:rPr>
            <w:webHidden/>
          </w:rPr>
          <w:t>73</w:t>
        </w:r>
        <w:r>
          <w:rPr>
            <w:webHidden/>
          </w:rPr>
          <w:fldChar w:fldCharType="end"/>
        </w:r>
      </w:hyperlink>
    </w:p>
    <w:p w14:paraId="51277658" w14:textId="2CAB508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Pr="005D23D1">
          <w:rPr>
            <w:rStyle w:val="Hyperlink"/>
          </w:rPr>
          <w:t>D-1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Ferry Sailing Plan Optimization</w:t>
        </w:r>
        <w:r>
          <w:rPr>
            <w:webHidden/>
          </w:rPr>
          <w:tab/>
        </w:r>
        <w:r>
          <w:rPr>
            <w:webHidden/>
          </w:rPr>
          <w:fldChar w:fldCharType="begin"/>
        </w:r>
        <w:r>
          <w:rPr>
            <w:webHidden/>
          </w:rPr>
          <w:instrText xml:space="preserve"> PAGEREF _Toc172126864 \h </w:instrText>
        </w:r>
        <w:r>
          <w:rPr>
            <w:webHidden/>
          </w:rPr>
        </w:r>
        <w:r>
          <w:rPr>
            <w:webHidden/>
          </w:rPr>
          <w:fldChar w:fldCharType="separate"/>
        </w:r>
        <w:r w:rsidR="00627800">
          <w:rPr>
            <w:webHidden/>
          </w:rPr>
          <w:t>73</w:t>
        </w:r>
        <w:r>
          <w:rPr>
            <w:webHidden/>
          </w:rPr>
          <w:fldChar w:fldCharType="end"/>
        </w:r>
      </w:hyperlink>
    </w:p>
    <w:p w14:paraId="71F3FF08" w14:textId="03F495B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Pr="005D23D1">
          <w:rPr>
            <w:rStyle w:val="Hyperlink"/>
          </w:rPr>
          <w:t>D-1.1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Summary</w:t>
        </w:r>
        <w:r>
          <w:rPr>
            <w:webHidden/>
          </w:rPr>
          <w:tab/>
        </w:r>
        <w:r>
          <w:rPr>
            <w:webHidden/>
          </w:rPr>
          <w:fldChar w:fldCharType="begin"/>
        </w:r>
        <w:r>
          <w:rPr>
            <w:webHidden/>
          </w:rPr>
          <w:instrText xml:space="preserve"> PAGEREF _Toc172126865 \h </w:instrText>
        </w:r>
        <w:r>
          <w:rPr>
            <w:webHidden/>
          </w:rPr>
        </w:r>
        <w:r>
          <w:rPr>
            <w:webHidden/>
          </w:rPr>
          <w:fldChar w:fldCharType="separate"/>
        </w:r>
        <w:r w:rsidR="00627800">
          <w:rPr>
            <w:webHidden/>
          </w:rPr>
          <w:t>73</w:t>
        </w:r>
        <w:r>
          <w:rPr>
            <w:webHidden/>
          </w:rPr>
          <w:fldChar w:fldCharType="end"/>
        </w:r>
      </w:hyperlink>
    </w:p>
    <w:p w14:paraId="388BD9C8" w14:textId="2015F68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Pr="005D23D1">
          <w:rPr>
            <w:rStyle w:val="Hyperlink"/>
          </w:rPr>
          <w:t>D-1.2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details</w:t>
        </w:r>
        <w:r>
          <w:rPr>
            <w:webHidden/>
          </w:rPr>
          <w:tab/>
        </w:r>
        <w:r>
          <w:rPr>
            <w:webHidden/>
          </w:rPr>
          <w:fldChar w:fldCharType="begin"/>
        </w:r>
        <w:r>
          <w:rPr>
            <w:webHidden/>
          </w:rPr>
          <w:instrText xml:space="preserve"> PAGEREF _Toc172126866 \h </w:instrText>
        </w:r>
        <w:r>
          <w:rPr>
            <w:webHidden/>
          </w:rPr>
        </w:r>
        <w:r>
          <w:rPr>
            <w:webHidden/>
          </w:rPr>
          <w:fldChar w:fldCharType="separate"/>
        </w:r>
        <w:r w:rsidR="00627800">
          <w:rPr>
            <w:webHidden/>
          </w:rPr>
          <w:t>73</w:t>
        </w:r>
        <w:r>
          <w:rPr>
            <w:webHidden/>
          </w:rPr>
          <w:fldChar w:fldCharType="end"/>
        </w:r>
      </w:hyperlink>
    </w:p>
    <w:p w14:paraId="682E9B81" w14:textId="799B866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Pr="005D23D1">
          <w:rPr>
            <w:rStyle w:val="Hyperlink"/>
          </w:rPr>
          <w:t>D-1.3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Simulation Results</w:t>
        </w:r>
        <w:r>
          <w:rPr>
            <w:webHidden/>
          </w:rPr>
          <w:tab/>
        </w:r>
        <w:r>
          <w:rPr>
            <w:webHidden/>
          </w:rPr>
          <w:fldChar w:fldCharType="begin"/>
        </w:r>
        <w:r>
          <w:rPr>
            <w:webHidden/>
          </w:rPr>
          <w:instrText xml:space="preserve"> PAGEREF _Toc172126867 \h </w:instrText>
        </w:r>
        <w:r>
          <w:rPr>
            <w:webHidden/>
          </w:rPr>
        </w:r>
        <w:r>
          <w:rPr>
            <w:webHidden/>
          </w:rPr>
          <w:fldChar w:fldCharType="separate"/>
        </w:r>
        <w:r w:rsidR="00627800">
          <w:rPr>
            <w:webHidden/>
          </w:rPr>
          <w:t>74</w:t>
        </w:r>
        <w:r>
          <w:rPr>
            <w:webHidden/>
          </w:rPr>
          <w:fldChar w:fldCharType="end"/>
        </w:r>
      </w:hyperlink>
    </w:p>
    <w:p w14:paraId="5F109980" w14:textId="5BA546E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Pr="005D23D1">
          <w:rPr>
            <w:rStyle w:val="Hyperlink"/>
          </w:rPr>
          <w:t>D-1.4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w:t>
        </w:r>
        <w:r>
          <w:rPr>
            <w:webHidden/>
          </w:rPr>
          <w:tab/>
        </w:r>
        <w:r>
          <w:rPr>
            <w:webHidden/>
          </w:rPr>
          <w:fldChar w:fldCharType="begin"/>
        </w:r>
        <w:r>
          <w:rPr>
            <w:webHidden/>
          </w:rPr>
          <w:instrText xml:space="preserve"> PAGEREF _Toc172126868 \h </w:instrText>
        </w:r>
        <w:r>
          <w:rPr>
            <w:webHidden/>
          </w:rPr>
        </w:r>
        <w:r>
          <w:rPr>
            <w:webHidden/>
          </w:rPr>
          <w:fldChar w:fldCharType="separate"/>
        </w:r>
        <w:r w:rsidR="00627800">
          <w:rPr>
            <w:webHidden/>
          </w:rPr>
          <w:t>74</w:t>
        </w:r>
        <w:r>
          <w:rPr>
            <w:webHidden/>
          </w:rPr>
          <w:fldChar w:fldCharType="end"/>
        </w:r>
      </w:hyperlink>
    </w:p>
    <w:p w14:paraId="1ADDA416" w14:textId="23DE3A00"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Pr="005D23D1">
          <w:rPr>
            <w:rStyle w:val="Hyperlink"/>
          </w:rPr>
          <w:t>ANNEX E</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Data</w:t>
        </w:r>
        <w:r>
          <w:rPr>
            <w:webHidden/>
          </w:rPr>
          <w:tab/>
        </w:r>
        <w:r>
          <w:rPr>
            <w:webHidden/>
          </w:rPr>
          <w:fldChar w:fldCharType="begin"/>
        </w:r>
        <w:r>
          <w:rPr>
            <w:webHidden/>
          </w:rPr>
          <w:instrText xml:space="preserve"> PAGEREF _Toc172126869 \h </w:instrText>
        </w:r>
        <w:r>
          <w:rPr>
            <w:webHidden/>
          </w:rPr>
        </w:r>
        <w:r>
          <w:rPr>
            <w:webHidden/>
          </w:rPr>
          <w:fldChar w:fldCharType="separate"/>
        </w:r>
        <w:r w:rsidR="00627800">
          <w:rPr>
            <w:webHidden/>
          </w:rPr>
          <w:t>77</w:t>
        </w:r>
        <w:r>
          <w:rPr>
            <w:webHidden/>
          </w:rPr>
          <w:fldChar w:fldCharType="end"/>
        </w:r>
      </w:hyperlink>
    </w:p>
    <w:p w14:paraId="43EC98A3" w14:textId="55673F4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Pr="005D23D1">
          <w:rPr>
            <w:rStyle w:val="Hyperlink"/>
          </w:rPr>
          <w:t>E-1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_Toc172126870 \h </w:instrText>
        </w:r>
        <w:r>
          <w:rPr>
            <w:webHidden/>
          </w:rPr>
        </w:r>
        <w:r>
          <w:rPr>
            <w:webHidden/>
          </w:rPr>
          <w:fldChar w:fldCharType="separate"/>
        </w:r>
        <w:r w:rsidR="00627800">
          <w:rPr>
            <w:webHidden/>
          </w:rPr>
          <w:t>77</w:t>
        </w:r>
        <w:r>
          <w:rPr>
            <w:webHidden/>
          </w:rPr>
          <w:fldChar w:fldCharType="end"/>
        </w:r>
      </w:hyperlink>
    </w:p>
    <w:p w14:paraId="66A88B57" w14:textId="3BB74B85"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Pr="005D23D1">
          <w:rPr>
            <w:rStyle w:val="Hyperlink"/>
          </w:rPr>
          <w:t xml:space="preserve">E-2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Organization</w:t>
        </w:r>
        <w:r>
          <w:rPr>
            <w:webHidden/>
          </w:rPr>
          <w:tab/>
        </w:r>
        <w:r>
          <w:rPr>
            <w:webHidden/>
          </w:rPr>
          <w:fldChar w:fldCharType="begin"/>
        </w:r>
        <w:r>
          <w:rPr>
            <w:webHidden/>
          </w:rPr>
          <w:instrText xml:space="preserve"> PAGEREF _Toc172126871 \h </w:instrText>
        </w:r>
        <w:r>
          <w:rPr>
            <w:webHidden/>
          </w:rPr>
        </w:r>
        <w:r>
          <w:rPr>
            <w:webHidden/>
          </w:rPr>
          <w:fldChar w:fldCharType="separate"/>
        </w:r>
        <w:r w:rsidR="00627800">
          <w:rPr>
            <w:webHidden/>
          </w:rPr>
          <w:t>77</w:t>
        </w:r>
        <w:r>
          <w:rPr>
            <w:webHidden/>
          </w:rPr>
          <w:fldChar w:fldCharType="end"/>
        </w:r>
      </w:hyperlink>
    </w:p>
    <w:p w14:paraId="6AF6788C" w14:textId="7BB5751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Pr="005D23D1">
          <w:rPr>
            <w:rStyle w:val="Hyperlink"/>
          </w:rPr>
          <w:t>E-2.1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Time series data</w:t>
        </w:r>
        <w:r>
          <w:rPr>
            <w:webHidden/>
          </w:rPr>
          <w:tab/>
        </w:r>
        <w:r>
          <w:rPr>
            <w:webHidden/>
          </w:rPr>
          <w:fldChar w:fldCharType="begin"/>
        </w:r>
        <w:r>
          <w:rPr>
            <w:webHidden/>
          </w:rPr>
          <w:instrText xml:space="preserve"> PAGEREF _Toc172126872 \h </w:instrText>
        </w:r>
        <w:r>
          <w:rPr>
            <w:webHidden/>
          </w:rPr>
        </w:r>
        <w:r>
          <w:rPr>
            <w:webHidden/>
          </w:rPr>
          <w:fldChar w:fldCharType="separate"/>
        </w:r>
        <w:r w:rsidR="00627800">
          <w:rPr>
            <w:webHidden/>
          </w:rPr>
          <w:t>77</w:t>
        </w:r>
        <w:r>
          <w:rPr>
            <w:webHidden/>
          </w:rPr>
          <w:fldChar w:fldCharType="end"/>
        </w:r>
      </w:hyperlink>
    </w:p>
    <w:p w14:paraId="0C7B7AF0" w14:textId="1F5B0DD5"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Pr="005D23D1">
          <w:rPr>
            <w:rStyle w:val="Hyperlink"/>
          </w:rPr>
          <w:t xml:space="preserve">E-2.2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Gridded data</w:t>
        </w:r>
        <w:r>
          <w:rPr>
            <w:webHidden/>
          </w:rPr>
          <w:tab/>
        </w:r>
        <w:r>
          <w:rPr>
            <w:webHidden/>
          </w:rPr>
          <w:fldChar w:fldCharType="begin"/>
        </w:r>
        <w:r>
          <w:rPr>
            <w:webHidden/>
          </w:rPr>
          <w:instrText xml:space="preserve"> PAGEREF _Toc172126873 \h </w:instrText>
        </w:r>
        <w:r>
          <w:rPr>
            <w:webHidden/>
          </w:rPr>
        </w:r>
        <w:r>
          <w:rPr>
            <w:webHidden/>
          </w:rPr>
          <w:fldChar w:fldCharType="separate"/>
        </w:r>
        <w:r w:rsidR="00627800">
          <w:rPr>
            <w:webHidden/>
          </w:rPr>
          <w:t>79</w:t>
        </w:r>
        <w:r>
          <w:rPr>
            <w:webHidden/>
          </w:rPr>
          <w:fldChar w:fldCharType="end"/>
        </w:r>
      </w:hyperlink>
    </w:p>
    <w:p w14:paraId="78280833" w14:textId="28488C0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Pr="005D23D1">
          <w:rPr>
            <w:rStyle w:val="Hyperlink"/>
          </w:rPr>
          <w:t xml:space="preserve">E-3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_Toc172126874 \h </w:instrText>
        </w:r>
        <w:r>
          <w:rPr>
            <w:webHidden/>
          </w:rPr>
        </w:r>
        <w:r>
          <w:rPr>
            <w:webHidden/>
          </w:rPr>
          <w:fldChar w:fldCharType="separate"/>
        </w:r>
        <w:r w:rsidR="00627800">
          <w:rPr>
            <w:webHidden/>
          </w:rPr>
          <w:t>80</w:t>
        </w:r>
        <w:r>
          <w:rPr>
            <w:webHidden/>
          </w:rPr>
          <w:fldChar w:fldCharType="end"/>
        </w:r>
      </w:hyperlink>
    </w:p>
    <w:p w14:paraId="32CF8384" w14:textId="47E2B08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Pr="005D23D1">
          <w:rPr>
            <w:rStyle w:val="Hyperlink"/>
          </w:rPr>
          <w:t>E-4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Moving Platform Data</w:t>
        </w:r>
        <w:r>
          <w:rPr>
            <w:webHidden/>
          </w:rPr>
          <w:tab/>
        </w:r>
        <w:r>
          <w:rPr>
            <w:webHidden/>
          </w:rPr>
          <w:fldChar w:fldCharType="begin"/>
        </w:r>
        <w:r>
          <w:rPr>
            <w:webHidden/>
          </w:rPr>
          <w:instrText xml:space="preserve"> PAGEREF _Toc172126875 \h </w:instrText>
        </w:r>
        <w:r>
          <w:rPr>
            <w:webHidden/>
          </w:rPr>
        </w:r>
        <w:r>
          <w:rPr>
            <w:webHidden/>
          </w:rPr>
          <w:fldChar w:fldCharType="separate"/>
        </w:r>
        <w:r w:rsidR="00627800">
          <w:rPr>
            <w:webHidden/>
          </w:rPr>
          <w:t>81</w:t>
        </w:r>
        <w:r>
          <w:rPr>
            <w:webHidden/>
          </w:rPr>
          <w:fldChar w:fldCharType="end"/>
        </w:r>
      </w:hyperlink>
    </w:p>
    <w:p w14:paraId="5DF52383" w14:textId="231099E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Pr="005D23D1">
          <w:rPr>
            <w:rStyle w:val="Hyperlink"/>
          </w:rPr>
          <w:t>E-4.1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Drifting platforms</w:t>
        </w:r>
        <w:r>
          <w:rPr>
            <w:webHidden/>
          </w:rPr>
          <w:tab/>
        </w:r>
        <w:r>
          <w:rPr>
            <w:webHidden/>
          </w:rPr>
          <w:fldChar w:fldCharType="begin"/>
        </w:r>
        <w:r>
          <w:rPr>
            <w:webHidden/>
          </w:rPr>
          <w:instrText xml:space="preserve"> PAGEREF _Toc172126876 \h </w:instrText>
        </w:r>
        <w:r>
          <w:rPr>
            <w:webHidden/>
          </w:rPr>
        </w:r>
        <w:r>
          <w:rPr>
            <w:webHidden/>
          </w:rPr>
          <w:fldChar w:fldCharType="separate"/>
        </w:r>
        <w:r w:rsidR="00627800">
          <w:rPr>
            <w:webHidden/>
          </w:rPr>
          <w:t>81</w:t>
        </w:r>
        <w:r>
          <w:rPr>
            <w:webHidden/>
          </w:rPr>
          <w:fldChar w:fldCharType="end"/>
        </w:r>
      </w:hyperlink>
    </w:p>
    <w:p w14:paraId="20603A26" w14:textId="5F6F504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Pr="005D23D1">
          <w:rPr>
            <w:rStyle w:val="Hyperlink"/>
          </w:rPr>
          <w:t>E-4.2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Propelled platforms</w:t>
        </w:r>
        <w:r>
          <w:rPr>
            <w:webHidden/>
          </w:rPr>
          <w:tab/>
        </w:r>
        <w:r>
          <w:rPr>
            <w:webHidden/>
          </w:rPr>
          <w:fldChar w:fldCharType="begin"/>
        </w:r>
        <w:r>
          <w:rPr>
            <w:webHidden/>
          </w:rPr>
          <w:instrText xml:space="preserve"> PAGEREF _Toc172126877 \h </w:instrText>
        </w:r>
        <w:r>
          <w:rPr>
            <w:webHidden/>
          </w:rPr>
        </w:r>
        <w:r>
          <w:rPr>
            <w:webHidden/>
          </w:rPr>
          <w:fldChar w:fldCharType="separate"/>
        </w:r>
        <w:r w:rsidR="00627800">
          <w:rPr>
            <w:webHidden/>
          </w:rPr>
          <w:t>81</w:t>
        </w:r>
        <w:r>
          <w:rPr>
            <w:webHidden/>
          </w:rPr>
          <w:fldChar w:fldCharType="end"/>
        </w:r>
      </w:hyperlink>
    </w:p>
    <w:p w14:paraId="26A38A50" w14:textId="1378E0C6"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Pr="005D23D1">
          <w:rPr>
            <w:rStyle w:val="Hyperlink"/>
          </w:rPr>
          <w:t>E-5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Preliminary Data Product Format</w:t>
        </w:r>
        <w:r>
          <w:rPr>
            <w:webHidden/>
          </w:rPr>
          <w:tab/>
        </w:r>
        <w:r>
          <w:rPr>
            <w:webHidden/>
          </w:rPr>
          <w:fldChar w:fldCharType="begin"/>
        </w:r>
        <w:r>
          <w:rPr>
            <w:webHidden/>
          </w:rPr>
          <w:instrText xml:space="preserve"> PAGEREF _Toc172126878 \h </w:instrText>
        </w:r>
        <w:r>
          <w:rPr>
            <w:webHidden/>
          </w:rPr>
        </w:r>
        <w:r>
          <w:rPr>
            <w:webHidden/>
          </w:rPr>
          <w:fldChar w:fldCharType="separate"/>
        </w:r>
        <w:r w:rsidR="00627800">
          <w:rPr>
            <w:webHidden/>
          </w:rPr>
          <w:t>81</w:t>
        </w:r>
        <w:r>
          <w:rPr>
            <w:webHidden/>
          </w:rPr>
          <w:fldChar w:fldCharType="end"/>
        </w:r>
      </w:hyperlink>
    </w:p>
    <w:p w14:paraId="6AFDF5FA" w14:textId="69955974"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Pr="005D23D1">
          <w:rPr>
            <w:rStyle w:val="Hyperlink"/>
          </w:rPr>
          <w:t>E-6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Features of the Data</w:t>
        </w:r>
        <w:r>
          <w:rPr>
            <w:webHidden/>
          </w:rPr>
          <w:tab/>
        </w:r>
        <w:r>
          <w:rPr>
            <w:webHidden/>
          </w:rPr>
          <w:fldChar w:fldCharType="begin"/>
        </w:r>
        <w:r>
          <w:rPr>
            <w:webHidden/>
          </w:rPr>
          <w:instrText xml:space="preserve"> PAGEREF _Toc172126879 \h </w:instrText>
        </w:r>
        <w:r>
          <w:rPr>
            <w:webHidden/>
          </w:rPr>
        </w:r>
        <w:r>
          <w:rPr>
            <w:webHidden/>
          </w:rPr>
          <w:fldChar w:fldCharType="separate"/>
        </w:r>
        <w:r w:rsidR="00627800">
          <w:rPr>
            <w:webHidden/>
          </w:rPr>
          <w:t>82</w:t>
        </w:r>
        <w:r>
          <w:rPr>
            <w:webHidden/>
          </w:rPr>
          <w:fldChar w:fldCharType="end"/>
        </w:r>
      </w:hyperlink>
    </w:p>
    <w:p w14:paraId="2BD26CA3" w14:textId="047CE11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Pr="005D23D1">
          <w:rPr>
            <w:rStyle w:val="Hyperlink"/>
          </w:rPr>
          <w:t>E-6.1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Datums</w:t>
        </w:r>
        <w:r>
          <w:rPr>
            <w:webHidden/>
          </w:rPr>
          <w:tab/>
        </w:r>
        <w:r>
          <w:rPr>
            <w:webHidden/>
          </w:rPr>
          <w:fldChar w:fldCharType="begin"/>
        </w:r>
        <w:r>
          <w:rPr>
            <w:webHidden/>
          </w:rPr>
          <w:instrText xml:space="preserve"> PAGEREF _Toc172126880 \h </w:instrText>
        </w:r>
        <w:r>
          <w:rPr>
            <w:webHidden/>
          </w:rPr>
        </w:r>
        <w:r>
          <w:rPr>
            <w:webHidden/>
          </w:rPr>
          <w:fldChar w:fldCharType="separate"/>
        </w:r>
        <w:r w:rsidR="00627800">
          <w:rPr>
            <w:webHidden/>
          </w:rPr>
          <w:t>82</w:t>
        </w:r>
        <w:r>
          <w:rPr>
            <w:webHidden/>
          </w:rPr>
          <w:fldChar w:fldCharType="end"/>
        </w:r>
      </w:hyperlink>
    </w:p>
    <w:p w14:paraId="429E6396" w14:textId="10CE372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Pr="005D23D1">
          <w:rPr>
            <w:rStyle w:val="Hyperlink"/>
          </w:rPr>
          <w:t>E-6.2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Uncertainty</w:t>
        </w:r>
        <w:r>
          <w:rPr>
            <w:webHidden/>
          </w:rPr>
          <w:tab/>
        </w:r>
        <w:r>
          <w:rPr>
            <w:webHidden/>
          </w:rPr>
          <w:fldChar w:fldCharType="begin"/>
        </w:r>
        <w:r>
          <w:rPr>
            <w:webHidden/>
          </w:rPr>
          <w:instrText xml:space="preserve"> PAGEREF _Toc172126881 \h </w:instrText>
        </w:r>
        <w:r>
          <w:rPr>
            <w:webHidden/>
          </w:rPr>
        </w:r>
        <w:r>
          <w:rPr>
            <w:webHidden/>
          </w:rPr>
          <w:fldChar w:fldCharType="separate"/>
        </w:r>
        <w:r w:rsidR="00627800">
          <w:rPr>
            <w:webHidden/>
          </w:rPr>
          <w:t>82</w:t>
        </w:r>
        <w:r>
          <w:rPr>
            <w:webHidden/>
          </w:rPr>
          <w:fldChar w:fldCharType="end"/>
        </w:r>
      </w:hyperlink>
    </w:p>
    <w:p w14:paraId="515F3813" w14:textId="1CC59DDC"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Pr="005D23D1">
          <w:rPr>
            <w:rStyle w:val="Hyperlink"/>
          </w:rPr>
          <w:t>ANNEX F</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Colour Tables (Informative)</w:t>
        </w:r>
        <w:r>
          <w:rPr>
            <w:webHidden/>
          </w:rPr>
          <w:tab/>
        </w:r>
        <w:r>
          <w:rPr>
            <w:webHidden/>
          </w:rPr>
          <w:fldChar w:fldCharType="begin"/>
        </w:r>
        <w:r>
          <w:rPr>
            <w:webHidden/>
          </w:rPr>
          <w:instrText xml:space="preserve"> PAGEREF _Toc172126882 \h </w:instrText>
        </w:r>
        <w:r>
          <w:rPr>
            <w:webHidden/>
          </w:rPr>
        </w:r>
        <w:r>
          <w:rPr>
            <w:webHidden/>
          </w:rPr>
          <w:fldChar w:fldCharType="separate"/>
        </w:r>
        <w:r w:rsidR="00627800">
          <w:rPr>
            <w:webHidden/>
          </w:rPr>
          <w:t>85</w:t>
        </w:r>
        <w:r>
          <w:rPr>
            <w:webHidden/>
          </w:rPr>
          <w:fldChar w:fldCharType="end"/>
        </w:r>
      </w:hyperlink>
    </w:p>
    <w:p w14:paraId="4CF70EC9" w14:textId="6387E34F"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Pr="005D23D1">
          <w:rPr>
            <w:rStyle w:val="Hyperlink"/>
          </w:rPr>
          <w:t>ANNEX G</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Scalable Vector Graphics (SVG) Coding (Informative)</w:t>
        </w:r>
        <w:r>
          <w:rPr>
            <w:webHidden/>
          </w:rPr>
          <w:tab/>
        </w:r>
        <w:r>
          <w:rPr>
            <w:webHidden/>
          </w:rPr>
          <w:fldChar w:fldCharType="begin"/>
        </w:r>
        <w:r>
          <w:rPr>
            <w:webHidden/>
          </w:rPr>
          <w:instrText xml:space="preserve"> PAGEREF _Toc172126883 \h </w:instrText>
        </w:r>
        <w:r>
          <w:rPr>
            <w:webHidden/>
          </w:rPr>
        </w:r>
        <w:r>
          <w:rPr>
            <w:webHidden/>
          </w:rPr>
          <w:fldChar w:fldCharType="separate"/>
        </w:r>
        <w:r w:rsidR="00627800">
          <w:rPr>
            <w:webHidden/>
          </w:rPr>
          <w:t>87</w:t>
        </w:r>
        <w:r>
          <w:rPr>
            <w:webHidden/>
          </w:rPr>
          <w:fldChar w:fldCharType="end"/>
        </w:r>
      </w:hyperlink>
    </w:p>
    <w:p w14:paraId="3CFF25B6" w14:textId="73BDDC9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Pr="005D23D1">
          <w:rPr>
            <w:rStyle w:val="Hyperlink"/>
          </w:rPr>
          <w:t>G-1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Images</w:t>
        </w:r>
        <w:r>
          <w:rPr>
            <w:webHidden/>
          </w:rPr>
          <w:tab/>
        </w:r>
        <w:r>
          <w:rPr>
            <w:webHidden/>
          </w:rPr>
          <w:fldChar w:fldCharType="begin"/>
        </w:r>
        <w:r>
          <w:rPr>
            <w:webHidden/>
          </w:rPr>
          <w:instrText xml:space="preserve"> PAGEREF _Toc172126884 \h </w:instrText>
        </w:r>
        <w:r>
          <w:rPr>
            <w:webHidden/>
          </w:rPr>
        </w:r>
        <w:r>
          <w:rPr>
            <w:webHidden/>
          </w:rPr>
          <w:fldChar w:fldCharType="separate"/>
        </w:r>
        <w:r w:rsidR="00627800">
          <w:rPr>
            <w:webHidden/>
          </w:rPr>
          <w:t>87</w:t>
        </w:r>
        <w:r>
          <w:rPr>
            <w:webHidden/>
          </w:rPr>
          <w:fldChar w:fldCharType="end"/>
        </w:r>
      </w:hyperlink>
    </w:p>
    <w:p w14:paraId="23569827" w14:textId="5A6247AC"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Pr="005D23D1">
          <w:rPr>
            <w:rStyle w:val="Hyperlink"/>
          </w:rPr>
          <w:t>G-2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File to Display Arrows</w:t>
        </w:r>
        <w:r>
          <w:rPr>
            <w:webHidden/>
          </w:rPr>
          <w:tab/>
        </w:r>
        <w:r>
          <w:rPr>
            <w:webHidden/>
          </w:rPr>
          <w:fldChar w:fldCharType="begin"/>
        </w:r>
        <w:r>
          <w:rPr>
            <w:webHidden/>
          </w:rPr>
          <w:instrText xml:space="preserve"> PAGEREF _Toc172126885 \h </w:instrText>
        </w:r>
        <w:r>
          <w:rPr>
            <w:webHidden/>
          </w:rPr>
        </w:r>
        <w:r>
          <w:rPr>
            <w:webHidden/>
          </w:rPr>
          <w:fldChar w:fldCharType="separate"/>
        </w:r>
        <w:r w:rsidR="00627800">
          <w:rPr>
            <w:webHidden/>
          </w:rPr>
          <w:t>87</w:t>
        </w:r>
        <w:r>
          <w:rPr>
            <w:webHidden/>
          </w:rPr>
          <w:fldChar w:fldCharType="end"/>
        </w:r>
      </w:hyperlink>
    </w:p>
    <w:p w14:paraId="4C17CC43" w14:textId="3695115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Pr="005D23D1">
          <w:rPr>
            <w:rStyle w:val="Hyperlink"/>
          </w:rPr>
          <w:t>G-3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CSS File</w:t>
        </w:r>
        <w:r>
          <w:rPr>
            <w:webHidden/>
          </w:rPr>
          <w:tab/>
        </w:r>
        <w:r>
          <w:rPr>
            <w:webHidden/>
          </w:rPr>
          <w:fldChar w:fldCharType="begin"/>
        </w:r>
        <w:r>
          <w:rPr>
            <w:webHidden/>
          </w:rPr>
          <w:instrText xml:space="preserve"> PAGEREF _Toc172126886 \h </w:instrText>
        </w:r>
        <w:r>
          <w:rPr>
            <w:webHidden/>
          </w:rPr>
        </w:r>
        <w:r>
          <w:rPr>
            <w:webHidden/>
          </w:rPr>
          <w:fldChar w:fldCharType="separate"/>
        </w:r>
        <w:r w:rsidR="00627800">
          <w:rPr>
            <w:webHidden/>
          </w:rPr>
          <w:t>88</w:t>
        </w:r>
        <w:r>
          <w:rPr>
            <w:webHidden/>
          </w:rPr>
          <w:fldChar w:fldCharType="end"/>
        </w:r>
      </w:hyperlink>
    </w:p>
    <w:p w14:paraId="4803F3BE" w14:textId="02CC26A4"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Pr="005D23D1">
          <w:rPr>
            <w:rStyle w:val="Hyperlink"/>
          </w:rPr>
          <w:t>ANNEX H</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Portrayal Rules</w:t>
        </w:r>
        <w:r>
          <w:rPr>
            <w:webHidden/>
          </w:rPr>
          <w:tab/>
        </w:r>
        <w:r>
          <w:rPr>
            <w:webHidden/>
          </w:rPr>
          <w:fldChar w:fldCharType="begin"/>
        </w:r>
        <w:r>
          <w:rPr>
            <w:webHidden/>
          </w:rPr>
          <w:instrText xml:space="preserve"> PAGEREF _Toc172126887 \h </w:instrText>
        </w:r>
        <w:r>
          <w:rPr>
            <w:webHidden/>
          </w:rPr>
        </w:r>
        <w:r>
          <w:rPr>
            <w:webHidden/>
          </w:rPr>
          <w:fldChar w:fldCharType="separate"/>
        </w:r>
        <w:r w:rsidR="00627800">
          <w:rPr>
            <w:webHidden/>
          </w:rPr>
          <w:t>90</w:t>
        </w:r>
        <w:r>
          <w:rPr>
            <w:webHidden/>
          </w:rPr>
          <w:fldChar w:fldCharType="end"/>
        </w:r>
      </w:hyperlink>
    </w:p>
    <w:p w14:paraId="5AAA8BD9" w14:textId="44282F8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Pr="005D23D1">
          <w:rPr>
            <w:rStyle w:val="Hyperlink"/>
          </w:rPr>
          <w:t>H-1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_Toc172126888 \h </w:instrText>
        </w:r>
        <w:r>
          <w:rPr>
            <w:webHidden/>
          </w:rPr>
        </w:r>
        <w:r>
          <w:rPr>
            <w:webHidden/>
          </w:rPr>
          <w:fldChar w:fldCharType="separate"/>
        </w:r>
        <w:r w:rsidR="00627800">
          <w:rPr>
            <w:webHidden/>
          </w:rPr>
          <w:t>90</w:t>
        </w:r>
        <w:r>
          <w:rPr>
            <w:webHidden/>
          </w:rPr>
          <w:fldChar w:fldCharType="end"/>
        </w:r>
      </w:hyperlink>
    </w:p>
    <w:p w14:paraId="5BC3FD24" w14:textId="05B6F74B"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Pr="005D23D1">
          <w:rPr>
            <w:rStyle w:val="Hyperlink"/>
          </w:rPr>
          <w:t>H-2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Surface Current Symbol</w:t>
        </w:r>
        <w:r>
          <w:rPr>
            <w:webHidden/>
          </w:rPr>
          <w:tab/>
        </w:r>
        <w:r>
          <w:rPr>
            <w:webHidden/>
          </w:rPr>
          <w:fldChar w:fldCharType="begin"/>
        </w:r>
        <w:r>
          <w:rPr>
            <w:webHidden/>
          </w:rPr>
          <w:instrText xml:space="preserve"> PAGEREF _Toc172126889 \h </w:instrText>
        </w:r>
        <w:r>
          <w:rPr>
            <w:webHidden/>
          </w:rPr>
        </w:r>
        <w:r>
          <w:rPr>
            <w:webHidden/>
          </w:rPr>
          <w:fldChar w:fldCharType="separate"/>
        </w:r>
        <w:r w:rsidR="00627800">
          <w:rPr>
            <w:webHidden/>
          </w:rPr>
          <w:t>90</w:t>
        </w:r>
        <w:r>
          <w:rPr>
            <w:webHidden/>
          </w:rPr>
          <w:fldChar w:fldCharType="end"/>
        </w:r>
      </w:hyperlink>
    </w:p>
    <w:p w14:paraId="08D32AD8" w14:textId="5C4F54E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Pr="005D23D1">
          <w:rPr>
            <w:rStyle w:val="Hyperlink"/>
          </w:rPr>
          <w:t>H-3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Size and Orientation</w:t>
        </w:r>
        <w:r>
          <w:rPr>
            <w:webHidden/>
          </w:rPr>
          <w:tab/>
        </w:r>
        <w:r>
          <w:rPr>
            <w:webHidden/>
          </w:rPr>
          <w:fldChar w:fldCharType="begin"/>
        </w:r>
        <w:r>
          <w:rPr>
            <w:webHidden/>
          </w:rPr>
          <w:instrText xml:space="preserve"> PAGEREF _Toc172126890 \h </w:instrText>
        </w:r>
        <w:r>
          <w:rPr>
            <w:webHidden/>
          </w:rPr>
        </w:r>
        <w:r>
          <w:rPr>
            <w:webHidden/>
          </w:rPr>
          <w:fldChar w:fldCharType="separate"/>
        </w:r>
        <w:r w:rsidR="00627800">
          <w:rPr>
            <w:webHidden/>
          </w:rPr>
          <w:t>91</w:t>
        </w:r>
        <w:r>
          <w:rPr>
            <w:webHidden/>
          </w:rPr>
          <w:fldChar w:fldCharType="end"/>
        </w:r>
      </w:hyperlink>
    </w:p>
    <w:p w14:paraId="281F4F00" w14:textId="643BDF0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Pr="005D23D1">
          <w:rPr>
            <w:rStyle w:val="Hyperlink"/>
          </w:rPr>
          <w:t>H-4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the Symbol</w:t>
        </w:r>
        <w:r>
          <w:rPr>
            <w:webHidden/>
          </w:rPr>
          <w:tab/>
        </w:r>
        <w:r>
          <w:rPr>
            <w:webHidden/>
          </w:rPr>
          <w:fldChar w:fldCharType="begin"/>
        </w:r>
        <w:r>
          <w:rPr>
            <w:webHidden/>
          </w:rPr>
          <w:instrText xml:space="preserve"> PAGEREF _Toc172126891 \h </w:instrText>
        </w:r>
        <w:r>
          <w:rPr>
            <w:webHidden/>
          </w:rPr>
        </w:r>
        <w:r>
          <w:rPr>
            <w:webHidden/>
          </w:rPr>
          <w:fldChar w:fldCharType="separate"/>
        </w:r>
        <w:r w:rsidR="00627800">
          <w:rPr>
            <w:webHidden/>
          </w:rPr>
          <w:t>92</w:t>
        </w:r>
        <w:r>
          <w:rPr>
            <w:webHidden/>
          </w:rPr>
          <w:fldChar w:fldCharType="end"/>
        </w:r>
      </w:hyperlink>
    </w:p>
    <w:p w14:paraId="5426851F" w14:textId="7950221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Pr="005D23D1">
          <w:rPr>
            <w:rStyle w:val="Hyperlink"/>
          </w:rPr>
          <w:t>H-5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Thinning of a Field of Arrows</w:t>
        </w:r>
        <w:r>
          <w:rPr>
            <w:webHidden/>
          </w:rPr>
          <w:tab/>
        </w:r>
        <w:r>
          <w:rPr>
            <w:webHidden/>
          </w:rPr>
          <w:fldChar w:fldCharType="begin"/>
        </w:r>
        <w:r>
          <w:rPr>
            <w:webHidden/>
          </w:rPr>
          <w:instrText xml:space="preserve"> PAGEREF _Toc172126892 \h </w:instrText>
        </w:r>
        <w:r>
          <w:rPr>
            <w:webHidden/>
          </w:rPr>
        </w:r>
        <w:r>
          <w:rPr>
            <w:webHidden/>
          </w:rPr>
          <w:fldChar w:fldCharType="separate"/>
        </w:r>
        <w:r w:rsidR="00627800">
          <w:rPr>
            <w:webHidden/>
          </w:rPr>
          <w:t>92</w:t>
        </w:r>
        <w:r>
          <w:rPr>
            <w:webHidden/>
          </w:rPr>
          <w:fldChar w:fldCharType="end"/>
        </w:r>
      </w:hyperlink>
    </w:p>
    <w:p w14:paraId="64CDD319" w14:textId="4B14C83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Pr="005D23D1">
          <w:rPr>
            <w:rStyle w:val="Hyperlink"/>
            <w:lang w:eastAsia="en-GB"/>
          </w:rPr>
          <w:t>H-6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Temporal Rules</w:t>
        </w:r>
        <w:r>
          <w:rPr>
            <w:webHidden/>
          </w:rPr>
          <w:tab/>
        </w:r>
        <w:r>
          <w:rPr>
            <w:webHidden/>
          </w:rPr>
          <w:fldChar w:fldCharType="begin"/>
        </w:r>
        <w:r>
          <w:rPr>
            <w:webHidden/>
          </w:rPr>
          <w:instrText xml:space="preserve"> PAGEREF _Toc172126893 \h </w:instrText>
        </w:r>
        <w:r>
          <w:rPr>
            <w:webHidden/>
          </w:rPr>
        </w:r>
        <w:r>
          <w:rPr>
            <w:webHidden/>
          </w:rPr>
          <w:fldChar w:fldCharType="separate"/>
        </w:r>
        <w:r w:rsidR="00627800">
          <w:rPr>
            <w:webHidden/>
          </w:rPr>
          <w:t>93</w:t>
        </w:r>
        <w:r>
          <w:rPr>
            <w:webHidden/>
          </w:rPr>
          <w:fldChar w:fldCharType="end"/>
        </w:r>
      </w:hyperlink>
    </w:p>
    <w:p w14:paraId="472841F2" w14:textId="7F4DD4E9"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Pr="005D23D1">
          <w:rPr>
            <w:rStyle w:val="Hyperlink"/>
            <w:lang w:eastAsia="en-GB"/>
          </w:rPr>
          <w:t>H-7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Pick Report for Time Series Data (informative)</w:t>
        </w:r>
        <w:r>
          <w:rPr>
            <w:webHidden/>
          </w:rPr>
          <w:tab/>
        </w:r>
        <w:r>
          <w:rPr>
            <w:webHidden/>
          </w:rPr>
          <w:fldChar w:fldCharType="begin"/>
        </w:r>
        <w:r>
          <w:rPr>
            <w:webHidden/>
          </w:rPr>
          <w:instrText xml:space="preserve"> PAGEREF _Toc172126894 \h </w:instrText>
        </w:r>
        <w:r>
          <w:rPr>
            <w:webHidden/>
          </w:rPr>
        </w:r>
        <w:r>
          <w:rPr>
            <w:webHidden/>
          </w:rPr>
          <w:fldChar w:fldCharType="separate"/>
        </w:r>
        <w:r w:rsidR="00627800">
          <w:rPr>
            <w:webHidden/>
          </w:rPr>
          <w:t>93</w:t>
        </w:r>
        <w:r>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65967D41" w14:textId="1F5CF334" w:rsidR="00DF33D4" w:rsidRPr="00CF30EA" w:rsidRDefault="005712B5" w:rsidP="004B2DB3">
      <w:pPr>
        <w:suppressLineNumbers/>
        <w:rPr>
          <w:b/>
          <w:bCs/>
          <w:noProof/>
          <w:lang w:val="en-GB"/>
        </w:rPr>
        <w:sectPr w:rsidR="00DF33D4" w:rsidRPr="00CF30EA"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91" w:name="_Toc439685218"/>
      <w:bookmarkStart w:id="92" w:name="_Toc529974480"/>
      <w:bookmarkStart w:id="93" w:name="_Toc172126700"/>
      <w:r w:rsidRPr="00CF30EA">
        <w:rPr>
          <w:lang w:val="en-GB"/>
        </w:rPr>
        <w:lastRenderedPageBreak/>
        <w:t>Overview</w:t>
      </w:r>
      <w:bookmarkEnd w:id="91"/>
      <w:bookmarkEnd w:id="92"/>
      <w:bookmarkEnd w:id="93"/>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94" w:name="_Toc172126701"/>
      <w:r w:rsidRPr="00CF30EA">
        <w:rPr>
          <w:lang w:val="en-GB"/>
        </w:rPr>
        <w:t>Introduction</w:t>
      </w:r>
      <w:bookmarkEnd w:id="94"/>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95" w:name="_Toc172126702"/>
      <w:r w:rsidRPr="00CF30EA">
        <w:t>Data types</w:t>
      </w:r>
      <w:bookmarkEnd w:id="95"/>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96" w:name="_Toc172126703"/>
      <w:r w:rsidRPr="00CF30EA">
        <w:t>Display</w:t>
      </w:r>
      <w:bookmarkEnd w:id="96"/>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97" w:name="_Toc126186777"/>
      <w:bookmarkStart w:id="98" w:name="_Toc126241790"/>
      <w:bookmarkStart w:id="99" w:name="_Toc127967165"/>
      <w:bookmarkStart w:id="100" w:name="_Toc127967680"/>
      <w:bookmarkStart w:id="101" w:name="_Toc126186778"/>
      <w:bookmarkStart w:id="102" w:name="_Toc126241791"/>
      <w:bookmarkStart w:id="103" w:name="_Toc127967166"/>
      <w:bookmarkStart w:id="104" w:name="_Toc127967681"/>
      <w:bookmarkStart w:id="105" w:name="_Toc172126704"/>
      <w:bookmarkEnd w:id="97"/>
      <w:bookmarkEnd w:id="98"/>
      <w:bookmarkEnd w:id="99"/>
      <w:bookmarkEnd w:id="100"/>
      <w:bookmarkEnd w:id="101"/>
      <w:bookmarkEnd w:id="102"/>
      <w:bookmarkEnd w:id="103"/>
      <w:bookmarkEnd w:id="104"/>
      <w:r w:rsidRPr="00CF30EA">
        <w:t>Encoding</w:t>
      </w:r>
      <w:bookmarkEnd w:id="105"/>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106" w:name="_Toc172126705"/>
      <w:r w:rsidRPr="00CF30EA">
        <w:rPr>
          <w:lang w:val="en-GB"/>
        </w:rPr>
        <w:t>Scope</w:t>
      </w:r>
      <w:bookmarkEnd w:id="106"/>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107" w:name="_Toc172126706"/>
      <w:bookmarkStart w:id="108" w:name="_Toc412810740"/>
      <w:r w:rsidRPr="00CF30EA">
        <w:rPr>
          <w:lang w:val="en-GB"/>
        </w:rPr>
        <w:lastRenderedPageBreak/>
        <w:t>References</w:t>
      </w:r>
      <w:bookmarkEnd w:id="107"/>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109" w:name="_Toc172126707"/>
      <w:bookmarkEnd w:id="108"/>
      <w:r w:rsidRPr="00CF30EA">
        <w:t>Normative</w:t>
      </w:r>
      <w:bookmarkEnd w:id="109"/>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11AF4D36"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 xml:space="preserve">Edition </w:t>
      </w:r>
      <w:del w:id="110" w:author="Raphael Malyankar" w:date="2024-10-20T22:52:00Z" w16du:dateUtc="2024-10-21T05:52:00Z">
        <w:r w:rsidRPr="005D6AC5" w:rsidDel="00396F3E">
          <w:rPr>
            <w:lang w:val="en-GB"/>
          </w:rPr>
          <w:delText>1.</w:delText>
        </w:r>
        <w:r w:rsidR="005B1C03" w:rsidDel="00396F3E">
          <w:rPr>
            <w:lang w:val="en-GB"/>
          </w:rPr>
          <w:delText>1</w:delText>
        </w:r>
      </w:del>
      <w:ins w:id="111" w:author="Raphael Malyankar" w:date="2024-10-20T22:52:00Z" w16du:dateUtc="2024-10-21T05:52:00Z">
        <w:r w:rsidR="00396F3E">
          <w:rPr>
            <w:lang w:val="en-GB"/>
          </w:rPr>
          <w:t>2.0</w:t>
        </w:r>
      </w:ins>
      <w:r w:rsidRPr="005D6AC5">
        <w:rPr>
          <w:lang w:val="en-GB"/>
        </w:rPr>
        <w:t>.0</w:t>
      </w:r>
      <w:del w:id="112" w:author="Raphael Malyankar" w:date="2024-10-20T22:52:00Z" w16du:dateUtc="2024-10-21T05:52:00Z">
        <w:r w:rsidRPr="005D6AC5" w:rsidDel="00396F3E">
          <w:rPr>
            <w:lang w:val="en-GB"/>
          </w:rPr>
          <w:delText xml:space="preserve">, </w:delText>
        </w:r>
        <w:r w:rsidR="005B1C03" w:rsidDel="00396F3E">
          <w:rPr>
            <w:lang w:val="en-GB"/>
          </w:rPr>
          <w:delText>September 2024</w:delText>
        </w:r>
      </w:del>
      <w:r w:rsidR="005B1C03">
        <w:rPr>
          <w:lang w:val="en-GB"/>
        </w:rPr>
        <w:t xml:space="preserve">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2A6ECB1A" w14:textId="77777777" w:rsidR="005B1C03" w:rsidRPr="00CF30EA" w:rsidRDefault="005B1C03" w:rsidP="00180511">
      <w:pPr>
        <w:autoSpaceDE w:val="0"/>
        <w:autoSpaceDN w:val="0"/>
        <w:adjustRightInd w:val="0"/>
        <w:spacing w:after="120" w:line="240" w:lineRule="auto"/>
        <w:ind w:left="1843" w:hanging="1843"/>
        <w:rPr>
          <w:noProof/>
          <w:lang w:val="en-GB"/>
        </w:rPr>
      </w:pP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113" w:name="_Toc172126708"/>
      <w:r w:rsidRPr="00CF30EA">
        <w:t>Informative</w:t>
      </w:r>
      <w:bookmarkEnd w:id="113"/>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114" w:name="_Toc172126709"/>
      <w:bookmarkStart w:id="115" w:name="_Toc412810741"/>
      <w:r w:rsidRPr="00CF30EA">
        <w:rPr>
          <w:lang w:val="en-GB"/>
        </w:rPr>
        <w:t>Terms, definitions and abbreviations</w:t>
      </w:r>
      <w:bookmarkEnd w:id="114"/>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116" w:name="_Toc172126710"/>
      <w:bookmarkStart w:id="117" w:name="_Toc412810743"/>
      <w:bookmarkEnd w:id="115"/>
      <w:r w:rsidRPr="00CF30EA">
        <w:t>Terms and definitions</w:t>
      </w:r>
      <w:bookmarkEnd w:id="116"/>
    </w:p>
    <w:p w14:paraId="7DB48A6D" w14:textId="303DF537" w:rsidR="00143B14" w:rsidRDefault="00143B14" w:rsidP="0089545B">
      <w:pPr>
        <w:spacing w:after="120" w:line="240" w:lineRule="auto"/>
        <w:rPr>
          <w:lang w:val="en-GB"/>
        </w:rPr>
      </w:pPr>
      <w:bookmarkStart w:id="118" w:name="_Toc386114206"/>
      <w:bookmarkEnd w:id="117"/>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119" w:name="_Toc386114209"/>
      <w:bookmarkEnd w:id="118"/>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119"/>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E126C2">
      <w:pPr>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E126C2">
      <w:pPr>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E126C2">
      <w:pPr>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E126C2">
      <w:pPr>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E126C2">
      <w:pPr>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E126C2">
      <w:pPr>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E126C2">
      <w:pPr>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F17B51">
      <w:pPr>
        <w:spacing w:before="60"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F17B51">
      <w:pPr>
        <w:spacing w:before="60" w:after="6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lastRenderedPageBreak/>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D4869">
      <w:pPr>
        <w:spacing w:after="0" w:line="240" w:lineRule="auto"/>
        <w:rPr>
          <w:rFonts w:eastAsia="Times New Roman" w:cs="Arial"/>
          <w:lang w:val="en-GB" w:eastAsia="zh-CN"/>
        </w:rPr>
      </w:pPr>
      <w:bookmarkStart w:id="120" w:name="_Toc386114210"/>
      <w:r>
        <w:rPr>
          <w:rFonts w:eastAsia="Times New Roman" w:cs="Arial"/>
          <w:b/>
          <w:bCs/>
          <w:lang w:val="en-GB"/>
        </w:rPr>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120"/>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121"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122" w:name="_Toc386114213"/>
      <w:bookmarkEnd w:id="121"/>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123" w:name="_Toc386114214"/>
      <w:bookmarkEnd w:id="122"/>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124" w:name="_Toc386114215"/>
      <w:bookmarkEnd w:id="123"/>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F17B51">
      <w:pPr>
        <w:spacing w:before="60" w:after="120" w:line="240" w:lineRule="auto"/>
        <w:contextualSpacing/>
        <w:rPr>
          <w:lang w:val="en-GB"/>
        </w:rPr>
      </w:pPr>
      <w:r w:rsidRPr="00F17B51">
        <w:rPr>
          <w:lang w:val="en-GB"/>
        </w:rPr>
        <w:t>corrected for positional displacement with respect to the surface of the Earth [ISO 19115-2]</w:t>
      </w:r>
    </w:p>
    <w:p w14:paraId="0B82CC04" w14:textId="77777777" w:rsidR="00F17B51" w:rsidRDefault="00F17B51" w:rsidP="00072FE4">
      <w:pPr>
        <w:autoSpaceDE w:val="0"/>
        <w:autoSpaceDN w:val="0"/>
        <w:adjustRightInd w:val="0"/>
        <w:spacing w:after="0" w:line="240" w:lineRule="auto"/>
        <w:rPr>
          <w:rFonts w:cs="Arial"/>
          <w:b/>
          <w:bCs/>
          <w:color w:val="000000"/>
          <w:lang w:val="en-GB"/>
        </w:rPr>
      </w:pP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lastRenderedPageBreak/>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t>gridded data</w:t>
      </w:r>
    </w:p>
    <w:p w14:paraId="2E15BFA3" w14:textId="77777777" w:rsidR="00F17B51" w:rsidRPr="00F17B51" w:rsidRDefault="00F17B51" w:rsidP="00F17B51">
      <w:pPr>
        <w:spacing w:before="60"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F17B51">
      <w:pPr>
        <w:spacing w:before="60"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125" w:name="_Toc386114218"/>
      <w:bookmarkEnd w:id="124"/>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77777777" w:rsidR="00E126C2" w:rsidRPr="00E126C2" w:rsidRDefault="00E126C2" w:rsidP="00E126C2">
      <w:pPr>
        <w:spacing w:before="60" w:after="120"/>
        <w:rPr>
          <w:lang w:val="en-GB"/>
        </w:rPr>
      </w:pPr>
      <w:r w:rsidRPr="00E126C2">
        <w:rPr>
          <w:lang w:val="en-GB"/>
        </w:rPr>
        <w:t>The (detailed)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E126C2">
      <w:pPr>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lastRenderedPageBreak/>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125"/>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E126C2">
      <w:pPr>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1E58BC">
      <w:pPr>
        <w:spacing w:before="60"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D83358">
      <w:pPr>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lastRenderedPageBreak/>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t>temporal series</w:t>
      </w:r>
    </w:p>
    <w:p w14:paraId="23152581" w14:textId="77777777" w:rsidR="00AF175C" w:rsidRPr="00AF175C" w:rsidRDefault="00AF175C" w:rsidP="00AF175C">
      <w:pPr>
        <w:spacing w:before="60" w:after="120"/>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1E58BC">
      <w:pPr>
        <w:spacing w:before="60"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3DF7CBDF" w14:textId="77777777" w:rsidR="00085D2E" w:rsidRPr="00CF30EA" w:rsidRDefault="00085D2E" w:rsidP="0089545B">
      <w:pPr>
        <w:spacing w:after="120" w:line="240" w:lineRule="auto"/>
        <w:rPr>
          <w:rFonts w:eastAsia="Times New Roman" w:cs="Arial"/>
          <w:lang w:val="en-GB"/>
        </w:rPr>
      </w:pP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126" w:name="_Toc172126711"/>
      <w:bookmarkStart w:id="127" w:name="_Toc412810744"/>
      <w:r w:rsidRPr="00CF30EA">
        <w:t>Abbreviations</w:t>
      </w:r>
      <w:bookmarkEnd w:id="126"/>
    </w:p>
    <w:bookmarkEnd w:id="127"/>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128" w:name="_Toc172126712"/>
      <w:bookmarkStart w:id="129" w:name="_Toc412810746"/>
      <w:r w:rsidRPr="00CF30EA">
        <w:rPr>
          <w:lang w:val="en-GB"/>
        </w:rPr>
        <w:t>Use of language</w:t>
      </w:r>
      <w:bookmarkEnd w:id="128"/>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lastRenderedPageBreak/>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130" w:name="_Toc172126713"/>
      <w:r w:rsidRPr="00CF30EA">
        <w:rPr>
          <w:lang w:val="en-GB"/>
        </w:rPr>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130"/>
    </w:p>
    <w:bookmarkEnd w:id="129"/>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131" w:name="_Toc172126714"/>
      <w:bookmarkStart w:id="132" w:name="_Toc412810747"/>
      <w:r w:rsidRPr="00CF30EA">
        <w:rPr>
          <w:lang w:val="en-GB"/>
        </w:rPr>
        <w:t>Data Product Specification metadata and maintenance</w:t>
      </w:r>
      <w:bookmarkEnd w:id="131"/>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133" w:name="_Toc172126715"/>
      <w:bookmarkEnd w:id="132"/>
      <w:r w:rsidRPr="00CF30EA">
        <w:t xml:space="preserve">Product Specification </w:t>
      </w:r>
      <w:r w:rsidR="00165EA7">
        <w:t>m</w:t>
      </w:r>
      <w:r w:rsidRPr="00CF30EA">
        <w:t>etadata</w:t>
      </w:r>
      <w:bookmarkEnd w:id="133"/>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0D8A9DBD"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DE5DF0">
        <w:rPr>
          <w:lang w:val="en-GB"/>
        </w:rPr>
        <w:t>2024-</w:t>
      </w:r>
      <w:del w:id="134" w:author="Raphael Malyankar" w:date="2024-10-20T22:51:00Z" w16du:dateUtc="2024-10-21T05:51:00Z">
        <w:r w:rsidR="00AF0F0F" w:rsidDel="00523B4E">
          <w:rPr>
            <w:lang w:val="en-GB"/>
          </w:rPr>
          <w:delText>09-03</w:delText>
        </w:r>
      </w:del>
      <w:ins w:id="135" w:author="Raphael Malyankar" w:date="2024-10-20T22:51:00Z" w16du:dateUtc="2024-10-21T05:51:00Z">
        <w:r w:rsidR="00523B4E">
          <w:rPr>
            <w:lang w:val="en-GB"/>
          </w:rPr>
          <w:t>10-21</w:t>
        </w:r>
      </w:ins>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136" w:name="_Toc172126716"/>
      <w:bookmarkStart w:id="137" w:name="_Toc412810749"/>
      <w:r w:rsidRPr="00CF30EA">
        <w:lastRenderedPageBreak/>
        <w:t>IHO Product Specification maintenance</w:t>
      </w:r>
      <w:bookmarkEnd w:id="136"/>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137"/>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138" w:name="_Toc172126717"/>
      <w:bookmarkStart w:id="139" w:name="_Toc412810750"/>
      <w:r w:rsidRPr="00CF30EA">
        <w:rPr>
          <w:lang w:val="en-GB"/>
        </w:rPr>
        <w:t>Specification Scopes</w:t>
      </w:r>
      <w:bookmarkEnd w:id="138"/>
    </w:p>
    <w:bookmarkEnd w:id="139"/>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140" w:name="_Toc172126718"/>
      <w:bookmarkStart w:id="141" w:name="_Toc412810751"/>
      <w:r w:rsidRPr="00CF30EA">
        <w:rPr>
          <w:lang w:val="en-GB"/>
        </w:rPr>
        <w:t>Dataset Identification</w:t>
      </w:r>
      <w:bookmarkEnd w:id="140"/>
    </w:p>
    <w:bookmarkEnd w:id="141"/>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lastRenderedPageBreak/>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lastRenderedPageBreak/>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142" w:name="_Hlk112854796"/>
      <w:r w:rsidR="00FF685F" w:rsidRPr="00CF30EA">
        <w:rPr>
          <w:rFonts w:cs="Arial"/>
          <w:lang w:val="en-GB"/>
        </w:rPr>
        <w:t>Some datasets may be designated as not for navigation</w:t>
      </w:r>
      <w:bookmarkEnd w:id="142"/>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143" w:name="_Toc415229307"/>
      <w:bookmarkStart w:id="144" w:name="_Toc422748788"/>
      <w:bookmarkStart w:id="145" w:name="_Toc422748789"/>
      <w:bookmarkStart w:id="146" w:name="_Toc422748790"/>
      <w:bookmarkStart w:id="147" w:name="_Toc425228089"/>
      <w:bookmarkStart w:id="148" w:name="_Toc425490044"/>
      <w:bookmarkStart w:id="149" w:name="_Toc425490606"/>
      <w:bookmarkStart w:id="150" w:name="_Toc425490759"/>
      <w:bookmarkStart w:id="151" w:name="_Toc425490906"/>
      <w:bookmarkStart w:id="152" w:name="_Toc425491053"/>
      <w:bookmarkStart w:id="153" w:name="_Toc425491463"/>
      <w:bookmarkStart w:id="154" w:name="_Toc425491596"/>
      <w:bookmarkStart w:id="155" w:name="_Toc425922021"/>
      <w:bookmarkStart w:id="156" w:name="_Toc426441801"/>
      <w:bookmarkStart w:id="157" w:name="_Toc426961730"/>
      <w:bookmarkStart w:id="158" w:name="_Toc426961863"/>
      <w:bookmarkStart w:id="159" w:name="_Toc428351871"/>
      <w:bookmarkStart w:id="160" w:name="_Toc428867227"/>
      <w:bookmarkStart w:id="161" w:name="_Toc431811747"/>
      <w:bookmarkStart w:id="162" w:name="_Toc431811878"/>
      <w:bookmarkStart w:id="163" w:name="_Toc437945272"/>
      <w:bookmarkStart w:id="164" w:name="_Toc437945397"/>
      <w:bookmarkStart w:id="165" w:name="_Toc438367231"/>
      <w:bookmarkStart w:id="166" w:name="_Toc438367484"/>
      <w:bookmarkStart w:id="167" w:name="_Toc441065937"/>
      <w:bookmarkStart w:id="168" w:name="_Toc441066190"/>
      <w:bookmarkStart w:id="169" w:name="_Toc441674436"/>
      <w:bookmarkStart w:id="170" w:name="_Toc441822762"/>
      <w:bookmarkStart w:id="171" w:name="_Toc441822893"/>
      <w:bookmarkStart w:id="172" w:name="_Toc441823317"/>
      <w:bookmarkStart w:id="173" w:name="_Toc441829163"/>
      <w:bookmarkStart w:id="174" w:name="_Toc461707547"/>
      <w:bookmarkStart w:id="175" w:name="_Toc461708482"/>
      <w:bookmarkStart w:id="176" w:name="_Toc461709416"/>
      <w:bookmarkStart w:id="177" w:name="_Toc461714507"/>
      <w:bookmarkStart w:id="178" w:name="_Toc461714643"/>
      <w:bookmarkStart w:id="179" w:name="_Toc461969023"/>
      <w:bookmarkStart w:id="180" w:name="_Toc462123374"/>
      <w:bookmarkStart w:id="181" w:name="_Toc462123599"/>
      <w:bookmarkStart w:id="182" w:name="_Toc462124505"/>
      <w:bookmarkStart w:id="183" w:name="_Toc462124732"/>
      <w:bookmarkStart w:id="184" w:name="_Toc462211185"/>
      <w:bookmarkStart w:id="185" w:name="_Toc425228090"/>
      <w:bookmarkStart w:id="186" w:name="_Toc425490045"/>
      <w:bookmarkStart w:id="187" w:name="_Toc425490607"/>
      <w:bookmarkStart w:id="188" w:name="_Toc425490760"/>
      <w:bookmarkStart w:id="189" w:name="_Toc425490907"/>
      <w:bookmarkStart w:id="190" w:name="_Toc425491054"/>
      <w:bookmarkStart w:id="191" w:name="_Toc425491464"/>
      <w:bookmarkStart w:id="192" w:name="_Toc425491597"/>
      <w:bookmarkStart w:id="193" w:name="_Toc425922022"/>
      <w:bookmarkStart w:id="194" w:name="_Toc426441802"/>
      <w:bookmarkStart w:id="195" w:name="_Toc426961731"/>
      <w:bookmarkStart w:id="196" w:name="_Toc426961864"/>
      <w:bookmarkStart w:id="197" w:name="_Toc428351872"/>
      <w:bookmarkStart w:id="198" w:name="_Toc428867228"/>
      <w:bookmarkStart w:id="199" w:name="_Toc431811748"/>
      <w:bookmarkStart w:id="200" w:name="_Toc431811879"/>
      <w:bookmarkStart w:id="201" w:name="_Toc437945273"/>
      <w:bookmarkStart w:id="202" w:name="_Toc437945398"/>
      <w:bookmarkStart w:id="203" w:name="_Toc438367232"/>
      <w:bookmarkStart w:id="204" w:name="_Toc438367485"/>
      <w:bookmarkStart w:id="205" w:name="_Toc441065938"/>
      <w:bookmarkStart w:id="206" w:name="_Toc441066191"/>
      <w:bookmarkStart w:id="207" w:name="_Toc441674437"/>
      <w:bookmarkStart w:id="208" w:name="_Toc441822763"/>
      <w:bookmarkStart w:id="209" w:name="_Toc441822894"/>
      <w:bookmarkStart w:id="210" w:name="_Toc441823318"/>
      <w:bookmarkStart w:id="211" w:name="_Toc441829164"/>
      <w:bookmarkStart w:id="212" w:name="_Toc461707548"/>
      <w:bookmarkStart w:id="213" w:name="_Toc461708483"/>
      <w:bookmarkStart w:id="214" w:name="_Toc461709417"/>
      <w:bookmarkStart w:id="215" w:name="_Toc461714508"/>
      <w:bookmarkStart w:id="216" w:name="_Toc461714644"/>
      <w:bookmarkStart w:id="217" w:name="_Toc461969024"/>
      <w:bookmarkStart w:id="218" w:name="_Toc462123375"/>
      <w:bookmarkStart w:id="219" w:name="_Toc462123600"/>
      <w:bookmarkStart w:id="220" w:name="_Toc462124506"/>
      <w:bookmarkStart w:id="221" w:name="_Toc462124733"/>
      <w:bookmarkStart w:id="222" w:name="_Toc462211186"/>
      <w:bookmarkStart w:id="223" w:name="_Toc425228091"/>
      <w:bookmarkStart w:id="224" w:name="_Toc425490046"/>
      <w:bookmarkStart w:id="225" w:name="_Toc425490608"/>
      <w:bookmarkStart w:id="226" w:name="_Toc425490761"/>
      <w:bookmarkStart w:id="227" w:name="_Toc425490908"/>
      <w:bookmarkStart w:id="228" w:name="_Toc425491055"/>
      <w:bookmarkStart w:id="229" w:name="_Toc425491465"/>
      <w:bookmarkStart w:id="230" w:name="_Toc425491598"/>
      <w:bookmarkStart w:id="231" w:name="_Toc425922023"/>
      <w:bookmarkStart w:id="232" w:name="_Toc426441803"/>
      <w:bookmarkStart w:id="233" w:name="_Toc426961732"/>
      <w:bookmarkStart w:id="234" w:name="_Toc426961865"/>
      <w:bookmarkStart w:id="235" w:name="_Toc428351873"/>
      <w:bookmarkStart w:id="236" w:name="_Toc428867229"/>
      <w:bookmarkStart w:id="237" w:name="_Toc431811749"/>
      <w:bookmarkStart w:id="238" w:name="_Toc431811880"/>
      <w:bookmarkStart w:id="239" w:name="_Toc437945274"/>
      <w:bookmarkStart w:id="240" w:name="_Toc437945399"/>
      <w:bookmarkStart w:id="241" w:name="_Toc438367233"/>
      <w:bookmarkStart w:id="242" w:name="_Toc438367486"/>
      <w:bookmarkStart w:id="243" w:name="_Toc441065939"/>
      <w:bookmarkStart w:id="244" w:name="_Toc441066192"/>
      <w:bookmarkStart w:id="245" w:name="_Toc441674438"/>
      <w:bookmarkStart w:id="246" w:name="_Toc441822764"/>
      <w:bookmarkStart w:id="247" w:name="_Toc441822895"/>
      <w:bookmarkStart w:id="248" w:name="_Toc441823319"/>
      <w:bookmarkStart w:id="249" w:name="_Toc441829165"/>
      <w:bookmarkStart w:id="250" w:name="_Toc461707549"/>
      <w:bookmarkStart w:id="251" w:name="_Toc461708484"/>
      <w:bookmarkStart w:id="252" w:name="_Toc461709418"/>
      <w:bookmarkStart w:id="253" w:name="_Toc461714509"/>
      <w:bookmarkStart w:id="254" w:name="_Toc461714645"/>
      <w:bookmarkStart w:id="255" w:name="_Toc461969025"/>
      <w:bookmarkStart w:id="256" w:name="_Toc462123376"/>
      <w:bookmarkStart w:id="257" w:name="_Toc462123601"/>
      <w:bookmarkStart w:id="258" w:name="_Toc462124507"/>
      <w:bookmarkStart w:id="259" w:name="_Toc462124734"/>
      <w:bookmarkStart w:id="260" w:name="_Toc462211187"/>
      <w:bookmarkStart w:id="261" w:name="_Toc425228092"/>
      <w:bookmarkStart w:id="262" w:name="_Toc425490047"/>
      <w:bookmarkStart w:id="263" w:name="_Toc425490609"/>
      <w:bookmarkStart w:id="264" w:name="_Toc425490762"/>
      <w:bookmarkStart w:id="265" w:name="_Toc425490909"/>
      <w:bookmarkStart w:id="266" w:name="_Toc425491056"/>
      <w:bookmarkStart w:id="267" w:name="_Toc425491466"/>
      <w:bookmarkStart w:id="268" w:name="_Toc425491599"/>
      <w:bookmarkStart w:id="269" w:name="_Toc425922024"/>
      <w:bookmarkStart w:id="270" w:name="_Toc426441804"/>
      <w:bookmarkStart w:id="271" w:name="_Toc426961733"/>
      <w:bookmarkStart w:id="272" w:name="_Toc426961866"/>
      <w:bookmarkStart w:id="273" w:name="_Toc428351874"/>
      <w:bookmarkStart w:id="274" w:name="_Toc428867230"/>
      <w:bookmarkStart w:id="275" w:name="_Toc431811750"/>
      <w:bookmarkStart w:id="276" w:name="_Toc431811881"/>
      <w:bookmarkStart w:id="277" w:name="_Toc437945275"/>
      <w:bookmarkStart w:id="278" w:name="_Toc437945400"/>
      <w:bookmarkStart w:id="279" w:name="_Toc438367234"/>
      <w:bookmarkStart w:id="280" w:name="_Toc438367487"/>
      <w:bookmarkStart w:id="281" w:name="_Toc441065940"/>
      <w:bookmarkStart w:id="282" w:name="_Toc441066193"/>
      <w:bookmarkStart w:id="283" w:name="_Toc441674439"/>
      <w:bookmarkStart w:id="284" w:name="_Toc441822765"/>
      <w:bookmarkStart w:id="285" w:name="_Toc441822896"/>
      <w:bookmarkStart w:id="286" w:name="_Toc441823320"/>
      <w:bookmarkStart w:id="287" w:name="_Toc441829166"/>
      <w:bookmarkStart w:id="288" w:name="_Toc461707550"/>
      <w:bookmarkStart w:id="289" w:name="_Toc461708485"/>
      <w:bookmarkStart w:id="290" w:name="_Toc461709419"/>
      <w:bookmarkStart w:id="291" w:name="_Toc461714510"/>
      <w:bookmarkStart w:id="292" w:name="_Toc461714646"/>
      <w:bookmarkStart w:id="293" w:name="_Toc172126719"/>
      <w:bookmarkStart w:id="294" w:name="_Toc412810753"/>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CF30EA">
        <w:rPr>
          <w:lang w:val="en-GB"/>
        </w:rPr>
        <w:t>Data Content and Structure</w:t>
      </w:r>
      <w:bookmarkEnd w:id="293"/>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295" w:name="_Toc172126720"/>
      <w:r w:rsidRPr="00CF30EA">
        <w:rPr>
          <w:lang w:val="en-GB"/>
        </w:rPr>
        <w:t>Introduction</w:t>
      </w:r>
      <w:bookmarkEnd w:id="295"/>
    </w:p>
    <w:bookmarkEnd w:id="294"/>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296"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296"/>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lang w:val="en-GB"/>
        </w:rPr>
      </w:pPr>
    </w:p>
    <w:p w14:paraId="015FBD2B" w14:textId="6923B9FA" w:rsidR="00E14614" w:rsidRPr="00CF30EA" w:rsidRDefault="00E14614" w:rsidP="00CF5749">
      <w:pPr>
        <w:pStyle w:val="CommentText"/>
        <w:spacing w:after="120"/>
        <w:rPr>
          <w:lang w:val="en-GB"/>
        </w:rPr>
      </w:pPr>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surfaceCurrentSpeed</w:t>
      </w:r>
      <w:r>
        <w:rPr>
          <w:lang w:val="en-GB"/>
        </w:rPr>
        <w:t xml:space="preserve"> is populated, and vice versa.</w:t>
      </w:r>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297" w:name="_Ref112243146"/>
      <w:bookmarkStart w:id="298" w:name="_Toc172126721"/>
      <w:r w:rsidRPr="00CF30EA">
        <w:rPr>
          <w:lang w:val="en-GB"/>
        </w:rPr>
        <w:t>Application Schema</w:t>
      </w:r>
      <w:bookmarkEnd w:id="297"/>
      <w:bookmarkEnd w:id="298"/>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299" w:name="_Toc172126722"/>
      <w:r w:rsidRPr="00CF30EA">
        <w:rPr>
          <w:lang w:val="en-GB"/>
        </w:rPr>
        <w:t>Feature Catalogue</w:t>
      </w:r>
      <w:bookmarkEnd w:id="299"/>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300" w:name="_Toc172126723"/>
      <w:r w:rsidRPr="00CF30EA">
        <w:t>Introduction</w:t>
      </w:r>
      <w:bookmarkEnd w:id="300"/>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301" w:name="_Toc172126724"/>
      <w:bookmarkStart w:id="302" w:name="_Toc412540127"/>
      <w:r w:rsidRPr="00CF30EA">
        <w:t>Feature types</w:t>
      </w:r>
      <w:bookmarkEnd w:id="301"/>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303" w:name="_Toc225648283"/>
      <w:bookmarkStart w:id="304" w:name="_Toc225065140"/>
      <w:bookmarkEnd w:id="302"/>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305" w:name="_Toc225648284"/>
      <w:bookmarkStart w:id="306" w:name="_Toc225065141"/>
      <w:bookmarkEnd w:id="303"/>
      <w:bookmarkEnd w:id="304"/>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307" w:name="_Toc172126725"/>
      <w:bookmarkStart w:id="308" w:name="_Toc412540128"/>
      <w:bookmarkEnd w:id="305"/>
      <w:bookmarkEnd w:id="306"/>
      <w:r w:rsidRPr="00CF30EA">
        <w:t>Feature relationship</w:t>
      </w:r>
      <w:bookmarkEnd w:id="307"/>
    </w:p>
    <w:bookmarkEnd w:id="308"/>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309" w:name="_Toc172126726"/>
      <w:bookmarkStart w:id="310" w:name="_Toc412540130"/>
      <w:r w:rsidRPr="00CF30EA">
        <w:t>Attributes</w:t>
      </w:r>
      <w:bookmarkEnd w:id="309"/>
    </w:p>
    <w:bookmarkEnd w:id="310"/>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311"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311"/>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312" w:name="_Toc172126727"/>
      <w:r w:rsidRPr="00CF30EA">
        <w:t>Spatial quality</w:t>
      </w:r>
      <w:bookmarkEnd w:id="312"/>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313" w:name="_Toc172126728"/>
      <w:r w:rsidRPr="00CF30EA">
        <w:rPr>
          <w:lang w:val="en-GB"/>
        </w:rPr>
        <w:t xml:space="preserve">Dataset </w:t>
      </w:r>
      <w:r w:rsidR="00975557">
        <w:rPr>
          <w:lang w:val="en-GB"/>
        </w:rPr>
        <w:t>t</w:t>
      </w:r>
      <w:r w:rsidRPr="00CF30EA">
        <w:rPr>
          <w:lang w:val="en-GB"/>
        </w:rPr>
        <w:t>ypes</w:t>
      </w:r>
      <w:bookmarkEnd w:id="313"/>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314" w:name="_Toc172126729"/>
      <w:r w:rsidRPr="00CF30EA">
        <w:rPr>
          <w:lang w:val="en-GB"/>
        </w:rPr>
        <w:t>Spatial Schema</w:t>
      </w:r>
      <w:bookmarkEnd w:id="314"/>
    </w:p>
    <w:p w14:paraId="2FEBB690" w14:textId="42B94FC5" w:rsidR="00FF0348" w:rsidRDefault="00FF0348" w:rsidP="0084627A">
      <w:pPr>
        <w:pStyle w:val="Heading3"/>
      </w:pPr>
      <w:bookmarkStart w:id="315" w:name="_Toc172126730"/>
      <w:r>
        <w:t>Coverages</w:t>
      </w:r>
      <w:bookmarkEnd w:id="315"/>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316"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316"/>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317" w:name="_Toc172126731"/>
      <w:r w:rsidRPr="00CF30EA">
        <w:t>Regular grids</w:t>
      </w:r>
      <w:bookmarkEnd w:id="317"/>
    </w:p>
    <w:p w14:paraId="0C464DE7" w14:textId="22286334" w:rsidR="00C82F89" w:rsidRPr="00CF30EA" w:rsidRDefault="00E11123" w:rsidP="00346E0B">
      <w:pPr>
        <w:spacing w:after="120" w:line="240" w:lineRule="auto"/>
        <w:rPr>
          <w:lang w:val="en-GB"/>
        </w:rPr>
      </w:pPr>
      <w:bookmarkStart w:id="318"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318"/>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319"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319"/>
      <w:r w:rsidRPr="00346E0B">
        <w:t xml:space="preserve"> - </w:t>
      </w:r>
      <w:bookmarkStart w:id="320" w:name="_Hlk166105298"/>
      <w:r w:rsidRPr="00346E0B">
        <w:t>Schematic of the regular grid and some of its attributes</w:t>
      </w:r>
      <w:bookmarkEnd w:id="320"/>
    </w:p>
    <w:p w14:paraId="77E49437" w14:textId="7E2EF4E2" w:rsidR="00E11123" w:rsidRPr="00CF30EA" w:rsidRDefault="00D64163" w:rsidP="00346E0B">
      <w:pPr>
        <w:spacing w:after="120" w:line="240" w:lineRule="auto"/>
        <w:rPr>
          <w:lang w:val="en-GB"/>
        </w:rPr>
      </w:pPr>
      <w:bookmarkStart w:id="321"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322" w:name="_Hlk166105150"/>
      <w:bookmarkEnd w:id="321"/>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323" w:name="_Hlk166105176"/>
      <w:bookmarkEnd w:id="322"/>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324" w:name="_Toc172126732"/>
      <w:bookmarkEnd w:id="323"/>
      <w:r w:rsidRPr="00CF30EA">
        <w:t>Points</w:t>
      </w:r>
      <w:bookmarkEnd w:id="324"/>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325"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325"/>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Pr="00CF30EA"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184813B0" w14:textId="38EF63FB" w:rsidR="00A67745" w:rsidRPr="00CF30EA" w:rsidRDefault="00A67745" w:rsidP="00D7626D">
      <w:pPr>
        <w:pStyle w:val="Heading1"/>
        <w:tabs>
          <w:tab w:val="clear" w:pos="560"/>
          <w:tab w:val="left" w:pos="567"/>
        </w:tabs>
        <w:rPr>
          <w:lang w:val="en-GB"/>
        </w:rPr>
      </w:pPr>
      <w:bookmarkStart w:id="326" w:name="_Toc158948263"/>
      <w:bookmarkStart w:id="327" w:name="_Toc168487068"/>
      <w:bookmarkStart w:id="328" w:name="_Toc168657832"/>
      <w:bookmarkStart w:id="329" w:name="_Toc158948264"/>
      <w:bookmarkStart w:id="330" w:name="_Toc168487069"/>
      <w:bookmarkStart w:id="331" w:name="_Toc168657833"/>
      <w:bookmarkStart w:id="332" w:name="_Toc158948265"/>
      <w:bookmarkStart w:id="333" w:name="_Toc168487070"/>
      <w:bookmarkStart w:id="334" w:name="_Toc168657834"/>
      <w:bookmarkStart w:id="335" w:name="_Toc158948354"/>
      <w:bookmarkStart w:id="336" w:name="_Toc168487159"/>
      <w:bookmarkStart w:id="337" w:name="_Toc168657923"/>
      <w:bookmarkStart w:id="338" w:name="_Toc158948355"/>
      <w:bookmarkStart w:id="339" w:name="_Toc168487160"/>
      <w:bookmarkStart w:id="340" w:name="_Toc168657924"/>
      <w:bookmarkStart w:id="341" w:name="_Toc172126733"/>
      <w:bookmarkStart w:id="342" w:name="_Toc412810761"/>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Pr="00CF30EA">
        <w:rPr>
          <w:lang w:val="en-GB"/>
        </w:rPr>
        <w:t>Coordinate Reference Systems (CRS)</w:t>
      </w:r>
      <w:bookmarkEnd w:id="341"/>
    </w:p>
    <w:bookmarkEnd w:id="342"/>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343" w:name="_Toc172126734"/>
      <w:r w:rsidRPr="00CF30EA">
        <w:rPr>
          <w:lang w:val="en-GB"/>
        </w:rPr>
        <w:t>Horizontal reference system</w:t>
      </w:r>
      <w:bookmarkEnd w:id="343"/>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lastRenderedPageBreak/>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Pr="00A86F5F" w:rsidRDefault="00813C85" w:rsidP="0090272D">
      <w:pPr>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344" w:name="_Toc172126735"/>
      <w:r w:rsidRPr="00CF30EA">
        <w:rPr>
          <w:lang w:val="en-GB"/>
        </w:rPr>
        <w:t>Vertical reference system</w:t>
      </w:r>
      <w:bookmarkEnd w:id="344"/>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345"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345"/>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Pr="00CF30EA"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346" w:name="_Toc172126736"/>
      <w:r w:rsidRPr="00CF30EA">
        <w:rPr>
          <w:lang w:val="en-GB"/>
        </w:rPr>
        <w:t>Temporal reference system</w:t>
      </w:r>
      <w:bookmarkEnd w:id="346"/>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347" w:name="_Toc172126737"/>
      <w:bookmarkStart w:id="348" w:name="_Toc412810762"/>
      <w:r w:rsidRPr="00CF30EA">
        <w:rPr>
          <w:lang w:val="en-GB"/>
        </w:rPr>
        <w:t>Data Quality</w:t>
      </w:r>
      <w:bookmarkEnd w:id="347"/>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349" w:name="_Toc172126738"/>
      <w:r w:rsidRPr="00CF30EA">
        <w:rPr>
          <w:lang w:val="en-GB"/>
        </w:rPr>
        <w:t>Introduction</w:t>
      </w:r>
      <w:bookmarkEnd w:id="349"/>
    </w:p>
    <w:p w14:paraId="6A0F7B91" w14:textId="676C011B" w:rsidR="008779FD" w:rsidRPr="008779FD" w:rsidRDefault="008779FD" w:rsidP="008779FD">
      <w:pPr>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350" w:name="_Toc172126739"/>
      <w:r w:rsidRPr="00CF30EA">
        <w:t xml:space="preserve">Data quality </w:t>
      </w:r>
      <w:r w:rsidR="00BF3DE2">
        <w:t>indication within datasets</w:t>
      </w:r>
      <w:bookmarkEnd w:id="350"/>
    </w:p>
    <w:p w14:paraId="608972BA" w14:textId="775768CD" w:rsidR="00BF3DE2" w:rsidRPr="00BF3DE2" w:rsidRDefault="008779FD" w:rsidP="00862749">
      <w:pPr>
        <w:spacing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351" w:name="_Toc172126740"/>
      <w:r w:rsidRPr="00CF30EA">
        <w:t>Data quality elements and data quality measures</w:t>
      </w:r>
      <w:r w:rsidR="00BF3DE2">
        <w:t xml:space="preserve"> (informative)</w:t>
      </w:r>
      <w:bookmarkEnd w:id="351"/>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lastRenderedPageBreak/>
        <w:t>Specific tests for a specific data model.</w:t>
      </w:r>
    </w:p>
    <w:p w14:paraId="3F5C86AF" w14:textId="40723BAD" w:rsidR="00BF3DE2" w:rsidRDefault="00BF3DE2" w:rsidP="00862749">
      <w:pPr>
        <w:pStyle w:val="Heading3"/>
      </w:pPr>
      <w:bookmarkStart w:id="352" w:name="_Toc172126741"/>
      <w:r>
        <w:t>Description of quality elements (informative)</w:t>
      </w:r>
      <w:bookmarkEnd w:id="352"/>
    </w:p>
    <w:p w14:paraId="3D9E275A" w14:textId="2E1D8229" w:rsidR="00BF3DE2" w:rsidRDefault="00BF3DE2" w:rsidP="00BF3DE2">
      <w:pPr>
        <w:spacing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862749">
      <w:pPr>
        <w:pStyle w:val="Heading4"/>
      </w:pPr>
      <w:r>
        <w:t>Completeness</w:t>
      </w:r>
    </w:p>
    <w:p w14:paraId="3C104E90" w14:textId="6E443B20" w:rsidR="00BF3DE2" w:rsidRPr="00BF3DE2" w:rsidRDefault="00BF3DE2" w:rsidP="00BF3DE2">
      <w:pPr>
        <w:spacing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862749">
      <w:pPr>
        <w:pStyle w:val="ListParagraph"/>
        <w:numPr>
          <w:ilvl w:val="0"/>
          <w:numId w:val="76"/>
        </w:numPr>
        <w:spacing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862749">
      <w:pPr>
        <w:pStyle w:val="Heading4"/>
      </w:pPr>
      <w:r w:rsidRPr="00BF3DE2">
        <w:t>Logical consistency</w:t>
      </w:r>
    </w:p>
    <w:p w14:paraId="4FFC4F32" w14:textId="4A9D1A3C" w:rsidR="00BF3DE2" w:rsidRPr="00BF3DE2" w:rsidRDefault="00BF3DE2" w:rsidP="00BF3DE2">
      <w:pPr>
        <w:spacing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862749">
      <w:pPr>
        <w:pStyle w:val="ListParagraph"/>
        <w:numPr>
          <w:ilvl w:val="0"/>
          <w:numId w:val="77"/>
        </w:numPr>
        <w:spacing w:line="240" w:lineRule="auto"/>
        <w:rPr>
          <w:lang w:val="en-GB"/>
        </w:rPr>
      </w:pPr>
      <w:r w:rsidRPr="00D179A5">
        <w:rPr>
          <w:lang w:val="en-GB"/>
        </w:rPr>
        <w:t>Conceptual consistency – adherence to rules of the conceptual schema;</w:t>
      </w:r>
    </w:p>
    <w:p w14:paraId="7CC561D3" w14:textId="55986644" w:rsidR="00BF3DE2" w:rsidRPr="00D179A5" w:rsidRDefault="00BF3DE2" w:rsidP="00862749">
      <w:pPr>
        <w:pStyle w:val="ListParagraph"/>
        <w:numPr>
          <w:ilvl w:val="0"/>
          <w:numId w:val="77"/>
        </w:numPr>
        <w:spacing w:line="240" w:lineRule="auto"/>
        <w:rPr>
          <w:lang w:val="en-GB"/>
        </w:rPr>
      </w:pPr>
      <w:r w:rsidRPr="00D179A5">
        <w:rPr>
          <w:lang w:val="en-GB"/>
        </w:rPr>
        <w:t>Domain consistency – adherence of values to the value domains;</w:t>
      </w:r>
    </w:p>
    <w:p w14:paraId="3B46C3BA" w14:textId="262DD47C" w:rsidR="00BF3DE2" w:rsidRPr="00D179A5" w:rsidRDefault="00BF3DE2" w:rsidP="00862749">
      <w:pPr>
        <w:pStyle w:val="ListParagraph"/>
        <w:numPr>
          <w:ilvl w:val="0"/>
          <w:numId w:val="77"/>
        </w:numPr>
        <w:spacing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862749">
      <w:pPr>
        <w:pStyle w:val="Heading4"/>
      </w:pPr>
      <w:r w:rsidRPr="00BF3DE2">
        <w:t>Positional Accuracy</w:t>
      </w:r>
    </w:p>
    <w:p w14:paraId="1C1D277B" w14:textId="080440F3" w:rsidR="00BF3DE2" w:rsidRPr="00BF3DE2" w:rsidRDefault="00BF3DE2" w:rsidP="00BF3DE2">
      <w:pPr>
        <w:spacing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862749">
      <w:pPr>
        <w:pStyle w:val="ListParagraph"/>
        <w:numPr>
          <w:ilvl w:val="0"/>
          <w:numId w:val="78"/>
        </w:numPr>
        <w:spacing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862749">
      <w:pPr>
        <w:pStyle w:val="ListParagraph"/>
        <w:numPr>
          <w:ilvl w:val="0"/>
          <w:numId w:val="78"/>
        </w:numPr>
        <w:spacing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862749">
      <w:pPr>
        <w:pStyle w:val="Heading4"/>
      </w:pPr>
      <w:r w:rsidRPr="00BF3DE2">
        <w:t>Thematic accuracy</w:t>
      </w:r>
    </w:p>
    <w:p w14:paraId="1975732E" w14:textId="263C52E4" w:rsidR="00BF3DE2" w:rsidRPr="00BF3DE2" w:rsidRDefault="00BF3DE2" w:rsidP="00BF3DE2">
      <w:pPr>
        <w:spacing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862749">
      <w:pPr>
        <w:pStyle w:val="ListParagraph"/>
        <w:numPr>
          <w:ilvl w:val="0"/>
          <w:numId w:val="79"/>
        </w:numPr>
        <w:spacing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862749">
      <w:pPr>
        <w:pStyle w:val="ListParagraph"/>
        <w:numPr>
          <w:ilvl w:val="0"/>
          <w:numId w:val="79"/>
        </w:numPr>
        <w:spacing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lastRenderedPageBreak/>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862749">
      <w:pPr>
        <w:pStyle w:val="Heading4"/>
      </w:pPr>
      <w:r w:rsidRPr="00BF3DE2">
        <w:t>Temporal quality</w:t>
      </w:r>
    </w:p>
    <w:p w14:paraId="69869EA9" w14:textId="32736AF8" w:rsidR="00BF3DE2" w:rsidRPr="00BF3DE2" w:rsidRDefault="00BF3DE2" w:rsidP="00BF3DE2">
      <w:pPr>
        <w:spacing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862749">
      <w:pPr>
        <w:pStyle w:val="ListParagraph"/>
        <w:numPr>
          <w:ilvl w:val="0"/>
          <w:numId w:val="80"/>
        </w:numPr>
        <w:spacing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862749">
      <w:pPr>
        <w:pStyle w:val="ListParagraph"/>
        <w:numPr>
          <w:ilvl w:val="0"/>
          <w:numId w:val="80"/>
        </w:numPr>
        <w:spacing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4A692F">
      <w:pPr>
        <w:spacing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862749">
      <w:pPr>
        <w:pStyle w:val="Heading4"/>
      </w:pPr>
      <w:r w:rsidRPr="00BF3DE2">
        <w:t>Aggregation</w:t>
      </w:r>
    </w:p>
    <w:p w14:paraId="52EDE6D8" w14:textId="77777777" w:rsidR="00BF3DE2" w:rsidRPr="00BF3DE2" w:rsidRDefault="00BF3DE2" w:rsidP="00BF3DE2">
      <w:pPr>
        <w:spacing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862749">
      <w:pPr>
        <w:pStyle w:val="Heading3"/>
      </w:pPr>
      <w:bookmarkStart w:id="353" w:name="_Ref168585067"/>
      <w:bookmarkStart w:id="354" w:name="_Toc172126742"/>
      <w:r>
        <w:t>Applicable quality measures</w:t>
      </w:r>
      <w:bookmarkEnd w:id="353"/>
      <w:bookmarkEnd w:id="354"/>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355"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355"/>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356" w:name="_Toc172126743"/>
      <w:bookmarkEnd w:id="348"/>
      <w:r w:rsidRPr="00CF30EA">
        <w:rPr>
          <w:lang w:val="en-GB"/>
        </w:rPr>
        <w:lastRenderedPageBreak/>
        <w:t>Additional components</w:t>
      </w:r>
      <w:r w:rsidR="002E7A34" w:rsidRPr="00CF30EA">
        <w:rPr>
          <w:lang w:val="en-GB"/>
        </w:rPr>
        <w:t xml:space="preserve"> of data quality</w:t>
      </w:r>
      <w:bookmarkEnd w:id="356"/>
    </w:p>
    <w:p w14:paraId="599A2FC2" w14:textId="2B2230F8" w:rsidR="00722047" w:rsidRPr="00CF30EA" w:rsidRDefault="00722047" w:rsidP="0037514D">
      <w:pPr>
        <w:pStyle w:val="templatetext"/>
        <w:rPr>
          <w:i w:val="0"/>
          <w:color w:val="auto"/>
          <w:sz w:val="20"/>
          <w:lang w:val="en-GB"/>
        </w:rPr>
      </w:pPr>
      <w:bookmarkStart w:id="357" w:name="_Toc415229336"/>
      <w:bookmarkStart w:id="358" w:name="_Toc415229337"/>
      <w:bookmarkStart w:id="359" w:name="_Toc415229338"/>
      <w:bookmarkStart w:id="360" w:name="_Toc415229340"/>
      <w:bookmarkStart w:id="361" w:name="_Toc415229341"/>
      <w:bookmarkStart w:id="362" w:name="_Toc415229342"/>
      <w:bookmarkStart w:id="363" w:name="_Toc415229343"/>
      <w:bookmarkStart w:id="364" w:name="_Toc415229345"/>
      <w:bookmarkStart w:id="365" w:name="_Toc415229346"/>
      <w:bookmarkStart w:id="366" w:name="_Toc415229347"/>
      <w:bookmarkStart w:id="367" w:name="_Toc415229348"/>
      <w:bookmarkStart w:id="368" w:name="_Toc415229353"/>
      <w:bookmarkStart w:id="369" w:name="_Toc415229354"/>
      <w:bookmarkStart w:id="370" w:name="_Toc415229355"/>
      <w:bookmarkStart w:id="371" w:name="_Toc415229356"/>
      <w:bookmarkStart w:id="372" w:name="_Toc415229357"/>
      <w:bookmarkStart w:id="373" w:name="_Toc415229360"/>
      <w:bookmarkStart w:id="374" w:name="_Toc415229361"/>
      <w:bookmarkStart w:id="375" w:name="_Toc415229362"/>
      <w:bookmarkStart w:id="376" w:name="_Toc415229365"/>
      <w:bookmarkStart w:id="377" w:name="_Toc415229366"/>
      <w:bookmarkStart w:id="378" w:name="_Toc415229367"/>
      <w:bookmarkStart w:id="379" w:name="_Toc415229368"/>
      <w:bookmarkStart w:id="380" w:name="_Toc379188737"/>
      <w:bookmarkStart w:id="381" w:name="_Toc379188739"/>
      <w:bookmarkStart w:id="382" w:name="_Toc415229369"/>
      <w:bookmarkStart w:id="383" w:name="_Toc415229370"/>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384" w:name="_Toc172126744"/>
      <w:r w:rsidRPr="00CF30EA">
        <w:rPr>
          <w:lang w:val="en-GB"/>
        </w:rPr>
        <w:t>Assessment of data quality</w:t>
      </w:r>
      <w:bookmarkEnd w:id="384"/>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385"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385"/>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386" w:name="_Toc172126745"/>
      <w:r w:rsidRPr="00CF30EA">
        <w:rPr>
          <w:lang w:val="en-GB"/>
        </w:rPr>
        <w:lastRenderedPageBreak/>
        <w:t>Validation c</w:t>
      </w:r>
      <w:r w:rsidR="0074391F" w:rsidRPr="00CF30EA">
        <w:rPr>
          <w:lang w:val="en-GB"/>
        </w:rPr>
        <w:t>hecks</w:t>
      </w:r>
      <w:bookmarkEnd w:id="386"/>
    </w:p>
    <w:p w14:paraId="01CD6C34" w14:textId="73F654A0" w:rsidR="00A55D09" w:rsidRDefault="0074391F" w:rsidP="00D32703">
      <w:pPr>
        <w:spacing w:after="12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A55D09">
      <w:pPr>
        <w:pStyle w:val="ListParagraph"/>
        <w:numPr>
          <w:ilvl w:val="0"/>
          <w:numId w:val="64"/>
        </w:numPr>
        <w:spacing w:line="240" w:lineRule="auto"/>
        <w:rPr>
          <w:lang w:val="en-GB"/>
        </w:rPr>
      </w:pPr>
      <w:r w:rsidRPr="00A55D09">
        <w:rPr>
          <w:lang w:val="en-GB"/>
        </w:rPr>
        <w:t>General validation checks for all S-100-based product specifications intended for use on navigation systems are defined in S-158</w:t>
      </w:r>
      <w:bookmarkStart w:id="387" w:name="_Ref168586524"/>
      <w:r w:rsidR="00B832D5">
        <w:rPr>
          <w:lang w:val="en-GB"/>
        </w:rPr>
        <w:t>:100</w:t>
      </w:r>
      <w:bookmarkEnd w:id="387"/>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388" w:name="_Toc31714166"/>
      <w:bookmarkStart w:id="389" w:name="_Toc34999211"/>
      <w:bookmarkStart w:id="390" w:name="_Toc35002069"/>
      <w:bookmarkStart w:id="391" w:name="_Toc415229376"/>
      <w:bookmarkStart w:id="392" w:name="_Toc415229377"/>
      <w:bookmarkStart w:id="393" w:name="_Toc415229378"/>
      <w:bookmarkStart w:id="394" w:name="_Toc415229379"/>
      <w:bookmarkStart w:id="395" w:name="_Toc415229380"/>
      <w:bookmarkStart w:id="396" w:name="_Toc415229381"/>
      <w:bookmarkStart w:id="397" w:name="_Toc412810772"/>
      <w:bookmarkEnd w:id="388"/>
      <w:bookmarkEnd w:id="389"/>
      <w:bookmarkEnd w:id="390"/>
      <w:bookmarkEnd w:id="391"/>
      <w:bookmarkEnd w:id="392"/>
      <w:bookmarkEnd w:id="393"/>
      <w:bookmarkEnd w:id="394"/>
      <w:bookmarkEnd w:id="395"/>
      <w:bookmarkEnd w:id="396"/>
      <w:r w:rsidRPr="00CF30EA">
        <w:rPr>
          <w:lang w:val="en-GB"/>
        </w:rPr>
        <w:t xml:space="preserve"> </w:t>
      </w:r>
      <w:bookmarkStart w:id="398" w:name="_Ref131417331"/>
      <w:bookmarkStart w:id="399" w:name="_Toc172126746"/>
      <w:r w:rsidR="00C431F1" w:rsidRPr="00CF30EA">
        <w:rPr>
          <w:lang w:val="en-GB"/>
        </w:rPr>
        <w:t>Data Capture and Classification</w:t>
      </w:r>
      <w:bookmarkEnd w:id="398"/>
      <w:bookmarkEnd w:id="399"/>
    </w:p>
    <w:bookmarkEnd w:id="397"/>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400" w:name="_Toc425228119"/>
      <w:bookmarkStart w:id="401" w:name="_Toc425490074"/>
      <w:bookmarkStart w:id="402" w:name="_Toc425490636"/>
      <w:bookmarkStart w:id="403" w:name="_Toc425490789"/>
      <w:bookmarkStart w:id="404" w:name="_Toc425490936"/>
      <w:bookmarkStart w:id="405" w:name="_Toc425491083"/>
      <w:bookmarkStart w:id="406" w:name="_Toc425491493"/>
      <w:bookmarkStart w:id="407" w:name="_Toc425491626"/>
      <w:bookmarkStart w:id="408" w:name="_Toc425922051"/>
      <w:bookmarkStart w:id="409" w:name="_Toc426441831"/>
      <w:bookmarkStart w:id="410" w:name="_Toc426961760"/>
      <w:bookmarkStart w:id="411" w:name="_Toc426961893"/>
      <w:bookmarkStart w:id="412" w:name="_Toc428351901"/>
      <w:bookmarkStart w:id="413" w:name="_Toc428867257"/>
      <w:bookmarkStart w:id="414" w:name="_Toc431811777"/>
      <w:bookmarkStart w:id="415" w:name="_Toc431811908"/>
      <w:bookmarkStart w:id="416" w:name="_Toc437945298"/>
      <w:bookmarkStart w:id="417" w:name="_Toc437945423"/>
      <w:bookmarkStart w:id="418" w:name="_Toc438367257"/>
      <w:bookmarkStart w:id="419" w:name="_Toc438367510"/>
      <w:bookmarkStart w:id="420" w:name="_Toc441065963"/>
      <w:bookmarkStart w:id="421" w:name="_Toc441066216"/>
      <w:bookmarkStart w:id="422" w:name="_Toc441674462"/>
      <w:bookmarkStart w:id="423" w:name="_Toc441822788"/>
      <w:bookmarkStart w:id="424" w:name="_Toc441822919"/>
      <w:bookmarkStart w:id="425" w:name="_Toc441823343"/>
      <w:bookmarkStart w:id="426" w:name="_Toc441829189"/>
      <w:bookmarkStart w:id="427" w:name="_Toc461707573"/>
      <w:bookmarkStart w:id="428" w:name="_Toc461708508"/>
      <w:bookmarkStart w:id="429" w:name="_Toc461709442"/>
      <w:bookmarkStart w:id="430" w:name="_Toc461714533"/>
      <w:bookmarkStart w:id="431" w:name="_Toc461714669"/>
      <w:bookmarkStart w:id="432" w:name="_Ref112893613"/>
      <w:bookmarkStart w:id="433" w:name="_Toc172126747"/>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Pr="00CF30EA">
        <w:rPr>
          <w:lang w:val="en-GB"/>
        </w:rPr>
        <w:t>Data sources</w:t>
      </w:r>
      <w:bookmarkEnd w:id="432"/>
      <w:bookmarkEnd w:id="433"/>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w:t>
      </w:r>
      <w:r w:rsidR="001F2C33" w:rsidRPr="00CF30EA">
        <w:rPr>
          <w:rFonts w:cs="Arial"/>
          <w:lang w:val="en-GB"/>
        </w:rPr>
        <w:lastRenderedPageBreak/>
        <w:t xml:space="preserve">station, and the specific phase of the current based on the time of high water at the same nearby tide 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434" w:name="_Hlk112790797"/>
      <w:r w:rsidR="00B71484" w:rsidRPr="00CF30EA">
        <w:rPr>
          <w:rFonts w:cs="Arial"/>
          <w:lang w:val="en-GB"/>
        </w:rPr>
        <w:t>(Note that the encoding format does not designate observation data as “historical” or “real-time”.)</w:t>
      </w:r>
      <w:bookmarkEnd w:id="434"/>
    </w:p>
    <w:p w14:paraId="48C6E05F" w14:textId="355FD56B" w:rsidR="00621291" w:rsidRPr="0015102D" w:rsidRDefault="00621291" w:rsidP="0084627A">
      <w:pPr>
        <w:pStyle w:val="Caption"/>
        <w:keepNext/>
      </w:pPr>
      <w:bookmarkStart w:id="435"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435"/>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436" w:name="_Toc172126748"/>
      <w:r w:rsidRPr="002B4250">
        <w:rPr>
          <w:lang w:val="en-GB"/>
        </w:rPr>
        <w:t>The production process</w:t>
      </w:r>
      <w:bookmarkEnd w:id="436"/>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437" w:name="_Toc172126749"/>
      <w:r w:rsidRPr="00CF30EA">
        <w:t>Metadata</w:t>
      </w:r>
      <w:bookmarkEnd w:id="437"/>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lastRenderedPageBreak/>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438" w:name="_Toc172126750"/>
      <w:r w:rsidRPr="00CF30EA">
        <w:t>Surface current data</w:t>
      </w:r>
      <w:bookmarkEnd w:id="438"/>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439" w:name="_Toc172126751"/>
      <w:r w:rsidRPr="00CF30EA">
        <w:t>Digital tidal atlas data</w:t>
      </w:r>
      <w:bookmarkEnd w:id="439"/>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440" w:name="_Toc172126752"/>
      <w:r w:rsidRPr="00CF30EA">
        <w:t>Validation</w:t>
      </w:r>
      <w:bookmarkEnd w:id="440"/>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D7626D">
      <w:pPr>
        <w:pStyle w:val="Heading3"/>
      </w:pPr>
      <w:bookmarkStart w:id="441" w:name="_Toc172126753"/>
      <w:r>
        <w:t>Digital signatures</w:t>
      </w:r>
      <w:bookmarkEnd w:id="441"/>
    </w:p>
    <w:p w14:paraId="01DB5F6B" w14:textId="5CC80D8A" w:rsidR="00CB02A7" w:rsidRDefault="00CB02A7" w:rsidP="00CB02A7">
      <w:pPr>
        <w:spacing w:after="12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CB02A7">
      <w:pPr>
        <w:pStyle w:val="ListParagraph"/>
        <w:numPr>
          <w:ilvl w:val="0"/>
          <w:numId w:val="65"/>
        </w:numPr>
        <w:spacing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CB02A7">
      <w:pPr>
        <w:pStyle w:val="ListParagraph"/>
        <w:numPr>
          <w:ilvl w:val="0"/>
          <w:numId w:val="65"/>
        </w:numPr>
        <w:spacing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CB02A7">
      <w:pPr>
        <w:pStyle w:val="ListParagraph"/>
        <w:numPr>
          <w:ilvl w:val="0"/>
          <w:numId w:val="65"/>
        </w:numPr>
        <w:spacing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CB02A7">
      <w:pPr>
        <w:pStyle w:val="ListParagraph"/>
        <w:numPr>
          <w:ilvl w:val="0"/>
          <w:numId w:val="65"/>
        </w:numPr>
        <w:spacing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lastRenderedPageBreak/>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442" w:name="_Toc172126754"/>
      <w:r w:rsidRPr="00CF30EA">
        <w:rPr>
          <w:lang w:val="en-GB"/>
        </w:rPr>
        <w:t>Guidance for chunking and compression</w:t>
      </w:r>
      <w:r w:rsidR="00A952F0">
        <w:rPr>
          <w:lang w:val="en-GB"/>
        </w:rPr>
        <w:t xml:space="preserve"> (informative)</w:t>
      </w:r>
      <w:bookmarkEnd w:id="442"/>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443" w:name="_Toc172126755"/>
      <w:r w:rsidRPr="00CF30EA">
        <w:rPr>
          <w:lang w:val="en-GB"/>
        </w:rPr>
        <w:t>Datasets in a series</w:t>
      </w:r>
      <w:bookmarkEnd w:id="443"/>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444" w:name="_Toc172126756"/>
      <w:r w:rsidRPr="00CF30EA">
        <w:rPr>
          <w:lang w:val="en-GB"/>
        </w:rPr>
        <w:lastRenderedPageBreak/>
        <w:t>Data use purpose</w:t>
      </w:r>
      <w:bookmarkEnd w:id="444"/>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5" w:name="_Toc172126757"/>
      <w:r w:rsidRPr="00CF30EA">
        <w:t>Datum requirements</w:t>
      </w:r>
      <w:bookmarkEnd w:id="445"/>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6" w:name="_Toc172126758"/>
      <w:r w:rsidRPr="00CF30EA">
        <w:t>Spatial type recommendations</w:t>
      </w:r>
      <w:bookmarkEnd w:id="446"/>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7" w:name="_Ref112893199"/>
      <w:bookmarkStart w:id="448" w:name="_Ref112893205"/>
      <w:bookmarkStart w:id="449" w:name="_Toc172126759"/>
      <w:r w:rsidRPr="00CF30EA">
        <w:t>Suitability for navigation</w:t>
      </w:r>
      <w:bookmarkEnd w:id="447"/>
      <w:bookmarkEnd w:id="448"/>
      <w:bookmarkEnd w:id="449"/>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450" w:name="_Toc172126760"/>
      <w:r w:rsidRPr="00CF30EA">
        <w:t>Use purpose metadata</w:t>
      </w:r>
      <w:bookmarkEnd w:id="450"/>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451"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452" w:name="_Ref112893475"/>
      <w:bookmarkStart w:id="453" w:name="_Toc172126761"/>
      <w:bookmarkEnd w:id="451"/>
      <w:r w:rsidRPr="00CF30EA">
        <w:rPr>
          <w:lang w:val="en-GB"/>
        </w:rPr>
        <w:t>Compliance categories</w:t>
      </w:r>
      <w:bookmarkEnd w:id="452"/>
      <w:bookmarkEnd w:id="453"/>
    </w:p>
    <w:p w14:paraId="52DA8DAA" w14:textId="27747AAD" w:rsidR="007F1E42" w:rsidRPr="00CF30EA"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454" w:name="_Toc172126762"/>
      <w:r w:rsidRPr="00CF30EA">
        <w:rPr>
          <w:lang w:val="en-GB"/>
        </w:rPr>
        <w:t>Compliance with S-98</w:t>
      </w:r>
      <w:bookmarkEnd w:id="454"/>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455" w:name="_Toc172126763"/>
      <w:r w:rsidRPr="00CF30EA">
        <w:t>Requirements for visual interoperability</w:t>
      </w:r>
      <w:bookmarkEnd w:id="455"/>
    </w:p>
    <w:p w14:paraId="5033BF18" w14:textId="250CAB8F" w:rsidR="00177F6F" w:rsidRPr="00CF30EA" w:rsidRDefault="00D53B37" w:rsidP="00177F6F">
      <w:pPr>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1B158B">
      <w:pPr>
        <w:pStyle w:val="Heading3"/>
      </w:pPr>
      <w:bookmarkStart w:id="456" w:name="_Toc171951523"/>
      <w:bookmarkStart w:id="457" w:name="_Toc172126764"/>
      <w:bookmarkEnd w:id="456"/>
      <w:r w:rsidRPr="00CF30EA">
        <w:t>Requirements for harmonised user experience</w:t>
      </w:r>
      <w:bookmarkEnd w:id="457"/>
    </w:p>
    <w:p w14:paraId="71A720B9" w14:textId="242BB053" w:rsidR="00177F6F" w:rsidRPr="00CF30EA" w:rsidRDefault="00177F6F" w:rsidP="007F1E42">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4A7498">
      <w:pPr>
        <w:pStyle w:val="ListParagraph"/>
        <w:numPr>
          <w:ilvl w:val="0"/>
          <w:numId w:val="43"/>
        </w:numPr>
        <w:spacing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4A7498">
      <w:pPr>
        <w:pStyle w:val="ListParagraph"/>
        <w:numPr>
          <w:ilvl w:val="0"/>
          <w:numId w:val="43"/>
        </w:numPr>
        <w:spacing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0DA53C1" w14:textId="77777777" w:rsidR="00F74253" w:rsidRDefault="00F74253" w:rsidP="00F74253">
      <w:pPr>
        <w:spacing w:line="240" w:lineRule="auto"/>
        <w:rPr>
          <w:lang w:val="en-GB"/>
        </w:rPr>
      </w:pPr>
    </w:p>
    <w:p w14:paraId="38601B0F" w14:textId="14ECC9CE" w:rsidR="00F74253" w:rsidRPr="00F74253" w:rsidRDefault="00F74253" w:rsidP="006674C5">
      <w:pPr>
        <w:pStyle w:val="Heading2"/>
        <w:rPr>
          <w:lang w:val="en-GB"/>
        </w:rPr>
      </w:pPr>
      <w:bookmarkStart w:id="458" w:name="_Toc172126765"/>
      <w:r>
        <w:rPr>
          <w:lang w:val="en-GB"/>
        </w:rPr>
        <w:t>Vertical datums</w:t>
      </w:r>
      <w:bookmarkEnd w:id="458"/>
    </w:p>
    <w:p w14:paraId="4538ADEE" w14:textId="27CD20EF" w:rsidR="00707148" w:rsidRDefault="00F74253" w:rsidP="007F1E42">
      <w:pPr>
        <w:spacing w:line="240" w:lineRule="auto"/>
        <w:rPr>
          <w:lang w:val="en-GB"/>
        </w:rPr>
      </w:pPr>
      <w:r>
        <w:rPr>
          <w:lang w:val="en-GB"/>
        </w:rPr>
        <w:t>S-111 datasets are expected to use only a single vertical datum.</w:t>
      </w:r>
    </w:p>
    <w:p w14:paraId="6B122B9D" w14:textId="6A9E5084" w:rsidR="00F74253" w:rsidRDefault="00F74253" w:rsidP="006674C5">
      <w:pPr>
        <w:pStyle w:val="Heading2"/>
        <w:rPr>
          <w:lang w:val="en-GB"/>
        </w:rPr>
      </w:pPr>
      <w:bookmarkStart w:id="459" w:name="_Toc172126766"/>
      <w:r>
        <w:rPr>
          <w:lang w:val="en-GB"/>
        </w:rPr>
        <w:t>Construction of coverages</w:t>
      </w:r>
      <w:bookmarkEnd w:id="459"/>
    </w:p>
    <w:p w14:paraId="1115C563" w14:textId="35633611" w:rsidR="00F74253" w:rsidRDefault="00F74253" w:rsidP="007F1E42">
      <w:pPr>
        <w:spacing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F74253">
      <w:pPr>
        <w:spacing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21587D">
      <w:pPr>
        <w:spacing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Pr="007F1E42" w:rsidRDefault="00F74253" w:rsidP="00F74253">
      <w:pPr>
        <w:spacing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460" w:name="_Toc415229385"/>
      <w:bookmarkStart w:id="461" w:name="_Toc415229386"/>
      <w:bookmarkStart w:id="462" w:name="_Toc415229387"/>
      <w:bookmarkStart w:id="463" w:name="_Toc415229388"/>
      <w:bookmarkStart w:id="464" w:name="_Toc415229389"/>
      <w:bookmarkStart w:id="465" w:name="_Toc415229390"/>
      <w:bookmarkStart w:id="466" w:name="_Toc415229391"/>
      <w:bookmarkStart w:id="467" w:name="_Toc415229392"/>
      <w:bookmarkStart w:id="468" w:name="_Toc415229393"/>
      <w:bookmarkStart w:id="469" w:name="_Toc415229394"/>
      <w:bookmarkStart w:id="470" w:name="_Toc415229395"/>
      <w:bookmarkStart w:id="471" w:name="_Toc415229396"/>
      <w:bookmarkStart w:id="472" w:name="_Toc415229397"/>
      <w:bookmarkStart w:id="473" w:name="_Toc415229398"/>
      <w:bookmarkStart w:id="474" w:name="_Toc415229399"/>
      <w:bookmarkStart w:id="475" w:name="_Toc415229400"/>
      <w:bookmarkStart w:id="476" w:name="_Toc415229401"/>
      <w:bookmarkStart w:id="477" w:name="_Toc415229402"/>
      <w:bookmarkStart w:id="478" w:name="_Toc415229403"/>
      <w:bookmarkStart w:id="479" w:name="_Toc415229404"/>
      <w:bookmarkStart w:id="480" w:name="_Toc415229425"/>
      <w:bookmarkStart w:id="481" w:name="_Toc415229426"/>
      <w:bookmarkStart w:id="482" w:name="_Toc461969052"/>
      <w:bookmarkStart w:id="483" w:name="_Toc462123403"/>
      <w:bookmarkStart w:id="484" w:name="_Toc462123629"/>
      <w:bookmarkStart w:id="485" w:name="_Toc462124535"/>
      <w:bookmarkStart w:id="486" w:name="_Toc462124762"/>
      <w:bookmarkStart w:id="487" w:name="_Toc462211215"/>
      <w:bookmarkStart w:id="488" w:name="_Toc425228126"/>
      <w:bookmarkStart w:id="489" w:name="_Toc425490081"/>
      <w:bookmarkStart w:id="490" w:name="_Toc425490643"/>
      <w:bookmarkStart w:id="491" w:name="_Toc425490796"/>
      <w:bookmarkStart w:id="492" w:name="_Toc425490943"/>
      <w:bookmarkStart w:id="493" w:name="_Toc425491090"/>
      <w:bookmarkStart w:id="494" w:name="_Toc425491500"/>
      <w:bookmarkStart w:id="495" w:name="_Toc425491633"/>
      <w:bookmarkStart w:id="496" w:name="_Toc425922058"/>
      <w:bookmarkStart w:id="497" w:name="_Toc426441838"/>
      <w:bookmarkStart w:id="498" w:name="_Toc426961767"/>
      <w:bookmarkStart w:id="499" w:name="_Toc426961900"/>
      <w:bookmarkStart w:id="500" w:name="_Toc428351908"/>
      <w:bookmarkStart w:id="501" w:name="_Toc428867264"/>
      <w:bookmarkStart w:id="502" w:name="_Toc431811784"/>
      <w:bookmarkStart w:id="503" w:name="_Toc431811915"/>
      <w:bookmarkStart w:id="504" w:name="_Toc437945305"/>
      <w:bookmarkStart w:id="505" w:name="_Toc437945430"/>
      <w:bookmarkStart w:id="506" w:name="_Toc438367264"/>
      <w:bookmarkStart w:id="507" w:name="_Toc438367517"/>
      <w:bookmarkStart w:id="508" w:name="_Toc441065970"/>
      <w:bookmarkStart w:id="509" w:name="_Toc441066223"/>
      <w:bookmarkStart w:id="510" w:name="_Toc441674469"/>
      <w:bookmarkStart w:id="511" w:name="_Toc441822795"/>
      <w:bookmarkStart w:id="512" w:name="_Toc441822926"/>
      <w:bookmarkStart w:id="513" w:name="_Toc441823350"/>
      <w:bookmarkStart w:id="514" w:name="_Toc441829196"/>
      <w:bookmarkStart w:id="515" w:name="_Toc461707580"/>
      <w:bookmarkStart w:id="516" w:name="_Toc461708515"/>
      <w:bookmarkStart w:id="517" w:name="_Toc461709449"/>
      <w:bookmarkStart w:id="518" w:name="_Toc461714540"/>
      <w:bookmarkStart w:id="519" w:name="_Toc461714676"/>
      <w:bookmarkStart w:id="520" w:name="_Toc172126767"/>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CF30EA">
        <w:rPr>
          <w:lang w:val="en-GB"/>
        </w:rPr>
        <w:t>Maintenance</w:t>
      </w:r>
      <w:bookmarkEnd w:id="520"/>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521" w:name="_Toc172126768"/>
      <w:r w:rsidRPr="00CF30EA">
        <w:rPr>
          <w:lang w:val="en-GB"/>
        </w:rPr>
        <w:t>Maintenance and update frequency</w:t>
      </w:r>
      <w:bookmarkEnd w:id="521"/>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522"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522"/>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523" w:name="_Toc172126769"/>
      <w:r w:rsidRPr="00CF30EA">
        <w:rPr>
          <w:lang w:eastAsia="en-GB"/>
        </w:rPr>
        <w:t>Update of tidal atlases and harmonic constants (informative)</w:t>
      </w:r>
      <w:bookmarkEnd w:id="523"/>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524" w:name="_Ref104320247"/>
      <w:bookmarkStart w:id="525" w:name="_Toc112167299"/>
      <w:bookmarkStart w:id="526"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524"/>
      <w:bookmarkEnd w:id="525"/>
      <w:bookmarkEnd w:id="526"/>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527" w:name="_Toc158948390"/>
      <w:bookmarkStart w:id="528" w:name="_Toc168487195"/>
      <w:bookmarkStart w:id="529" w:name="_Toc168657963"/>
      <w:bookmarkStart w:id="530" w:name="_Toc112167300"/>
      <w:bookmarkStart w:id="531" w:name="_Toc172126771"/>
      <w:bookmarkEnd w:id="527"/>
      <w:bookmarkEnd w:id="528"/>
      <w:bookmarkEnd w:id="529"/>
      <w:r w:rsidRPr="00CF30EA">
        <w:t>Elements used in S-</w:t>
      </w:r>
      <w:bookmarkEnd w:id="530"/>
      <w:r w:rsidRPr="00CF30EA">
        <w:t>111</w:t>
      </w:r>
      <w:bookmarkEnd w:id="531"/>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532" w:name="_Toc112167301"/>
      <w:bookmarkStart w:id="533" w:name="_Ref131417620"/>
      <w:bookmarkStart w:id="534" w:name="_Toc172126772"/>
      <w:r w:rsidRPr="00CF30EA">
        <w:t>New datasets</w:t>
      </w:r>
      <w:bookmarkEnd w:id="532"/>
      <w:bookmarkEnd w:id="533"/>
      <w:bookmarkEnd w:id="534"/>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535" w:name="_Toc172126773"/>
      <w:r w:rsidRPr="00CF30EA">
        <w:t xml:space="preserve">New </w:t>
      </w:r>
      <w:r w:rsidR="00797310">
        <w:t>E</w:t>
      </w:r>
      <w:r w:rsidRPr="00CF30EA">
        <w:t>ditions</w:t>
      </w:r>
      <w:bookmarkEnd w:id="535"/>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536" w:name="_Toc112167304"/>
      <w:bookmarkStart w:id="537" w:name="_Toc172126774"/>
      <w:r w:rsidRPr="00CF30EA">
        <w:t>Cancellations</w:t>
      </w:r>
      <w:bookmarkEnd w:id="536"/>
      <w:bookmarkEnd w:id="537"/>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538"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538"/>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C623B">
      <w:pPr>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539" w:name="_Ref168570456"/>
      <w:r w:rsidRPr="00CF30EA">
        <w:t>Metadata for cancellation</w:t>
      </w:r>
      <w:bookmarkEnd w:id="539"/>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451268">
      <w:pPr>
        <w:pStyle w:val="Quote"/>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A130A2">
      <w:pPr>
        <w:spacing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451268">
      <w:pPr>
        <w:pStyle w:val="Heading4"/>
      </w:pPr>
      <w:r>
        <w:lastRenderedPageBreak/>
        <w:t>Production of a cancellation</w:t>
      </w:r>
    </w:p>
    <w:p w14:paraId="4BFCE877" w14:textId="21FB2259" w:rsidR="00451268" w:rsidRPr="00451268" w:rsidRDefault="00451268" w:rsidP="00451268">
      <w:pPr>
        <w:spacing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451268">
      <w:pPr>
        <w:pStyle w:val="ListParagraph"/>
        <w:numPr>
          <w:ilvl w:val="0"/>
          <w:numId w:val="74"/>
        </w:numPr>
        <w:spacing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451268">
      <w:pPr>
        <w:pStyle w:val="ListParagraph"/>
        <w:numPr>
          <w:ilvl w:val="0"/>
          <w:numId w:val="74"/>
        </w:numPr>
        <w:spacing w:line="240" w:lineRule="auto"/>
        <w:rPr>
          <w:lang w:val="en-GB"/>
        </w:rPr>
      </w:pPr>
      <w:r w:rsidRPr="00451268">
        <w:rPr>
          <w:lang w:val="en-GB"/>
        </w:rPr>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451268">
      <w:pPr>
        <w:pStyle w:val="ListParagraph"/>
        <w:numPr>
          <w:ilvl w:val="0"/>
          <w:numId w:val="74"/>
        </w:numPr>
        <w:spacing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43C2A1C6" w14:textId="77777777" w:rsidR="00451268" w:rsidRPr="00A130A2" w:rsidRDefault="00451268" w:rsidP="00451268">
      <w:pPr>
        <w:spacing w:line="240" w:lineRule="auto"/>
        <w:rPr>
          <w:lang w:val="en-GB"/>
        </w:rPr>
      </w:pP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0" w:name="_Toc112167305"/>
      <w:bookmarkStart w:id="541" w:name="_Toc172126775"/>
      <w:r w:rsidRPr="00CF30EA">
        <w:t>Other</w:t>
      </w:r>
      <w:r w:rsidRPr="00CF30EA">
        <w:rPr>
          <w:i/>
          <w:iCs/>
        </w:rPr>
        <w:t xml:space="preserve"> S100_Purpose</w:t>
      </w:r>
      <w:r w:rsidRPr="00CF30EA">
        <w:t xml:space="preserve"> values (Informative)</w:t>
      </w:r>
      <w:bookmarkEnd w:id="540"/>
      <w:bookmarkEnd w:id="541"/>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542"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543" w:name="_Ref104478229"/>
      <w:bookmarkEnd w:id="542"/>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4" w:name="_Ref112888513"/>
      <w:bookmarkStart w:id="545" w:name="_Toc172126776"/>
      <w:r w:rsidRPr="00CF30EA">
        <w:t>Maintenance of support files</w:t>
      </w:r>
      <w:bookmarkEnd w:id="543"/>
      <w:bookmarkEnd w:id="544"/>
      <w:bookmarkEnd w:id="545"/>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6" w:name="_Toc112167306"/>
      <w:bookmarkStart w:id="547" w:name="_Toc172126777"/>
      <w:r w:rsidRPr="00CF30EA">
        <w:t>Encoding update frequency</w:t>
      </w:r>
      <w:bookmarkEnd w:id="546"/>
      <w:bookmarkEnd w:id="547"/>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548" w:name="_Toc172126778"/>
      <w:bookmarkStart w:id="549" w:name="_Toc412810774"/>
      <w:r w:rsidRPr="00CF30EA">
        <w:rPr>
          <w:lang w:val="en-GB"/>
        </w:rPr>
        <w:lastRenderedPageBreak/>
        <w:t>Portrayal</w:t>
      </w:r>
      <w:bookmarkEnd w:id="548"/>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550" w:name="_Toc172126779"/>
      <w:r w:rsidRPr="00CF30EA">
        <w:rPr>
          <w:lang w:val="en-GB"/>
        </w:rPr>
        <w:t>Introduction</w:t>
      </w:r>
      <w:bookmarkEnd w:id="550"/>
    </w:p>
    <w:bookmarkEnd w:id="549"/>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551" w:name="_Toc172126780"/>
      <w:bookmarkStart w:id="552" w:name="_Toc412810776"/>
      <w:bookmarkStart w:id="553" w:name="_Toc415229433"/>
      <w:r w:rsidRPr="00CF30EA">
        <w:rPr>
          <w:lang w:val="en-GB"/>
        </w:rPr>
        <w:t>Display of current at a single point</w:t>
      </w:r>
      <w:bookmarkEnd w:id="551"/>
    </w:p>
    <w:bookmarkEnd w:id="552"/>
    <w:bookmarkEnd w:id="553"/>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554" w:name="_Toc172126781"/>
      <w:r w:rsidRPr="00CF30EA">
        <w:t>Arrow shape</w:t>
      </w:r>
      <w:bookmarkEnd w:id="554"/>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lastRenderedPageBreak/>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555" w:name="_Toc172126782"/>
      <w:r w:rsidRPr="00CF30EA">
        <w:t>Arrow direction</w:t>
      </w:r>
      <w:bookmarkEnd w:id="555"/>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556" w:name="_Ref126099656"/>
      <w:bookmarkStart w:id="557" w:name="_Toc172126783"/>
      <w:r w:rsidRPr="00CF30EA">
        <w:t>Arrow colour and speed bands</w:t>
      </w:r>
      <w:bookmarkEnd w:id="556"/>
      <w:bookmarkEnd w:id="557"/>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558" w:name="_Toc172126784"/>
      <w:r w:rsidRPr="00CF30EA">
        <w:t>Arrow size</w:t>
      </w:r>
      <w:bookmarkEnd w:id="558"/>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2BB0DC95"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r w:rsidR="00BE4C7F">
        <w:rPr>
          <w:rFonts w:cs="Arial"/>
          <w:bCs/>
          <w:iCs/>
          <w:lang w:val="en-GB"/>
        </w:rPr>
        <w:t>very low</w:t>
      </w:r>
      <w:r w:rsidRPr="00CF30EA">
        <w:rPr>
          <w:rFonts w:cs="Arial"/>
          <w:bCs/>
          <w:iCs/>
          <w:lang w:val="en-GB"/>
        </w:rPr>
        <w:t xml:space="preserve">. This can be accomplished by setting a minimum reference speed, </w:t>
      </w:r>
      <w:bookmarkStart w:id="559" w:name="_Hlk150170805"/>
      <w:r w:rsidRPr="00CF30EA">
        <w:rPr>
          <w:rFonts w:cs="Arial"/>
          <w:bCs/>
          <w:iCs/>
          <w:lang w:val="en-GB"/>
        </w:rPr>
        <w:t>S</w:t>
      </w:r>
      <w:r w:rsidRPr="00CF30EA">
        <w:rPr>
          <w:rFonts w:cs="Arial"/>
          <w:bCs/>
          <w:iCs/>
          <w:vertAlign w:val="subscript"/>
          <w:lang w:val="en-GB"/>
        </w:rPr>
        <w:t>low</w:t>
      </w:r>
      <w:bookmarkEnd w:id="559"/>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3B0B19AB" w:rsidR="009B7241" w:rsidRPr="00CF30EA" w:rsidRDefault="00F767A9" w:rsidP="00FA0A48">
      <w:pPr>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w:t>
      </w:r>
      <w:r w:rsidR="00E45625">
        <w:rPr>
          <w:rFonts w:cs="Arial"/>
          <w:bCs/>
          <w:iCs/>
          <w:lang w:val="en-GB"/>
        </w:rPr>
        <w:lastRenderedPageBreak/>
        <w:t xml:space="preserve">and a rule of thumb </w:t>
      </w:r>
      <w:r>
        <w:rPr>
          <w:rFonts w:cs="Arial"/>
          <w:bCs/>
          <w:iCs/>
          <w:lang w:val="en-GB"/>
        </w:rPr>
        <w:t>requir</w:t>
      </w:r>
      <w:r w:rsidR="00E45625">
        <w:rPr>
          <w:rFonts w:cs="Arial"/>
          <w:bCs/>
          <w:iCs/>
          <w:lang w:val="en-GB"/>
        </w:rPr>
        <w:t>ing</w:t>
      </w:r>
      <w:r>
        <w:rPr>
          <w:rFonts w:cs="Arial"/>
          <w:bCs/>
          <w:iCs/>
          <w:lang w:val="en-GB"/>
        </w:rPr>
        <w:t xml:space="preserve"> a </w:t>
      </w:r>
      <w:r w:rsidR="00BE4C7F">
        <w:rPr>
          <w:rFonts w:cs="Arial"/>
          <w:bCs/>
          <w:iCs/>
          <w:lang w:val="en-GB"/>
        </w:rPr>
        <w:t xml:space="preserve">minimum </w:t>
      </w:r>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the 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r w:rsidR="00BE4C7F">
        <w:rPr>
          <w:rFonts w:cs="Arial"/>
          <w:bCs/>
          <w:iCs/>
          <w:lang w:val="en-GB"/>
        </w:rPr>
        <w:t xml:space="preserve">set at </w:t>
      </w:r>
      <w:r w:rsidR="00144385">
        <w:rPr>
          <w:rFonts w:cs="Arial"/>
          <w:bCs/>
          <w:iCs/>
          <w:lang w:val="en-GB"/>
        </w:rPr>
        <w:t>2.0</w:t>
      </w:r>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33E49149" w:rsidR="006510D2" w:rsidRPr="00CF30EA" w:rsidRDefault="00BE4C7F" w:rsidP="008F361F">
            <w:pPr>
              <w:spacing w:before="60" w:after="60" w:line="240" w:lineRule="auto"/>
              <w:jc w:val="center"/>
              <w:rPr>
                <w:rFonts w:cs="Arial"/>
                <w:bCs/>
                <w:sz w:val="18"/>
                <w:szCs w:val="18"/>
                <w:lang w:val="en-GB"/>
              </w:rPr>
            </w:pPr>
            <w:r>
              <w:rPr>
                <w:rFonts w:cs="Arial"/>
                <w:bCs/>
                <w:sz w:val="18"/>
                <w:szCs w:val="18"/>
                <w:lang w:val="en-GB"/>
              </w:rPr>
              <w:t>2.00</w:t>
            </w:r>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560" w:name="_Toc172126785"/>
      <w:r w:rsidRPr="00CF30EA">
        <w:t>Numerical values</w:t>
      </w:r>
      <w:bookmarkEnd w:id="560"/>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lastRenderedPageBreak/>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561" w:name="_Toc172126786"/>
      <w:r w:rsidRPr="00CF30EA">
        <w:t>Transparency</w:t>
      </w:r>
      <w:bookmarkEnd w:id="561"/>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562" w:name="_Toc172126787"/>
      <w:r w:rsidRPr="00CF30EA">
        <w:t>Scalable Vector Graphics</w:t>
      </w:r>
      <w:bookmarkEnd w:id="562"/>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563" w:name="_Toc172126788"/>
      <w:r w:rsidRPr="00CF30EA">
        <w:t>Symbol placement</w:t>
      </w:r>
      <w:bookmarkEnd w:id="563"/>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8660D6">
      <w:pPr>
        <w:pStyle w:val="Heading3"/>
      </w:pPr>
      <w:bookmarkStart w:id="564" w:name="_Toc172126789"/>
      <w:r>
        <w:lastRenderedPageBreak/>
        <w:t>Application to time series and moving platform data</w:t>
      </w:r>
      <w:bookmarkEnd w:id="564"/>
    </w:p>
    <w:p w14:paraId="62AFEF35" w14:textId="77777777" w:rsidR="00593F3E" w:rsidRDefault="00A00C54" w:rsidP="004F72CC">
      <w:pPr>
        <w:spacing w:after="12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565" w:name="_Toc172126790"/>
      <w:bookmarkStart w:id="566" w:name="_Toc412810777"/>
      <w:bookmarkStart w:id="567" w:name="_Toc415229434"/>
      <w:r w:rsidRPr="00CF30EA">
        <w:rPr>
          <w:lang w:val="en-GB"/>
        </w:rPr>
        <w:t>Display of regularly gridded data</w:t>
      </w:r>
      <w:bookmarkEnd w:id="565"/>
    </w:p>
    <w:bookmarkEnd w:id="566"/>
    <w:bookmarkEnd w:id="567"/>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568" w:name="_Toc426961784"/>
      <w:bookmarkStart w:id="569" w:name="_Toc426961917"/>
      <w:bookmarkStart w:id="570" w:name="_Toc428351925"/>
      <w:bookmarkStart w:id="571" w:name="_Toc428867281"/>
      <w:bookmarkStart w:id="572" w:name="_Toc431811801"/>
      <w:bookmarkStart w:id="573" w:name="_Toc431811932"/>
      <w:bookmarkStart w:id="574" w:name="_Toc437945322"/>
      <w:bookmarkStart w:id="575" w:name="_Toc437945447"/>
      <w:bookmarkStart w:id="576" w:name="_Toc438367534"/>
      <w:bookmarkStart w:id="577" w:name="_Toc441066240"/>
      <w:bookmarkStart w:id="578" w:name="_Toc441674486"/>
      <w:bookmarkStart w:id="579" w:name="_Toc441822943"/>
      <w:bookmarkStart w:id="580" w:name="_Toc441823367"/>
      <w:bookmarkStart w:id="581" w:name="_Toc44182921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582" w:name="_Toc172126791"/>
      <w:r w:rsidRPr="00CF30EA">
        <w:t>High resolution</w:t>
      </w:r>
      <w:bookmarkEnd w:id="582"/>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583" w:name="_Toc425228143"/>
      <w:bookmarkStart w:id="584" w:name="_Toc425490098"/>
      <w:bookmarkStart w:id="585" w:name="_Toc425490660"/>
      <w:bookmarkStart w:id="586" w:name="_Toc425490813"/>
      <w:bookmarkStart w:id="587" w:name="_Toc425490960"/>
      <w:bookmarkStart w:id="588" w:name="_Toc425491107"/>
      <w:bookmarkStart w:id="589" w:name="_Toc425491517"/>
      <w:bookmarkStart w:id="590" w:name="_Toc425491650"/>
      <w:bookmarkStart w:id="591" w:name="_Toc425922075"/>
      <w:bookmarkStart w:id="592" w:name="_Toc426441855"/>
      <w:bookmarkEnd w:id="583"/>
      <w:bookmarkEnd w:id="584"/>
      <w:bookmarkEnd w:id="585"/>
      <w:bookmarkEnd w:id="586"/>
      <w:bookmarkEnd w:id="587"/>
      <w:bookmarkEnd w:id="588"/>
      <w:bookmarkEnd w:id="589"/>
      <w:bookmarkEnd w:id="590"/>
      <w:bookmarkEnd w:id="591"/>
      <w:bookmarkEnd w:id="592"/>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593" w:name="_Ref158932813"/>
      <w:bookmarkStart w:id="594" w:name="_Ref158933833"/>
      <w:bookmarkStart w:id="595" w:name="_Toc172126792"/>
      <w:r w:rsidRPr="00CF30EA">
        <w:t>Low resolution</w:t>
      </w:r>
      <w:bookmarkEnd w:id="593"/>
      <w:bookmarkEnd w:id="594"/>
      <w:bookmarkEnd w:id="595"/>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593F3E">
      <w:pPr>
        <w:pStyle w:val="Heading3"/>
        <w:rPr>
          <w:lang w:eastAsia="en-GB"/>
        </w:rPr>
      </w:pPr>
      <w:bookmarkStart w:id="596" w:name="_Toc172126793"/>
      <w:r>
        <w:rPr>
          <w:lang w:eastAsia="en-GB"/>
        </w:rPr>
        <w:t xml:space="preserve">Application to </w:t>
      </w:r>
      <w:r w:rsidR="00900AE3">
        <w:rPr>
          <w:lang w:eastAsia="en-GB"/>
        </w:rPr>
        <w:t>ungeorectified grid</w:t>
      </w:r>
      <w:r>
        <w:rPr>
          <w:lang w:eastAsia="en-GB"/>
        </w:rPr>
        <w:t xml:space="preserve"> data</w:t>
      </w:r>
      <w:bookmarkEnd w:id="596"/>
    </w:p>
    <w:p w14:paraId="7B9BB531" w14:textId="77A9F995" w:rsidR="00900AE3" w:rsidRPr="00900AE3" w:rsidRDefault="00900AE3" w:rsidP="00900AE3">
      <w:pPr>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D076AA">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597" w:name="_Ref158933352"/>
      <w:bookmarkStart w:id="598" w:name="_Ref158934124"/>
      <w:bookmarkStart w:id="599" w:name="_Toc172126794"/>
      <w:r w:rsidRPr="00CF30EA">
        <w:rPr>
          <w:lang w:val="en-GB"/>
        </w:rPr>
        <w:t>Temporal rules</w:t>
      </w:r>
      <w:bookmarkEnd w:id="597"/>
      <w:bookmarkEnd w:id="598"/>
      <w:bookmarkEnd w:id="599"/>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600" w:name="_Toc172126795"/>
      <w:r w:rsidRPr="00CF30EA">
        <w:rPr>
          <w:lang w:val="en-GB"/>
        </w:rPr>
        <w:t>Placement of legend</w:t>
      </w:r>
      <w:bookmarkEnd w:id="600"/>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601" w:name="_Toc172126796"/>
      <w:r w:rsidRPr="00CF30EA">
        <w:rPr>
          <w:lang w:val="en-GB"/>
        </w:rPr>
        <w:lastRenderedPageBreak/>
        <w:t>Interoperability</w:t>
      </w:r>
      <w:bookmarkEnd w:id="601"/>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602" w:name="_Toc172126797"/>
      <w:r>
        <w:t>Symbol priority</w:t>
      </w:r>
      <w:bookmarkEnd w:id="602"/>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603" w:name="_Toc172126798"/>
      <w:r>
        <w:t>Colour discrimination</w:t>
      </w:r>
      <w:bookmarkEnd w:id="603"/>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604"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604"/>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675E50">
      <w:pPr>
        <w:keepLines/>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Pr="005B0D7F"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605" w:name="_Toc172126799"/>
      <w:r w:rsidRPr="00CF30EA">
        <w:rPr>
          <w:lang w:val="en-GB"/>
        </w:rPr>
        <w:t>Sample representation</w:t>
      </w:r>
      <w:bookmarkEnd w:id="605"/>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700CA3C6" id="Group 19" o:spid="_x0000_s1026" style="position:absolute;margin-left:0;margin-top:10.5pt;width:496.9pt;height:453.55pt;z-index:251673600;mso-position-horizontal:center;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">
                <v:shape id="Picture 20" o:spid="_x0000_s1027" type="#_x0000_t75" style="position:absolute;width:59144;height:5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uHe/AAAA2wAAAA8AAABkcnMvZG93bnJldi54bWxET0tuwjAQ3VfiDtYgsSsOWaAqxSCEQLCi&#10;bcoBRvYQh8TjKDYh3B4vKnX59P6rzehaMVAfas8KFvMMBLH2puZKweX38P4BIkRkg61nUvCkAJv1&#10;5G2FhfEP/qGhjJVIIRwKVGBj7Aopg7bkMMx9R5y4q+8dxgT7SpoeHynctTLPsqV0WHNqsNjRzpJu&#10;yrtTcNT7cnf+vsrmln9ZPbh9E+VFqdl03H6CiDTGf/Gf+2QU5Gl9+pJ+gF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obh3vwAAANsAAAAPAAAAAAAAAAAAAAAAAJ8CAABk&#10;cnMvZG93bnJldi54bWxQSwUGAAAAAAQABAD3AAAAiwMAAAAA&#10;">
                  <v:imagedata r:id="rId55" o:title="" croptop="-1f" cropbottom="19525f" cropleft="766f" cropright="1081f"/>
                  <v:path arrowok="t"/>
                </v:shape>
                <v:shape id="Picture 21" o:spid="_x0000_s1028" type="#_x0000_t75" style="position:absolute;left:45339;top:1238;width:12319;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hEfDAAAA2wAAAA8AAABkcnMvZG93bnJldi54bWxEj0+LwjAUxO+C3yE8wYtoag+LVKOIslCE&#10;Bf8dPD6bZ1tsXkqTbeu33ywIHoeZ3wyz2vSmEi01rrSsYD6LQBBnVpecK7hevqcLEM4ja6wsk4IX&#10;Odish4MVJtp2fKL27HMRStglqKDwvk6kdFlBBt3M1sTBe9jGoA+yyaVusAvlppJxFH1JgyWHhQJr&#10;2hWUPc+/RkGs97fjpXwe73n680rjatIdWlJqPOq3SxCeev8Jv+lUB24O/1/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GER8MAAADbAAAADwAAAAAAAAAAAAAAAACf&#10;AgAAZHJzL2Rvd25yZXYueG1sUEsFBgAAAAAEAAQA9wAAAI8DAAAAAA==&#10;" stroked="t" strokecolor="windowText">
                  <v:imagedata r:id="rId56"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606" w:name="_Toc172126800"/>
      <w:r w:rsidRPr="00CF30EA">
        <w:rPr>
          <w:lang w:val="en-GB"/>
        </w:rPr>
        <w:t>Portrayal rules</w:t>
      </w:r>
      <w:bookmarkEnd w:id="606"/>
    </w:p>
    <w:p w14:paraId="5203FCD5" w14:textId="3CE7BB97" w:rsidR="003203A4" w:rsidRDefault="00FE1277" w:rsidP="00A42380">
      <w:pPr>
        <w:spacing w:after="120" w:line="240" w:lineRule="auto"/>
        <w:rPr>
          <w:lang w:val="en-GB"/>
        </w:rPr>
      </w:pPr>
      <w:bookmarkStart w:id="607" w:name="_Toc412810778"/>
      <w:bookmarkStart w:id="608" w:name="_Ref416689815"/>
      <w:bookmarkStart w:id="609"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610" w:name="_Ref80783121"/>
      <w:bookmarkStart w:id="611" w:name="_Ref80783127"/>
      <w:bookmarkStart w:id="612" w:name="_Ref80783151"/>
      <w:bookmarkStart w:id="613" w:name="_Toc112167318"/>
      <w:bookmarkStart w:id="614"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610"/>
      <w:bookmarkEnd w:id="611"/>
      <w:bookmarkEnd w:id="612"/>
      <w:bookmarkEnd w:id="613"/>
      <w:bookmarkEnd w:id="614"/>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615" w:name="_Ref112773659"/>
      <w:r w:rsidRPr="005A672F">
        <w:t xml:space="preserve">Figure </w:t>
      </w:r>
      <w:bookmarkEnd w:id="615"/>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15F05BA5" w14:textId="0CA23F8F" w:rsidR="00887D9F" w:rsidRDefault="00887D9F" w:rsidP="00413BE3">
      <w:pPr>
        <w:pStyle w:val="Heading2"/>
        <w:rPr>
          <w:lang w:val="en-GB"/>
        </w:rPr>
      </w:pPr>
      <w:bookmarkStart w:id="616" w:name="_Toc172126802"/>
      <w:r>
        <w:rPr>
          <w:lang w:val="en-GB"/>
        </w:rPr>
        <w:t>Portrayal Catalogue citation information</w:t>
      </w:r>
      <w:bookmarkEnd w:id="616"/>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887D9F" w:rsidP="00AD28E0">
            <w:pPr>
              <w:spacing w:before="60" w:after="60" w:line="240" w:lineRule="auto"/>
              <w:rPr>
                <w:rFonts w:cs="Arial"/>
                <w:sz w:val="18"/>
                <w:szCs w:val="18"/>
              </w:rPr>
            </w:pPr>
            <w:hyperlink r:id="rId58" w:history="1">
              <w:r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5A672F">
      <w:pPr>
        <w:spacing w:after="12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617" w:name="_Toc172126803"/>
      <w:r w:rsidRPr="00CF30EA">
        <w:rPr>
          <w:lang w:val="en-GB"/>
        </w:rPr>
        <w:t>Data Product Format (Encoding)</w:t>
      </w:r>
      <w:bookmarkEnd w:id="617"/>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618" w:name="_Toc172126804"/>
      <w:r w:rsidRPr="00CF30EA">
        <w:rPr>
          <w:lang w:val="en-GB"/>
        </w:rPr>
        <w:t>Introduction</w:t>
      </w:r>
      <w:bookmarkStart w:id="619" w:name="_Toc425228149"/>
      <w:bookmarkStart w:id="620" w:name="_Toc425490104"/>
      <w:bookmarkStart w:id="621" w:name="_Toc425490666"/>
      <w:bookmarkStart w:id="622" w:name="_Toc425490819"/>
      <w:bookmarkStart w:id="623" w:name="_Toc425490966"/>
      <w:bookmarkStart w:id="624" w:name="_Toc425491113"/>
      <w:bookmarkStart w:id="625" w:name="_Toc425491523"/>
      <w:bookmarkStart w:id="626" w:name="_Toc425491656"/>
      <w:bookmarkStart w:id="627" w:name="_Toc425922081"/>
      <w:bookmarkStart w:id="628" w:name="_Toc426441861"/>
      <w:bookmarkStart w:id="629" w:name="_Toc426961791"/>
      <w:bookmarkStart w:id="630" w:name="_Toc426961924"/>
      <w:bookmarkStart w:id="631" w:name="_Toc428351932"/>
      <w:bookmarkStart w:id="632" w:name="_Toc428867288"/>
      <w:bookmarkStart w:id="633" w:name="_Toc431811808"/>
      <w:bookmarkStart w:id="634" w:name="_Toc431811939"/>
      <w:bookmarkStart w:id="635" w:name="_Toc437945329"/>
      <w:bookmarkStart w:id="636" w:name="_Toc437945454"/>
      <w:bookmarkStart w:id="637" w:name="_Toc438367288"/>
      <w:bookmarkStart w:id="638" w:name="_Toc438367541"/>
      <w:bookmarkStart w:id="639" w:name="_Toc441065994"/>
      <w:bookmarkStart w:id="640" w:name="_Toc441066247"/>
      <w:bookmarkStart w:id="641" w:name="_Toc441674493"/>
      <w:bookmarkStart w:id="642" w:name="_Toc441822819"/>
      <w:bookmarkStart w:id="643" w:name="_Toc441822950"/>
      <w:bookmarkStart w:id="644" w:name="_Toc441823374"/>
      <w:bookmarkStart w:id="645" w:name="_Toc441829221"/>
      <w:bookmarkStart w:id="646" w:name="_Toc461707604"/>
      <w:bookmarkStart w:id="647" w:name="_Toc461708539"/>
      <w:bookmarkStart w:id="648" w:name="_Toc412810779"/>
      <w:bookmarkEnd w:id="607"/>
      <w:bookmarkEnd w:id="608"/>
      <w:bookmarkEnd w:id="609"/>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bookmarkEnd w:id="648"/>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649"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649"/>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650" w:name="_Toc172126806"/>
      <w:r w:rsidRPr="00CF30EA">
        <w:t>Data type definition</w:t>
      </w:r>
      <w:bookmarkEnd w:id="650"/>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651" w:name="_Ref112675400"/>
      <w:bookmarkStart w:id="652" w:name="_Toc172126807"/>
      <w:r w:rsidRPr="00CF30EA">
        <w:t>Product structure</w:t>
      </w:r>
      <w:bookmarkEnd w:id="651"/>
      <w:bookmarkEnd w:id="652"/>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653"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653"/>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755BACA3" w14:textId="77777777" w:rsidR="00AF1311" w:rsidRDefault="00AF1311" w:rsidP="009A7395">
      <w:pPr>
        <w:spacing w:after="120" w:line="240" w:lineRule="auto"/>
        <w:rPr>
          <w:lang w:val="en-GB"/>
        </w:rPr>
        <w:sectPr w:rsidR="00AF1311" w:rsidSect="00A07674">
          <w:headerReference w:type="default" r:id="rId60"/>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654"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654"/>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62A66107" w:rsidR="00AF1311" w:rsidRPr="009A7395" w:rsidRDefault="00360DF4" w:rsidP="009A7395">
            <w:pPr>
              <w:spacing w:before="60" w:after="60" w:line="240" w:lineRule="auto"/>
              <w:rPr>
                <w:rFonts w:cs="Arial"/>
                <w:sz w:val="18"/>
                <w:szCs w:val="18"/>
                <w:lang w:val="en-GB"/>
              </w:rPr>
            </w:pPr>
            <w:r>
              <w:rPr>
                <w:rFonts w:cs="Arial"/>
                <w:sz w:val="18"/>
                <w:szCs w:val="18"/>
                <w:lang w:val="en-GB"/>
              </w:rPr>
              <w:t>(empty)</w:t>
            </w:r>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2BE028D8" w14:textId="77777777" w:rsidR="00AF1311" w:rsidRDefault="00AF1311" w:rsidP="009A7281">
      <w:pPr>
        <w:spacing w:after="0" w:line="240" w:lineRule="auto"/>
        <w:rPr>
          <w:lang w:val="en-GB"/>
        </w:rPr>
        <w:sectPr w:rsidR="00AF1311" w:rsidSect="0084627A">
          <w:pgSz w:w="16838" w:h="11906" w:orient="landscape" w:code="9"/>
          <w:pgMar w:top="1440" w:right="1440" w:bottom="1440" w:left="1440" w:header="720" w:footer="720" w:gutter="0"/>
          <w:pgNumType w:start="1"/>
          <w:cols w:space="720"/>
          <w:docGrid w:linePitch="360"/>
        </w:sectPr>
      </w:pPr>
    </w:p>
    <w:p w14:paraId="422E9DE0" w14:textId="77777777" w:rsidR="00AF1311" w:rsidRPr="00CF30EA" w:rsidRDefault="00AF1311" w:rsidP="009A7281">
      <w:pPr>
        <w:spacing w:after="0" w:line="240" w:lineRule="auto"/>
        <w:rPr>
          <w:lang w:val="en-GB"/>
        </w:rPr>
      </w:pPr>
    </w:p>
    <w:p w14:paraId="5900B5AC" w14:textId="643B64F2" w:rsidR="00EA4740" w:rsidRDefault="00EA4740" w:rsidP="009A7281">
      <w:pPr>
        <w:spacing w:after="120" w:line="240" w:lineRule="auto"/>
        <w:rPr>
          <w:lang w:val="en-GB"/>
        </w:rPr>
      </w:pPr>
      <w:r w:rsidRPr="00CF30EA">
        <w:rPr>
          <w:lang w:val="en-GB"/>
        </w:rPr>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2C53ECB1" w:rsidR="00470100" w:rsidRPr="00CF30EA" w:rsidRDefault="00470100" w:rsidP="009A7281">
      <w:pPr>
        <w:spacing w:after="120" w:line="240" w:lineRule="auto"/>
        <w:rPr>
          <w:lang w:val="en-GB"/>
        </w:rPr>
      </w:pPr>
      <w:r>
        <w:rPr>
          <w:lang w:val="en-GB"/>
        </w:rPr>
        <w:t>Optional attributes (here, surfaceCurrentTime</w:t>
      </w:r>
      <w:r w:rsidR="00705C55">
        <w:rPr>
          <w:lang w:val="en-GB"/>
        </w:rPr>
        <w:t>, speedUncertainty and directionUncertainty</w:t>
      </w:r>
      <w:r>
        <w:rPr>
          <w:lang w:val="en-GB"/>
        </w:rPr>
        <w:t xml:space="preserve">) are encoded in Group_F only </w:t>
      </w:r>
      <w:r w:rsidR="00F06433">
        <w:rPr>
          <w:lang w:val="en-GB"/>
        </w:rPr>
        <w:t>for strict conformance to S-100 5.2.0 clause 10c-9.5</w:t>
      </w:r>
      <w:r>
        <w:rPr>
          <w:lang w:val="en-GB"/>
        </w:rPr>
        <w:t>.</w:t>
      </w:r>
      <w:r w:rsidR="00F06433">
        <w:rPr>
          <w:lang w:val="en-GB"/>
        </w:rPr>
        <w:t xml:space="preserve"> (Planned S-158:100 validation checks </w:t>
      </w:r>
      <w:r w:rsidR="00CD79A8">
        <w:rPr>
          <w:lang w:val="en-GB"/>
        </w:rPr>
        <w:t>may</w:t>
      </w:r>
      <w:r w:rsidR="00F06433">
        <w:rPr>
          <w:lang w:val="en-GB"/>
        </w:rPr>
        <w:t xml:space="preserve"> emit a warning or error if attributes included in the feature catalogue are not found in Group_F.)</w:t>
      </w:r>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655" w:name="_Ref126105333"/>
      <w:r w:rsidRPr="00CF30EA">
        <w:t>Type group (SurfaceCurrent)</w:t>
      </w:r>
      <w:bookmarkEnd w:id="655"/>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656" w:name="_Ref127291125"/>
      <w:r w:rsidRPr="00CF30EA">
        <w:t>Value groups (Group_nnn)</w:t>
      </w:r>
      <w:bookmarkEnd w:id="656"/>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C440F">
      <w:pPr>
        <w:spacing w:after="12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657" w:name="_Toc512927620"/>
      <w:bookmarkStart w:id="658" w:name="_Toc513009076"/>
      <w:bookmarkStart w:id="659" w:name="_Toc512927621"/>
      <w:bookmarkStart w:id="660" w:name="_Toc513009077"/>
      <w:bookmarkStart w:id="661" w:name="_Toc512927622"/>
      <w:bookmarkStart w:id="662" w:name="_Toc513009078"/>
      <w:bookmarkStart w:id="663" w:name="_Toc512927623"/>
      <w:bookmarkStart w:id="664" w:name="_Toc513009079"/>
      <w:bookmarkStart w:id="665" w:name="_Toc512927624"/>
      <w:bookmarkStart w:id="666" w:name="_Toc513009080"/>
      <w:bookmarkStart w:id="667" w:name="_Toc512927625"/>
      <w:bookmarkStart w:id="668" w:name="_Toc513009081"/>
      <w:bookmarkStart w:id="669" w:name="_Toc512927626"/>
      <w:bookmarkStart w:id="670" w:name="_Toc513009082"/>
      <w:bookmarkStart w:id="671" w:name="_Toc512927627"/>
      <w:bookmarkStart w:id="672" w:name="_Toc513009083"/>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673"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673"/>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72D3F7E1" w14:textId="57832BA9"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bookmarkStart w:id="674" w:name="_Ref168591846"/>
      <w:r w:rsidRPr="00CF30EA">
        <w:t>Summary of generalized dimensions</w:t>
      </w:r>
      <w:bookmarkEnd w:id="674"/>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675"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675"/>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676" w:name="_Toc415229467"/>
      <w:bookmarkStart w:id="677" w:name="_Toc415229468"/>
      <w:bookmarkStart w:id="678" w:name="_Toc415229469"/>
      <w:bookmarkStart w:id="679" w:name="_Toc415229470"/>
      <w:bookmarkStart w:id="680" w:name="_Toc415229471"/>
      <w:bookmarkStart w:id="681" w:name="_Toc415229472"/>
      <w:bookmarkStart w:id="682" w:name="_Toc415229473"/>
      <w:bookmarkStart w:id="683" w:name="_Toc415229474"/>
      <w:bookmarkStart w:id="684" w:name="_Toc415229475"/>
      <w:bookmarkStart w:id="685" w:name="_Toc415229476"/>
      <w:bookmarkStart w:id="686" w:name="_Toc415229477"/>
      <w:bookmarkStart w:id="687" w:name="_Toc415229478"/>
      <w:bookmarkStart w:id="688" w:name="_Toc415229479"/>
      <w:bookmarkStart w:id="689" w:name="_Toc415229480"/>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lastRenderedPageBreak/>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690"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690"/>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691" w:name="_Toc34999252"/>
      <w:bookmarkStart w:id="692" w:name="_Toc35002110"/>
      <w:bookmarkEnd w:id="691"/>
      <w:bookmarkEnd w:id="692"/>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CF3845">
      <w:pPr>
        <w:pStyle w:val="Heading4"/>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693" w:name="_Toc168487232"/>
      <w:bookmarkStart w:id="694" w:name="_Toc168658000"/>
      <w:bookmarkStart w:id="695" w:name="_Toc168487233"/>
      <w:bookmarkStart w:id="696" w:name="_Toc168658001"/>
      <w:bookmarkStart w:id="697" w:name="_Toc168487234"/>
      <w:bookmarkStart w:id="698" w:name="_Toc168658002"/>
      <w:bookmarkStart w:id="699" w:name="_Toc172126808"/>
      <w:bookmarkEnd w:id="693"/>
      <w:bookmarkEnd w:id="694"/>
      <w:bookmarkEnd w:id="695"/>
      <w:bookmarkEnd w:id="696"/>
      <w:bookmarkEnd w:id="697"/>
      <w:bookmarkEnd w:id="698"/>
      <w:r w:rsidRPr="009F3378">
        <w:rPr>
          <w:lang w:val="en-GB"/>
        </w:rPr>
        <w:lastRenderedPageBreak/>
        <w:t>Data Product Delivery</w:t>
      </w:r>
      <w:bookmarkEnd w:id="699"/>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700" w:name="_Toc425228156"/>
      <w:bookmarkStart w:id="701" w:name="_Toc425490111"/>
      <w:bookmarkStart w:id="702" w:name="_Toc425490673"/>
      <w:bookmarkStart w:id="703" w:name="_Toc425490826"/>
      <w:bookmarkStart w:id="704" w:name="_Toc425490973"/>
      <w:bookmarkStart w:id="705" w:name="_Toc425491120"/>
      <w:bookmarkStart w:id="706" w:name="_Toc425491530"/>
      <w:bookmarkStart w:id="707" w:name="_Toc425491663"/>
      <w:bookmarkStart w:id="708" w:name="_Toc425922089"/>
      <w:bookmarkStart w:id="709" w:name="_Toc426441869"/>
      <w:bookmarkStart w:id="710" w:name="_Toc426961799"/>
      <w:bookmarkStart w:id="711" w:name="_Toc426961932"/>
      <w:bookmarkStart w:id="712" w:name="_Toc428351940"/>
      <w:bookmarkStart w:id="713" w:name="_Toc428867296"/>
      <w:bookmarkStart w:id="714" w:name="_Toc431811816"/>
      <w:bookmarkStart w:id="715" w:name="_Toc431811947"/>
      <w:bookmarkStart w:id="716" w:name="_Toc437945336"/>
      <w:bookmarkStart w:id="717" w:name="_Toc437945461"/>
      <w:bookmarkStart w:id="718" w:name="_Toc438367295"/>
      <w:bookmarkStart w:id="719" w:name="_Toc438367548"/>
      <w:bookmarkStart w:id="720" w:name="_Toc441066001"/>
      <w:bookmarkStart w:id="721" w:name="_Toc441066254"/>
      <w:bookmarkStart w:id="722" w:name="_Toc441674500"/>
      <w:bookmarkStart w:id="723" w:name="_Toc441822826"/>
      <w:bookmarkStart w:id="724" w:name="_Toc441822957"/>
      <w:bookmarkStart w:id="725" w:name="_Toc441823381"/>
      <w:bookmarkStart w:id="726" w:name="_Toc441829228"/>
      <w:bookmarkStart w:id="727" w:name="_Toc461707610"/>
      <w:bookmarkStart w:id="728" w:name="_Toc461708545"/>
      <w:bookmarkStart w:id="729" w:name="_Toc172126809"/>
      <w:bookmarkStart w:id="730" w:name="_Toc41281078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r w:rsidRPr="00CF30EA">
        <w:rPr>
          <w:lang w:val="en-GB"/>
        </w:rPr>
        <w:t>Introduction</w:t>
      </w:r>
      <w:bookmarkEnd w:id="729"/>
    </w:p>
    <w:bookmarkEnd w:id="730"/>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731" w:name="_Toc172126810"/>
      <w:r w:rsidRPr="00CF30EA">
        <w:rPr>
          <w:lang w:val="en-GB"/>
        </w:rPr>
        <w:t>HDF5 Dataset Packaging</w:t>
      </w:r>
      <w:bookmarkEnd w:id="731"/>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732" w:name="_Ref126154466"/>
      <w:bookmarkStart w:id="733" w:name="_Ref126154522"/>
      <w:bookmarkStart w:id="734" w:name="_Toc172126811"/>
      <w:bookmarkStart w:id="735" w:name="_Toc412810789"/>
      <w:r w:rsidRPr="00CF30EA">
        <w:t xml:space="preserve">Exchange </w:t>
      </w:r>
      <w:r w:rsidR="004001AB" w:rsidRPr="00CF30EA">
        <w:t>S</w:t>
      </w:r>
      <w:r w:rsidRPr="00CF30EA">
        <w:t>ets</w:t>
      </w:r>
      <w:bookmarkEnd w:id="732"/>
      <w:bookmarkEnd w:id="733"/>
      <w:bookmarkEnd w:id="734"/>
    </w:p>
    <w:bookmarkEnd w:id="735"/>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736"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736"/>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737"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737"/>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738" w:name="_Toc523992740"/>
      <w:bookmarkStart w:id="739" w:name="_Toc112167329"/>
      <w:bookmarkStart w:id="740" w:name="_Toc172126812"/>
      <w:bookmarkStart w:id="741" w:name="_Toc472931295"/>
      <w:r w:rsidRPr="00CF30EA">
        <w:t>Exchange Catalogue</w:t>
      </w:r>
      <w:bookmarkEnd w:id="738"/>
      <w:bookmarkEnd w:id="739"/>
      <w:bookmarkEnd w:id="740"/>
    </w:p>
    <w:bookmarkEnd w:id="741"/>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742" w:name="_Ref126106592"/>
      <w:bookmarkStart w:id="743" w:name="_Toc172126813"/>
      <w:bookmarkStart w:id="744"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742"/>
      <w:bookmarkEnd w:id="743"/>
    </w:p>
    <w:bookmarkEnd w:id="744"/>
    <w:p w14:paraId="400A9D04" w14:textId="11C2CFA6" w:rsidR="005B0B34" w:rsidRPr="00CF30EA" w:rsidRDefault="004D400D" w:rsidP="00D25781">
      <w:pPr>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lastRenderedPageBreak/>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D25781">
      <w:pPr>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D25781">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745" w:name="_Ref112886730"/>
      <w:r w:rsidRPr="00CF30EA">
        <w:t>Dataset MRN (Informative)</w:t>
      </w:r>
      <w:bookmarkEnd w:id="745"/>
    </w:p>
    <w:p w14:paraId="59E9AC86" w14:textId="77777777" w:rsidR="00774054" w:rsidRPr="00CF30EA" w:rsidRDefault="00774054" w:rsidP="00E65502">
      <w:pPr>
        <w:spacing w:after="120" w:line="240" w:lineRule="auto"/>
        <w:rPr>
          <w:lang w:val="en-GB"/>
        </w:rPr>
      </w:pPr>
      <w:bookmarkStart w:id="746"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747" w:name="_Toc172126814"/>
      <w:bookmarkStart w:id="748" w:name="_Toc412810791"/>
      <w:bookmarkEnd w:id="746"/>
      <w:r w:rsidRPr="00CF30EA">
        <w:t xml:space="preserve">Support </w:t>
      </w:r>
      <w:r w:rsidR="007F06A7" w:rsidRPr="00CF30EA">
        <w:t>F</w:t>
      </w:r>
      <w:r w:rsidR="00A6670D" w:rsidRPr="00CF30EA">
        <w:t>iles</w:t>
      </w:r>
      <w:bookmarkEnd w:id="747"/>
    </w:p>
    <w:bookmarkEnd w:id="748"/>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E65502">
      <w:pPr>
        <w:pStyle w:val="ListParagraph"/>
        <w:numPr>
          <w:ilvl w:val="0"/>
          <w:numId w:val="52"/>
        </w:numPr>
        <w:spacing w:line="240" w:lineRule="auto"/>
        <w:ind w:left="567" w:hanging="283"/>
        <w:rPr>
          <w:lang w:val="en-GB"/>
        </w:rPr>
      </w:pPr>
      <w:r w:rsidRPr="00CF30EA">
        <w:rPr>
          <w:lang w:val="en-GB"/>
        </w:rPr>
        <w:lastRenderedPageBreak/>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ets is optional, since the Internet location is standardised and manufacturers are permitted to obtain it by other means and install it in an application-specific location.</w:t>
      </w:r>
      <w:bookmarkStart w:id="749"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750" w:name="_Ref112893542"/>
      <w:bookmarkStart w:id="751" w:name="_Toc172126815"/>
      <w:r w:rsidRPr="00CF30EA">
        <w:t xml:space="preserve">Support </w:t>
      </w:r>
      <w:r w:rsidR="00A6670D" w:rsidRPr="00CF30EA">
        <w:t xml:space="preserve">File </w:t>
      </w:r>
      <w:bookmarkEnd w:id="750"/>
      <w:r w:rsidR="00A6670D" w:rsidRPr="00CF30EA">
        <w:t>Naming</w:t>
      </w:r>
      <w:bookmarkEnd w:id="751"/>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752" w:name="_Toc126186886"/>
      <w:bookmarkStart w:id="753" w:name="_Toc126241899"/>
      <w:bookmarkStart w:id="754" w:name="_Toc127967274"/>
      <w:bookmarkStart w:id="755" w:name="_Toc127967789"/>
      <w:bookmarkStart w:id="756" w:name="_Toc126186887"/>
      <w:bookmarkStart w:id="757" w:name="_Toc126241900"/>
      <w:bookmarkStart w:id="758" w:name="_Toc127967275"/>
      <w:bookmarkStart w:id="759" w:name="_Toc127967790"/>
      <w:bookmarkStart w:id="760" w:name="_Ref126187887"/>
      <w:bookmarkStart w:id="761" w:name="_Toc172126816"/>
      <w:bookmarkStart w:id="762" w:name="_Toc412810793"/>
      <w:bookmarkEnd w:id="749"/>
      <w:bookmarkEnd w:id="752"/>
      <w:bookmarkEnd w:id="753"/>
      <w:bookmarkEnd w:id="754"/>
      <w:bookmarkEnd w:id="755"/>
      <w:bookmarkEnd w:id="756"/>
      <w:bookmarkEnd w:id="757"/>
      <w:bookmarkEnd w:id="758"/>
      <w:bookmarkEnd w:id="759"/>
      <w:r w:rsidRPr="00CF30EA">
        <w:rPr>
          <w:lang w:val="en-GB"/>
        </w:rPr>
        <w:t>Metadata</w:t>
      </w:r>
      <w:bookmarkEnd w:id="760"/>
      <w:bookmarkEnd w:id="761"/>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763" w:name="_Ref126154549"/>
      <w:bookmarkStart w:id="764" w:name="_Toc172126817"/>
      <w:r w:rsidRPr="00CF30EA">
        <w:rPr>
          <w:lang w:val="en-GB"/>
        </w:rPr>
        <w:t>Introduction</w:t>
      </w:r>
      <w:bookmarkEnd w:id="763"/>
      <w:bookmarkEnd w:id="764"/>
    </w:p>
    <w:p w14:paraId="74D8B9E8" w14:textId="06451334" w:rsidR="00BF3867" w:rsidRPr="00CF30EA" w:rsidRDefault="00DE379F" w:rsidP="00322029">
      <w:pPr>
        <w:spacing w:after="60" w:line="240" w:lineRule="auto"/>
        <w:rPr>
          <w:rFonts w:cs="Arial"/>
          <w:lang w:val="en-GB"/>
        </w:rPr>
      </w:pPr>
      <w:bookmarkStart w:id="765" w:name="_Toc461707618"/>
      <w:bookmarkStart w:id="766" w:name="_Toc461708553"/>
      <w:bookmarkStart w:id="767" w:name="_Toc461969086"/>
      <w:bookmarkStart w:id="768" w:name="_Toc461707619"/>
      <w:bookmarkStart w:id="769" w:name="_Toc461708554"/>
      <w:bookmarkStart w:id="770" w:name="_Toc461969087"/>
      <w:bookmarkStart w:id="771" w:name="_Toc461707620"/>
      <w:bookmarkStart w:id="772" w:name="_Toc461708555"/>
      <w:bookmarkStart w:id="773" w:name="_Toc461969088"/>
      <w:bookmarkStart w:id="774" w:name="_Toc461707621"/>
      <w:bookmarkStart w:id="775" w:name="_Toc461708556"/>
      <w:bookmarkStart w:id="776" w:name="_Toc461969089"/>
      <w:bookmarkStart w:id="777" w:name="_Toc461707622"/>
      <w:bookmarkStart w:id="778" w:name="_Toc461708557"/>
      <w:bookmarkStart w:id="779" w:name="_Toc461969090"/>
      <w:bookmarkStart w:id="780" w:name="_Toc461707623"/>
      <w:bookmarkStart w:id="781" w:name="_Toc461708558"/>
      <w:bookmarkStart w:id="782" w:name="_Toc461969091"/>
      <w:bookmarkStart w:id="783" w:name="_Toc461707624"/>
      <w:bookmarkStart w:id="784" w:name="_Toc461708559"/>
      <w:bookmarkStart w:id="785" w:name="_Toc461969092"/>
      <w:bookmarkStart w:id="786" w:name="_Toc461707626"/>
      <w:bookmarkStart w:id="787" w:name="_Toc461708561"/>
      <w:bookmarkStart w:id="788" w:name="_Toc461969094"/>
      <w:bookmarkStart w:id="789" w:name="_Toc461707627"/>
      <w:bookmarkStart w:id="790" w:name="_Toc461708562"/>
      <w:bookmarkStart w:id="791" w:name="_Toc461969095"/>
      <w:bookmarkStart w:id="792" w:name="_Toc461707628"/>
      <w:bookmarkStart w:id="793" w:name="_Toc461708563"/>
      <w:bookmarkStart w:id="794" w:name="_Toc461969096"/>
      <w:bookmarkStart w:id="795" w:name="_Toc461707629"/>
      <w:bookmarkStart w:id="796" w:name="_Toc461708564"/>
      <w:bookmarkStart w:id="797" w:name="_Toc461969097"/>
      <w:bookmarkStart w:id="798" w:name="_Toc461707630"/>
      <w:bookmarkStart w:id="799" w:name="_Toc461708565"/>
      <w:bookmarkStart w:id="800" w:name="_Toc461969098"/>
      <w:bookmarkStart w:id="801" w:name="_Toc461707632"/>
      <w:bookmarkStart w:id="802" w:name="_Toc461708567"/>
      <w:bookmarkStart w:id="803" w:name="_Toc461969100"/>
      <w:bookmarkStart w:id="804" w:name="_Toc461707633"/>
      <w:bookmarkStart w:id="805" w:name="_Toc461708568"/>
      <w:bookmarkStart w:id="806" w:name="_Toc461969101"/>
      <w:bookmarkStart w:id="807" w:name="_Toc461707634"/>
      <w:bookmarkStart w:id="808" w:name="_Toc461708569"/>
      <w:bookmarkStart w:id="809" w:name="_Toc461969102"/>
      <w:bookmarkStart w:id="810" w:name="_Toc461707635"/>
      <w:bookmarkStart w:id="811" w:name="_Toc461708570"/>
      <w:bookmarkStart w:id="812" w:name="_Toc461969103"/>
      <w:bookmarkStart w:id="813" w:name="_Toc461707636"/>
      <w:bookmarkStart w:id="814" w:name="_Toc461708571"/>
      <w:bookmarkStart w:id="815" w:name="_Toc461969104"/>
      <w:bookmarkStart w:id="816" w:name="_Toc461707637"/>
      <w:bookmarkStart w:id="817" w:name="_Toc461708572"/>
      <w:bookmarkStart w:id="818" w:name="_Toc461969105"/>
      <w:bookmarkStart w:id="819" w:name="_Toc461707640"/>
      <w:bookmarkStart w:id="820" w:name="_Toc461708575"/>
      <w:bookmarkStart w:id="821" w:name="_Toc461969108"/>
      <w:bookmarkStart w:id="822" w:name="_Toc461707683"/>
      <w:bookmarkStart w:id="823" w:name="_Toc461708618"/>
      <w:bookmarkStart w:id="824" w:name="_Toc461969151"/>
      <w:bookmarkStart w:id="825" w:name="_Toc461707684"/>
      <w:bookmarkStart w:id="826" w:name="_Toc461708619"/>
      <w:bookmarkStart w:id="827" w:name="_Toc461969152"/>
      <w:bookmarkStart w:id="828" w:name="_Toc461707685"/>
      <w:bookmarkStart w:id="829" w:name="_Toc461708620"/>
      <w:bookmarkStart w:id="830" w:name="_Toc461969153"/>
      <w:bookmarkStart w:id="831" w:name="_Toc461707686"/>
      <w:bookmarkStart w:id="832" w:name="_Toc461708621"/>
      <w:bookmarkStart w:id="833" w:name="_Toc461969154"/>
      <w:bookmarkStart w:id="834" w:name="_Toc461707769"/>
      <w:bookmarkStart w:id="835" w:name="_Toc461708704"/>
      <w:bookmarkStart w:id="836" w:name="_Toc461969237"/>
      <w:bookmarkStart w:id="837" w:name="_Toc461707770"/>
      <w:bookmarkStart w:id="838" w:name="_Toc461708705"/>
      <w:bookmarkStart w:id="839" w:name="_Toc461969238"/>
      <w:bookmarkStart w:id="840" w:name="_Toc461707771"/>
      <w:bookmarkStart w:id="841" w:name="_Toc461708706"/>
      <w:bookmarkStart w:id="842" w:name="_Toc461969239"/>
      <w:bookmarkStart w:id="843" w:name="_Toc461707803"/>
      <w:bookmarkStart w:id="844" w:name="_Toc461708738"/>
      <w:bookmarkStart w:id="845" w:name="_Toc461969271"/>
      <w:bookmarkStart w:id="846" w:name="_Toc461707804"/>
      <w:bookmarkStart w:id="847" w:name="_Toc461708739"/>
      <w:bookmarkStart w:id="848" w:name="_Toc461969272"/>
      <w:bookmarkStart w:id="849" w:name="_Toc461707805"/>
      <w:bookmarkStart w:id="850" w:name="_Toc461708740"/>
      <w:bookmarkStart w:id="851" w:name="_Toc461969273"/>
      <w:bookmarkStart w:id="852" w:name="_Toc461707806"/>
      <w:bookmarkStart w:id="853" w:name="_Toc461708741"/>
      <w:bookmarkStart w:id="854" w:name="_Toc461969274"/>
      <w:bookmarkStart w:id="855" w:name="_Toc461707807"/>
      <w:bookmarkStart w:id="856" w:name="_Toc461708742"/>
      <w:bookmarkStart w:id="857" w:name="_Toc461969275"/>
      <w:bookmarkStart w:id="858" w:name="_Toc461707839"/>
      <w:bookmarkStart w:id="859" w:name="_Toc461708774"/>
      <w:bookmarkStart w:id="860" w:name="_Toc461969307"/>
      <w:bookmarkStart w:id="861" w:name="_Toc461707840"/>
      <w:bookmarkStart w:id="862" w:name="_Toc461708775"/>
      <w:bookmarkStart w:id="863" w:name="_Toc461969308"/>
      <w:bookmarkStart w:id="864" w:name="_Toc461707841"/>
      <w:bookmarkStart w:id="865" w:name="_Toc461708776"/>
      <w:bookmarkStart w:id="866" w:name="_Toc461969309"/>
      <w:bookmarkStart w:id="867" w:name="_Toc461707842"/>
      <w:bookmarkStart w:id="868" w:name="_Toc461708777"/>
      <w:bookmarkStart w:id="869" w:name="_Toc461969310"/>
      <w:bookmarkStart w:id="870" w:name="_Toc461707867"/>
      <w:bookmarkStart w:id="871" w:name="_Toc461708802"/>
      <w:bookmarkStart w:id="872" w:name="_Toc461969335"/>
      <w:bookmarkStart w:id="873" w:name="_Toc461707868"/>
      <w:bookmarkStart w:id="874" w:name="_Toc461708803"/>
      <w:bookmarkStart w:id="875" w:name="_Toc461969336"/>
      <w:bookmarkStart w:id="876" w:name="_Toc461707869"/>
      <w:bookmarkStart w:id="877" w:name="_Toc461708804"/>
      <w:bookmarkStart w:id="878" w:name="_Toc461969337"/>
      <w:bookmarkStart w:id="879" w:name="_Toc461707870"/>
      <w:bookmarkStart w:id="880" w:name="_Toc461708805"/>
      <w:bookmarkStart w:id="881" w:name="_Toc461969338"/>
      <w:bookmarkStart w:id="882" w:name="_Toc461707984"/>
      <w:bookmarkStart w:id="883" w:name="_Toc461708919"/>
      <w:bookmarkStart w:id="884" w:name="_Toc461969452"/>
      <w:bookmarkStart w:id="885" w:name="_Toc461707985"/>
      <w:bookmarkStart w:id="886" w:name="_Toc461708920"/>
      <w:bookmarkStart w:id="887" w:name="_Toc461969453"/>
      <w:bookmarkStart w:id="888" w:name="_Toc461708017"/>
      <w:bookmarkStart w:id="889" w:name="_Toc461708952"/>
      <w:bookmarkStart w:id="890" w:name="_Toc461969485"/>
      <w:bookmarkStart w:id="891" w:name="_Toc461708018"/>
      <w:bookmarkStart w:id="892" w:name="_Toc461708953"/>
      <w:bookmarkStart w:id="893" w:name="_Toc461969486"/>
      <w:bookmarkStart w:id="894" w:name="_Toc461708038"/>
      <w:bookmarkStart w:id="895" w:name="_Toc461708973"/>
      <w:bookmarkStart w:id="896" w:name="_Toc461969506"/>
      <w:bookmarkStart w:id="897" w:name="_Toc461708039"/>
      <w:bookmarkStart w:id="898" w:name="_Toc461708974"/>
      <w:bookmarkStart w:id="899" w:name="_Toc461969507"/>
      <w:bookmarkStart w:id="900" w:name="_Toc461708071"/>
      <w:bookmarkStart w:id="901" w:name="_Toc461709006"/>
      <w:bookmarkStart w:id="902" w:name="_Toc461969539"/>
      <w:bookmarkStart w:id="903" w:name="_Toc461708264"/>
      <w:bookmarkStart w:id="904" w:name="_Toc461709199"/>
      <w:bookmarkStart w:id="905" w:name="_Toc461969732"/>
      <w:bookmarkStart w:id="906" w:name="_Toc461708265"/>
      <w:bookmarkStart w:id="907" w:name="_Toc461709200"/>
      <w:bookmarkStart w:id="908" w:name="_Toc461969733"/>
      <w:bookmarkStart w:id="909" w:name="_Toc461708266"/>
      <w:bookmarkStart w:id="910" w:name="_Toc461709201"/>
      <w:bookmarkStart w:id="911" w:name="_Toc461969734"/>
      <w:bookmarkStart w:id="912" w:name="_Toc461708267"/>
      <w:bookmarkStart w:id="913" w:name="_Toc461709202"/>
      <w:bookmarkStart w:id="914" w:name="_Toc461969735"/>
      <w:bookmarkStart w:id="915" w:name="_Toc461708268"/>
      <w:bookmarkStart w:id="916" w:name="_Toc461709203"/>
      <w:bookmarkStart w:id="917" w:name="_Toc461969736"/>
      <w:bookmarkStart w:id="918" w:name="_Toc461708269"/>
      <w:bookmarkStart w:id="919" w:name="_Toc461709204"/>
      <w:bookmarkStart w:id="920" w:name="_Toc461969737"/>
      <w:bookmarkStart w:id="921" w:name="_Toc461708292"/>
      <w:bookmarkStart w:id="922" w:name="_Toc461709227"/>
      <w:bookmarkStart w:id="923" w:name="_Toc461969760"/>
      <w:bookmarkStart w:id="924" w:name="_Toc461708329"/>
      <w:bookmarkStart w:id="925" w:name="_Toc461709264"/>
      <w:bookmarkStart w:id="926" w:name="_Toc461969797"/>
      <w:bookmarkStart w:id="927" w:name="_Toc461708330"/>
      <w:bookmarkStart w:id="928" w:name="_Toc461709265"/>
      <w:bookmarkStart w:id="929" w:name="_Toc461969798"/>
      <w:bookmarkStart w:id="930" w:name="_Toc461708391"/>
      <w:bookmarkStart w:id="931" w:name="_Toc461709326"/>
      <w:bookmarkStart w:id="932" w:name="_Toc461969859"/>
      <w:bookmarkStart w:id="933" w:name="_Toc461708392"/>
      <w:bookmarkStart w:id="934" w:name="_Toc461709327"/>
      <w:bookmarkStart w:id="935" w:name="_Toc461969860"/>
      <w:bookmarkStart w:id="936" w:name="_Toc461708393"/>
      <w:bookmarkStart w:id="937" w:name="_Toc461709328"/>
      <w:bookmarkStart w:id="938" w:name="_Toc461969861"/>
      <w:bookmarkStart w:id="939" w:name="_Toc412810794"/>
      <w:bookmarkEnd w:id="76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lastRenderedPageBreak/>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940" w:name="_Ref69725748"/>
      <w:bookmarkStart w:id="941" w:name="_Toc112167335"/>
      <w:bookmarkStart w:id="942" w:name="_Toc172126818"/>
      <w:r w:rsidRPr="00CF30EA">
        <w:t xml:space="preserve">Realisation of </w:t>
      </w:r>
      <w:r w:rsidR="00322029">
        <w:t>E</w:t>
      </w:r>
      <w:r w:rsidRPr="00CF30EA">
        <w:t xml:space="preserve">xchange </w:t>
      </w:r>
      <w:r w:rsidR="00322029">
        <w:t>S</w:t>
      </w:r>
      <w:r w:rsidRPr="00CF30EA">
        <w:t>et</w:t>
      </w:r>
      <w:bookmarkEnd w:id="940"/>
      <w:r w:rsidRPr="00CF30EA">
        <w:t xml:space="preserve"> components and metadata classes</w:t>
      </w:r>
      <w:bookmarkEnd w:id="941"/>
      <w:r w:rsidR="00593450" w:rsidRPr="00CF30EA">
        <w:t xml:space="preserve"> (informative)</w:t>
      </w:r>
      <w:bookmarkEnd w:id="942"/>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943" w:name="_Hlk112868672"/>
      <w:r w:rsidRPr="00CF30EA">
        <w:rPr>
          <w:rFonts w:cs="Arial"/>
          <w:lang w:val="en-GB"/>
        </w:rPr>
        <w:t xml:space="preserve">. </w:t>
      </w:r>
      <w:bookmarkEnd w:id="943"/>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944"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944"/>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945" w:name="_Ref69725912"/>
      <w:bookmarkStart w:id="946" w:name="_Toc112167336"/>
      <w:bookmarkStart w:id="947" w:name="_Toc172126819"/>
      <w:r w:rsidRPr="00CF30EA">
        <w:t xml:space="preserve">Exchange </w:t>
      </w:r>
      <w:r w:rsidR="00CE0277">
        <w:t>S</w:t>
      </w:r>
      <w:r w:rsidRPr="00CF30EA">
        <w:t>et components and related metadata</w:t>
      </w:r>
      <w:bookmarkEnd w:id="945"/>
      <w:bookmarkEnd w:id="946"/>
      <w:bookmarkEnd w:id="947"/>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w:t>
      </w:r>
      <w:r w:rsidR="002777D3" w:rsidRPr="00CF30EA">
        <w:rPr>
          <w:rFonts w:cs="Arial"/>
          <w:lang w:val="en-GB"/>
        </w:rPr>
        <w:lastRenderedPageBreak/>
        <w:t>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948"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948"/>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lastRenderedPageBreak/>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949" w:name="_Ref112757711"/>
      <w:bookmarkStart w:id="950" w:name="_Ref112781178"/>
      <w:bookmarkStart w:id="951" w:name="_Ref112781579"/>
      <w:bookmarkStart w:id="952" w:name="_Toc172126820"/>
      <w:r w:rsidRPr="00CF30EA">
        <w:rPr>
          <w:lang w:val="en-GB"/>
        </w:rPr>
        <w:t>Discovery metadata</w:t>
      </w:r>
      <w:bookmarkEnd w:id="949"/>
      <w:bookmarkEnd w:id="950"/>
      <w:bookmarkEnd w:id="951"/>
      <w:bookmarkEnd w:id="952"/>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64"/>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953"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953"/>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lastRenderedPageBreak/>
        <w:t xml:space="preserve">All </w:t>
      </w:r>
      <w:r w:rsidR="00E76991" w:rsidRPr="00CF30EA">
        <w:rPr>
          <w:b/>
          <w:lang w:val="en-GB"/>
        </w:rPr>
        <w:t>depth or height</w:t>
      </w:r>
      <w:r w:rsidRPr="00CF30EA">
        <w:rPr>
          <w:b/>
          <w:lang w:val="en-GB"/>
        </w:rPr>
        <w:t xml:space="preserve"> values to be given in metres (up to two decimal places for real values).</w:t>
      </w:r>
    </w:p>
    <w:p w14:paraId="7EBCB2C3" w14:textId="47FAC972" w:rsidR="002E0858" w:rsidRDefault="003C12AF" w:rsidP="00AA5983">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EDB8ABE" w14:textId="77777777" w:rsidR="002E0858" w:rsidRPr="003A655F" w:rsidRDefault="002E0858" w:rsidP="003F3F90">
      <w:pPr>
        <w:spacing w:line="240" w:lineRule="auto"/>
        <w:rPr>
          <w:lang w:val="en-GB"/>
        </w:rPr>
      </w:pPr>
    </w:p>
    <w:p w14:paraId="59F4B6C7" w14:textId="3D7D624C" w:rsidR="002E0858" w:rsidRPr="00CF30EA" w:rsidRDefault="002E0858" w:rsidP="005B0135">
      <w:pPr>
        <w:spacing w:after="120" w:line="240" w:lineRule="auto"/>
        <w:rPr>
          <w:rFonts w:cs="Arial"/>
          <w:lang w:val="en-GB"/>
        </w:rPr>
      </w:pPr>
    </w:p>
    <w:p w14:paraId="36F085E1" w14:textId="77777777" w:rsidR="000B7DB4" w:rsidRPr="00CF30EA" w:rsidRDefault="000B7DB4"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A07674">
          <w:pgSz w:w="11906" w:h="16838" w:code="9"/>
          <w:pgMar w:top="1440" w:right="1440" w:bottom="1440" w:left="1440" w:header="720" w:footer="720" w:gutter="0"/>
          <w:pgNumType w:start="1"/>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0B5516FF">
            <wp:extent cx="8729257" cy="53326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5">
                      <a:extLst>
                        <a:ext uri="{28A0092B-C50C-407E-A947-70E740481C1C}">
                          <a14:useLocalDpi xmlns:a14="http://schemas.microsoft.com/office/drawing/2010/main" val="0"/>
                        </a:ext>
                      </a:extLst>
                    </a:blip>
                    <a:stretch>
                      <a:fillRect/>
                    </a:stretch>
                  </pic:blipFill>
                  <pic:spPr>
                    <a:xfrm>
                      <a:off x="0" y="0"/>
                      <a:ext cx="8729257" cy="5332605"/>
                    </a:xfrm>
                    <a:prstGeom prst="rect">
                      <a:avLst/>
                    </a:prstGeom>
                  </pic:spPr>
                </pic:pic>
              </a:graphicData>
            </a:graphic>
          </wp:inline>
        </w:drawing>
      </w:r>
    </w:p>
    <w:p w14:paraId="7D7F75CB" w14:textId="6A96749C" w:rsidR="000B7DB4" w:rsidRPr="002E0858" w:rsidRDefault="00B94523" w:rsidP="005A0747">
      <w:pPr>
        <w:pStyle w:val="Caption"/>
      </w:pPr>
      <w:bookmarkStart w:id="954"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954"/>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955" w:name="_Ref112893133"/>
      <w:bookmarkStart w:id="956" w:name="_Toc172126821"/>
      <w:r w:rsidRPr="00CF30EA">
        <w:lastRenderedPageBreak/>
        <w:t>S100_ExchangeCatalogue</w:t>
      </w:r>
      <w:bookmarkEnd w:id="955"/>
      <w:bookmarkEnd w:id="956"/>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957" w:name="_Toc172126822"/>
      <w:r w:rsidRPr="00CF30EA">
        <w:lastRenderedPageBreak/>
        <w:t>S100_</w:t>
      </w:r>
      <w:r w:rsidR="00E9151D" w:rsidRPr="00CF30EA">
        <w:t>Exchange</w:t>
      </w:r>
      <w:r w:rsidRPr="00CF30EA">
        <w:t>CatalogueIdentifier</w:t>
      </w:r>
      <w:bookmarkEnd w:id="957"/>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958" w:name="_Toc66339955"/>
      <w:bookmarkStart w:id="959" w:name="_Toc81406355"/>
      <w:bookmarkStart w:id="960" w:name="_Toc172126823"/>
      <w:r w:rsidRPr="00CF30EA">
        <w:rPr>
          <w:lang w:eastAsia="ar-SA"/>
        </w:rPr>
        <w:t>S100_CataloguePointofContact</w:t>
      </w:r>
      <w:bookmarkEnd w:id="958"/>
      <w:bookmarkEnd w:id="959"/>
      <w:bookmarkEnd w:id="960"/>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961" w:name="_Toc66339956"/>
      <w:bookmarkStart w:id="962" w:name="_Ref69823162"/>
      <w:bookmarkStart w:id="963" w:name="_Ref69848570"/>
      <w:bookmarkStart w:id="964" w:name="_Ref69848579"/>
      <w:bookmarkStart w:id="965" w:name="_Ref69851527"/>
      <w:bookmarkStart w:id="966" w:name="_Toc81406356"/>
      <w:bookmarkStart w:id="967" w:name="_Ref104740704"/>
      <w:bookmarkStart w:id="968" w:name="_Ref104985261"/>
      <w:bookmarkStart w:id="969" w:name="_Ref105068666"/>
      <w:bookmarkStart w:id="970" w:name="_Ref112757728"/>
      <w:bookmarkStart w:id="971" w:name="_Toc172126824"/>
      <w:r w:rsidRPr="00CF30EA">
        <w:rPr>
          <w:lang w:eastAsia="ar-SA"/>
        </w:rPr>
        <w:lastRenderedPageBreak/>
        <w:t>S100_DatasetDiscoveryMetadata</w:t>
      </w:r>
      <w:bookmarkEnd w:id="961"/>
      <w:bookmarkEnd w:id="962"/>
      <w:bookmarkEnd w:id="963"/>
      <w:bookmarkEnd w:id="964"/>
      <w:bookmarkEnd w:id="965"/>
      <w:bookmarkEnd w:id="966"/>
      <w:bookmarkEnd w:id="967"/>
      <w:bookmarkEnd w:id="968"/>
      <w:bookmarkEnd w:id="969"/>
      <w:bookmarkEnd w:id="970"/>
      <w:bookmarkEnd w:id="971"/>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Change w:id="972" w:author="Raphael Malyankar" w:date="2024-10-20T22:42:00Z" w16du:dateUtc="2024-10-21T05:42:00Z">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PrChange>
      </w:tblPr>
      <w:tblGrid>
        <w:gridCol w:w="677"/>
        <w:gridCol w:w="74"/>
        <w:gridCol w:w="1869"/>
        <w:gridCol w:w="705"/>
        <w:gridCol w:w="1398"/>
        <w:gridCol w:w="553"/>
        <w:gridCol w:w="1469"/>
        <w:gridCol w:w="574"/>
        <w:gridCol w:w="326"/>
        <w:gridCol w:w="1705"/>
        <w:gridCol w:w="1180"/>
        <w:gridCol w:w="3418"/>
        <w:tblGridChange w:id="973">
          <w:tblGrid>
            <w:gridCol w:w="677"/>
            <w:gridCol w:w="74"/>
            <w:gridCol w:w="218"/>
            <w:gridCol w:w="1651"/>
            <w:gridCol w:w="705"/>
            <w:gridCol w:w="561"/>
            <w:gridCol w:w="837"/>
            <w:gridCol w:w="553"/>
            <w:gridCol w:w="1469"/>
            <w:gridCol w:w="304"/>
            <w:gridCol w:w="270"/>
            <w:gridCol w:w="326"/>
            <w:gridCol w:w="181"/>
            <w:gridCol w:w="1524"/>
            <w:gridCol w:w="1180"/>
            <w:gridCol w:w="366"/>
            <w:gridCol w:w="3052"/>
          </w:tblGrid>
        </w:tblGridChange>
      </w:tblGrid>
      <w:tr w:rsidR="00E9151D" w:rsidRPr="00951175" w14:paraId="7DEC7E35" w14:textId="77777777" w:rsidTr="00081B13">
        <w:trPr>
          <w:cantSplit/>
          <w:tblHeader/>
          <w:trPrChange w:id="974" w:author="Raphael Malyankar" w:date="2024-10-20T22:42:00Z" w16du:dateUtc="2024-10-21T05:42:00Z">
            <w:trPr>
              <w:cantSplit/>
              <w:tblHeader/>
            </w:trPr>
          </w:trPrChange>
        </w:trPr>
        <w:tc>
          <w:tcPr>
            <w:tcW w:w="751" w:type="dxa"/>
            <w:gridSpan w:val="2"/>
            <w:shd w:val="clear" w:color="auto" w:fill="D9D9D9" w:themeFill="background1" w:themeFillShade="D9"/>
            <w:tcPrChange w:id="975" w:author="Raphael Malyankar" w:date="2024-10-20T22:42:00Z" w16du:dateUtc="2024-10-21T05:42:00Z">
              <w:tcPr>
                <w:tcW w:w="965" w:type="dxa"/>
                <w:gridSpan w:val="3"/>
                <w:shd w:val="clear" w:color="auto" w:fill="D9D9D9" w:themeFill="background1" w:themeFillShade="D9"/>
              </w:tcPr>
            </w:tcPrChange>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976" w:name="_Hlk111730082"/>
            <w:r w:rsidRPr="00951175">
              <w:rPr>
                <w:rFonts w:cs="Arial"/>
                <w:b/>
                <w:sz w:val="16"/>
                <w:szCs w:val="16"/>
                <w:lang w:val="en-GB"/>
              </w:rPr>
              <w:t>Role Name</w:t>
            </w:r>
          </w:p>
        </w:tc>
        <w:tc>
          <w:tcPr>
            <w:tcW w:w="2574" w:type="dxa"/>
            <w:gridSpan w:val="2"/>
            <w:shd w:val="clear" w:color="auto" w:fill="D9D9D9" w:themeFill="background1" w:themeFillShade="D9"/>
            <w:vAlign w:val="center"/>
            <w:tcPrChange w:id="977" w:author="Raphael Malyankar" w:date="2024-10-20T22:42:00Z" w16du:dateUtc="2024-10-21T05:42:00Z">
              <w:tcPr>
                <w:tcW w:w="2904" w:type="dxa"/>
                <w:gridSpan w:val="3"/>
                <w:shd w:val="clear" w:color="auto" w:fill="D9D9D9" w:themeFill="background1" w:themeFillShade="D9"/>
                <w:vAlign w:val="center"/>
              </w:tcPr>
            </w:tcPrChange>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420" w:type="dxa"/>
            <w:gridSpan w:val="3"/>
            <w:shd w:val="clear" w:color="auto" w:fill="D9D9D9" w:themeFill="background1" w:themeFillShade="D9"/>
            <w:vAlign w:val="center"/>
            <w:tcPrChange w:id="978" w:author="Raphael Malyankar" w:date="2024-10-20T22:42:00Z" w16du:dateUtc="2024-10-21T05:42:00Z">
              <w:tcPr>
                <w:tcW w:w="3149" w:type="dxa"/>
                <w:gridSpan w:val="4"/>
                <w:shd w:val="clear" w:color="auto" w:fill="D9D9D9" w:themeFill="background1" w:themeFillShade="D9"/>
                <w:vAlign w:val="center"/>
              </w:tcPr>
            </w:tcPrChange>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900" w:type="dxa"/>
            <w:gridSpan w:val="2"/>
            <w:shd w:val="clear" w:color="auto" w:fill="D9D9D9" w:themeFill="background1" w:themeFillShade="D9"/>
            <w:vAlign w:val="center"/>
            <w:tcPrChange w:id="979" w:author="Raphael Malyankar" w:date="2024-10-20T22:42:00Z" w16du:dateUtc="2024-10-21T05:42:00Z">
              <w:tcPr>
                <w:tcW w:w="773" w:type="dxa"/>
                <w:gridSpan w:val="3"/>
                <w:shd w:val="clear" w:color="auto" w:fill="D9D9D9" w:themeFill="background1" w:themeFillShade="D9"/>
                <w:vAlign w:val="center"/>
              </w:tcPr>
            </w:tcPrChange>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885" w:type="dxa"/>
            <w:gridSpan w:val="2"/>
            <w:shd w:val="clear" w:color="auto" w:fill="D9D9D9" w:themeFill="background1" w:themeFillShade="D9"/>
            <w:vAlign w:val="center"/>
            <w:tcPrChange w:id="980" w:author="Raphael Malyankar" w:date="2024-10-20T22:42:00Z" w16du:dateUtc="2024-10-21T05:42:00Z">
              <w:tcPr>
                <w:tcW w:w="3056" w:type="dxa"/>
                <w:gridSpan w:val="3"/>
                <w:shd w:val="clear" w:color="auto" w:fill="D9D9D9" w:themeFill="background1" w:themeFillShade="D9"/>
                <w:vAlign w:val="center"/>
              </w:tcPr>
            </w:tcPrChange>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418" w:type="dxa"/>
            <w:shd w:val="clear" w:color="auto" w:fill="D9D9D9" w:themeFill="background1" w:themeFillShade="D9"/>
            <w:vAlign w:val="center"/>
            <w:tcPrChange w:id="981" w:author="Raphael Malyankar" w:date="2024-10-20T22:42:00Z" w16du:dateUtc="2024-10-21T05:42:00Z">
              <w:tcPr>
                <w:tcW w:w="3038" w:type="dxa"/>
                <w:shd w:val="clear" w:color="auto" w:fill="D9D9D9" w:themeFill="background1" w:themeFillShade="D9"/>
                <w:vAlign w:val="center"/>
              </w:tcPr>
            </w:tcPrChange>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081B13">
        <w:trPr>
          <w:cantSplit/>
          <w:trPrChange w:id="982" w:author="Raphael Malyankar" w:date="2024-10-20T22:42:00Z" w16du:dateUtc="2024-10-21T05:42:00Z">
            <w:trPr>
              <w:cantSplit/>
            </w:trPr>
          </w:trPrChange>
        </w:trPr>
        <w:tc>
          <w:tcPr>
            <w:tcW w:w="751" w:type="dxa"/>
            <w:gridSpan w:val="2"/>
            <w:tcPrChange w:id="983" w:author="Raphael Malyankar" w:date="2024-10-20T22:42:00Z" w16du:dateUtc="2024-10-21T05:42:00Z">
              <w:tcPr>
                <w:tcW w:w="965" w:type="dxa"/>
                <w:gridSpan w:val="3"/>
              </w:tcPr>
            </w:tcPrChange>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574" w:type="dxa"/>
            <w:gridSpan w:val="2"/>
            <w:tcMar>
              <w:left w:w="0" w:type="dxa"/>
              <w:right w:w="0" w:type="dxa"/>
            </w:tcMar>
            <w:tcPrChange w:id="984" w:author="Raphael Malyankar" w:date="2024-10-20T22:42:00Z" w16du:dateUtc="2024-10-21T05:42:00Z">
              <w:tcPr>
                <w:tcW w:w="2904" w:type="dxa"/>
                <w:gridSpan w:val="3"/>
                <w:tcMar>
                  <w:left w:w="0" w:type="dxa"/>
                  <w:right w:w="0" w:type="dxa"/>
                </w:tcMar>
              </w:tcPr>
            </w:tcPrChange>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420" w:type="dxa"/>
            <w:gridSpan w:val="3"/>
            <w:tcPrChange w:id="985" w:author="Raphael Malyankar" w:date="2024-10-20T22:42:00Z" w16du:dateUtc="2024-10-21T05:42:00Z">
              <w:tcPr>
                <w:tcW w:w="3149" w:type="dxa"/>
                <w:gridSpan w:val="4"/>
              </w:tcPr>
            </w:tcPrChange>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900" w:type="dxa"/>
            <w:gridSpan w:val="2"/>
            <w:vAlign w:val="center"/>
            <w:tcPrChange w:id="986" w:author="Raphael Malyankar" w:date="2024-10-20T22:42:00Z" w16du:dateUtc="2024-10-21T05:42:00Z">
              <w:tcPr>
                <w:tcW w:w="773" w:type="dxa"/>
                <w:gridSpan w:val="3"/>
                <w:vAlign w:val="center"/>
              </w:tcPr>
            </w:tcPrChange>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885" w:type="dxa"/>
            <w:gridSpan w:val="2"/>
            <w:tcPrChange w:id="987" w:author="Raphael Malyankar" w:date="2024-10-20T22:42:00Z" w16du:dateUtc="2024-10-21T05:42:00Z">
              <w:tcPr>
                <w:tcW w:w="3056" w:type="dxa"/>
                <w:gridSpan w:val="3"/>
              </w:tcPr>
            </w:tcPrChange>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418" w:type="dxa"/>
            <w:vAlign w:val="center"/>
            <w:tcPrChange w:id="988" w:author="Raphael Malyankar" w:date="2024-10-20T22:42:00Z" w16du:dateUtc="2024-10-21T05:42:00Z">
              <w:tcPr>
                <w:tcW w:w="3038" w:type="dxa"/>
                <w:vAlign w:val="center"/>
              </w:tcPr>
            </w:tcPrChange>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081B13">
        <w:trPr>
          <w:cantSplit/>
          <w:trPrChange w:id="989" w:author="Raphael Malyankar" w:date="2024-10-20T22:42:00Z" w16du:dateUtc="2024-10-21T05:42:00Z">
            <w:trPr>
              <w:cantSplit/>
            </w:trPr>
          </w:trPrChange>
        </w:trPr>
        <w:tc>
          <w:tcPr>
            <w:tcW w:w="751" w:type="dxa"/>
            <w:gridSpan w:val="2"/>
            <w:tcPrChange w:id="990" w:author="Raphael Malyankar" w:date="2024-10-20T22:42:00Z" w16du:dateUtc="2024-10-21T05:42:00Z">
              <w:tcPr>
                <w:tcW w:w="965" w:type="dxa"/>
                <w:gridSpan w:val="3"/>
              </w:tcPr>
            </w:tcPrChange>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991" w:author="Raphael Malyankar" w:date="2024-10-20T22:42:00Z" w16du:dateUtc="2024-10-21T05:42:00Z">
              <w:tcPr>
                <w:tcW w:w="2904" w:type="dxa"/>
                <w:gridSpan w:val="3"/>
              </w:tcPr>
            </w:tcPrChange>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420" w:type="dxa"/>
            <w:gridSpan w:val="3"/>
            <w:tcPrChange w:id="992" w:author="Raphael Malyankar" w:date="2024-10-20T22:42:00Z" w16du:dateUtc="2024-10-21T05:42:00Z">
              <w:tcPr>
                <w:tcW w:w="3149" w:type="dxa"/>
                <w:gridSpan w:val="4"/>
              </w:tcPr>
            </w:tcPrChange>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900" w:type="dxa"/>
            <w:gridSpan w:val="2"/>
            <w:tcPrChange w:id="993" w:author="Raphael Malyankar" w:date="2024-10-20T22:42:00Z" w16du:dateUtc="2024-10-21T05:42:00Z">
              <w:tcPr>
                <w:tcW w:w="773" w:type="dxa"/>
                <w:gridSpan w:val="3"/>
              </w:tcPr>
            </w:tcPrChange>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994" w:author="Raphael Malyankar" w:date="2024-10-20T22:42:00Z" w16du:dateUtc="2024-10-21T05:42:00Z">
              <w:tcPr>
                <w:tcW w:w="3056" w:type="dxa"/>
                <w:gridSpan w:val="3"/>
              </w:tcPr>
            </w:tcPrChange>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418" w:type="dxa"/>
            <w:tcPrChange w:id="995" w:author="Raphael Malyankar" w:date="2024-10-20T22:42:00Z" w16du:dateUtc="2024-10-21T05:42:00Z">
              <w:tcPr>
                <w:tcW w:w="3038" w:type="dxa"/>
              </w:tcPr>
            </w:tcPrChange>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081B13">
        <w:trPr>
          <w:cantSplit/>
          <w:trPrChange w:id="996" w:author="Raphael Malyankar" w:date="2024-10-20T22:42:00Z" w16du:dateUtc="2024-10-21T05:42:00Z">
            <w:trPr>
              <w:cantSplit/>
            </w:trPr>
          </w:trPrChange>
        </w:trPr>
        <w:tc>
          <w:tcPr>
            <w:tcW w:w="751" w:type="dxa"/>
            <w:gridSpan w:val="2"/>
            <w:tcPrChange w:id="997" w:author="Raphael Malyankar" w:date="2024-10-20T22:42:00Z" w16du:dateUtc="2024-10-21T05:42:00Z">
              <w:tcPr>
                <w:tcW w:w="965" w:type="dxa"/>
                <w:gridSpan w:val="3"/>
              </w:tcPr>
            </w:tcPrChange>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998" w:author="Raphael Malyankar" w:date="2024-10-20T22:42:00Z" w16du:dateUtc="2024-10-21T05:42:00Z">
              <w:tcPr>
                <w:tcW w:w="2904" w:type="dxa"/>
                <w:gridSpan w:val="3"/>
              </w:tcPr>
            </w:tcPrChange>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420" w:type="dxa"/>
            <w:gridSpan w:val="3"/>
            <w:tcPrChange w:id="999" w:author="Raphael Malyankar" w:date="2024-10-20T22:42:00Z" w16du:dateUtc="2024-10-21T05:42:00Z">
              <w:tcPr>
                <w:tcW w:w="3149" w:type="dxa"/>
                <w:gridSpan w:val="4"/>
              </w:tcPr>
            </w:tcPrChange>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900" w:type="dxa"/>
            <w:gridSpan w:val="2"/>
            <w:vAlign w:val="center"/>
            <w:tcPrChange w:id="1000" w:author="Raphael Malyankar" w:date="2024-10-20T22:42:00Z" w16du:dateUtc="2024-10-21T05:42:00Z">
              <w:tcPr>
                <w:tcW w:w="773" w:type="dxa"/>
                <w:gridSpan w:val="3"/>
                <w:vAlign w:val="center"/>
              </w:tcPr>
            </w:tcPrChange>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01" w:author="Raphael Malyankar" w:date="2024-10-20T22:42:00Z" w16du:dateUtc="2024-10-21T05:42:00Z">
              <w:tcPr>
                <w:tcW w:w="3056" w:type="dxa"/>
                <w:gridSpan w:val="3"/>
              </w:tcPr>
            </w:tcPrChange>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Change w:id="1002" w:author="Raphael Malyankar" w:date="2024-10-20T22:42:00Z" w16du:dateUtc="2024-10-21T05:42:00Z">
              <w:tcPr>
                <w:tcW w:w="3038" w:type="dxa"/>
                <w:vAlign w:val="center"/>
              </w:tcPr>
            </w:tcPrChange>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081B13">
        <w:trPr>
          <w:cantSplit/>
          <w:trPrChange w:id="1003" w:author="Raphael Malyankar" w:date="2024-10-20T22:42:00Z" w16du:dateUtc="2024-10-21T05:42:00Z">
            <w:trPr>
              <w:cantSplit/>
            </w:trPr>
          </w:trPrChange>
        </w:trPr>
        <w:tc>
          <w:tcPr>
            <w:tcW w:w="751" w:type="dxa"/>
            <w:gridSpan w:val="2"/>
            <w:tcPrChange w:id="1004" w:author="Raphael Malyankar" w:date="2024-10-20T22:42:00Z" w16du:dateUtc="2024-10-21T05:42:00Z">
              <w:tcPr>
                <w:tcW w:w="965" w:type="dxa"/>
                <w:gridSpan w:val="3"/>
              </w:tcPr>
            </w:tcPrChange>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05" w:author="Raphael Malyankar" w:date="2024-10-20T22:42:00Z" w16du:dateUtc="2024-10-21T05:42:00Z">
              <w:tcPr>
                <w:tcW w:w="2904" w:type="dxa"/>
                <w:gridSpan w:val="3"/>
              </w:tcPr>
            </w:tcPrChange>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420" w:type="dxa"/>
            <w:gridSpan w:val="3"/>
            <w:tcPrChange w:id="1006" w:author="Raphael Malyankar" w:date="2024-10-20T22:42:00Z" w16du:dateUtc="2024-10-21T05:42:00Z">
              <w:tcPr>
                <w:tcW w:w="3149" w:type="dxa"/>
                <w:gridSpan w:val="4"/>
              </w:tcPr>
            </w:tcPrChange>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900" w:type="dxa"/>
            <w:gridSpan w:val="2"/>
            <w:tcPrChange w:id="1007" w:author="Raphael Malyankar" w:date="2024-10-20T22:42:00Z" w16du:dateUtc="2024-10-21T05:42:00Z">
              <w:tcPr>
                <w:tcW w:w="773" w:type="dxa"/>
                <w:gridSpan w:val="3"/>
              </w:tcPr>
            </w:tcPrChange>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2885" w:type="dxa"/>
            <w:gridSpan w:val="2"/>
            <w:tcPrChange w:id="1008" w:author="Raphael Malyankar" w:date="2024-10-20T22:42:00Z" w16du:dateUtc="2024-10-21T05:42:00Z">
              <w:tcPr>
                <w:tcW w:w="3056" w:type="dxa"/>
                <w:gridSpan w:val="3"/>
              </w:tcPr>
            </w:tcPrChange>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418" w:type="dxa"/>
            <w:vAlign w:val="center"/>
            <w:tcPrChange w:id="1009" w:author="Raphael Malyankar" w:date="2024-10-20T22:42:00Z" w16du:dateUtc="2024-10-21T05:42:00Z">
              <w:tcPr>
                <w:tcW w:w="3038" w:type="dxa"/>
                <w:vAlign w:val="center"/>
              </w:tcPr>
            </w:tcPrChange>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081B13">
        <w:trPr>
          <w:cantSplit/>
          <w:trPrChange w:id="1010" w:author="Raphael Malyankar" w:date="2024-10-20T22:42:00Z" w16du:dateUtc="2024-10-21T05:42:00Z">
            <w:trPr>
              <w:cantSplit/>
            </w:trPr>
          </w:trPrChange>
        </w:trPr>
        <w:tc>
          <w:tcPr>
            <w:tcW w:w="751" w:type="dxa"/>
            <w:gridSpan w:val="2"/>
            <w:tcPrChange w:id="1011" w:author="Raphael Malyankar" w:date="2024-10-20T22:42:00Z" w16du:dateUtc="2024-10-21T05:42:00Z">
              <w:tcPr>
                <w:tcW w:w="965" w:type="dxa"/>
                <w:gridSpan w:val="3"/>
              </w:tcPr>
            </w:tcPrChange>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12" w:author="Raphael Malyankar" w:date="2024-10-20T22:42:00Z" w16du:dateUtc="2024-10-21T05:42:00Z">
              <w:tcPr>
                <w:tcW w:w="2904" w:type="dxa"/>
                <w:gridSpan w:val="3"/>
              </w:tcPr>
            </w:tcPrChange>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420" w:type="dxa"/>
            <w:gridSpan w:val="3"/>
            <w:tcPrChange w:id="1013" w:author="Raphael Malyankar" w:date="2024-10-20T22:42:00Z" w16du:dateUtc="2024-10-21T05:42:00Z">
              <w:tcPr>
                <w:tcW w:w="3149" w:type="dxa"/>
                <w:gridSpan w:val="4"/>
              </w:tcPr>
            </w:tcPrChange>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900" w:type="dxa"/>
            <w:gridSpan w:val="2"/>
            <w:tcPrChange w:id="1014" w:author="Raphael Malyankar" w:date="2024-10-20T22:42:00Z" w16du:dateUtc="2024-10-21T05:42:00Z">
              <w:tcPr>
                <w:tcW w:w="773" w:type="dxa"/>
                <w:gridSpan w:val="3"/>
              </w:tcPr>
            </w:tcPrChange>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15" w:author="Raphael Malyankar" w:date="2024-10-20T22:42:00Z" w16du:dateUtc="2024-10-21T05:42:00Z">
              <w:tcPr>
                <w:tcW w:w="3056" w:type="dxa"/>
                <w:gridSpan w:val="3"/>
              </w:tcPr>
            </w:tcPrChange>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16" w:author="Raphael Malyankar" w:date="2024-10-20T22:42:00Z" w16du:dateUtc="2024-10-21T05:42:00Z">
              <w:tcPr>
                <w:tcW w:w="3038" w:type="dxa"/>
              </w:tcPr>
            </w:tcPrChange>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081B13">
        <w:trPr>
          <w:cantSplit/>
          <w:trPrChange w:id="1017" w:author="Raphael Malyankar" w:date="2024-10-20T22:42:00Z" w16du:dateUtc="2024-10-21T05:42:00Z">
            <w:trPr>
              <w:cantSplit/>
            </w:trPr>
          </w:trPrChange>
        </w:trPr>
        <w:tc>
          <w:tcPr>
            <w:tcW w:w="751" w:type="dxa"/>
            <w:gridSpan w:val="2"/>
            <w:tcPrChange w:id="1018" w:author="Raphael Malyankar" w:date="2024-10-20T22:42:00Z" w16du:dateUtc="2024-10-21T05:42:00Z">
              <w:tcPr>
                <w:tcW w:w="965" w:type="dxa"/>
                <w:gridSpan w:val="3"/>
              </w:tcPr>
            </w:tcPrChange>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19" w:author="Raphael Malyankar" w:date="2024-10-20T22:42:00Z" w16du:dateUtc="2024-10-21T05:42:00Z">
              <w:tcPr>
                <w:tcW w:w="2904" w:type="dxa"/>
                <w:gridSpan w:val="3"/>
              </w:tcPr>
            </w:tcPrChange>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420" w:type="dxa"/>
            <w:gridSpan w:val="3"/>
            <w:tcPrChange w:id="1020" w:author="Raphael Malyankar" w:date="2024-10-20T22:42:00Z" w16du:dateUtc="2024-10-21T05:42:00Z">
              <w:tcPr>
                <w:tcW w:w="3149" w:type="dxa"/>
                <w:gridSpan w:val="4"/>
              </w:tcPr>
            </w:tcPrChange>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900" w:type="dxa"/>
            <w:gridSpan w:val="2"/>
            <w:tcPrChange w:id="1021" w:author="Raphael Malyankar" w:date="2024-10-20T22:42:00Z" w16du:dateUtc="2024-10-21T05:42:00Z">
              <w:tcPr>
                <w:tcW w:w="773" w:type="dxa"/>
                <w:gridSpan w:val="3"/>
              </w:tcPr>
            </w:tcPrChange>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22" w:author="Raphael Malyankar" w:date="2024-10-20T22:42:00Z" w16du:dateUtc="2024-10-21T05:42:00Z">
              <w:tcPr>
                <w:tcW w:w="3056" w:type="dxa"/>
                <w:gridSpan w:val="3"/>
              </w:tcPr>
            </w:tcPrChange>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23" w:author="Raphael Malyankar" w:date="2024-10-20T22:42:00Z" w16du:dateUtc="2024-10-21T05:42:00Z">
              <w:tcPr>
                <w:tcW w:w="3038" w:type="dxa"/>
              </w:tcPr>
            </w:tcPrChange>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081B13">
        <w:trPr>
          <w:cantSplit/>
          <w:trPrChange w:id="1024" w:author="Raphael Malyankar" w:date="2024-10-20T22:42:00Z" w16du:dateUtc="2024-10-21T05:42:00Z">
            <w:trPr>
              <w:cantSplit/>
            </w:trPr>
          </w:trPrChange>
        </w:trPr>
        <w:tc>
          <w:tcPr>
            <w:tcW w:w="751" w:type="dxa"/>
            <w:gridSpan w:val="2"/>
            <w:tcPrChange w:id="1025" w:author="Raphael Malyankar" w:date="2024-10-20T22:42:00Z" w16du:dateUtc="2024-10-21T05:42:00Z">
              <w:tcPr>
                <w:tcW w:w="965" w:type="dxa"/>
                <w:gridSpan w:val="3"/>
              </w:tcPr>
            </w:tcPrChange>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shd w:val="clear" w:color="auto" w:fill="auto"/>
            <w:tcPrChange w:id="1026" w:author="Raphael Malyankar" w:date="2024-10-20T22:42:00Z" w16du:dateUtc="2024-10-21T05:42:00Z">
              <w:tcPr>
                <w:tcW w:w="2904" w:type="dxa"/>
                <w:gridSpan w:val="3"/>
                <w:shd w:val="clear" w:color="auto" w:fill="auto"/>
              </w:tcPr>
            </w:tcPrChange>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420" w:type="dxa"/>
            <w:gridSpan w:val="3"/>
            <w:shd w:val="clear" w:color="auto" w:fill="auto"/>
            <w:tcPrChange w:id="1027" w:author="Raphael Malyankar" w:date="2024-10-20T22:42:00Z" w16du:dateUtc="2024-10-21T05:42:00Z">
              <w:tcPr>
                <w:tcW w:w="3149" w:type="dxa"/>
                <w:gridSpan w:val="4"/>
                <w:shd w:val="clear" w:color="auto" w:fill="auto"/>
              </w:tcPr>
            </w:tcPrChange>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900" w:type="dxa"/>
            <w:gridSpan w:val="2"/>
            <w:shd w:val="clear" w:color="auto" w:fill="auto"/>
            <w:tcPrChange w:id="1028" w:author="Raphael Malyankar" w:date="2024-10-20T22:42:00Z" w16du:dateUtc="2024-10-21T05:42:00Z">
              <w:tcPr>
                <w:tcW w:w="773" w:type="dxa"/>
                <w:gridSpan w:val="3"/>
                <w:shd w:val="clear" w:color="auto" w:fill="auto"/>
              </w:tcPr>
            </w:tcPrChange>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Borders>
              <w:bottom w:val="single" w:sz="4" w:space="0" w:color="000000"/>
            </w:tcBorders>
            <w:shd w:val="clear" w:color="auto" w:fill="auto"/>
            <w:tcPrChange w:id="1029" w:author="Raphael Malyankar" w:date="2024-10-20T22:42:00Z" w16du:dateUtc="2024-10-21T05:42:00Z">
              <w:tcPr>
                <w:tcW w:w="3056" w:type="dxa"/>
                <w:gridSpan w:val="3"/>
                <w:tcBorders>
                  <w:bottom w:val="single" w:sz="4" w:space="0" w:color="000000"/>
                </w:tcBorders>
                <w:shd w:val="clear" w:color="auto" w:fill="auto"/>
              </w:tcPr>
            </w:tcPrChange>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418" w:type="dxa"/>
            <w:shd w:val="clear" w:color="auto" w:fill="auto"/>
            <w:vAlign w:val="center"/>
            <w:tcPrChange w:id="1030" w:author="Raphael Malyankar" w:date="2024-10-20T22:42:00Z" w16du:dateUtc="2024-10-21T05:42:00Z">
              <w:tcPr>
                <w:tcW w:w="3038" w:type="dxa"/>
                <w:shd w:val="clear" w:color="auto" w:fill="auto"/>
                <w:vAlign w:val="center"/>
              </w:tcPr>
            </w:tcPrChange>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081B13">
        <w:trPr>
          <w:cantSplit/>
          <w:trPrChange w:id="1031" w:author="Raphael Malyankar" w:date="2024-10-20T22:42:00Z" w16du:dateUtc="2024-10-21T05:42:00Z">
            <w:trPr>
              <w:cantSplit/>
            </w:trPr>
          </w:trPrChange>
        </w:trPr>
        <w:tc>
          <w:tcPr>
            <w:tcW w:w="751" w:type="dxa"/>
            <w:gridSpan w:val="2"/>
            <w:tcPrChange w:id="1032" w:author="Raphael Malyankar" w:date="2024-10-20T22:42:00Z" w16du:dateUtc="2024-10-21T05:42:00Z">
              <w:tcPr>
                <w:tcW w:w="965" w:type="dxa"/>
                <w:gridSpan w:val="3"/>
              </w:tcPr>
            </w:tcPrChange>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33" w:author="Raphael Malyankar" w:date="2024-10-20T22:42:00Z" w16du:dateUtc="2024-10-21T05:42:00Z">
              <w:tcPr>
                <w:tcW w:w="2904" w:type="dxa"/>
                <w:gridSpan w:val="3"/>
              </w:tcPr>
            </w:tcPrChange>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420" w:type="dxa"/>
            <w:gridSpan w:val="3"/>
            <w:tcPrChange w:id="1034" w:author="Raphael Malyankar" w:date="2024-10-20T22:42:00Z" w16du:dateUtc="2024-10-21T05:42:00Z">
              <w:tcPr>
                <w:tcW w:w="3149" w:type="dxa"/>
                <w:gridSpan w:val="4"/>
              </w:tcPr>
            </w:tcPrChange>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900" w:type="dxa"/>
            <w:gridSpan w:val="2"/>
            <w:tcPrChange w:id="1035" w:author="Raphael Malyankar" w:date="2024-10-20T22:42:00Z" w16du:dateUtc="2024-10-21T05:42:00Z">
              <w:tcPr>
                <w:tcW w:w="773" w:type="dxa"/>
                <w:gridSpan w:val="3"/>
              </w:tcPr>
            </w:tcPrChange>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36" w:author="Raphael Malyankar" w:date="2024-10-20T22:42:00Z" w16du:dateUtc="2024-10-21T05:42:00Z">
              <w:tcPr>
                <w:tcW w:w="3056" w:type="dxa"/>
                <w:gridSpan w:val="3"/>
              </w:tcPr>
            </w:tcPrChange>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418" w:type="dxa"/>
            <w:tcPrChange w:id="1037" w:author="Raphael Malyankar" w:date="2024-10-20T22:42:00Z" w16du:dateUtc="2024-10-21T05:42:00Z">
              <w:tcPr>
                <w:tcW w:w="3038" w:type="dxa"/>
              </w:tcPr>
            </w:tcPrChange>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081B13">
        <w:trPr>
          <w:cantSplit/>
          <w:trPrChange w:id="1038" w:author="Raphael Malyankar" w:date="2024-10-20T22:42:00Z" w16du:dateUtc="2024-10-21T05:42:00Z">
            <w:trPr>
              <w:cantSplit/>
            </w:trPr>
          </w:trPrChange>
        </w:trPr>
        <w:tc>
          <w:tcPr>
            <w:tcW w:w="751" w:type="dxa"/>
            <w:gridSpan w:val="2"/>
            <w:tcPrChange w:id="1039" w:author="Raphael Malyankar" w:date="2024-10-20T22:42:00Z" w16du:dateUtc="2024-10-21T05:42:00Z">
              <w:tcPr>
                <w:tcW w:w="965" w:type="dxa"/>
                <w:gridSpan w:val="3"/>
              </w:tcPr>
            </w:tcPrChange>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40" w:author="Raphael Malyankar" w:date="2024-10-20T22:42:00Z" w16du:dateUtc="2024-10-21T05:42:00Z">
              <w:tcPr>
                <w:tcW w:w="2904" w:type="dxa"/>
                <w:gridSpan w:val="3"/>
              </w:tcPr>
            </w:tcPrChange>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420" w:type="dxa"/>
            <w:gridSpan w:val="3"/>
            <w:tcPrChange w:id="1041" w:author="Raphael Malyankar" w:date="2024-10-20T22:42:00Z" w16du:dateUtc="2024-10-21T05:42:00Z">
              <w:tcPr>
                <w:tcW w:w="3149" w:type="dxa"/>
                <w:gridSpan w:val="4"/>
              </w:tcPr>
            </w:tcPrChange>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900" w:type="dxa"/>
            <w:gridSpan w:val="2"/>
            <w:tcPrChange w:id="1042" w:author="Raphael Malyankar" w:date="2024-10-20T22:42:00Z" w16du:dateUtc="2024-10-21T05:42:00Z">
              <w:tcPr>
                <w:tcW w:w="773" w:type="dxa"/>
                <w:gridSpan w:val="3"/>
              </w:tcPr>
            </w:tcPrChange>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43" w:author="Raphael Malyankar" w:date="2024-10-20T22:42:00Z" w16du:dateUtc="2024-10-21T05:42:00Z">
              <w:tcPr>
                <w:tcW w:w="3056" w:type="dxa"/>
                <w:gridSpan w:val="3"/>
              </w:tcPr>
            </w:tcPrChange>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418" w:type="dxa"/>
            <w:tcPrChange w:id="1044" w:author="Raphael Malyankar" w:date="2024-10-20T22:42:00Z" w16du:dateUtc="2024-10-21T05:42:00Z">
              <w:tcPr>
                <w:tcW w:w="3038" w:type="dxa"/>
              </w:tcPr>
            </w:tcPrChange>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081B13">
        <w:trPr>
          <w:cantSplit/>
          <w:trPrChange w:id="1045" w:author="Raphael Malyankar" w:date="2024-10-20T22:42:00Z" w16du:dateUtc="2024-10-21T05:42:00Z">
            <w:trPr>
              <w:cantSplit/>
            </w:trPr>
          </w:trPrChange>
        </w:trPr>
        <w:tc>
          <w:tcPr>
            <w:tcW w:w="751" w:type="dxa"/>
            <w:gridSpan w:val="2"/>
            <w:tcPrChange w:id="1046" w:author="Raphael Malyankar" w:date="2024-10-20T22:42:00Z" w16du:dateUtc="2024-10-21T05:42:00Z">
              <w:tcPr>
                <w:tcW w:w="965" w:type="dxa"/>
                <w:gridSpan w:val="3"/>
              </w:tcPr>
            </w:tcPrChange>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47" w:author="Raphael Malyankar" w:date="2024-10-20T22:42:00Z" w16du:dateUtc="2024-10-21T05:42:00Z">
              <w:tcPr>
                <w:tcW w:w="2904" w:type="dxa"/>
                <w:gridSpan w:val="3"/>
              </w:tcPr>
            </w:tcPrChange>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420" w:type="dxa"/>
            <w:gridSpan w:val="3"/>
            <w:tcPrChange w:id="1048" w:author="Raphael Malyankar" w:date="2024-10-20T22:42:00Z" w16du:dateUtc="2024-10-21T05:42:00Z">
              <w:tcPr>
                <w:tcW w:w="3149" w:type="dxa"/>
                <w:gridSpan w:val="4"/>
              </w:tcPr>
            </w:tcPrChange>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900" w:type="dxa"/>
            <w:gridSpan w:val="2"/>
            <w:tcPrChange w:id="1049" w:author="Raphael Malyankar" w:date="2024-10-20T22:42:00Z" w16du:dateUtc="2024-10-21T05:42:00Z">
              <w:tcPr>
                <w:tcW w:w="773" w:type="dxa"/>
                <w:gridSpan w:val="3"/>
              </w:tcPr>
            </w:tcPrChange>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50" w:author="Raphael Malyankar" w:date="2024-10-20T22:42:00Z" w16du:dateUtc="2024-10-21T05:42:00Z">
              <w:tcPr>
                <w:tcW w:w="3056" w:type="dxa"/>
                <w:gridSpan w:val="3"/>
              </w:tcPr>
            </w:tcPrChange>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51" w:author="Raphael Malyankar" w:date="2024-10-20T22:42:00Z" w16du:dateUtc="2024-10-21T05:42:00Z">
              <w:tcPr>
                <w:tcW w:w="3038" w:type="dxa"/>
              </w:tcPr>
            </w:tcPrChange>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081B13">
        <w:trPr>
          <w:cantSplit/>
          <w:trPrChange w:id="1052" w:author="Raphael Malyankar" w:date="2024-10-20T22:42:00Z" w16du:dateUtc="2024-10-21T05:42:00Z">
            <w:trPr>
              <w:cantSplit/>
            </w:trPr>
          </w:trPrChange>
        </w:trPr>
        <w:tc>
          <w:tcPr>
            <w:tcW w:w="751" w:type="dxa"/>
            <w:gridSpan w:val="2"/>
            <w:tcPrChange w:id="1053" w:author="Raphael Malyankar" w:date="2024-10-20T22:42:00Z" w16du:dateUtc="2024-10-21T05:42:00Z">
              <w:tcPr>
                <w:tcW w:w="965" w:type="dxa"/>
                <w:gridSpan w:val="3"/>
              </w:tcPr>
            </w:tcPrChange>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574" w:type="dxa"/>
            <w:gridSpan w:val="2"/>
            <w:tcPrChange w:id="1054" w:author="Raphael Malyankar" w:date="2024-10-20T22:42:00Z" w16du:dateUtc="2024-10-21T05:42:00Z">
              <w:tcPr>
                <w:tcW w:w="2904" w:type="dxa"/>
                <w:gridSpan w:val="3"/>
              </w:tcPr>
            </w:tcPrChange>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420" w:type="dxa"/>
            <w:gridSpan w:val="3"/>
            <w:tcPrChange w:id="1055" w:author="Raphael Malyankar" w:date="2024-10-20T22:42:00Z" w16du:dateUtc="2024-10-21T05:42:00Z">
              <w:tcPr>
                <w:tcW w:w="3149" w:type="dxa"/>
                <w:gridSpan w:val="4"/>
              </w:tcPr>
            </w:tcPrChange>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900" w:type="dxa"/>
            <w:gridSpan w:val="2"/>
            <w:tcPrChange w:id="1056" w:author="Raphael Malyankar" w:date="2024-10-20T22:42:00Z" w16du:dateUtc="2024-10-21T05:42:00Z">
              <w:tcPr>
                <w:tcW w:w="773" w:type="dxa"/>
                <w:gridSpan w:val="3"/>
              </w:tcPr>
            </w:tcPrChange>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57" w:author="Raphael Malyankar" w:date="2024-10-20T22:42:00Z" w16du:dateUtc="2024-10-21T05:42:00Z">
              <w:tcPr>
                <w:tcW w:w="3056" w:type="dxa"/>
                <w:gridSpan w:val="3"/>
              </w:tcPr>
            </w:tcPrChange>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418" w:type="dxa"/>
            <w:vAlign w:val="center"/>
            <w:tcPrChange w:id="1058" w:author="Raphael Malyankar" w:date="2024-10-20T22:42:00Z" w16du:dateUtc="2024-10-21T05:42:00Z">
              <w:tcPr>
                <w:tcW w:w="3038" w:type="dxa"/>
                <w:vAlign w:val="center"/>
              </w:tcPr>
            </w:tcPrChange>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0A14C262" w14:textId="77777777" w:rsidR="00E9151D" w:rsidRPr="00951175" w:rsidRDefault="00E9151D" w:rsidP="00B824E4">
            <w:pPr>
              <w:snapToGrid w:val="0"/>
              <w:spacing w:after="60" w:line="240" w:lineRule="auto"/>
              <w:jc w:val="left"/>
              <w:rPr>
                <w:rFonts w:cs="Arial"/>
                <w:sz w:val="16"/>
                <w:szCs w:val="16"/>
                <w:lang w:val="en-GB"/>
              </w:rPr>
            </w:pPr>
            <w:r w:rsidRPr="00951175">
              <w:rPr>
                <w:rFonts w:cs="Arial"/>
                <w:sz w:val="16"/>
                <w:szCs w:val="16"/>
                <w:lang w:val="en-GB"/>
              </w:rPr>
              <w:t>9. limited distribution</w:t>
            </w:r>
          </w:p>
        </w:tc>
      </w:tr>
      <w:tr w:rsidR="00E9151D" w:rsidRPr="00951175" w14:paraId="45ED4E62" w14:textId="77777777" w:rsidTr="00081B13">
        <w:trPr>
          <w:cantSplit/>
          <w:trPrChange w:id="1059" w:author="Raphael Malyankar" w:date="2024-10-20T22:42:00Z" w16du:dateUtc="2024-10-21T05:42:00Z">
            <w:trPr>
              <w:cantSplit/>
            </w:trPr>
          </w:trPrChange>
        </w:trPr>
        <w:tc>
          <w:tcPr>
            <w:tcW w:w="751" w:type="dxa"/>
            <w:gridSpan w:val="2"/>
            <w:tcPrChange w:id="1060" w:author="Raphael Malyankar" w:date="2024-10-20T22:42:00Z" w16du:dateUtc="2024-10-21T05:42:00Z">
              <w:tcPr>
                <w:tcW w:w="965" w:type="dxa"/>
                <w:gridSpan w:val="3"/>
              </w:tcPr>
            </w:tcPrChange>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61" w:author="Raphael Malyankar" w:date="2024-10-20T22:42:00Z" w16du:dateUtc="2024-10-21T05:42:00Z">
              <w:tcPr>
                <w:tcW w:w="2904" w:type="dxa"/>
                <w:gridSpan w:val="3"/>
              </w:tcPr>
            </w:tcPrChange>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420" w:type="dxa"/>
            <w:gridSpan w:val="3"/>
            <w:tcPrChange w:id="1062" w:author="Raphael Malyankar" w:date="2024-10-20T22:42:00Z" w16du:dateUtc="2024-10-21T05:42:00Z">
              <w:tcPr>
                <w:tcW w:w="3149" w:type="dxa"/>
                <w:gridSpan w:val="4"/>
              </w:tcPr>
            </w:tcPrChange>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900" w:type="dxa"/>
            <w:gridSpan w:val="2"/>
            <w:tcPrChange w:id="1063" w:author="Raphael Malyankar" w:date="2024-10-20T22:42:00Z" w16du:dateUtc="2024-10-21T05:42:00Z">
              <w:tcPr>
                <w:tcW w:w="773" w:type="dxa"/>
                <w:gridSpan w:val="3"/>
              </w:tcPr>
            </w:tcPrChange>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64" w:author="Raphael Malyankar" w:date="2024-10-20T22:42:00Z" w16du:dateUtc="2024-10-21T05:42:00Z">
              <w:tcPr>
                <w:tcW w:w="3056" w:type="dxa"/>
                <w:gridSpan w:val="3"/>
              </w:tcPr>
            </w:tcPrChange>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418" w:type="dxa"/>
            <w:vAlign w:val="center"/>
            <w:tcPrChange w:id="1065" w:author="Raphael Malyankar" w:date="2024-10-20T22:42:00Z" w16du:dateUtc="2024-10-21T05:42:00Z">
              <w:tcPr>
                <w:tcW w:w="3038" w:type="dxa"/>
                <w:vAlign w:val="center"/>
              </w:tcPr>
            </w:tcPrChange>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081B13">
        <w:trPr>
          <w:cantSplit/>
          <w:trPrChange w:id="1066" w:author="Raphael Malyankar" w:date="2024-10-20T22:42:00Z" w16du:dateUtc="2024-10-21T05:42:00Z">
            <w:trPr>
              <w:cantSplit/>
            </w:trPr>
          </w:trPrChange>
        </w:trPr>
        <w:tc>
          <w:tcPr>
            <w:tcW w:w="751" w:type="dxa"/>
            <w:gridSpan w:val="2"/>
            <w:tcPrChange w:id="1067" w:author="Raphael Malyankar" w:date="2024-10-20T22:42:00Z" w16du:dateUtc="2024-10-21T05:42:00Z">
              <w:tcPr>
                <w:tcW w:w="965" w:type="dxa"/>
                <w:gridSpan w:val="3"/>
              </w:tcPr>
            </w:tcPrChange>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68" w:author="Raphael Malyankar" w:date="2024-10-20T22:42:00Z" w16du:dateUtc="2024-10-21T05:42:00Z">
              <w:tcPr>
                <w:tcW w:w="2904" w:type="dxa"/>
                <w:gridSpan w:val="3"/>
              </w:tcPr>
            </w:tcPrChange>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420" w:type="dxa"/>
            <w:gridSpan w:val="3"/>
            <w:tcPrChange w:id="1069" w:author="Raphael Malyankar" w:date="2024-10-20T22:42:00Z" w16du:dateUtc="2024-10-21T05:42:00Z">
              <w:tcPr>
                <w:tcW w:w="3149" w:type="dxa"/>
                <w:gridSpan w:val="4"/>
              </w:tcPr>
            </w:tcPrChange>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900" w:type="dxa"/>
            <w:gridSpan w:val="2"/>
            <w:tcPrChange w:id="1070" w:author="Raphael Malyankar" w:date="2024-10-20T22:42:00Z" w16du:dateUtc="2024-10-21T05:42:00Z">
              <w:tcPr>
                <w:tcW w:w="773" w:type="dxa"/>
                <w:gridSpan w:val="3"/>
              </w:tcPr>
            </w:tcPrChange>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71" w:author="Raphael Malyankar" w:date="2024-10-20T22:42:00Z" w16du:dateUtc="2024-10-21T05:42:00Z">
              <w:tcPr>
                <w:tcW w:w="3056" w:type="dxa"/>
                <w:gridSpan w:val="3"/>
              </w:tcPr>
            </w:tcPrChange>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72" w:author="Raphael Malyankar" w:date="2024-10-20T22:42:00Z" w16du:dateUtc="2024-10-21T05:42:00Z">
              <w:tcPr>
                <w:tcW w:w="3038" w:type="dxa"/>
              </w:tcPr>
            </w:tcPrChange>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081B13">
        <w:trPr>
          <w:cantSplit/>
          <w:trPrChange w:id="1073" w:author="Raphael Malyankar" w:date="2024-10-20T22:42:00Z" w16du:dateUtc="2024-10-21T05:42:00Z">
            <w:trPr>
              <w:cantSplit/>
            </w:trPr>
          </w:trPrChange>
        </w:trPr>
        <w:tc>
          <w:tcPr>
            <w:tcW w:w="751" w:type="dxa"/>
            <w:gridSpan w:val="2"/>
            <w:tcPrChange w:id="1074" w:author="Raphael Malyankar" w:date="2024-10-20T22:42:00Z" w16du:dateUtc="2024-10-21T05:42:00Z">
              <w:tcPr>
                <w:tcW w:w="965" w:type="dxa"/>
                <w:gridSpan w:val="3"/>
              </w:tcPr>
            </w:tcPrChange>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75" w:author="Raphael Malyankar" w:date="2024-10-20T22:42:00Z" w16du:dateUtc="2024-10-21T05:42:00Z">
              <w:tcPr>
                <w:tcW w:w="2904" w:type="dxa"/>
                <w:gridSpan w:val="3"/>
              </w:tcPr>
            </w:tcPrChange>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420" w:type="dxa"/>
            <w:gridSpan w:val="3"/>
            <w:tcPrChange w:id="1076" w:author="Raphael Malyankar" w:date="2024-10-20T22:42:00Z" w16du:dateUtc="2024-10-21T05:42:00Z">
              <w:tcPr>
                <w:tcW w:w="3149" w:type="dxa"/>
                <w:gridSpan w:val="4"/>
              </w:tcPr>
            </w:tcPrChange>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900" w:type="dxa"/>
            <w:gridSpan w:val="2"/>
            <w:tcPrChange w:id="1077" w:author="Raphael Malyankar" w:date="2024-10-20T22:42:00Z" w16du:dateUtc="2024-10-21T05:42:00Z">
              <w:tcPr>
                <w:tcW w:w="773" w:type="dxa"/>
                <w:gridSpan w:val="3"/>
              </w:tcPr>
            </w:tcPrChange>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2885" w:type="dxa"/>
            <w:gridSpan w:val="2"/>
            <w:tcPrChange w:id="1078" w:author="Raphael Malyankar" w:date="2024-10-20T22:42:00Z" w16du:dateUtc="2024-10-21T05:42:00Z">
              <w:tcPr>
                <w:tcW w:w="3056" w:type="dxa"/>
                <w:gridSpan w:val="3"/>
              </w:tcPr>
            </w:tcPrChange>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418" w:type="dxa"/>
            <w:vAlign w:val="center"/>
            <w:tcPrChange w:id="1079" w:author="Raphael Malyankar" w:date="2024-10-20T22:42:00Z" w16du:dateUtc="2024-10-21T05:42:00Z">
              <w:tcPr>
                <w:tcW w:w="3038" w:type="dxa"/>
                <w:vAlign w:val="center"/>
              </w:tcPr>
            </w:tcPrChange>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081B13">
        <w:trPr>
          <w:cantSplit/>
          <w:trPrChange w:id="1080" w:author="Raphael Malyankar" w:date="2024-10-20T22:42:00Z" w16du:dateUtc="2024-10-21T05:42:00Z">
            <w:trPr>
              <w:cantSplit/>
            </w:trPr>
          </w:trPrChange>
        </w:trPr>
        <w:tc>
          <w:tcPr>
            <w:tcW w:w="751" w:type="dxa"/>
            <w:gridSpan w:val="2"/>
            <w:tcPrChange w:id="1081" w:author="Raphael Malyankar" w:date="2024-10-20T22:42:00Z" w16du:dateUtc="2024-10-21T05:42:00Z">
              <w:tcPr>
                <w:tcW w:w="965" w:type="dxa"/>
                <w:gridSpan w:val="3"/>
              </w:tcPr>
            </w:tcPrChange>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82" w:author="Raphael Malyankar" w:date="2024-10-20T22:42:00Z" w16du:dateUtc="2024-10-21T05:42:00Z">
              <w:tcPr>
                <w:tcW w:w="2904" w:type="dxa"/>
                <w:gridSpan w:val="3"/>
              </w:tcPr>
            </w:tcPrChange>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420" w:type="dxa"/>
            <w:gridSpan w:val="3"/>
            <w:tcPrChange w:id="1083" w:author="Raphael Malyankar" w:date="2024-10-20T22:42:00Z" w16du:dateUtc="2024-10-21T05:42:00Z">
              <w:tcPr>
                <w:tcW w:w="3149" w:type="dxa"/>
                <w:gridSpan w:val="4"/>
              </w:tcPr>
            </w:tcPrChange>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900" w:type="dxa"/>
            <w:gridSpan w:val="2"/>
            <w:tcPrChange w:id="1084" w:author="Raphael Malyankar" w:date="2024-10-20T22:42:00Z" w16du:dateUtc="2024-10-21T05:42:00Z">
              <w:tcPr>
                <w:tcW w:w="773" w:type="dxa"/>
                <w:gridSpan w:val="3"/>
              </w:tcPr>
            </w:tcPrChange>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2885" w:type="dxa"/>
            <w:gridSpan w:val="2"/>
            <w:tcPrChange w:id="1085" w:author="Raphael Malyankar" w:date="2024-10-20T22:42:00Z" w16du:dateUtc="2024-10-21T05:42:00Z">
              <w:tcPr>
                <w:tcW w:w="3056" w:type="dxa"/>
                <w:gridSpan w:val="3"/>
              </w:tcPr>
            </w:tcPrChange>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418" w:type="dxa"/>
            <w:vAlign w:val="center"/>
            <w:tcPrChange w:id="1086" w:author="Raphael Malyankar" w:date="2024-10-20T22:42:00Z" w16du:dateUtc="2024-10-21T05:42:00Z">
              <w:tcPr>
                <w:tcW w:w="3038" w:type="dxa"/>
                <w:vAlign w:val="center"/>
              </w:tcPr>
            </w:tcPrChange>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081B13">
        <w:trPr>
          <w:cantSplit/>
          <w:trPrChange w:id="1087" w:author="Raphael Malyankar" w:date="2024-10-20T22:42:00Z" w16du:dateUtc="2024-10-21T05:42:00Z">
            <w:trPr>
              <w:cantSplit/>
            </w:trPr>
          </w:trPrChange>
        </w:trPr>
        <w:tc>
          <w:tcPr>
            <w:tcW w:w="751" w:type="dxa"/>
            <w:gridSpan w:val="2"/>
            <w:tcPrChange w:id="1088" w:author="Raphael Malyankar" w:date="2024-10-20T22:42:00Z" w16du:dateUtc="2024-10-21T05:42:00Z">
              <w:tcPr>
                <w:tcW w:w="965" w:type="dxa"/>
                <w:gridSpan w:val="3"/>
              </w:tcPr>
            </w:tcPrChange>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89" w:author="Raphael Malyankar" w:date="2024-10-20T22:42:00Z" w16du:dateUtc="2024-10-21T05:42:00Z">
              <w:tcPr>
                <w:tcW w:w="2904" w:type="dxa"/>
                <w:gridSpan w:val="3"/>
              </w:tcPr>
            </w:tcPrChange>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420" w:type="dxa"/>
            <w:gridSpan w:val="3"/>
            <w:tcPrChange w:id="1090" w:author="Raphael Malyankar" w:date="2024-10-20T22:42:00Z" w16du:dateUtc="2024-10-21T05:42:00Z">
              <w:tcPr>
                <w:tcW w:w="3149" w:type="dxa"/>
                <w:gridSpan w:val="4"/>
              </w:tcPr>
            </w:tcPrChange>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900" w:type="dxa"/>
            <w:gridSpan w:val="2"/>
            <w:tcPrChange w:id="1091" w:author="Raphael Malyankar" w:date="2024-10-20T22:42:00Z" w16du:dateUtc="2024-10-21T05:42:00Z">
              <w:tcPr>
                <w:tcW w:w="773" w:type="dxa"/>
                <w:gridSpan w:val="3"/>
              </w:tcPr>
            </w:tcPrChange>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92" w:author="Raphael Malyankar" w:date="2024-10-20T22:42:00Z" w16du:dateUtc="2024-10-21T05:42:00Z">
              <w:tcPr>
                <w:tcW w:w="3056" w:type="dxa"/>
                <w:gridSpan w:val="3"/>
              </w:tcPr>
            </w:tcPrChange>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vAlign w:val="center"/>
            <w:tcPrChange w:id="1093" w:author="Raphael Malyankar" w:date="2024-10-20T22:42:00Z" w16du:dateUtc="2024-10-21T05:42:00Z">
              <w:tcPr>
                <w:tcW w:w="3038" w:type="dxa"/>
                <w:vAlign w:val="center"/>
              </w:tcPr>
            </w:tcPrChange>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081B13">
        <w:trPr>
          <w:cantSplit/>
          <w:trPrChange w:id="1094" w:author="Raphael Malyankar" w:date="2024-10-20T22:42:00Z" w16du:dateUtc="2024-10-21T05:42:00Z">
            <w:trPr>
              <w:cantSplit/>
            </w:trPr>
          </w:trPrChange>
        </w:trPr>
        <w:tc>
          <w:tcPr>
            <w:tcW w:w="751" w:type="dxa"/>
            <w:gridSpan w:val="2"/>
            <w:tcPrChange w:id="1095" w:author="Raphael Malyankar" w:date="2024-10-20T22:42:00Z" w16du:dateUtc="2024-10-21T05:42:00Z">
              <w:tcPr>
                <w:tcW w:w="965" w:type="dxa"/>
                <w:gridSpan w:val="3"/>
              </w:tcPr>
            </w:tcPrChange>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96" w:author="Raphael Malyankar" w:date="2024-10-20T22:42:00Z" w16du:dateUtc="2024-10-21T05:42:00Z">
              <w:tcPr>
                <w:tcW w:w="2904" w:type="dxa"/>
                <w:gridSpan w:val="3"/>
              </w:tcPr>
            </w:tcPrChange>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420" w:type="dxa"/>
            <w:gridSpan w:val="3"/>
            <w:tcPrChange w:id="1097" w:author="Raphael Malyankar" w:date="2024-10-20T22:42:00Z" w16du:dateUtc="2024-10-21T05:42:00Z">
              <w:tcPr>
                <w:tcW w:w="3149" w:type="dxa"/>
                <w:gridSpan w:val="4"/>
              </w:tcPr>
            </w:tcPrChange>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900" w:type="dxa"/>
            <w:gridSpan w:val="2"/>
            <w:tcPrChange w:id="1098" w:author="Raphael Malyankar" w:date="2024-10-20T22:42:00Z" w16du:dateUtc="2024-10-21T05:42:00Z">
              <w:tcPr>
                <w:tcW w:w="773" w:type="dxa"/>
                <w:gridSpan w:val="3"/>
              </w:tcPr>
            </w:tcPrChange>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99" w:author="Raphael Malyankar" w:date="2024-10-20T22:42:00Z" w16du:dateUtc="2024-10-21T05:42:00Z">
              <w:tcPr>
                <w:tcW w:w="3056" w:type="dxa"/>
                <w:gridSpan w:val="3"/>
              </w:tcPr>
            </w:tcPrChange>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418" w:type="dxa"/>
            <w:vAlign w:val="center"/>
            <w:tcPrChange w:id="1100" w:author="Raphael Malyankar" w:date="2024-10-20T22:42:00Z" w16du:dateUtc="2024-10-21T05:42:00Z">
              <w:tcPr>
                <w:tcW w:w="3038" w:type="dxa"/>
                <w:vAlign w:val="center"/>
              </w:tcPr>
            </w:tcPrChange>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081B13">
        <w:trPr>
          <w:cantSplit/>
          <w:trPrChange w:id="1101" w:author="Raphael Malyankar" w:date="2024-10-20T22:42:00Z" w16du:dateUtc="2024-10-21T05:42:00Z">
            <w:trPr>
              <w:cantSplit/>
            </w:trPr>
          </w:trPrChange>
        </w:trPr>
        <w:tc>
          <w:tcPr>
            <w:tcW w:w="751" w:type="dxa"/>
            <w:gridSpan w:val="2"/>
            <w:tcPrChange w:id="1102" w:author="Raphael Malyankar" w:date="2024-10-20T22:42:00Z" w16du:dateUtc="2024-10-21T05:42:00Z">
              <w:tcPr>
                <w:tcW w:w="965" w:type="dxa"/>
                <w:gridSpan w:val="3"/>
              </w:tcPr>
            </w:tcPrChange>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03" w:author="Raphael Malyankar" w:date="2024-10-20T22:42:00Z" w16du:dateUtc="2024-10-21T05:42:00Z">
              <w:tcPr>
                <w:tcW w:w="2904" w:type="dxa"/>
                <w:gridSpan w:val="3"/>
              </w:tcPr>
            </w:tcPrChange>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420" w:type="dxa"/>
            <w:gridSpan w:val="3"/>
            <w:tcPrChange w:id="1104" w:author="Raphael Malyankar" w:date="2024-10-20T22:42:00Z" w16du:dateUtc="2024-10-21T05:42:00Z">
              <w:tcPr>
                <w:tcW w:w="3149" w:type="dxa"/>
                <w:gridSpan w:val="4"/>
              </w:tcPr>
            </w:tcPrChange>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900" w:type="dxa"/>
            <w:gridSpan w:val="2"/>
            <w:tcPrChange w:id="1105" w:author="Raphael Malyankar" w:date="2024-10-20T22:42:00Z" w16du:dateUtc="2024-10-21T05:42:00Z">
              <w:tcPr>
                <w:tcW w:w="773" w:type="dxa"/>
                <w:gridSpan w:val="3"/>
              </w:tcPr>
            </w:tcPrChange>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06" w:author="Raphael Malyankar" w:date="2024-10-20T22:42:00Z" w16du:dateUtc="2024-10-21T05:42:00Z">
              <w:tcPr>
                <w:tcW w:w="3056" w:type="dxa"/>
                <w:gridSpan w:val="3"/>
              </w:tcPr>
            </w:tcPrChange>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418" w:type="dxa"/>
            <w:tcPrChange w:id="1107" w:author="Raphael Malyankar" w:date="2024-10-20T22:42:00Z" w16du:dateUtc="2024-10-21T05:42:00Z">
              <w:tcPr>
                <w:tcW w:w="3038" w:type="dxa"/>
              </w:tcPr>
            </w:tcPrChange>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081B13">
        <w:trPr>
          <w:cantSplit/>
          <w:trPrChange w:id="1108" w:author="Raphael Malyankar" w:date="2024-10-20T22:42:00Z" w16du:dateUtc="2024-10-21T05:42:00Z">
            <w:trPr>
              <w:cantSplit/>
            </w:trPr>
          </w:trPrChange>
        </w:trPr>
        <w:tc>
          <w:tcPr>
            <w:tcW w:w="751" w:type="dxa"/>
            <w:gridSpan w:val="2"/>
            <w:tcPrChange w:id="1109" w:author="Raphael Malyankar" w:date="2024-10-20T22:42:00Z" w16du:dateUtc="2024-10-21T05:42:00Z">
              <w:tcPr>
                <w:tcW w:w="965" w:type="dxa"/>
                <w:gridSpan w:val="3"/>
              </w:tcPr>
            </w:tcPrChange>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gridSpan w:val="2"/>
            <w:tcPrChange w:id="1110" w:author="Raphael Malyankar" w:date="2024-10-20T22:42:00Z" w16du:dateUtc="2024-10-21T05:42:00Z">
              <w:tcPr>
                <w:tcW w:w="2904" w:type="dxa"/>
                <w:gridSpan w:val="3"/>
              </w:tcPr>
            </w:tcPrChange>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420" w:type="dxa"/>
            <w:gridSpan w:val="3"/>
            <w:tcPrChange w:id="1111" w:author="Raphael Malyankar" w:date="2024-10-20T22:42:00Z" w16du:dateUtc="2024-10-21T05:42:00Z">
              <w:tcPr>
                <w:tcW w:w="3149" w:type="dxa"/>
                <w:gridSpan w:val="4"/>
              </w:tcPr>
            </w:tcPrChange>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900" w:type="dxa"/>
            <w:gridSpan w:val="2"/>
            <w:tcPrChange w:id="1112" w:author="Raphael Malyankar" w:date="2024-10-20T22:42:00Z" w16du:dateUtc="2024-10-21T05:42:00Z">
              <w:tcPr>
                <w:tcW w:w="773" w:type="dxa"/>
                <w:gridSpan w:val="3"/>
              </w:tcPr>
            </w:tcPrChange>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13" w:author="Raphael Malyankar" w:date="2024-10-20T22:42:00Z" w16du:dateUtc="2024-10-21T05:42:00Z">
              <w:tcPr>
                <w:tcW w:w="3056" w:type="dxa"/>
                <w:gridSpan w:val="3"/>
              </w:tcPr>
            </w:tcPrChange>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418" w:type="dxa"/>
            <w:tcPrChange w:id="1114" w:author="Raphael Malyankar" w:date="2024-10-20T22:42:00Z" w16du:dateUtc="2024-10-21T05:42:00Z">
              <w:tcPr>
                <w:tcW w:w="3038" w:type="dxa"/>
              </w:tcPr>
            </w:tcPrChange>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081B13">
        <w:trPr>
          <w:cantSplit/>
          <w:trPrChange w:id="1115" w:author="Raphael Malyankar" w:date="2024-10-20T22:42:00Z" w16du:dateUtc="2024-10-21T05:42:00Z">
            <w:trPr>
              <w:cantSplit/>
            </w:trPr>
          </w:trPrChange>
        </w:trPr>
        <w:tc>
          <w:tcPr>
            <w:tcW w:w="751" w:type="dxa"/>
            <w:gridSpan w:val="2"/>
            <w:tcPrChange w:id="1116" w:author="Raphael Malyankar" w:date="2024-10-20T22:42:00Z" w16du:dateUtc="2024-10-21T05:42:00Z">
              <w:tcPr>
                <w:tcW w:w="965" w:type="dxa"/>
                <w:gridSpan w:val="3"/>
              </w:tcPr>
            </w:tcPrChange>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17" w:author="Raphael Malyankar" w:date="2024-10-20T22:42:00Z" w16du:dateUtc="2024-10-21T05:42:00Z">
              <w:tcPr>
                <w:tcW w:w="2904" w:type="dxa"/>
                <w:gridSpan w:val="3"/>
              </w:tcPr>
            </w:tcPrChange>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420" w:type="dxa"/>
            <w:gridSpan w:val="3"/>
            <w:tcPrChange w:id="1118" w:author="Raphael Malyankar" w:date="2024-10-20T22:42:00Z" w16du:dateUtc="2024-10-21T05:42:00Z">
              <w:tcPr>
                <w:tcW w:w="3149" w:type="dxa"/>
                <w:gridSpan w:val="4"/>
              </w:tcPr>
            </w:tcPrChange>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900" w:type="dxa"/>
            <w:gridSpan w:val="2"/>
            <w:tcPrChange w:id="1119" w:author="Raphael Malyankar" w:date="2024-10-20T22:42:00Z" w16du:dateUtc="2024-10-21T05:42:00Z">
              <w:tcPr>
                <w:tcW w:w="773" w:type="dxa"/>
                <w:gridSpan w:val="3"/>
              </w:tcPr>
            </w:tcPrChange>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120" w:author="Raphael Malyankar" w:date="2024-10-20T22:42:00Z" w16du:dateUtc="2024-10-21T05:42:00Z">
              <w:tcPr>
                <w:tcW w:w="3056" w:type="dxa"/>
                <w:gridSpan w:val="3"/>
              </w:tcPr>
            </w:tcPrChange>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418" w:type="dxa"/>
            <w:vAlign w:val="center"/>
            <w:tcPrChange w:id="1121" w:author="Raphael Malyankar" w:date="2024-10-20T22:42:00Z" w16du:dateUtc="2024-10-21T05:42:00Z">
              <w:tcPr>
                <w:tcW w:w="3038" w:type="dxa"/>
                <w:vAlign w:val="center"/>
              </w:tcPr>
            </w:tcPrChange>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081B13">
        <w:trPr>
          <w:cantSplit/>
          <w:trPrChange w:id="1122" w:author="Raphael Malyankar" w:date="2024-10-20T22:42:00Z" w16du:dateUtc="2024-10-21T05:42:00Z">
            <w:trPr>
              <w:cantSplit/>
            </w:trPr>
          </w:trPrChange>
        </w:trPr>
        <w:tc>
          <w:tcPr>
            <w:tcW w:w="751" w:type="dxa"/>
            <w:gridSpan w:val="2"/>
            <w:tcBorders>
              <w:bottom w:val="single" w:sz="4" w:space="0" w:color="000000"/>
            </w:tcBorders>
            <w:tcPrChange w:id="1123" w:author="Raphael Malyankar" w:date="2024-10-20T22:42:00Z" w16du:dateUtc="2024-10-21T05:42:00Z">
              <w:tcPr>
                <w:tcW w:w="965" w:type="dxa"/>
                <w:gridSpan w:val="3"/>
                <w:tcBorders>
                  <w:bottom w:val="single" w:sz="4" w:space="0" w:color="000000"/>
                </w:tcBorders>
              </w:tcPr>
            </w:tcPrChange>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Borders>
              <w:bottom w:val="single" w:sz="4" w:space="0" w:color="000000"/>
            </w:tcBorders>
            <w:tcPrChange w:id="1124" w:author="Raphael Malyankar" w:date="2024-10-20T22:42:00Z" w16du:dateUtc="2024-10-21T05:42:00Z">
              <w:tcPr>
                <w:tcW w:w="2904" w:type="dxa"/>
                <w:gridSpan w:val="3"/>
                <w:tcBorders>
                  <w:bottom w:val="single" w:sz="4" w:space="0" w:color="000000"/>
                </w:tcBorders>
              </w:tcPr>
            </w:tcPrChange>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420" w:type="dxa"/>
            <w:gridSpan w:val="3"/>
            <w:tcBorders>
              <w:bottom w:val="single" w:sz="4" w:space="0" w:color="000000"/>
            </w:tcBorders>
            <w:tcPrChange w:id="1125" w:author="Raphael Malyankar" w:date="2024-10-20T22:42:00Z" w16du:dateUtc="2024-10-21T05:42:00Z">
              <w:tcPr>
                <w:tcW w:w="3149" w:type="dxa"/>
                <w:gridSpan w:val="4"/>
                <w:tcBorders>
                  <w:bottom w:val="single" w:sz="4" w:space="0" w:color="000000"/>
                </w:tcBorders>
              </w:tcPr>
            </w:tcPrChange>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900" w:type="dxa"/>
            <w:gridSpan w:val="2"/>
            <w:tcBorders>
              <w:bottom w:val="single" w:sz="4" w:space="0" w:color="000000"/>
            </w:tcBorders>
            <w:tcPrChange w:id="1126" w:author="Raphael Malyankar" w:date="2024-10-20T22:42:00Z" w16du:dateUtc="2024-10-21T05:42:00Z">
              <w:tcPr>
                <w:tcW w:w="773" w:type="dxa"/>
                <w:gridSpan w:val="3"/>
                <w:tcBorders>
                  <w:bottom w:val="single" w:sz="4" w:space="0" w:color="000000"/>
                </w:tcBorders>
              </w:tcPr>
            </w:tcPrChange>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Borders>
              <w:bottom w:val="single" w:sz="4" w:space="0" w:color="000000"/>
            </w:tcBorders>
            <w:tcPrChange w:id="1127" w:author="Raphael Malyankar" w:date="2024-10-20T22:42:00Z" w16du:dateUtc="2024-10-21T05:42:00Z">
              <w:tcPr>
                <w:tcW w:w="3056" w:type="dxa"/>
                <w:gridSpan w:val="3"/>
                <w:tcBorders>
                  <w:bottom w:val="single" w:sz="4" w:space="0" w:color="000000"/>
                </w:tcBorders>
              </w:tcPr>
            </w:tcPrChange>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418" w:type="dxa"/>
            <w:tcBorders>
              <w:bottom w:val="single" w:sz="4" w:space="0" w:color="000000"/>
            </w:tcBorders>
            <w:vAlign w:val="center"/>
            <w:tcPrChange w:id="1128" w:author="Raphael Malyankar" w:date="2024-10-20T22:42:00Z" w16du:dateUtc="2024-10-21T05:42:00Z">
              <w:tcPr>
                <w:tcW w:w="3038" w:type="dxa"/>
                <w:tcBorders>
                  <w:bottom w:val="single" w:sz="4" w:space="0" w:color="000000"/>
                </w:tcBorders>
                <w:vAlign w:val="center"/>
              </w:tcPr>
            </w:tcPrChange>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081B13">
        <w:trPr>
          <w:cantSplit/>
          <w:trPrChange w:id="1129" w:author="Raphael Malyankar" w:date="2024-10-20T22:42:00Z" w16du:dateUtc="2024-10-21T05:42:00Z">
            <w:trPr>
              <w:cantSplit/>
            </w:trPr>
          </w:trPrChange>
        </w:trPr>
        <w:tc>
          <w:tcPr>
            <w:tcW w:w="751" w:type="dxa"/>
            <w:gridSpan w:val="2"/>
            <w:tcBorders>
              <w:bottom w:val="single" w:sz="4" w:space="0" w:color="000000"/>
            </w:tcBorders>
            <w:tcPrChange w:id="1130" w:author="Raphael Malyankar" w:date="2024-10-20T22:42:00Z" w16du:dateUtc="2024-10-21T05:42:00Z">
              <w:tcPr>
                <w:tcW w:w="965" w:type="dxa"/>
                <w:gridSpan w:val="3"/>
                <w:tcBorders>
                  <w:bottom w:val="single" w:sz="4" w:space="0" w:color="000000"/>
                </w:tcBorders>
              </w:tcPr>
            </w:tcPrChange>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Borders>
              <w:bottom w:val="single" w:sz="4" w:space="0" w:color="000000"/>
            </w:tcBorders>
            <w:shd w:val="clear" w:color="auto" w:fill="auto"/>
            <w:tcPrChange w:id="1131" w:author="Raphael Malyankar" w:date="2024-10-20T22:42:00Z" w16du:dateUtc="2024-10-21T05:42:00Z">
              <w:tcPr>
                <w:tcW w:w="2904" w:type="dxa"/>
                <w:gridSpan w:val="3"/>
                <w:tcBorders>
                  <w:bottom w:val="single" w:sz="4" w:space="0" w:color="000000"/>
                </w:tcBorders>
                <w:shd w:val="clear" w:color="auto" w:fill="auto"/>
              </w:tcPr>
            </w:tcPrChange>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420" w:type="dxa"/>
            <w:gridSpan w:val="3"/>
            <w:tcBorders>
              <w:bottom w:val="single" w:sz="4" w:space="0" w:color="000000"/>
            </w:tcBorders>
            <w:shd w:val="clear" w:color="auto" w:fill="auto"/>
            <w:tcPrChange w:id="1132" w:author="Raphael Malyankar" w:date="2024-10-20T22:42:00Z" w16du:dateUtc="2024-10-21T05:42:00Z">
              <w:tcPr>
                <w:tcW w:w="3149" w:type="dxa"/>
                <w:gridSpan w:val="4"/>
                <w:tcBorders>
                  <w:bottom w:val="single" w:sz="4" w:space="0" w:color="000000"/>
                </w:tcBorders>
                <w:shd w:val="clear" w:color="auto" w:fill="auto"/>
              </w:tcPr>
            </w:tcPrChange>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900" w:type="dxa"/>
            <w:gridSpan w:val="2"/>
            <w:tcBorders>
              <w:bottom w:val="single" w:sz="4" w:space="0" w:color="000000"/>
            </w:tcBorders>
            <w:shd w:val="clear" w:color="auto" w:fill="auto"/>
            <w:tcPrChange w:id="1133" w:author="Raphael Malyankar" w:date="2024-10-20T22:42:00Z" w16du:dateUtc="2024-10-21T05:42:00Z">
              <w:tcPr>
                <w:tcW w:w="773" w:type="dxa"/>
                <w:gridSpan w:val="3"/>
                <w:tcBorders>
                  <w:bottom w:val="single" w:sz="4" w:space="0" w:color="000000"/>
                </w:tcBorders>
                <w:shd w:val="clear" w:color="auto" w:fill="auto"/>
              </w:tcPr>
            </w:tcPrChange>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Borders>
              <w:bottom w:val="single" w:sz="4" w:space="0" w:color="000000"/>
            </w:tcBorders>
            <w:shd w:val="clear" w:color="auto" w:fill="auto"/>
            <w:tcPrChange w:id="1134" w:author="Raphael Malyankar" w:date="2024-10-20T22:42:00Z" w16du:dateUtc="2024-10-21T05:42:00Z">
              <w:tcPr>
                <w:tcW w:w="3056" w:type="dxa"/>
                <w:gridSpan w:val="3"/>
                <w:tcBorders>
                  <w:bottom w:val="single" w:sz="4" w:space="0" w:color="000000"/>
                </w:tcBorders>
                <w:shd w:val="clear" w:color="auto" w:fill="auto"/>
              </w:tcPr>
            </w:tcPrChange>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Borders>
              <w:bottom w:val="single" w:sz="4" w:space="0" w:color="000000"/>
            </w:tcBorders>
            <w:shd w:val="clear" w:color="auto" w:fill="auto"/>
            <w:vAlign w:val="center"/>
            <w:tcPrChange w:id="1135" w:author="Raphael Malyankar" w:date="2024-10-20T22:42:00Z" w16du:dateUtc="2024-10-21T05:42:00Z">
              <w:tcPr>
                <w:tcW w:w="3038" w:type="dxa"/>
                <w:tcBorders>
                  <w:bottom w:val="single" w:sz="4" w:space="0" w:color="000000"/>
                </w:tcBorders>
                <w:shd w:val="clear" w:color="auto" w:fill="auto"/>
                <w:vAlign w:val="center"/>
              </w:tcPr>
            </w:tcPrChange>
          </w:tcPr>
          <w:p w14:paraId="655BB80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3684D2A0" w14:textId="77777777" w:rsidTr="00081B13">
        <w:trPr>
          <w:cantSplit/>
          <w:trPrChange w:id="1136" w:author="Raphael Malyankar" w:date="2024-10-20T22:42:00Z" w16du:dateUtc="2024-10-21T05:42:00Z">
            <w:trPr>
              <w:cantSplit/>
            </w:trPr>
          </w:trPrChange>
        </w:trPr>
        <w:tc>
          <w:tcPr>
            <w:tcW w:w="751" w:type="dxa"/>
            <w:gridSpan w:val="2"/>
            <w:tcPrChange w:id="1137" w:author="Raphael Malyankar" w:date="2024-10-20T22:42:00Z" w16du:dateUtc="2024-10-21T05:42:00Z">
              <w:tcPr>
                <w:tcW w:w="965" w:type="dxa"/>
                <w:gridSpan w:val="3"/>
              </w:tcPr>
            </w:tcPrChange>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38" w:author="Raphael Malyankar" w:date="2024-10-20T22:42:00Z" w16du:dateUtc="2024-10-21T05:42:00Z">
              <w:tcPr>
                <w:tcW w:w="2904" w:type="dxa"/>
                <w:gridSpan w:val="3"/>
              </w:tcPr>
            </w:tcPrChange>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420" w:type="dxa"/>
            <w:gridSpan w:val="3"/>
            <w:tcPrChange w:id="1139" w:author="Raphael Malyankar" w:date="2024-10-20T22:42:00Z" w16du:dateUtc="2024-10-21T05:42:00Z">
              <w:tcPr>
                <w:tcW w:w="3149" w:type="dxa"/>
                <w:gridSpan w:val="4"/>
              </w:tcPr>
            </w:tcPrChange>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900" w:type="dxa"/>
            <w:gridSpan w:val="2"/>
            <w:tcPrChange w:id="1140" w:author="Raphael Malyankar" w:date="2024-10-20T22:42:00Z" w16du:dateUtc="2024-10-21T05:42:00Z">
              <w:tcPr>
                <w:tcW w:w="773" w:type="dxa"/>
                <w:gridSpan w:val="3"/>
              </w:tcPr>
            </w:tcPrChange>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141" w:author="Raphael Malyankar" w:date="2024-10-20T22:42:00Z" w16du:dateUtc="2024-10-21T05:42:00Z">
              <w:tcPr>
                <w:tcW w:w="3056" w:type="dxa"/>
                <w:gridSpan w:val="3"/>
              </w:tcPr>
            </w:tcPrChange>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418" w:type="dxa"/>
            <w:vAlign w:val="center"/>
            <w:tcPrChange w:id="1142" w:author="Raphael Malyankar" w:date="2024-10-20T22:42:00Z" w16du:dateUtc="2024-10-21T05:42:00Z">
              <w:tcPr>
                <w:tcW w:w="3038" w:type="dxa"/>
                <w:vAlign w:val="center"/>
              </w:tcPr>
            </w:tcPrChange>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081B13">
        <w:trPr>
          <w:cantSplit/>
          <w:trPrChange w:id="1143" w:author="Raphael Malyankar" w:date="2024-10-20T22:42:00Z" w16du:dateUtc="2024-10-21T05:42:00Z">
            <w:trPr>
              <w:cantSplit/>
            </w:trPr>
          </w:trPrChange>
        </w:trPr>
        <w:tc>
          <w:tcPr>
            <w:tcW w:w="751" w:type="dxa"/>
            <w:gridSpan w:val="2"/>
            <w:tcPrChange w:id="1144" w:author="Raphael Malyankar" w:date="2024-10-20T22:42:00Z" w16du:dateUtc="2024-10-21T05:42:00Z">
              <w:tcPr>
                <w:tcW w:w="965" w:type="dxa"/>
                <w:gridSpan w:val="3"/>
              </w:tcPr>
            </w:tcPrChange>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45" w:author="Raphael Malyankar" w:date="2024-10-20T22:42:00Z" w16du:dateUtc="2024-10-21T05:42:00Z">
              <w:tcPr>
                <w:tcW w:w="2904" w:type="dxa"/>
                <w:gridSpan w:val="3"/>
              </w:tcPr>
            </w:tcPrChange>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420" w:type="dxa"/>
            <w:gridSpan w:val="3"/>
            <w:tcPrChange w:id="1146" w:author="Raphael Malyankar" w:date="2024-10-20T22:42:00Z" w16du:dateUtc="2024-10-21T05:42:00Z">
              <w:tcPr>
                <w:tcW w:w="3149" w:type="dxa"/>
                <w:gridSpan w:val="4"/>
              </w:tcPr>
            </w:tcPrChange>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900" w:type="dxa"/>
            <w:gridSpan w:val="2"/>
            <w:tcPrChange w:id="1147" w:author="Raphael Malyankar" w:date="2024-10-20T22:42:00Z" w16du:dateUtc="2024-10-21T05:42:00Z">
              <w:tcPr>
                <w:tcW w:w="773" w:type="dxa"/>
                <w:gridSpan w:val="3"/>
              </w:tcPr>
            </w:tcPrChange>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2885" w:type="dxa"/>
            <w:gridSpan w:val="2"/>
            <w:tcPrChange w:id="1148" w:author="Raphael Malyankar" w:date="2024-10-20T22:42:00Z" w16du:dateUtc="2024-10-21T05:42:00Z">
              <w:tcPr>
                <w:tcW w:w="3056" w:type="dxa"/>
                <w:gridSpan w:val="3"/>
              </w:tcPr>
            </w:tcPrChange>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418" w:type="dxa"/>
            <w:vAlign w:val="center"/>
            <w:tcPrChange w:id="1149" w:author="Raphael Malyankar" w:date="2024-10-20T22:42:00Z" w16du:dateUtc="2024-10-21T05:42:00Z">
              <w:tcPr>
                <w:tcW w:w="3038" w:type="dxa"/>
                <w:vAlign w:val="center"/>
              </w:tcPr>
            </w:tcPrChange>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081B13">
        <w:trPr>
          <w:cantSplit/>
          <w:trPrChange w:id="1150" w:author="Raphael Malyankar" w:date="2024-10-20T22:42:00Z" w16du:dateUtc="2024-10-21T05:42:00Z">
            <w:trPr>
              <w:cantSplit/>
            </w:trPr>
          </w:trPrChange>
        </w:trPr>
        <w:tc>
          <w:tcPr>
            <w:tcW w:w="751" w:type="dxa"/>
            <w:gridSpan w:val="2"/>
            <w:tcPrChange w:id="1151" w:author="Raphael Malyankar" w:date="2024-10-20T22:42:00Z" w16du:dateUtc="2024-10-21T05:42:00Z">
              <w:tcPr>
                <w:tcW w:w="965" w:type="dxa"/>
                <w:gridSpan w:val="3"/>
              </w:tcPr>
            </w:tcPrChange>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52" w:author="Raphael Malyankar" w:date="2024-10-20T22:42:00Z" w16du:dateUtc="2024-10-21T05:42:00Z">
              <w:tcPr>
                <w:tcW w:w="2904" w:type="dxa"/>
                <w:gridSpan w:val="3"/>
              </w:tcPr>
            </w:tcPrChange>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420" w:type="dxa"/>
            <w:gridSpan w:val="3"/>
            <w:tcPrChange w:id="1153" w:author="Raphael Malyankar" w:date="2024-10-20T22:42:00Z" w16du:dateUtc="2024-10-21T05:42:00Z">
              <w:tcPr>
                <w:tcW w:w="3149" w:type="dxa"/>
                <w:gridSpan w:val="4"/>
              </w:tcPr>
            </w:tcPrChange>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900" w:type="dxa"/>
            <w:gridSpan w:val="2"/>
            <w:tcPrChange w:id="1154" w:author="Raphael Malyankar" w:date="2024-10-20T22:42:00Z" w16du:dateUtc="2024-10-21T05:42:00Z">
              <w:tcPr>
                <w:tcW w:w="773" w:type="dxa"/>
                <w:gridSpan w:val="3"/>
              </w:tcPr>
            </w:tcPrChange>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55" w:author="Raphael Malyankar" w:date="2024-10-20T22:42:00Z" w16du:dateUtc="2024-10-21T05:42:00Z">
              <w:tcPr>
                <w:tcW w:w="3056" w:type="dxa"/>
                <w:gridSpan w:val="3"/>
              </w:tcPr>
            </w:tcPrChange>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Change w:id="1156" w:author="Raphael Malyankar" w:date="2024-10-20T22:42:00Z" w16du:dateUtc="2024-10-21T05:42:00Z">
              <w:tcPr>
                <w:tcW w:w="3038" w:type="dxa"/>
                <w:vAlign w:val="center"/>
              </w:tcPr>
            </w:tcPrChange>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081B13">
        <w:trPr>
          <w:cantSplit/>
          <w:trPrChange w:id="1157" w:author="Raphael Malyankar" w:date="2024-10-20T22:42:00Z" w16du:dateUtc="2024-10-21T05:42:00Z">
            <w:trPr>
              <w:cantSplit/>
            </w:trPr>
          </w:trPrChange>
        </w:trPr>
        <w:tc>
          <w:tcPr>
            <w:tcW w:w="751" w:type="dxa"/>
            <w:gridSpan w:val="2"/>
            <w:tcPrChange w:id="1158" w:author="Raphael Malyankar" w:date="2024-10-20T22:42:00Z" w16du:dateUtc="2024-10-21T05:42:00Z">
              <w:tcPr>
                <w:tcW w:w="965" w:type="dxa"/>
                <w:gridSpan w:val="3"/>
              </w:tcPr>
            </w:tcPrChange>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59" w:author="Raphael Malyankar" w:date="2024-10-20T22:42:00Z" w16du:dateUtc="2024-10-21T05:42:00Z">
              <w:tcPr>
                <w:tcW w:w="2904" w:type="dxa"/>
                <w:gridSpan w:val="3"/>
              </w:tcPr>
            </w:tcPrChange>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420" w:type="dxa"/>
            <w:gridSpan w:val="3"/>
            <w:tcPrChange w:id="1160" w:author="Raphael Malyankar" w:date="2024-10-20T22:42:00Z" w16du:dateUtc="2024-10-21T05:42:00Z">
              <w:tcPr>
                <w:tcW w:w="3149" w:type="dxa"/>
                <w:gridSpan w:val="4"/>
              </w:tcPr>
            </w:tcPrChange>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900" w:type="dxa"/>
            <w:gridSpan w:val="2"/>
            <w:tcPrChange w:id="1161" w:author="Raphael Malyankar" w:date="2024-10-20T22:42:00Z" w16du:dateUtc="2024-10-21T05:42:00Z">
              <w:tcPr>
                <w:tcW w:w="773" w:type="dxa"/>
                <w:gridSpan w:val="3"/>
              </w:tcPr>
            </w:tcPrChange>
          </w:tcPr>
          <w:p w14:paraId="50A5ECC0" w14:textId="5902FB0C" w:rsidR="00E9151D" w:rsidRPr="00951175" w:rsidRDefault="003D50D9" w:rsidP="00951175">
            <w:pPr>
              <w:snapToGrid w:val="0"/>
              <w:spacing w:before="60" w:after="60" w:line="240" w:lineRule="auto"/>
              <w:jc w:val="center"/>
              <w:rPr>
                <w:rFonts w:cs="Arial"/>
                <w:sz w:val="16"/>
                <w:szCs w:val="16"/>
                <w:lang w:val="en-GB"/>
              </w:rPr>
            </w:pPr>
            <w:r>
              <w:rPr>
                <w:rFonts w:cs="Arial"/>
                <w:sz w:val="16"/>
                <w:szCs w:val="16"/>
                <w:lang w:val="en-GB"/>
              </w:rPr>
              <w:t>0..</w:t>
            </w:r>
            <w:r w:rsidR="00E9151D" w:rsidRPr="00951175">
              <w:rPr>
                <w:rFonts w:cs="Arial"/>
                <w:sz w:val="16"/>
                <w:szCs w:val="16"/>
                <w:lang w:val="en-GB"/>
              </w:rPr>
              <w:t>1</w:t>
            </w:r>
          </w:p>
        </w:tc>
        <w:tc>
          <w:tcPr>
            <w:tcW w:w="2885" w:type="dxa"/>
            <w:gridSpan w:val="2"/>
            <w:tcPrChange w:id="1162" w:author="Raphael Malyankar" w:date="2024-10-20T22:42:00Z" w16du:dateUtc="2024-10-21T05:42:00Z">
              <w:tcPr>
                <w:tcW w:w="3056" w:type="dxa"/>
                <w:gridSpan w:val="3"/>
              </w:tcPr>
            </w:tcPrChange>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418" w:type="dxa"/>
            <w:tcPrChange w:id="1163" w:author="Raphael Malyankar" w:date="2024-10-20T22:42:00Z" w16du:dateUtc="2024-10-21T05:42:00Z">
              <w:tcPr>
                <w:tcW w:w="3038" w:type="dxa"/>
              </w:tcPr>
            </w:tcPrChange>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081B13" w:rsidRPr="00951175" w:rsidDel="00081B13" w14:paraId="7AD48418" w14:textId="77777777" w:rsidTr="00081B13">
        <w:trPr>
          <w:gridAfter w:val="2"/>
          <w:wAfter w:w="4598" w:type="dxa"/>
          <w:cantSplit/>
          <w:del w:id="1164" w:author="Raphael Malyankar" w:date="2024-10-20T22:41:00Z"/>
        </w:trPr>
        <w:tc>
          <w:tcPr>
            <w:tcW w:w="677" w:type="dxa"/>
          </w:tcPr>
          <w:p w14:paraId="0AC1DB99" w14:textId="1B9C3B44" w:rsidR="00E9151D" w:rsidRPr="00951175" w:rsidDel="00081B13" w:rsidRDefault="00E9151D" w:rsidP="00951175">
            <w:pPr>
              <w:snapToGrid w:val="0"/>
              <w:spacing w:before="60" w:after="60" w:line="240" w:lineRule="auto"/>
              <w:jc w:val="left"/>
              <w:rPr>
                <w:del w:id="1165" w:author="Raphael Malyankar" w:date="2024-10-20T22:41:00Z" w16du:dateUtc="2024-10-21T05:41:00Z"/>
                <w:rFonts w:cs="Arial"/>
                <w:sz w:val="16"/>
                <w:szCs w:val="16"/>
                <w:lang w:val="en-GB"/>
              </w:rPr>
            </w:pPr>
            <w:del w:id="1166" w:author="Raphael Malyankar" w:date="2024-10-20T22:41:00Z" w16du:dateUtc="2024-10-21T05:41:00Z">
              <w:r w:rsidRPr="00951175" w:rsidDel="00081B13">
                <w:rPr>
                  <w:rFonts w:cs="Arial"/>
                  <w:sz w:val="16"/>
                  <w:szCs w:val="16"/>
                  <w:lang w:val="en-GB"/>
                </w:rPr>
                <w:delText>Attribute</w:delText>
              </w:r>
            </w:del>
          </w:p>
        </w:tc>
        <w:tc>
          <w:tcPr>
            <w:tcW w:w="1943" w:type="dxa"/>
            <w:gridSpan w:val="2"/>
          </w:tcPr>
          <w:p w14:paraId="4A12450A" w14:textId="63533EED" w:rsidR="00E9151D" w:rsidRPr="00951175" w:rsidDel="00081B13" w:rsidRDefault="00E9151D" w:rsidP="00951175">
            <w:pPr>
              <w:snapToGrid w:val="0"/>
              <w:spacing w:before="60" w:after="60" w:line="240" w:lineRule="auto"/>
              <w:jc w:val="left"/>
              <w:rPr>
                <w:del w:id="1167" w:author="Raphael Malyankar" w:date="2024-10-20T22:41:00Z" w16du:dateUtc="2024-10-21T05:41:00Z"/>
                <w:rFonts w:cs="Arial"/>
                <w:sz w:val="16"/>
                <w:szCs w:val="16"/>
                <w:lang w:val="en-GB"/>
              </w:rPr>
            </w:pPr>
            <w:del w:id="1168" w:author="Raphael Malyankar" w:date="2024-10-20T22:41:00Z" w16du:dateUtc="2024-10-21T05:41:00Z">
              <w:r w:rsidRPr="00951175" w:rsidDel="00081B13">
                <w:rPr>
                  <w:rFonts w:cs="Arial"/>
                  <w:sz w:val="16"/>
                  <w:szCs w:val="16"/>
                  <w:lang w:val="en-GB"/>
                </w:rPr>
                <w:delText>otherLocale</w:delText>
              </w:r>
            </w:del>
          </w:p>
        </w:tc>
        <w:tc>
          <w:tcPr>
            <w:tcW w:w="2103" w:type="dxa"/>
            <w:gridSpan w:val="2"/>
          </w:tcPr>
          <w:p w14:paraId="39EF5CE9" w14:textId="354FCCBC" w:rsidR="00E9151D" w:rsidRPr="00951175" w:rsidDel="00081B13" w:rsidRDefault="00E9151D" w:rsidP="00951175">
            <w:pPr>
              <w:snapToGrid w:val="0"/>
              <w:spacing w:before="60" w:after="60" w:line="240" w:lineRule="auto"/>
              <w:jc w:val="left"/>
              <w:rPr>
                <w:del w:id="1169" w:author="Raphael Malyankar" w:date="2024-10-20T22:41:00Z" w16du:dateUtc="2024-10-21T05:41:00Z"/>
                <w:rFonts w:cs="Arial"/>
                <w:sz w:val="16"/>
                <w:szCs w:val="16"/>
                <w:lang w:val="en-GB"/>
              </w:rPr>
            </w:pPr>
            <w:del w:id="1170" w:author="Raphael Malyankar" w:date="2024-10-20T22:41:00Z" w16du:dateUtc="2024-10-21T05:41:00Z">
              <w:r w:rsidRPr="00951175" w:rsidDel="00081B13">
                <w:rPr>
                  <w:rFonts w:cs="Arial"/>
                  <w:sz w:val="16"/>
                  <w:szCs w:val="16"/>
                  <w:lang w:val="en-GB"/>
                </w:rPr>
                <w:delText xml:space="preserve">Other languages and character sets used in </w:delText>
              </w:r>
              <w:r w:rsidR="000B6526" w:rsidRPr="00951175" w:rsidDel="00081B13">
                <w:rPr>
                  <w:rFonts w:cs="Arial"/>
                  <w:sz w:val="16"/>
                  <w:szCs w:val="16"/>
                  <w:lang w:val="en-GB"/>
                </w:rPr>
                <w:delText>the dataset</w:delText>
              </w:r>
            </w:del>
          </w:p>
        </w:tc>
        <w:tc>
          <w:tcPr>
            <w:tcW w:w="553" w:type="dxa"/>
          </w:tcPr>
          <w:p w14:paraId="2ECC2D0A" w14:textId="0A3FDD75" w:rsidR="00E9151D" w:rsidRPr="00951175" w:rsidDel="00081B13" w:rsidRDefault="00E9151D" w:rsidP="00951175">
            <w:pPr>
              <w:snapToGrid w:val="0"/>
              <w:spacing w:before="60" w:after="60" w:line="240" w:lineRule="auto"/>
              <w:jc w:val="center"/>
              <w:rPr>
                <w:del w:id="1171" w:author="Raphael Malyankar" w:date="2024-10-20T22:41:00Z" w16du:dateUtc="2024-10-21T05:41:00Z"/>
                <w:rFonts w:cs="Arial"/>
                <w:sz w:val="16"/>
                <w:szCs w:val="16"/>
                <w:lang w:val="en-GB"/>
              </w:rPr>
            </w:pPr>
            <w:del w:id="1172" w:author="Raphael Malyankar" w:date="2024-10-20T22:41:00Z" w16du:dateUtc="2024-10-21T05:41:00Z">
              <w:r w:rsidRPr="00951175" w:rsidDel="00081B13">
                <w:rPr>
                  <w:rFonts w:cs="Arial"/>
                  <w:sz w:val="16"/>
                  <w:szCs w:val="16"/>
                  <w:lang w:val="en-GB"/>
                </w:rPr>
                <w:delText>0..*</w:delText>
              </w:r>
            </w:del>
          </w:p>
        </w:tc>
        <w:tc>
          <w:tcPr>
            <w:tcW w:w="2043" w:type="dxa"/>
            <w:gridSpan w:val="2"/>
          </w:tcPr>
          <w:p w14:paraId="69E89CAA" w14:textId="08A79290" w:rsidR="00E9151D" w:rsidRPr="00951175" w:rsidDel="00081B13" w:rsidRDefault="00E9151D" w:rsidP="00951175">
            <w:pPr>
              <w:snapToGrid w:val="0"/>
              <w:spacing w:before="60" w:after="60" w:line="240" w:lineRule="auto"/>
              <w:jc w:val="left"/>
              <w:rPr>
                <w:del w:id="1173" w:author="Raphael Malyankar" w:date="2024-10-20T22:41:00Z" w16du:dateUtc="2024-10-21T05:41:00Z"/>
                <w:rFonts w:cs="Arial"/>
                <w:sz w:val="16"/>
                <w:szCs w:val="16"/>
                <w:lang w:val="en-GB"/>
              </w:rPr>
            </w:pPr>
            <w:del w:id="1174" w:author="Raphael Malyankar" w:date="2024-10-20T22:41:00Z" w16du:dateUtc="2024-10-21T05:41:00Z">
              <w:r w:rsidRPr="00951175" w:rsidDel="00081B13">
                <w:rPr>
                  <w:rFonts w:cs="Arial"/>
                  <w:sz w:val="16"/>
                  <w:szCs w:val="16"/>
                  <w:lang w:val="en-GB"/>
                </w:rPr>
                <w:delText>PT_Locale</w:delText>
              </w:r>
            </w:del>
          </w:p>
        </w:tc>
        <w:tc>
          <w:tcPr>
            <w:tcW w:w="2031" w:type="dxa"/>
            <w:gridSpan w:val="2"/>
          </w:tcPr>
          <w:p w14:paraId="1BCF2344" w14:textId="001F660E" w:rsidR="00E9151D" w:rsidRPr="00081B13" w:rsidDel="00081B13" w:rsidRDefault="000F7987" w:rsidP="00B824E4">
            <w:pPr>
              <w:snapToGrid w:val="0"/>
              <w:spacing w:before="60" w:after="60" w:line="240" w:lineRule="auto"/>
              <w:jc w:val="left"/>
              <w:rPr>
                <w:del w:id="1175" w:author="Raphael Malyankar" w:date="2024-10-20T22:41:00Z" w16du:dateUtc="2024-10-21T05:41:00Z"/>
                <w:rFonts w:cs="Arial"/>
                <w:b/>
                <w:bCs/>
                <w:sz w:val="16"/>
                <w:szCs w:val="16"/>
                <w:lang w:val="en-GB"/>
              </w:rPr>
            </w:pPr>
            <w:del w:id="1176" w:author="Raphael Malyankar" w:date="2024-10-20T22:41:00Z" w16du:dateUtc="2024-10-21T05:41:00Z">
              <w:r w:rsidRPr="00081B13" w:rsidDel="00081B13">
                <w:rPr>
                  <w:rFonts w:cs="Arial"/>
                  <w:b/>
                  <w:bCs/>
                  <w:sz w:val="16"/>
                  <w:szCs w:val="16"/>
                  <w:lang w:val="en-GB"/>
                </w:rPr>
                <w:delText>Not used in S-111</w:delText>
              </w:r>
            </w:del>
          </w:p>
        </w:tc>
      </w:tr>
      <w:tr w:rsidR="00E9151D" w:rsidRPr="00951175" w14:paraId="19C56716" w14:textId="77777777" w:rsidTr="00081B13">
        <w:trPr>
          <w:cantSplit/>
          <w:trPrChange w:id="1177" w:author="Raphael Malyankar" w:date="2024-10-20T22:42:00Z" w16du:dateUtc="2024-10-21T05:42:00Z">
            <w:trPr>
              <w:cantSplit/>
            </w:trPr>
          </w:trPrChange>
        </w:trPr>
        <w:tc>
          <w:tcPr>
            <w:tcW w:w="751" w:type="dxa"/>
            <w:gridSpan w:val="2"/>
            <w:tcPrChange w:id="1178" w:author="Raphael Malyankar" w:date="2024-10-20T22:42:00Z" w16du:dateUtc="2024-10-21T05:42:00Z">
              <w:tcPr>
                <w:tcW w:w="965" w:type="dxa"/>
                <w:gridSpan w:val="3"/>
              </w:tcPr>
            </w:tcPrChange>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79" w:author="Raphael Malyankar" w:date="2024-10-20T22:42:00Z" w16du:dateUtc="2024-10-21T05:42:00Z">
              <w:tcPr>
                <w:tcW w:w="2904" w:type="dxa"/>
                <w:gridSpan w:val="3"/>
              </w:tcPr>
            </w:tcPrChange>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420" w:type="dxa"/>
            <w:gridSpan w:val="3"/>
            <w:tcPrChange w:id="1180" w:author="Raphael Malyankar" w:date="2024-10-20T22:42:00Z" w16du:dateUtc="2024-10-21T05:42:00Z">
              <w:tcPr>
                <w:tcW w:w="3149" w:type="dxa"/>
                <w:gridSpan w:val="4"/>
              </w:tcPr>
            </w:tcPrChange>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900" w:type="dxa"/>
            <w:gridSpan w:val="2"/>
            <w:tcPrChange w:id="1181" w:author="Raphael Malyankar" w:date="2024-10-20T22:42:00Z" w16du:dateUtc="2024-10-21T05:42:00Z">
              <w:tcPr>
                <w:tcW w:w="773" w:type="dxa"/>
                <w:gridSpan w:val="3"/>
              </w:tcPr>
            </w:tcPrChange>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82" w:author="Raphael Malyankar" w:date="2024-10-20T22:42:00Z" w16du:dateUtc="2024-10-21T05:42:00Z">
              <w:tcPr>
                <w:tcW w:w="3056" w:type="dxa"/>
                <w:gridSpan w:val="3"/>
              </w:tcPr>
            </w:tcPrChange>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418" w:type="dxa"/>
            <w:tcPrChange w:id="1183" w:author="Raphael Malyankar" w:date="2024-10-20T22:42:00Z" w16du:dateUtc="2024-10-21T05:42:00Z">
              <w:tcPr>
                <w:tcW w:w="3038" w:type="dxa"/>
              </w:tcPr>
            </w:tcPrChange>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081B13">
        <w:trPr>
          <w:cantSplit/>
          <w:trPrChange w:id="1184" w:author="Raphael Malyankar" w:date="2024-10-20T22:42:00Z" w16du:dateUtc="2024-10-21T05:42:00Z">
            <w:trPr>
              <w:cantSplit/>
            </w:trPr>
          </w:trPrChange>
        </w:trPr>
        <w:tc>
          <w:tcPr>
            <w:tcW w:w="751" w:type="dxa"/>
            <w:gridSpan w:val="2"/>
            <w:tcPrChange w:id="1185" w:author="Raphael Malyankar" w:date="2024-10-20T22:42:00Z" w16du:dateUtc="2024-10-21T05:42:00Z">
              <w:tcPr>
                <w:tcW w:w="965" w:type="dxa"/>
                <w:gridSpan w:val="3"/>
              </w:tcPr>
            </w:tcPrChange>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86" w:author="Raphael Malyankar" w:date="2024-10-20T22:42:00Z" w16du:dateUtc="2024-10-21T05:42:00Z">
              <w:tcPr>
                <w:tcW w:w="2904" w:type="dxa"/>
                <w:gridSpan w:val="3"/>
              </w:tcPr>
            </w:tcPrChange>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420" w:type="dxa"/>
            <w:gridSpan w:val="3"/>
            <w:tcPrChange w:id="1187" w:author="Raphael Malyankar" w:date="2024-10-20T22:42:00Z" w16du:dateUtc="2024-10-21T05:42:00Z">
              <w:tcPr>
                <w:tcW w:w="3149" w:type="dxa"/>
                <w:gridSpan w:val="4"/>
              </w:tcPr>
            </w:tcPrChange>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900" w:type="dxa"/>
            <w:gridSpan w:val="2"/>
            <w:tcPrChange w:id="1188" w:author="Raphael Malyankar" w:date="2024-10-20T22:42:00Z" w16du:dateUtc="2024-10-21T05:42:00Z">
              <w:tcPr>
                <w:tcW w:w="773" w:type="dxa"/>
                <w:gridSpan w:val="3"/>
              </w:tcPr>
            </w:tcPrChange>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89" w:author="Raphael Malyankar" w:date="2024-10-20T22:42:00Z" w16du:dateUtc="2024-10-21T05:42:00Z">
              <w:tcPr>
                <w:tcW w:w="3056" w:type="dxa"/>
                <w:gridSpan w:val="3"/>
              </w:tcPr>
            </w:tcPrChange>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tcPrChange w:id="1190" w:author="Raphael Malyankar" w:date="2024-10-20T22:42:00Z" w16du:dateUtc="2024-10-21T05:42:00Z">
              <w:tcPr>
                <w:tcW w:w="3038" w:type="dxa"/>
              </w:tcPr>
            </w:tcPrChange>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081B13">
        <w:trPr>
          <w:cantSplit/>
          <w:trPrChange w:id="1191" w:author="Raphael Malyankar" w:date="2024-10-20T22:42:00Z" w16du:dateUtc="2024-10-21T05:42:00Z">
            <w:trPr>
              <w:cantSplit/>
            </w:trPr>
          </w:trPrChange>
        </w:trPr>
        <w:tc>
          <w:tcPr>
            <w:tcW w:w="751" w:type="dxa"/>
            <w:gridSpan w:val="2"/>
            <w:tcPrChange w:id="1192" w:author="Raphael Malyankar" w:date="2024-10-20T22:42:00Z" w16du:dateUtc="2024-10-21T05:42:00Z">
              <w:tcPr>
                <w:tcW w:w="965" w:type="dxa"/>
                <w:gridSpan w:val="3"/>
              </w:tcPr>
            </w:tcPrChange>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93" w:author="Raphael Malyankar" w:date="2024-10-20T22:42:00Z" w16du:dateUtc="2024-10-21T05:42:00Z">
              <w:tcPr>
                <w:tcW w:w="2904" w:type="dxa"/>
                <w:gridSpan w:val="3"/>
              </w:tcPr>
            </w:tcPrChange>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420" w:type="dxa"/>
            <w:gridSpan w:val="3"/>
            <w:tcPrChange w:id="1194" w:author="Raphael Malyankar" w:date="2024-10-20T22:42:00Z" w16du:dateUtc="2024-10-21T05:42:00Z">
              <w:tcPr>
                <w:tcW w:w="3149" w:type="dxa"/>
                <w:gridSpan w:val="4"/>
              </w:tcPr>
            </w:tcPrChange>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900" w:type="dxa"/>
            <w:gridSpan w:val="2"/>
            <w:tcPrChange w:id="1195" w:author="Raphael Malyankar" w:date="2024-10-20T22:42:00Z" w16du:dateUtc="2024-10-21T05:42:00Z">
              <w:tcPr>
                <w:tcW w:w="773" w:type="dxa"/>
                <w:gridSpan w:val="3"/>
              </w:tcPr>
            </w:tcPrChange>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96" w:author="Raphael Malyankar" w:date="2024-10-20T22:42:00Z" w16du:dateUtc="2024-10-21T05:42:00Z">
              <w:tcPr>
                <w:tcW w:w="3056" w:type="dxa"/>
                <w:gridSpan w:val="3"/>
              </w:tcPr>
            </w:tcPrChange>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197" w:author="Raphael Malyankar" w:date="2024-10-20T22:42:00Z" w16du:dateUtc="2024-10-21T05:42:00Z">
              <w:tcPr>
                <w:tcW w:w="3038" w:type="dxa"/>
              </w:tcPr>
            </w:tcPrChange>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081B13">
        <w:trPr>
          <w:cantSplit/>
          <w:trPrChange w:id="1198" w:author="Raphael Malyankar" w:date="2024-10-20T22:42:00Z" w16du:dateUtc="2024-10-21T05:42:00Z">
            <w:trPr>
              <w:cantSplit/>
            </w:trPr>
          </w:trPrChange>
        </w:trPr>
        <w:tc>
          <w:tcPr>
            <w:tcW w:w="751" w:type="dxa"/>
            <w:gridSpan w:val="2"/>
            <w:tcPrChange w:id="1199" w:author="Raphael Malyankar" w:date="2024-10-20T22:42:00Z" w16du:dateUtc="2024-10-21T05:42:00Z">
              <w:tcPr>
                <w:tcW w:w="965" w:type="dxa"/>
                <w:gridSpan w:val="3"/>
              </w:tcPr>
            </w:tcPrChange>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gridSpan w:val="2"/>
            <w:tcPrChange w:id="1200" w:author="Raphael Malyankar" w:date="2024-10-20T22:42:00Z" w16du:dateUtc="2024-10-21T05:42:00Z">
              <w:tcPr>
                <w:tcW w:w="2904" w:type="dxa"/>
                <w:gridSpan w:val="3"/>
              </w:tcPr>
            </w:tcPrChange>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420" w:type="dxa"/>
            <w:gridSpan w:val="3"/>
            <w:tcPrChange w:id="1201" w:author="Raphael Malyankar" w:date="2024-10-20T22:42:00Z" w16du:dateUtc="2024-10-21T05:42:00Z">
              <w:tcPr>
                <w:tcW w:w="3149" w:type="dxa"/>
                <w:gridSpan w:val="4"/>
              </w:tcPr>
            </w:tcPrChange>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900" w:type="dxa"/>
            <w:gridSpan w:val="2"/>
            <w:tcPrChange w:id="1202" w:author="Raphael Malyankar" w:date="2024-10-20T22:42:00Z" w16du:dateUtc="2024-10-21T05:42:00Z">
              <w:tcPr>
                <w:tcW w:w="773" w:type="dxa"/>
                <w:gridSpan w:val="3"/>
              </w:tcPr>
            </w:tcPrChange>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2885" w:type="dxa"/>
            <w:gridSpan w:val="2"/>
            <w:tcPrChange w:id="1203" w:author="Raphael Malyankar" w:date="2024-10-20T22:42:00Z" w16du:dateUtc="2024-10-21T05:42:00Z">
              <w:tcPr>
                <w:tcW w:w="3056" w:type="dxa"/>
                <w:gridSpan w:val="3"/>
              </w:tcPr>
            </w:tcPrChange>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PrChange w:id="1204" w:author="Raphael Malyankar" w:date="2024-10-20T22:42:00Z" w16du:dateUtc="2024-10-21T05:42:00Z">
              <w:tcPr>
                <w:tcW w:w="3038" w:type="dxa"/>
              </w:tcPr>
            </w:tcPrChange>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081B13">
        <w:trPr>
          <w:cantSplit/>
          <w:trPrChange w:id="1205" w:author="Raphael Malyankar" w:date="2024-10-20T22:42:00Z" w16du:dateUtc="2024-10-21T05:42:00Z">
            <w:trPr>
              <w:cantSplit/>
            </w:trPr>
          </w:trPrChange>
        </w:trPr>
        <w:tc>
          <w:tcPr>
            <w:tcW w:w="751" w:type="dxa"/>
            <w:gridSpan w:val="2"/>
            <w:tcPrChange w:id="1206" w:author="Raphael Malyankar" w:date="2024-10-20T22:42:00Z" w16du:dateUtc="2024-10-21T05:42:00Z">
              <w:tcPr>
                <w:tcW w:w="965" w:type="dxa"/>
                <w:gridSpan w:val="3"/>
              </w:tcPr>
            </w:tcPrChange>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207" w:author="Raphael Malyankar" w:date="2024-10-20T22:42:00Z" w16du:dateUtc="2024-10-21T05:42:00Z">
              <w:tcPr>
                <w:tcW w:w="2904" w:type="dxa"/>
                <w:gridSpan w:val="3"/>
              </w:tcPr>
            </w:tcPrChange>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420" w:type="dxa"/>
            <w:gridSpan w:val="3"/>
            <w:tcPrChange w:id="1208" w:author="Raphael Malyankar" w:date="2024-10-20T22:42:00Z" w16du:dateUtc="2024-10-21T05:42:00Z">
              <w:tcPr>
                <w:tcW w:w="3149" w:type="dxa"/>
                <w:gridSpan w:val="4"/>
              </w:tcPr>
            </w:tcPrChange>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900" w:type="dxa"/>
            <w:gridSpan w:val="2"/>
            <w:tcPrChange w:id="1209" w:author="Raphael Malyankar" w:date="2024-10-20T22:42:00Z" w16du:dateUtc="2024-10-21T05:42:00Z">
              <w:tcPr>
                <w:tcW w:w="773" w:type="dxa"/>
                <w:gridSpan w:val="3"/>
              </w:tcPr>
            </w:tcPrChange>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2885" w:type="dxa"/>
            <w:gridSpan w:val="2"/>
            <w:tcPrChange w:id="1210" w:author="Raphael Malyankar" w:date="2024-10-20T22:42:00Z" w16du:dateUtc="2024-10-21T05:42:00Z">
              <w:tcPr>
                <w:tcW w:w="3056" w:type="dxa"/>
                <w:gridSpan w:val="3"/>
              </w:tcPr>
            </w:tcPrChange>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418" w:type="dxa"/>
            <w:tcPrChange w:id="1211" w:author="Raphael Malyankar" w:date="2024-10-20T22:42:00Z" w16du:dateUtc="2024-10-21T05:42:00Z">
              <w:tcPr>
                <w:tcW w:w="3038" w:type="dxa"/>
              </w:tcPr>
            </w:tcPrChange>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081B13">
        <w:trPr>
          <w:cantSplit/>
          <w:trPrChange w:id="1212" w:author="Raphael Malyankar" w:date="2024-10-20T22:42:00Z" w16du:dateUtc="2024-10-21T05:42:00Z">
            <w:trPr>
              <w:cantSplit/>
            </w:trPr>
          </w:trPrChange>
        </w:trPr>
        <w:tc>
          <w:tcPr>
            <w:tcW w:w="751" w:type="dxa"/>
            <w:gridSpan w:val="2"/>
            <w:tcPrChange w:id="1213" w:author="Raphael Malyankar" w:date="2024-10-20T22:42:00Z" w16du:dateUtc="2024-10-21T05:42:00Z">
              <w:tcPr>
                <w:tcW w:w="965" w:type="dxa"/>
                <w:gridSpan w:val="3"/>
              </w:tcPr>
            </w:tcPrChange>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574" w:type="dxa"/>
            <w:gridSpan w:val="2"/>
            <w:tcPrChange w:id="1214" w:author="Raphael Malyankar" w:date="2024-10-20T22:42:00Z" w16du:dateUtc="2024-10-21T05:42:00Z">
              <w:tcPr>
                <w:tcW w:w="2904" w:type="dxa"/>
                <w:gridSpan w:val="3"/>
              </w:tcPr>
            </w:tcPrChange>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420" w:type="dxa"/>
            <w:gridSpan w:val="3"/>
            <w:tcPrChange w:id="1215" w:author="Raphael Malyankar" w:date="2024-10-20T22:42:00Z" w16du:dateUtc="2024-10-21T05:42:00Z">
              <w:tcPr>
                <w:tcW w:w="3149" w:type="dxa"/>
                <w:gridSpan w:val="4"/>
              </w:tcPr>
            </w:tcPrChange>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900" w:type="dxa"/>
            <w:gridSpan w:val="2"/>
            <w:tcPrChange w:id="1216" w:author="Raphael Malyankar" w:date="2024-10-20T22:42:00Z" w16du:dateUtc="2024-10-21T05:42:00Z">
              <w:tcPr>
                <w:tcW w:w="773" w:type="dxa"/>
                <w:gridSpan w:val="3"/>
              </w:tcPr>
            </w:tcPrChange>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217" w:author="Raphael Malyankar" w:date="2024-10-20T22:42:00Z" w16du:dateUtc="2024-10-21T05:42:00Z">
              <w:tcPr>
                <w:tcW w:w="3056" w:type="dxa"/>
                <w:gridSpan w:val="3"/>
              </w:tcPr>
            </w:tcPrChange>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418" w:type="dxa"/>
            <w:vAlign w:val="center"/>
            <w:tcPrChange w:id="1218" w:author="Raphael Malyankar" w:date="2024-10-20T22:42:00Z" w16du:dateUtc="2024-10-21T05:42:00Z">
              <w:tcPr>
                <w:tcW w:w="3038" w:type="dxa"/>
                <w:vAlign w:val="center"/>
              </w:tcPr>
            </w:tcPrChange>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976"/>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1219" w:name="_Toc172126825"/>
      <w:r w:rsidRPr="00CF30EA">
        <w:rPr>
          <w:lang w:eastAsia="ar-SA"/>
        </w:rPr>
        <w:t>S100_NavigationPurpose</w:t>
      </w:r>
      <w:bookmarkEnd w:id="1219"/>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1220" w:name="_Toc66339957"/>
      <w:bookmarkStart w:id="1221"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1222" w:name="_Toc172126826"/>
      <w:r w:rsidRPr="00CF30EA">
        <w:t>S100_DataCoverage</w:t>
      </w:r>
      <w:bookmarkEnd w:id="1220"/>
      <w:bookmarkEnd w:id="1221"/>
      <w:bookmarkEnd w:id="1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1223"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1223"/>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1224"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1224"/>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1225"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1225"/>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1226" w:name="_Toc172126827"/>
      <w:r w:rsidRPr="00CF30EA">
        <w:rPr>
          <w:lang w:eastAsia="ar-SA"/>
        </w:rPr>
        <w:t>S100_Purpose</w:t>
      </w:r>
      <w:bookmarkEnd w:id="12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8151D2">
      <w:pPr>
        <w:pStyle w:val="Heading3"/>
        <w:keepLines/>
        <w:tabs>
          <w:tab w:val="clear" w:pos="660"/>
          <w:tab w:val="clear" w:pos="880"/>
          <w:tab w:val="left" w:pos="851"/>
        </w:tabs>
        <w:spacing w:before="120" w:after="120" w:line="240" w:lineRule="auto"/>
        <w:ind w:left="850"/>
        <w:rPr>
          <w:lang w:eastAsia="ar-SA"/>
        </w:rPr>
      </w:pPr>
      <w:bookmarkStart w:id="1227" w:name="_Toc172126828"/>
      <w:r w:rsidRPr="00CF30EA">
        <w:rPr>
          <w:lang w:eastAsia="ar-SA"/>
        </w:rPr>
        <w:lastRenderedPageBreak/>
        <w:t>S100_TemporalExtent</w:t>
      </w:r>
      <w:bookmarkEnd w:id="1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228" w:name="_Toc66339961"/>
      <w:bookmarkStart w:id="1229" w:name="_Toc81406363"/>
      <w:bookmarkStart w:id="1230" w:name="_Toc172126829"/>
      <w:r w:rsidRPr="00CF30EA">
        <w:rPr>
          <w:lang w:eastAsia="ar-SA"/>
        </w:rPr>
        <w:t>S100_EncodingFormat</w:t>
      </w:r>
      <w:bookmarkEnd w:id="1228"/>
      <w:bookmarkEnd w:id="1229"/>
      <w:bookmarkEnd w:id="1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1231"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1231"/>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232" w:name="_Toc66339962"/>
      <w:bookmarkStart w:id="1233" w:name="_Toc81406364"/>
      <w:bookmarkStart w:id="1234" w:name="_Ref104920650"/>
      <w:bookmarkStart w:id="1235" w:name="_Toc172126830"/>
      <w:r w:rsidRPr="00CF30EA">
        <w:rPr>
          <w:lang w:eastAsia="ar-SA"/>
        </w:rPr>
        <w:t>S100_ProductSpecification</w:t>
      </w:r>
      <w:bookmarkEnd w:id="1232"/>
      <w:bookmarkEnd w:id="1233"/>
      <w:bookmarkEnd w:id="1234"/>
      <w:bookmarkEnd w:id="1235"/>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245C178C"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ins w:id="1236" w:author="Raphael Malyankar" w:date="2024-10-20T22:44:00Z" w16du:dateUtc="2024-10-21T05:44:00Z">
              <w:r w:rsidR="00A673C2">
                <w:rPr>
                  <w:rFonts w:cs="Arial"/>
                  <w:b/>
                  <w:bCs/>
                  <w:sz w:val="16"/>
                  <w:szCs w:val="16"/>
                  <w:lang w:val="en-GB"/>
                </w:rPr>
                <w:t xml:space="preserve"> Ed. 2.0.0</w:t>
              </w:r>
            </w:ins>
            <w:r w:rsidRPr="007B2218">
              <w:rPr>
                <w:rFonts w:cs="Arial"/>
                <w:b/>
                <w:bCs/>
                <w:sz w:val="16"/>
                <w:szCs w:val="16"/>
                <w:lang w:val="en-GB"/>
              </w:rPr>
              <w:t>, this is “</w:t>
            </w:r>
            <w:r w:rsidR="006730CF" w:rsidRPr="007B2218">
              <w:rPr>
                <w:rFonts w:cs="Arial"/>
                <w:b/>
                <w:bCs/>
                <w:sz w:val="16"/>
                <w:szCs w:val="16"/>
                <w:lang w:val="en-GB"/>
              </w:rPr>
              <w:t>Surface Currents</w:t>
            </w:r>
            <w:del w:id="1237" w:author="Raphael Malyankar" w:date="2024-10-20T22:44:00Z" w16du:dateUtc="2024-10-21T05:44:00Z">
              <w:r w:rsidR="006730CF" w:rsidRPr="007B2218" w:rsidDel="00A673C2">
                <w:rPr>
                  <w:rFonts w:cs="Arial"/>
                  <w:b/>
                  <w:bCs/>
                  <w:sz w:val="16"/>
                  <w:szCs w:val="16"/>
                  <w:lang w:val="en-GB"/>
                </w:rPr>
                <w:delText xml:space="preserve"> Product Specification</w:delText>
              </w:r>
            </w:del>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1238" w:name="_Toc172126831"/>
      <w:r w:rsidRPr="00CF30EA">
        <w:rPr>
          <w:lang w:eastAsia="ar-SA"/>
        </w:rPr>
        <w:t>S100_CompliancyCategory</w:t>
      </w:r>
      <w:bookmarkEnd w:id="1238"/>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1239" w:name="_Toc172126832"/>
      <w:r w:rsidRPr="00C3649E">
        <w:rPr>
          <w:lang w:eastAsia="ar-SA"/>
        </w:rPr>
        <w:t>S100_ProtectionScheme</w:t>
      </w:r>
      <w:bookmarkEnd w:id="1239"/>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1240"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1240"/>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1241" w:name="_Toc172126833"/>
      <w:r w:rsidRPr="00CF30EA">
        <w:rPr>
          <w:lang w:eastAsia="ar-SA"/>
        </w:rPr>
        <w:lastRenderedPageBreak/>
        <w:t>S100_SupportFileDiscoveryMetadata</w:t>
      </w:r>
      <w:bookmarkEnd w:id="1241"/>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1242" w:name="_Toc172126834"/>
      <w:r w:rsidRPr="00CF30EA">
        <w:rPr>
          <w:lang w:eastAsia="ar-SA"/>
        </w:rPr>
        <w:t>S100_SupportFileFormat</w:t>
      </w:r>
      <w:bookmarkEnd w:id="1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243" w:name="_Toc172126835"/>
      <w:r w:rsidRPr="00CF30EA">
        <w:rPr>
          <w:lang w:eastAsia="ar-SA"/>
        </w:rPr>
        <w:t>S100_SupportFileRevisionStatus</w:t>
      </w:r>
      <w:bookmarkEnd w:id="1243"/>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244" w:name="_Toc172126836"/>
      <w:r w:rsidRPr="00CF30EA">
        <w:rPr>
          <w:lang w:eastAsia="ar-SA"/>
        </w:rPr>
        <w:t>S100_SupportFileSpecification</w:t>
      </w:r>
      <w:bookmarkEnd w:id="12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1245" w:name="_Toc172126837"/>
      <w:r w:rsidRPr="00CF30EA">
        <w:rPr>
          <w:lang w:eastAsia="ar-SA"/>
        </w:rPr>
        <w:t>S100_ResourcePurpose</w:t>
      </w:r>
      <w:bookmarkEnd w:id="1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246" w:name="_Toc66339963"/>
      <w:bookmarkStart w:id="1247" w:name="_Toc81406365"/>
      <w:bookmarkStart w:id="1248" w:name="_Toc172126838"/>
      <w:r w:rsidRPr="00CF30EA">
        <w:rPr>
          <w:lang w:eastAsia="ar-SA"/>
        </w:rPr>
        <w:t>S100_CatalogueDiscoveryMetadata</w:t>
      </w:r>
      <w:bookmarkEnd w:id="1246"/>
      <w:bookmarkEnd w:id="1247"/>
      <w:bookmarkEnd w:id="1248"/>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1249"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1249"/>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1250"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251" w:name="_Toc81406366"/>
      <w:bookmarkStart w:id="1252" w:name="_Toc172126839"/>
      <w:r w:rsidRPr="00CF30EA">
        <w:t>S100_CatalogueScope</w:t>
      </w:r>
      <w:bookmarkEnd w:id="1250"/>
      <w:bookmarkEnd w:id="1251"/>
      <w:bookmarkEnd w:id="12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1253"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1253"/>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1254" w:name="_Toc172126840"/>
      <w:r w:rsidRPr="00CF30EA">
        <w:rPr>
          <w:lang w:eastAsia="ar-SA"/>
        </w:rPr>
        <w:t>MD_MaintenanceInformation</w:t>
      </w:r>
      <w:bookmarkEnd w:id="12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1255" w:name="_Hlk86073999"/>
            <w:r w:rsidRPr="00623A9E">
              <w:rPr>
                <w:sz w:val="16"/>
                <w:szCs w:val="16"/>
                <w:lang w:val="en-GB"/>
              </w:rPr>
              <w:t>userDefinedMaintenanceFrequency</w:t>
            </w:r>
            <w:bookmarkEnd w:id="1255"/>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256" w:name="_Toc172126841"/>
      <w:r w:rsidRPr="00CF30EA">
        <w:rPr>
          <w:lang w:eastAsia="ar-SA"/>
        </w:rPr>
        <w:t>MD_MaintenanceFrequencyCode</w:t>
      </w:r>
      <w:bookmarkEnd w:id="1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257" w:name="_Toc81406368"/>
      <w:bookmarkStart w:id="1258" w:name="_Toc172126842"/>
      <w:r w:rsidRPr="00CF30EA">
        <w:rPr>
          <w:lang w:eastAsia="ar-SA"/>
        </w:rPr>
        <w:t>PT_Locale</w:t>
      </w:r>
      <w:bookmarkEnd w:id="1257"/>
      <w:bookmarkEnd w:id="12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1259" w:name="_Hlk514373874"/>
            <w:bookmarkStart w:id="1260"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1259"/>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lastRenderedPageBreak/>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1260"/>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261" w:name="_Toc172126843"/>
      <w:r w:rsidRPr="00CF30EA">
        <w:rPr>
          <w:lang w:eastAsia="ar-SA"/>
        </w:rPr>
        <w:t>S100_SE_CertificateContainer</w:t>
      </w:r>
      <w:bookmarkEnd w:id="1261"/>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262" w:name="_Toc81406358"/>
      <w:bookmarkStart w:id="1263" w:name="_Toc172126844"/>
      <w:r w:rsidRPr="00CF30EA">
        <w:rPr>
          <w:lang w:eastAsia="ar-SA"/>
        </w:rPr>
        <w:t>S100_SE_DigitalSignature</w:t>
      </w:r>
      <w:bookmarkEnd w:id="1262"/>
      <w:r w:rsidRPr="00CF30EA">
        <w:rPr>
          <w:lang w:eastAsia="ar-SA"/>
        </w:rPr>
        <w:t>Reference</w:t>
      </w:r>
      <w:bookmarkEnd w:id="1263"/>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1264"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1264"/>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1265"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1265"/>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1266"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1266"/>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267" w:name="_Toc81406359"/>
      <w:bookmarkStart w:id="1268" w:name="_Toc172126845"/>
      <w:r w:rsidRPr="00CF30EA">
        <w:rPr>
          <w:lang w:eastAsia="ar-SA"/>
        </w:rPr>
        <w:t>S100_SE_DigitalSignature</w:t>
      </w:r>
      <w:bookmarkEnd w:id="1267"/>
      <w:bookmarkEnd w:id="1268"/>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lastRenderedPageBreak/>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770B8B3" w14:textId="77777777" w:rsidR="00A72E17" w:rsidRDefault="00A72E17" w:rsidP="006A27AD">
      <w:pPr>
        <w:spacing w:after="120" w:line="240" w:lineRule="auto"/>
        <w:rPr>
          <w:lang w:val="en-GB" w:eastAsia="ar-SA"/>
        </w:rPr>
      </w:pPr>
    </w:p>
    <w:p w14:paraId="79A90189" w14:textId="77777777" w:rsidR="00A72E17" w:rsidRPr="00CF30EA" w:rsidRDefault="00A72E17" w:rsidP="006A27AD">
      <w:pPr>
        <w:spacing w:after="12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269" w:name="_Toc172126846"/>
      <w:r w:rsidRPr="00CF30EA">
        <w:rPr>
          <w:lang w:eastAsia="ar-SA"/>
        </w:rPr>
        <w:t>S100_SE_SignatureOnData</w:t>
      </w:r>
      <w:bookmarkEnd w:id="1269"/>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1270"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1270"/>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271" w:name="_Toc172126847"/>
      <w:r w:rsidRPr="00CF30EA">
        <w:rPr>
          <w:lang w:eastAsia="ar-SA"/>
        </w:rPr>
        <w:t>S100_SE_SignatureOnSignature</w:t>
      </w:r>
      <w:bookmarkEnd w:id="1271"/>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lastRenderedPageBreak/>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272" w:name="_Toc172126848"/>
      <w:r w:rsidRPr="00CF30EA">
        <w:rPr>
          <w:lang w:eastAsia="ar-SA"/>
        </w:rPr>
        <w:t>DataStatus</w:t>
      </w:r>
      <w:bookmarkEnd w:id="1272"/>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1273" w:name="_Toc66339958"/>
      <w:bookmarkStart w:id="1274" w:name="_Toc81406360"/>
      <w:bookmarkStart w:id="1275" w:name="_Toc172126849"/>
      <w:r w:rsidRPr="00CF30EA">
        <w:t>EX_GeographicBoundingBox</w:t>
      </w:r>
      <w:bookmarkEnd w:id="1273"/>
      <w:bookmarkEnd w:id="1274"/>
      <w:bookmarkEnd w:id="1275"/>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1276" w:name="_Toc66339959"/>
      <w:bookmarkStart w:id="1277" w:name="_Toc81406361"/>
      <w:bookmarkStart w:id="1278" w:name="_Ref109166688"/>
      <w:bookmarkStart w:id="1279" w:name="_Toc172126850"/>
      <w:r w:rsidRPr="00CF30EA">
        <w:lastRenderedPageBreak/>
        <w:t>EX_BoundingPolygon</w:t>
      </w:r>
      <w:bookmarkEnd w:id="1276"/>
      <w:bookmarkEnd w:id="1277"/>
      <w:bookmarkEnd w:id="1278"/>
      <w:bookmarkEnd w:id="1279"/>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66"/>
          <w:headerReference w:type="default" r:id="rId67"/>
          <w:footerReference w:type="even" r:id="rId68"/>
          <w:footerReference w:type="default" r:id="rId69"/>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284" w:name="_Ref112781197"/>
      <w:bookmarkStart w:id="1285" w:name="_Toc172126851"/>
      <w:r w:rsidRPr="00CF30EA">
        <w:rPr>
          <w:lang w:val="en-GB"/>
        </w:rPr>
        <w:lastRenderedPageBreak/>
        <w:t>Carrier</w:t>
      </w:r>
      <w:r w:rsidR="003640E2" w:rsidRPr="00CF30EA">
        <w:rPr>
          <w:lang w:val="en-GB"/>
        </w:rPr>
        <w:t xml:space="preserve"> metadata</w:t>
      </w:r>
      <w:bookmarkEnd w:id="1284"/>
      <w:bookmarkEnd w:id="1285"/>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0">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286"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286"/>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71"/>
          <w:headerReference w:type="default" r:id="rId72"/>
          <w:footerReference w:type="even" r:id="rId73"/>
          <w:footerReference w:type="default" r:id="rId74"/>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5">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289"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289"/>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7">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lastRenderedPageBreak/>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8">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290"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290"/>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79"/>
          <w:headerReference w:type="default" r:id="rId80"/>
          <w:footerReference w:type="even" r:id="rId81"/>
          <w:footerReference w:type="default" r:id="rId82"/>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lastRenderedPageBreak/>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295" w:name="_Toc172126852"/>
      <w:r w:rsidRPr="00CF30EA">
        <w:t>General metadata - details</w:t>
      </w:r>
      <w:bookmarkEnd w:id="1295"/>
    </w:p>
    <w:p w14:paraId="11CFB034" w14:textId="61B3382D" w:rsidR="00DB3EFB" w:rsidRPr="0035790A" w:rsidRDefault="00DB3EFB" w:rsidP="005102EF">
      <w:pPr>
        <w:pStyle w:val="Caption"/>
        <w:keepNext/>
      </w:pPr>
      <w:bookmarkStart w:id="1296" w:name="_Ref75806947"/>
      <w:bookmarkStart w:id="1297"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296"/>
      <w:r w:rsidRPr="0035790A">
        <w:t xml:space="preserve"> - General </w:t>
      </w:r>
      <w:r w:rsidR="00563C4F">
        <w:t>m</w:t>
      </w:r>
      <w:r w:rsidRPr="0035790A">
        <w:t xml:space="preserve">etadata, related to the entire HDF5 file </w:t>
      </w:r>
      <w:bookmarkStart w:id="1298" w:name="_Hlk112280398"/>
      <w:r w:rsidRPr="0035790A">
        <w:t xml:space="preserve">(see S-100 </w:t>
      </w:r>
      <w:r w:rsidR="0035790A">
        <w:t xml:space="preserve">Part 10c, </w:t>
      </w:r>
      <w:r w:rsidRPr="0035790A">
        <w:t>Table 10c-6)</w:t>
      </w:r>
      <w:bookmarkEnd w:id="1298"/>
      <w:r w:rsidRPr="0035790A">
        <w:t>. All times are in UTC format</w:t>
      </w:r>
      <w:bookmarkEnd w:id="1297"/>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83"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pPr>
              <w:spacing w:before="60" w:after="60" w:line="240" w:lineRule="auto"/>
              <w:ind w:left="58" w:right="-144"/>
              <w:jc w:val="left"/>
              <w:rPr>
                <w:rFonts w:eastAsia="Calibri" w:cs="Arial"/>
                <w:color w:val="000000" w:themeColor="text1"/>
                <w:sz w:val="18"/>
                <w:szCs w:val="18"/>
                <w:lang w:val="en-GB"/>
              </w:rPr>
              <w:pPrChange w:id="1299" w:author="Raphael Malyankar" w:date="2024-10-20T22:43:00Z" w16du:dateUtc="2024-10-21T05:43:00Z">
                <w:pPr>
                  <w:spacing w:before="60" w:after="60" w:line="240" w:lineRule="auto"/>
                  <w:ind w:left="57" w:right="57"/>
                  <w:jc w:val="left"/>
                </w:pPr>
              </w:pPrChange>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lastRenderedPageBreak/>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300" w:name="_Ref168591827"/>
      <w:bookmarkStart w:id="1301" w:name="_Toc172126853"/>
      <w:r w:rsidRPr="00CF30EA">
        <w:t xml:space="preserve">Feature </w:t>
      </w:r>
      <w:r w:rsidR="007174BE">
        <w:t>T</w:t>
      </w:r>
      <w:r w:rsidRPr="00CF30EA">
        <w:t>ype metadata - details</w:t>
      </w:r>
      <w:bookmarkEnd w:id="1300"/>
      <w:bookmarkEnd w:id="1301"/>
    </w:p>
    <w:p w14:paraId="07F698B9" w14:textId="337F0671" w:rsidR="009F73AC" w:rsidRPr="00563C4F" w:rsidRDefault="009F73AC" w:rsidP="005102EF">
      <w:pPr>
        <w:pStyle w:val="Caption"/>
        <w:keepNext/>
      </w:pPr>
      <w:bookmarkStart w:id="1302"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302"/>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lastRenderedPageBreak/>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303" w:name="_Toc172126854"/>
      <w:r w:rsidRPr="00CF30EA">
        <w:t xml:space="preserve">Feature </w:t>
      </w:r>
      <w:r w:rsidR="007174BE">
        <w:t>I</w:t>
      </w:r>
      <w:r w:rsidRPr="00CF30EA">
        <w:t>nstance metadata</w:t>
      </w:r>
      <w:r w:rsidR="00F632FA" w:rsidRPr="00CF30EA">
        <w:t xml:space="preserve"> - details</w:t>
      </w:r>
      <w:bookmarkEnd w:id="1303"/>
    </w:p>
    <w:p w14:paraId="3F68EA0D" w14:textId="44CFB03B" w:rsidR="009F73AC" w:rsidRPr="007F607D" w:rsidRDefault="009F73AC" w:rsidP="005102EF">
      <w:pPr>
        <w:pStyle w:val="Caption"/>
        <w:keepNext/>
      </w:pPr>
      <w:bookmarkStart w:id="1304"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304"/>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lastRenderedPageBreak/>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305" w:name="_Toc172126855"/>
      <w:r w:rsidRPr="00CF30EA">
        <w:t xml:space="preserve">Values </w:t>
      </w:r>
      <w:r w:rsidR="007174BE">
        <w:t>G</w:t>
      </w:r>
      <w:r w:rsidRPr="00CF30EA">
        <w:t>roup attributes</w:t>
      </w:r>
      <w:r w:rsidR="00F632FA" w:rsidRPr="00CF30EA">
        <w:t xml:space="preserve"> - details</w:t>
      </w:r>
      <w:bookmarkEnd w:id="1305"/>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306"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306"/>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lastRenderedPageBreak/>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307" w:name="_Toc112167369"/>
      <w:bookmarkStart w:id="1308" w:name="_Toc172126856"/>
      <w:r w:rsidRPr="00CF30EA">
        <w:t>Additional enumerations used in carrier metadata</w:t>
      </w:r>
      <w:bookmarkEnd w:id="1307"/>
      <w:bookmarkEnd w:id="1308"/>
    </w:p>
    <w:p w14:paraId="11135B8D" w14:textId="46FB8D9F" w:rsidR="003B01FD" w:rsidRPr="00CA15F8" w:rsidRDefault="003B01FD" w:rsidP="005102EF">
      <w:pPr>
        <w:pStyle w:val="Caption"/>
        <w:keepNext/>
      </w:pPr>
      <w:bookmarkStart w:id="1309"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309"/>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lastRenderedPageBreak/>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310"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310"/>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lastRenderedPageBreak/>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lastRenderedPageBreak/>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311"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311"/>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312"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312"/>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313"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313"/>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314"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314"/>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 xml:space="preserve">The level of the current is referenced to a datum, which can be the </w:t>
            </w:r>
            <w:r w:rsidRPr="00CF30EA">
              <w:rPr>
                <w:rFonts w:cs="Arial"/>
                <w:sz w:val="18"/>
                <w:szCs w:val="18"/>
                <w:lang w:val="en-GB"/>
              </w:rPr>
              <w:lastRenderedPageBreak/>
              <w:t>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315" w:name="_Toc172126857"/>
      <w:r w:rsidRPr="00CF30EA">
        <w:rPr>
          <w:lang w:val="en-GB"/>
        </w:rPr>
        <w:t>Language</w:t>
      </w:r>
      <w:bookmarkEnd w:id="1315"/>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316" w:name="_Toc34999285"/>
      <w:bookmarkStart w:id="1317" w:name="_Toc35002143"/>
      <w:bookmarkStart w:id="1318" w:name="_Toc34999286"/>
      <w:bookmarkStart w:id="1319" w:name="_Toc35002144"/>
      <w:bookmarkStart w:id="1320" w:name="_Toc34999287"/>
      <w:bookmarkStart w:id="1321" w:name="_Toc35002145"/>
      <w:bookmarkStart w:id="1322" w:name="_Toc34999288"/>
      <w:bookmarkStart w:id="1323" w:name="_Toc35002146"/>
      <w:bookmarkStart w:id="1324" w:name="_Toc34999289"/>
      <w:bookmarkStart w:id="1325" w:name="_Toc35002147"/>
      <w:bookmarkStart w:id="1326" w:name="_Toc34999290"/>
      <w:bookmarkStart w:id="1327" w:name="_Toc35002148"/>
      <w:bookmarkStart w:id="1328" w:name="_Toc34999291"/>
      <w:bookmarkStart w:id="1329" w:name="_Toc35002149"/>
      <w:bookmarkStart w:id="1330" w:name="_Toc34999292"/>
      <w:bookmarkStart w:id="1331" w:name="_Toc35002150"/>
      <w:bookmarkStart w:id="1332" w:name="_Toc512927896"/>
      <w:bookmarkStart w:id="1333" w:name="_Toc513009352"/>
      <w:bookmarkStart w:id="1334" w:name="_Toc512927897"/>
      <w:bookmarkStart w:id="1335" w:name="_Toc513009353"/>
      <w:bookmarkStart w:id="1336" w:name="_Toc172126858"/>
      <w:bookmarkStart w:id="1337" w:name="_Toc412810796"/>
      <w:bookmarkStart w:id="1338" w:name="_Ref416939364"/>
      <w:bookmarkStart w:id="1339" w:name="_Ref416944094"/>
      <w:bookmarkEnd w:id="939"/>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r>
        <w:lastRenderedPageBreak/>
        <w:t xml:space="preserve">– </w:t>
      </w:r>
      <w:r w:rsidR="00FF2001" w:rsidRPr="00CF30EA">
        <w:t>Data Classification and Encoding Guide</w:t>
      </w:r>
      <w:bookmarkEnd w:id="1336"/>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340"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340"/>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341"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341"/>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r>
              <w:rPr>
                <w:lang w:val="en-GB"/>
              </w:rPr>
              <w:t xml:space="preserve">Must be populated with </w:t>
            </w:r>
            <w:r w:rsidR="001041A8">
              <w:rPr>
                <w:lang w:val="en-GB"/>
              </w:rPr>
              <w:t xml:space="preserve">a </w:t>
            </w:r>
            <w:r>
              <w:rPr>
                <w:lang w:val="en-GB"/>
              </w:rPr>
              <w:t xml:space="preserve">non-fill value if </w:t>
            </w:r>
            <w:r w:rsidRPr="001041A8">
              <w:rPr>
                <w:i/>
                <w:iCs/>
                <w:lang w:val="en-GB"/>
              </w:rPr>
              <w:t>surfaceCurrent</w:t>
            </w:r>
            <w:r>
              <w:rPr>
                <w:i/>
                <w:iCs/>
                <w:lang w:val="en-GB"/>
              </w:rPr>
              <w:t>Direction</w:t>
            </w:r>
            <w:r>
              <w:rPr>
                <w:lang w:val="en-GB"/>
              </w:rPr>
              <w:t xml:space="preserve"> is populated with a non-fill value at the same point.</w:t>
            </w:r>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lastRenderedPageBreak/>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342"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342"/>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343" w:name="_Hlk168524363"/>
      <w:r>
        <w:rPr>
          <w:b/>
          <w:bCs/>
          <w:i/>
          <w:lang w:val="en-GB"/>
        </w:rPr>
        <w:t>directionUncertainty</w:t>
      </w:r>
      <w:bookmarkEnd w:id="1343"/>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1C9FFCA"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4"/>
          <w:headerReference w:type="default" r:id="rId85"/>
          <w:footerReference w:type="even" r:id="rId86"/>
          <w:footerReference w:type="default" r:id="rId87"/>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348" w:name="_Toc172126861"/>
      <w:r>
        <w:lastRenderedPageBreak/>
        <w:t xml:space="preserve">– </w:t>
      </w:r>
      <w:r w:rsidR="00E73CEE" w:rsidRPr="00E73CEE">
        <w:t>Comprehensive Model Including Application Schema and Carrier Metadata (UML Diagrams)</w:t>
      </w:r>
      <w:bookmarkStart w:id="1349" w:name="_Toc158585330"/>
      <w:bookmarkStart w:id="1350" w:name="_Toc158948481"/>
      <w:bookmarkEnd w:id="1337"/>
      <w:bookmarkEnd w:id="1338"/>
      <w:bookmarkEnd w:id="1339"/>
      <w:bookmarkEnd w:id="1348"/>
      <w:bookmarkEnd w:id="1349"/>
      <w:bookmarkEnd w:id="1350"/>
    </w:p>
    <w:p w14:paraId="6FEDD25D" w14:textId="4CEF5CAC" w:rsidR="002451D3" w:rsidRPr="00CF30EA" w:rsidRDefault="008C5983" w:rsidP="00D3479C">
      <w:pPr>
        <w:spacing w:after="120" w:line="240" w:lineRule="auto"/>
        <w:rPr>
          <w:lang w:val="en-GB"/>
        </w:rPr>
      </w:pPr>
      <w:bookmarkStart w:id="1351" w:name="_Toc158585331"/>
      <w:bookmarkStart w:id="1352" w:name="_Toc158948482"/>
      <w:bookmarkStart w:id="1353" w:name="_Toc158585332"/>
      <w:bookmarkStart w:id="1354" w:name="_Toc158948483"/>
      <w:bookmarkStart w:id="1355" w:name="_Toc158585333"/>
      <w:bookmarkStart w:id="1356" w:name="_Toc158948484"/>
      <w:bookmarkStart w:id="1357" w:name="_Toc158585334"/>
      <w:bookmarkStart w:id="1358" w:name="_Toc158948485"/>
      <w:bookmarkStart w:id="1359" w:name="_Toc158585335"/>
      <w:bookmarkStart w:id="1360" w:name="_Toc158948486"/>
      <w:bookmarkStart w:id="1361" w:name="_Toc158585336"/>
      <w:bookmarkStart w:id="1362" w:name="_Toc158948487"/>
      <w:bookmarkStart w:id="1363" w:name="_Toc158585337"/>
      <w:bookmarkStart w:id="1364" w:name="_Toc158948488"/>
      <w:bookmarkStart w:id="1365" w:name="_Toc158585338"/>
      <w:bookmarkStart w:id="1366" w:name="_Toc158948489"/>
      <w:bookmarkStart w:id="1367" w:name="_Toc158585339"/>
      <w:bookmarkStart w:id="1368" w:name="_Toc158948490"/>
      <w:bookmarkStart w:id="1369" w:name="_Toc158585340"/>
      <w:bookmarkStart w:id="1370" w:name="_Toc158948491"/>
      <w:bookmarkStart w:id="1371" w:name="_Toc158585341"/>
      <w:bookmarkStart w:id="1372" w:name="_Toc158948492"/>
      <w:bookmarkStart w:id="1373" w:name="_Toc158585342"/>
      <w:bookmarkStart w:id="1374" w:name="_Toc158948493"/>
      <w:bookmarkStart w:id="1375" w:name="_Toc158585343"/>
      <w:bookmarkStart w:id="1376" w:name="_Toc158948494"/>
      <w:bookmarkStart w:id="1377" w:name="_Toc158585344"/>
      <w:bookmarkStart w:id="1378" w:name="_Toc158948495"/>
      <w:bookmarkStart w:id="1379" w:name="_Toc158585345"/>
      <w:bookmarkStart w:id="1380" w:name="_Toc158948496"/>
      <w:bookmarkStart w:id="1381" w:name="_Toc158585346"/>
      <w:bookmarkStart w:id="1382" w:name="_Toc158948497"/>
      <w:bookmarkStart w:id="1383" w:name="_Toc158585347"/>
      <w:bookmarkStart w:id="1384" w:name="_Toc158948498"/>
      <w:bookmarkStart w:id="1385" w:name="_Toc158585348"/>
      <w:bookmarkStart w:id="1386" w:name="_Toc158948499"/>
      <w:bookmarkStart w:id="1387" w:name="_Toc158585349"/>
      <w:bookmarkStart w:id="1388" w:name="_Toc158948500"/>
      <w:bookmarkStart w:id="1389" w:name="_Toc158585350"/>
      <w:bookmarkStart w:id="1390" w:name="_Toc158948501"/>
      <w:bookmarkStart w:id="1391" w:name="_Toc158585351"/>
      <w:bookmarkStart w:id="1392" w:name="_Toc158948502"/>
      <w:bookmarkStart w:id="1393" w:name="_Toc158585352"/>
      <w:bookmarkStart w:id="1394" w:name="_Toc158948503"/>
      <w:bookmarkStart w:id="1395" w:name="_Toc158585353"/>
      <w:bookmarkStart w:id="1396" w:name="_Toc158948504"/>
      <w:bookmarkStart w:id="1397" w:name="_Toc158585354"/>
      <w:bookmarkStart w:id="1398" w:name="_Toc158948505"/>
      <w:bookmarkStart w:id="1399" w:name="_Toc158585355"/>
      <w:bookmarkStart w:id="1400" w:name="_Toc158948506"/>
      <w:bookmarkStart w:id="1401" w:name="_Toc158585356"/>
      <w:bookmarkStart w:id="1402" w:name="_Toc158948507"/>
      <w:bookmarkStart w:id="1403" w:name="_Toc158585357"/>
      <w:bookmarkStart w:id="1404" w:name="_Toc158948508"/>
      <w:bookmarkStart w:id="1405" w:name="_Toc158585358"/>
      <w:bookmarkStart w:id="1406" w:name="_Toc158948509"/>
      <w:bookmarkStart w:id="1407" w:name="_Toc158585359"/>
      <w:bookmarkStart w:id="1408" w:name="_Toc158948510"/>
      <w:bookmarkStart w:id="1409" w:name="_Toc158585360"/>
      <w:bookmarkStart w:id="1410" w:name="_Toc158948511"/>
      <w:bookmarkStart w:id="1411" w:name="_Toc158585361"/>
      <w:bookmarkStart w:id="1412" w:name="_Toc158948512"/>
      <w:bookmarkStart w:id="1413" w:name="_Toc158585362"/>
      <w:bookmarkStart w:id="1414" w:name="_Toc158948513"/>
      <w:bookmarkStart w:id="1415" w:name="_Toc158585363"/>
      <w:bookmarkStart w:id="1416" w:name="_Toc158948514"/>
      <w:bookmarkStart w:id="1417" w:name="_Toc158585364"/>
      <w:bookmarkStart w:id="1418" w:name="_Toc158948515"/>
      <w:bookmarkStart w:id="1419" w:name="_Toc158585365"/>
      <w:bookmarkStart w:id="1420" w:name="_Toc158948516"/>
      <w:bookmarkStart w:id="1421" w:name="_Toc158585366"/>
      <w:bookmarkStart w:id="1422" w:name="_Toc158948517"/>
      <w:bookmarkStart w:id="1423" w:name="_Toc158585367"/>
      <w:bookmarkStart w:id="1424" w:name="_Toc158948518"/>
      <w:bookmarkStart w:id="1425" w:name="_Toc158585368"/>
      <w:bookmarkStart w:id="1426" w:name="_Toc158948519"/>
      <w:bookmarkStart w:id="1427" w:name="_Toc158585369"/>
      <w:bookmarkStart w:id="1428" w:name="_Toc158948520"/>
      <w:bookmarkStart w:id="1429" w:name="_Toc158585370"/>
      <w:bookmarkStart w:id="1430" w:name="_Toc158948521"/>
      <w:bookmarkStart w:id="1431" w:name="_Toc158585371"/>
      <w:bookmarkStart w:id="1432" w:name="_Toc158948522"/>
      <w:bookmarkStart w:id="1433" w:name="_Toc158585372"/>
      <w:bookmarkStart w:id="1434" w:name="_Toc158948523"/>
      <w:bookmarkStart w:id="1435" w:name="_Toc158585373"/>
      <w:bookmarkStart w:id="1436" w:name="_Toc158948524"/>
      <w:bookmarkStart w:id="1437" w:name="_Toc158585374"/>
      <w:bookmarkStart w:id="1438" w:name="_Toc158948525"/>
      <w:bookmarkStart w:id="1439" w:name="_Toc158585375"/>
      <w:bookmarkStart w:id="1440" w:name="_Toc158948526"/>
      <w:bookmarkStart w:id="1441" w:name="_Toc158585376"/>
      <w:bookmarkStart w:id="1442" w:name="_Toc158948527"/>
      <w:bookmarkStart w:id="1443" w:name="_Toc158585377"/>
      <w:bookmarkStart w:id="1444" w:name="_Toc158948528"/>
      <w:bookmarkStart w:id="1445" w:name="_Toc158585378"/>
      <w:bookmarkStart w:id="1446" w:name="_Toc158948529"/>
      <w:bookmarkStart w:id="1447" w:name="_Toc158585379"/>
      <w:bookmarkStart w:id="1448" w:name="_Toc158948530"/>
      <w:bookmarkStart w:id="1449" w:name="_Toc158585380"/>
      <w:bookmarkStart w:id="1450" w:name="_Toc158948531"/>
      <w:bookmarkStart w:id="1451" w:name="_Toc158585381"/>
      <w:bookmarkStart w:id="1452" w:name="_Toc158948532"/>
      <w:bookmarkStart w:id="1453" w:name="_Toc158585382"/>
      <w:bookmarkStart w:id="1454" w:name="_Toc158948533"/>
      <w:bookmarkStart w:id="1455" w:name="_Toc158585383"/>
      <w:bookmarkStart w:id="1456" w:name="_Toc158948534"/>
      <w:bookmarkStart w:id="1457" w:name="_Toc158585384"/>
      <w:bookmarkStart w:id="1458" w:name="_Toc158948535"/>
      <w:bookmarkStart w:id="1459" w:name="_Toc158585385"/>
      <w:bookmarkStart w:id="1460" w:name="_Toc158948536"/>
      <w:bookmarkStart w:id="1461" w:name="_Toc158585386"/>
      <w:bookmarkStart w:id="1462" w:name="_Toc158948537"/>
      <w:bookmarkStart w:id="1463" w:name="_Toc158585387"/>
      <w:bookmarkStart w:id="1464" w:name="_Toc158948538"/>
      <w:bookmarkStart w:id="1465" w:name="_Toc158585388"/>
      <w:bookmarkStart w:id="1466" w:name="_Toc158948539"/>
      <w:bookmarkStart w:id="1467" w:name="_Toc158585389"/>
      <w:bookmarkStart w:id="1468" w:name="_Toc158948540"/>
      <w:bookmarkStart w:id="1469" w:name="_Toc158585390"/>
      <w:bookmarkStart w:id="1470" w:name="_Toc158948541"/>
      <w:bookmarkStart w:id="1471" w:name="_Toc158585391"/>
      <w:bookmarkStart w:id="1472" w:name="_Toc158948542"/>
      <w:bookmarkStart w:id="1473" w:name="_Toc158585392"/>
      <w:bookmarkStart w:id="1474" w:name="_Toc158948543"/>
      <w:bookmarkStart w:id="1475" w:name="_Toc158585393"/>
      <w:bookmarkStart w:id="1476" w:name="_Toc158948544"/>
      <w:bookmarkStart w:id="1477" w:name="_Toc158585394"/>
      <w:bookmarkStart w:id="1478" w:name="_Toc158948545"/>
      <w:bookmarkStart w:id="1479" w:name="_Toc158585395"/>
      <w:bookmarkStart w:id="1480" w:name="_Toc158948546"/>
      <w:bookmarkStart w:id="1481" w:name="_Toc158585396"/>
      <w:bookmarkStart w:id="1482" w:name="_Toc158948547"/>
      <w:bookmarkStart w:id="1483" w:name="_Toc158585397"/>
      <w:bookmarkStart w:id="1484" w:name="_Toc158948548"/>
      <w:bookmarkStart w:id="1485" w:name="_Toc158585398"/>
      <w:bookmarkStart w:id="1486" w:name="_Toc158948549"/>
      <w:bookmarkStart w:id="1487" w:name="_Toc158585399"/>
      <w:bookmarkStart w:id="1488" w:name="_Toc158948550"/>
      <w:bookmarkStart w:id="1489" w:name="_Toc158585400"/>
      <w:bookmarkStart w:id="1490" w:name="_Toc158948551"/>
      <w:bookmarkStart w:id="1491" w:name="_Toc158585401"/>
      <w:bookmarkStart w:id="1492" w:name="_Toc158948552"/>
      <w:bookmarkStart w:id="1493" w:name="_Toc158585402"/>
      <w:bookmarkStart w:id="1494" w:name="_Toc158948553"/>
      <w:bookmarkStart w:id="1495" w:name="_Toc158585403"/>
      <w:bookmarkStart w:id="1496" w:name="_Toc158948554"/>
      <w:bookmarkStart w:id="1497" w:name="_Toc158585404"/>
      <w:bookmarkStart w:id="1498" w:name="_Toc158948555"/>
      <w:bookmarkStart w:id="1499" w:name="_Toc158585405"/>
      <w:bookmarkStart w:id="1500" w:name="_Toc158948556"/>
      <w:bookmarkStart w:id="1501" w:name="_Toc158585406"/>
      <w:bookmarkStart w:id="1502" w:name="_Toc158948557"/>
      <w:bookmarkStart w:id="1503" w:name="_Toc158585407"/>
      <w:bookmarkStart w:id="1504" w:name="_Toc158948558"/>
      <w:bookmarkStart w:id="1505" w:name="_Toc158585408"/>
      <w:bookmarkStart w:id="1506" w:name="_Toc158948559"/>
      <w:bookmarkStart w:id="1507" w:name="_Toc158585409"/>
      <w:bookmarkStart w:id="1508" w:name="_Toc158948560"/>
      <w:bookmarkStart w:id="1509" w:name="_Toc158585410"/>
      <w:bookmarkStart w:id="1510" w:name="_Toc158948561"/>
      <w:bookmarkStart w:id="1511" w:name="_Toc158585411"/>
      <w:bookmarkStart w:id="1512" w:name="_Toc158948562"/>
      <w:bookmarkStart w:id="1513" w:name="_Toc158585412"/>
      <w:bookmarkStart w:id="1514" w:name="_Toc158948563"/>
      <w:bookmarkStart w:id="1515" w:name="_Toc158585413"/>
      <w:bookmarkStart w:id="1516" w:name="_Toc158948564"/>
      <w:bookmarkStart w:id="1517" w:name="_Toc158585414"/>
      <w:bookmarkStart w:id="1518" w:name="_Toc158948565"/>
      <w:bookmarkStart w:id="1519" w:name="_Toc158585415"/>
      <w:bookmarkStart w:id="1520" w:name="_Toc158948566"/>
      <w:bookmarkStart w:id="1521" w:name="_Toc158585416"/>
      <w:bookmarkStart w:id="1522" w:name="_Toc158948567"/>
      <w:bookmarkStart w:id="1523" w:name="_Toc158585417"/>
      <w:bookmarkStart w:id="1524" w:name="_Toc158948568"/>
      <w:bookmarkStart w:id="1525" w:name="_Toc158585418"/>
      <w:bookmarkStart w:id="1526" w:name="_Toc158948569"/>
      <w:bookmarkStart w:id="1527" w:name="_Toc158585419"/>
      <w:bookmarkStart w:id="1528" w:name="_Toc158948570"/>
      <w:bookmarkStart w:id="1529" w:name="_Toc158585420"/>
      <w:bookmarkStart w:id="1530" w:name="_Toc158948571"/>
      <w:bookmarkStart w:id="1531" w:name="_Toc158585421"/>
      <w:bookmarkStart w:id="1532" w:name="_Toc158948572"/>
      <w:bookmarkStart w:id="1533" w:name="_Toc158585422"/>
      <w:bookmarkStart w:id="1534" w:name="_Toc158948573"/>
      <w:bookmarkStart w:id="1535" w:name="_Toc158585423"/>
      <w:bookmarkStart w:id="1536" w:name="_Toc158948574"/>
      <w:bookmarkStart w:id="1537" w:name="_Toc158585424"/>
      <w:bookmarkStart w:id="1538" w:name="_Toc158948575"/>
      <w:bookmarkStart w:id="1539" w:name="_Toc158585425"/>
      <w:bookmarkStart w:id="1540" w:name="_Toc158948576"/>
      <w:bookmarkStart w:id="1541" w:name="_Toc158585426"/>
      <w:bookmarkStart w:id="1542" w:name="_Toc158948577"/>
      <w:bookmarkStart w:id="1543" w:name="_Toc158585427"/>
      <w:bookmarkStart w:id="1544" w:name="_Toc158948578"/>
      <w:bookmarkStart w:id="1545" w:name="_Toc158585428"/>
      <w:bookmarkStart w:id="1546" w:name="_Toc158948579"/>
      <w:bookmarkStart w:id="1547" w:name="_Toc158585429"/>
      <w:bookmarkStart w:id="1548" w:name="_Toc158948580"/>
      <w:bookmarkStart w:id="1549" w:name="_Toc158585430"/>
      <w:bookmarkStart w:id="1550" w:name="_Toc158948581"/>
      <w:bookmarkStart w:id="1551" w:name="_Toc158585431"/>
      <w:bookmarkStart w:id="1552" w:name="_Toc158948582"/>
      <w:bookmarkStart w:id="1553" w:name="_Toc158585432"/>
      <w:bookmarkStart w:id="1554" w:name="_Toc158948583"/>
      <w:bookmarkStart w:id="1555" w:name="_Toc158585433"/>
      <w:bookmarkStart w:id="1556" w:name="_Toc158948584"/>
      <w:bookmarkStart w:id="1557" w:name="_Toc158585434"/>
      <w:bookmarkStart w:id="1558" w:name="_Toc158948585"/>
      <w:bookmarkStart w:id="1559" w:name="_Toc158585435"/>
      <w:bookmarkStart w:id="1560" w:name="_Toc158948586"/>
      <w:bookmarkStart w:id="1561" w:name="_Toc158585436"/>
      <w:bookmarkStart w:id="1562" w:name="_Toc158948587"/>
      <w:bookmarkStart w:id="1563" w:name="_Toc158585437"/>
      <w:bookmarkStart w:id="1564" w:name="_Toc158948588"/>
      <w:bookmarkStart w:id="1565" w:name="_Toc158585438"/>
      <w:bookmarkStart w:id="1566" w:name="_Toc158948589"/>
      <w:bookmarkStart w:id="1567" w:name="_Toc158585439"/>
      <w:bookmarkStart w:id="1568" w:name="_Toc158948590"/>
      <w:bookmarkStart w:id="1569" w:name="_Toc158585440"/>
      <w:bookmarkStart w:id="1570" w:name="_Toc158948591"/>
      <w:bookmarkStart w:id="1571" w:name="_Toc158585441"/>
      <w:bookmarkStart w:id="1572" w:name="_Toc158948592"/>
      <w:bookmarkStart w:id="1573" w:name="_Toc158585442"/>
      <w:bookmarkStart w:id="1574" w:name="_Toc158948593"/>
      <w:bookmarkStart w:id="1575" w:name="_Toc158585443"/>
      <w:bookmarkStart w:id="1576" w:name="_Toc158948594"/>
      <w:bookmarkStart w:id="1577" w:name="_Toc158585444"/>
      <w:bookmarkStart w:id="1578" w:name="_Toc158948595"/>
      <w:bookmarkStart w:id="1579" w:name="_Toc158585445"/>
      <w:bookmarkStart w:id="1580" w:name="_Toc158948596"/>
      <w:bookmarkStart w:id="1581" w:name="_Toc158585446"/>
      <w:bookmarkStart w:id="1582" w:name="_Toc158948597"/>
      <w:bookmarkStart w:id="1583" w:name="_Toc158585447"/>
      <w:bookmarkStart w:id="1584" w:name="_Toc158948598"/>
      <w:bookmarkStart w:id="1585" w:name="_Toc158585448"/>
      <w:bookmarkStart w:id="1586" w:name="_Toc158948599"/>
      <w:bookmarkStart w:id="1587" w:name="_Toc158585449"/>
      <w:bookmarkStart w:id="1588" w:name="_Toc158948600"/>
      <w:bookmarkStart w:id="1589" w:name="_Toc158585450"/>
      <w:bookmarkStart w:id="1590" w:name="_Toc158948601"/>
      <w:bookmarkStart w:id="1591" w:name="_Toc158585451"/>
      <w:bookmarkStart w:id="1592" w:name="_Toc158948602"/>
      <w:bookmarkStart w:id="1593" w:name="_Toc158585452"/>
      <w:bookmarkStart w:id="1594" w:name="_Toc158948603"/>
      <w:bookmarkStart w:id="1595" w:name="_Toc158585453"/>
      <w:bookmarkStart w:id="1596" w:name="_Toc158948604"/>
      <w:bookmarkStart w:id="1597" w:name="_Toc158585454"/>
      <w:bookmarkStart w:id="1598" w:name="_Toc158948605"/>
      <w:bookmarkStart w:id="1599" w:name="_Toc158585455"/>
      <w:bookmarkStart w:id="1600" w:name="_Toc158948606"/>
      <w:bookmarkStart w:id="1601" w:name="_Toc158585456"/>
      <w:bookmarkStart w:id="1602" w:name="_Toc158948607"/>
      <w:bookmarkStart w:id="1603" w:name="_Toc158585457"/>
      <w:bookmarkStart w:id="1604" w:name="_Toc158948608"/>
      <w:bookmarkStart w:id="1605" w:name="_Toc158585458"/>
      <w:bookmarkStart w:id="1606" w:name="_Toc158948609"/>
      <w:bookmarkStart w:id="1607" w:name="_Toc158585459"/>
      <w:bookmarkStart w:id="1608" w:name="_Toc158948610"/>
      <w:bookmarkStart w:id="1609" w:name="_Toc158585460"/>
      <w:bookmarkStart w:id="1610" w:name="_Toc158948611"/>
      <w:bookmarkStart w:id="1611" w:name="_Toc158585461"/>
      <w:bookmarkStart w:id="1612" w:name="_Toc158948612"/>
      <w:bookmarkStart w:id="1613" w:name="_Toc158585462"/>
      <w:bookmarkStart w:id="1614" w:name="_Toc158948613"/>
      <w:bookmarkStart w:id="1615" w:name="_Toc158585463"/>
      <w:bookmarkStart w:id="1616" w:name="_Toc158948614"/>
      <w:bookmarkStart w:id="1617" w:name="_Toc158585464"/>
      <w:bookmarkStart w:id="1618" w:name="_Toc158948615"/>
      <w:bookmarkStart w:id="1619" w:name="_Toc158585465"/>
      <w:bookmarkStart w:id="1620" w:name="_Toc158948616"/>
      <w:bookmarkStart w:id="1621" w:name="_Toc158585466"/>
      <w:bookmarkStart w:id="1622" w:name="_Toc158948617"/>
      <w:bookmarkStart w:id="1623" w:name="_Toc158585467"/>
      <w:bookmarkStart w:id="1624" w:name="_Toc158948618"/>
      <w:bookmarkStart w:id="1625" w:name="_Toc158585468"/>
      <w:bookmarkStart w:id="1626" w:name="_Toc158948619"/>
      <w:bookmarkStart w:id="1627" w:name="_Toc158585469"/>
      <w:bookmarkStart w:id="1628" w:name="_Toc158948620"/>
      <w:bookmarkStart w:id="1629" w:name="_Toc158585470"/>
      <w:bookmarkStart w:id="1630" w:name="_Toc158948621"/>
      <w:bookmarkStart w:id="1631" w:name="_Toc158585471"/>
      <w:bookmarkStart w:id="1632" w:name="_Toc158948622"/>
      <w:bookmarkStart w:id="1633" w:name="_Toc158585472"/>
      <w:bookmarkStart w:id="1634" w:name="_Toc158948623"/>
      <w:bookmarkStart w:id="1635" w:name="_Toc158585473"/>
      <w:bookmarkStart w:id="1636" w:name="_Toc158948624"/>
      <w:bookmarkStart w:id="1637" w:name="_Toc158585474"/>
      <w:bookmarkStart w:id="1638" w:name="_Toc158948625"/>
      <w:bookmarkStart w:id="1639" w:name="_Toc158585475"/>
      <w:bookmarkStart w:id="1640" w:name="_Toc158948626"/>
      <w:bookmarkStart w:id="1641" w:name="_Toc158585476"/>
      <w:bookmarkStart w:id="1642" w:name="_Toc158948627"/>
      <w:bookmarkStart w:id="1643" w:name="_Toc158585477"/>
      <w:bookmarkStart w:id="1644" w:name="_Toc158948628"/>
      <w:bookmarkStart w:id="1645" w:name="_Toc158585478"/>
      <w:bookmarkStart w:id="1646" w:name="_Toc158948629"/>
      <w:bookmarkStart w:id="1647" w:name="_Toc158585479"/>
      <w:bookmarkStart w:id="1648" w:name="_Toc158948630"/>
      <w:bookmarkStart w:id="1649" w:name="_Toc158585480"/>
      <w:bookmarkStart w:id="1650" w:name="_Toc158948631"/>
      <w:bookmarkStart w:id="1651" w:name="_Toc158585481"/>
      <w:bookmarkStart w:id="1652" w:name="_Toc158948632"/>
      <w:bookmarkStart w:id="1653" w:name="_Toc158585482"/>
      <w:bookmarkStart w:id="1654" w:name="_Toc158948633"/>
      <w:bookmarkStart w:id="1655" w:name="_Toc158585483"/>
      <w:bookmarkStart w:id="1656" w:name="_Toc158948634"/>
      <w:bookmarkStart w:id="1657" w:name="_Toc158585484"/>
      <w:bookmarkStart w:id="1658" w:name="_Toc158948635"/>
      <w:bookmarkStart w:id="1659" w:name="_Toc158585485"/>
      <w:bookmarkStart w:id="1660" w:name="_Toc158948636"/>
      <w:bookmarkStart w:id="1661" w:name="_Toc158585486"/>
      <w:bookmarkStart w:id="1662" w:name="_Toc158948637"/>
      <w:bookmarkStart w:id="1663" w:name="_Toc158585487"/>
      <w:bookmarkStart w:id="1664" w:name="_Toc158948638"/>
      <w:bookmarkStart w:id="1665" w:name="_Toc158585488"/>
      <w:bookmarkStart w:id="1666" w:name="_Toc158948639"/>
      <w:bookmarkStart w:id="1667" w:name="_Toc158585489"/>
      <w:bookmarkStart w:id="1668" w:name="_Toc158948640"/>
      <w:bookmarkStart w:id="1669" w:name="_Toc158585490"/>
      <w:bookmarkStart w:id="1670" w:name="_Toc158948641"/>
      <w:bookmarkStart w:id="1671" w:name="_Toc158585491"/>
      <w:bookmarkStart w:id="1672" w:name="_Toc158948642"/>
      <w:bookmarkStart w:id="1673" w:name="_Toc158585492"/>
      <w:bookmarkStart w:id="1674" w:name="_Toc158948643"/>
      <w:bookmarkStart w:id="1675" w:name="_Toc158585493"/>
      <w:bookmarkStart w:id="1676" w:name="_Toc158948644"/>
      <w:bookmarkStart w:id="1677" w:name="_Toc158585494"/>
      <w:bookmarkStart w:id="1678" w:name="_Toc158948645"/>
      <w:bookmarkStart w:id="1679" w:name="_Toc158585495"/>
      <w:bookmarkStart w:id="1680" w:name="_Toc158948646"/>
      <w:bookmarkStart w:id="1681" w:name="_Toc158585496"/>
      <w:bookmarkStart w:id="1682" w:name="_Toc158948647"/>
      <w:bookmarkStart w:id="1683" w:name="_Toc158585497"/>
      <w:bookmarkStart w:id="1684" w:name="_Toc158948648"/>
      <w:bookmarkStart w:id="1685" w:name="_Toc158585498"/>
      <w:bookmarkStart w:id="1686" w:name="_Toc158948649"/>
      <w:bookmarkStart w:id="1687" w:name="_Toc158585499"/>
      <w:bookmarkStart w:id="1688" w:name="_Toc158948650"/>
      <w:bookmarkStart w:id="1689" w:name="_Toc158585500"/>
      <w:bookmarkStart w:id="1690" w:name="_Toc158948651"/>
      <w:bookmarkStart w:id="1691" w:name="_Toc158585501"/>
      <w:bookmarkStart w:id="1692" w:name="_Toc158948652"/>
      <w:bookmarkStart w:id="1693" w:name="_Toc158585502"/>
      <w:bookmarkStart w:id="1694" w:name="_Toc158948653"/>
      <w:bookmarkStart w:id="1695" w:name="_Toc158585503"/>
      <w:bookmarkStart w:id="1696" w:name="_Toc158948654"/>
      <w:bookmarkStart w:id="1697" w:name="_Toc158585504"/>
      <w:bookmarkStart w:id="1698" w:name="_Toc158948655"/>
      <w:bookmarkStart w:id="1699" w:name="_Toc158585505"/>
      <w:bookmarkStart w:id="1700" w:name="_Toc158948656"/>
      <w:bookmarkStart w:id="1701" w:name="_Toc158585506"/>
      <w:bookmarkStart w:id="1702" w:name="_Toc158948657"/>
      <w:bookmarkStart w:id="1703" w:name="_Toc158585507"/>
      <w:bookmarkStart w:id="1704" w:name="_Toc158948658"/>
      <w:bookmarkStart w:id="1705" w:name="_Toc158585508"/>
      <w:bookmarkStart w:id="1706" w:name="_Toc158948659"/>
      <w:bookmarkStart w:id="1707" w:name="_Toc158585509"/>
      <w:bookmarkStart w:id="1708" w:name="_Toc158948660"/>
      <w:bookmarkStart w:id="1709" w:name="_Toc158585510"/>
      <w:bookmarkStart w:id="1710" w:name="_Toc158948661"/>
      <w:bookmarkStart w:id="1711" w:name="_Toc158585511"/>
      <w:bookmarkStart w:id="1712" w:name="_Toc158948662"/>
      <w:bookmarkStart w:id="1713" w:name="_Toc158585512"/>
      <w:bookmarkStart w:id="1714" w:name="_Toc158948663"/>
      <w:bookmarkStart w:id="1715" w:name="_Toc158585513"/>
      <w:bookmarkStart w:id="1716" w:name="_Toc158948664"/>
      <w:bookmarkStart w:id="1717" w:name="_Toc158585514"/>
      <w:bookmarkStart w:id="1718" w:name="_Toc158948665"/>
      <w:bookmarkStart w:id="1719" w:name="_Toc158585515"/>
      <w:bookmarkStart w:id="1720" w:name="_Toc158948666"/>
      <w:bookmarkStart w:id="1721" w:name="_Toc158585516"/>
      <w:bookmarkStart w:id="1722" w:name="_Toc158948667"/>
      <w:bookmarkStart w:id="1723" w:name="_Toc158585517"/>
      <w:bookmarkStart w:id="1724" w:name="_Toc158948668"/>
      <w:bookmarkStart w:id="1725" w:name="_Toc158585518"/>
      <w:bookmarkStart w:id="1726" w:name="_Toc158948669"/>
      <w:bookmarkStart w:id="1727" w:name="_Toc158585519"/>
      <w:bookmarkStart w:id="1728" w:name="_Toc158948670"/>
      <w:bookmarkStart w:id="1729" w:name="_Toc158585520"/>
      <w:bookmarkStart w:id="1730" w:name="_Toc158948671"/>
      <w:bookmarkStart w:id="1731" w:name="_Toc158585521"/>
      <w:bookmarkStart w:id="1732" w:name="_Toc158948672"/>
      <w:bookmarkStart w:id="1733" w:name="_Toc158585522"/>
      <w:bookmarkStart w:id="1734" w:name="_Toc158948673"/>
      <w:bookmarkStart w:id="1735" w:name="_Toc158585523"/>
      <w:bookmarkStart w:id="1736" w:name="_Toc158948674"/>
      <w:bookmarkStart w:id="1737" w:name="_Toc158585524"/>
      <w:bookmarkStart w:id="1738" w:name="_Toc158948675"/>
      <w:bookmarkStart w:id="1739" w:name="_Toc158585525"/>
      <w:bookmarkStart w:id="1740" w:name="_Toc158948676"/>
      <w:bookmarkStart w:id="1741" w:name="_Toc158585526"/>
      <w:bookmarkStart w:id="1742" w:name="_Toc158948677"/>
      <w:bookmarkStart w:id="1743" w:name="_Toc158585527"/>
      <w:bookmarkStart w:id="1744" w:name="_Toc158948678"/>
      <w:bookmarkStart w:id="1745" w:name="_Toc158585528"/>
      <w:bookmarkStart w:id="1746" w:name="_Toc158948679"/>
      <w:bookmarkStart w:id="1747" w:name="_Toc158585529"/>
      <w:bookmarkStart w:id="1748" w:name="_Toc158948680"/>
      <w:bookmarkStart w:id="1749" w:name="_Toc158585530"/>
      <w:bookmarkStart w:id="1750" w:name="_Toc158948681"/>
      <w:bookmarkStart w:id="1751" w:name="_Toc158585531"/>
      <w:bookmarkStart w:id="1752" w:name="_Toc158948682"/>
      <w:bookmarkStart w:id="1753" w:name="_Toc158585532"/>
      <w:bookmarkStart w:id="1754" w:name="_Toc158948683"/>
      <w:bookmarkStart w:id="1755" w:name="_Toc158585533"/>
      <w:bookmarkStart w:id="1756" w:name="_Toc158948684"/>
      <w:bookmarkStart w:id="1757" w:name="_Toc158585534"/>
      <w:bookmarkStart w:id="1758" w:name="_Toc158948685"/>
      <w:bookmarkStart w:id="1759" w:name="_Toc158585535"/>
      <w:bookmarkStart w:id="1760" w:name="_Toc158948686"/>
      <w:bookmarkStart w:id="1761" w:name="_Toc158585536"/>
      <w:bookmarkStart w:id="1762" w:name="_Toc158948687"/>
      <w:bookmarkStart w:id="1763" w:name="_Toc158585537"/>
      <w:bookmarkStart w:id="1764" w:name="_Toc158948688"/>
      <w:bookmarkStart w:id="1765" w:name="_Toc158585538"/>
      <w:bookmarkStart w:id="1766" w:name="_Toc158948689"/>
      <w:bookmarkStart w:id="1767" w:name="_Toc158585539"/>
      <w:bookmarkStart w:id="1768" w:name="_Toc158948690"/>
      <w:bookmarkStart w:id="1769" w:name="_Toc158585540"/>
      <w:bookmarkStart w:id="1770" w:name="_Toc158948691"/>
      <w:bookmarkStart w:id="1771" w:name="_Toc158585541"/>
      <w:bookmarkStart w:id="1772" w:name="_Toc158948692"/>
      <w:bookmarkStart w:id="1773" w:name="_Toc158585542"/>
      <w:bookmarkStart w:id="1774" w:name="_Toc158948693"/>
      <w:bookmarkStart w:id="1775" w:name="_Toc158585543"/>
      <w:bookmarkStart w:id="1776" w:name="_Toc158948694"/>
      <w:bookmarkStart w:id="1777" w:name="_Toc158585544"/>
      <w:bookmarkStart w:id="1778" w:name="_Toc158948695"/>
      <w:bookmarkStart w:id="1779" w:name="_Toc158585545"/>
      <w:bookmarkStart w:id="1780" w:name="_Toc158948696"/>
      <w:bookmarkStart w:id="1781" w:name="_Toc158585546"/>
      <w:bookmarkStart w:id="1782" w:name="_Toc158948697"/>
      <w:bookmarkStart w:id="1783" w:name="_Toc158585547"/>
      <w:bookmarkStart w:id="1784" w:name="_Toc158948698"/>
      <w:bookmarkStart w:id="1785" w:name="_Toc158585548"/>
      <w:bookmarkStart w:id="1786" w:name="_Toc158948699"/>
      <w:bookmarkStart w:id="1787" w:name="_Toc158585549"/>
      <w:bookmarkStart w:id="1788" w:name="_Toc158948700"/>
      <w:bookmarkStart w:id="1789" w:name="_Toc158585550"/>
      <w:bookmarkStart w:id="1790" w:name="_Toc158948701"/>
      <w:bookmarkStart w:id="1791" w:name="_Toc158585551"/>
      <w:bookmarkStart w:id="1792" w:name="_Toc158948702"/>
      <w:bookmarkStart w:id="1793" w:name="_Toc158585552"/>
      <w:bookmarkStart w:id="1794" w:name="_Toc158948703"/>
      <w:bookmarkStart w:id="1795" w:name="_Toc158585553"/>
      <w:bookmarkStart w:id="1796" w:name="_Toc158948704"/>
      <w:bookmarkStart w:id="1797" w:name="_Toc158585554"/>
      <w:bookmarkStart w:id="1798" w:name="_Toc158948705"/>
      <w:bookmarkStart w:id="1799" w:name="_Toc158585555"/>
      <w:bookmarkStart w:id="1800" w:name="_Toc158948706"/>
      <w:bookmarkStart w:id="1801" w:name="_Toc158585556"/>
      <w:bookmarkStart w:id="1802" w:name="_Toc158948707"/>
      <w:bookmarkStart w:id="1803" w:name="_Toc158585557"/>
      <w:bookmarkStart w:id="1804" w:name="_Toc158948708"/>
      <w:bookmarkStart w:id="1805" w:name="_Toc158585558"/>
      <w:bookmarkStart w:id="1806" w:name="_Toc158948709"/>
      <w:bookmarkStart w:id="1807" w:name="_Toc158585559"/>
      <w:bookmarkStart w:id="1808" w:name="_Toc158948710"/>
      <w:bookmarkStart w:id="1809" w:name="_Toc158585560"/>
      <w:bookmarkStart w:id="1810" w:name="_Toc158948711"/>
      <w:bookmarkStart w:id="1811" w:name="_Toc158585561"/>
      <w:bookmarkStart w:id="1812" w:name="_Toc158948712"/>
      <w:bookmarkStart w:id="1813" w:name="_Toc158585562"/>
      <w:bookmarkStart w:id="1814" w:name="_Toc158948713"/>
      <w:bookmarkStart w:id="1815" w:name="_Toc158585563"/>
      <w:bookmarkStart w:id="1816" w:name="_Toc158948714"/>
      <w:bookmarkStart w:id="1817" w:name="_Toc158585564"/>
      <w:bookmarkStart w:id="1818" w:name="_Toc158948715"/>
      <w:bookmarkStart w:id="1819" w:name="_Toc158585565"/>
      <w:bookmarkStart w:id="1820" w:name="_Toc158948716"/>
      <w:bookmarkStart w:id="1821" w:name="_Toc158585566"/>
      <w:bookmarkStart w:id="1822" w:name="_Toc158948717"/>
      <w:bookmarkStart w:id="1823" w:name="_Toc158585567"/>
      <w:bookmarkStart w:id="1824" w:name="_Toc158948718"/>
      <w:bookmarkStart w:id="1825" w:name="_Toc158585568"/>
      <w:bookmarkStart w:id="1826" w:name="_Toc158948719"/>
      <w:bookmarkStart w:id="1827" w:name="_Toc158585569"/>
      <w:bookmarkStart w:id="1828" w:name="_Toc158948720"/>
      <w:bookmarkStart w:id="1829" w:name="_Toc158585570"/>
      <w:bookmarkStart w:id="1830" w:name="_Toc158948721"/>
      <w:bookmarkStart w:id="1831" w:name="_Toc158585571"/>
      <w:bookmarkStart w:id="1832" w:name="_Toc158948722"/>
      <w:bookmarkStart w:id="1833" w:name="_Toc158585572"/>
      <w:bookmarkStart w:id="1834" w:name="_Toc158948723"/>
      <w:bookmarkStart w:id="1835" w:name="_Toc158585573"/>
      <w:bookmarkStart w:id="1836" w:name="_Toc158948724"/>
      <w:bookmarkStart w:id="1837" w:name="_Toc158585574"/>
      <w:bookmarkStart w:id="1838" w:name="_Toc158948725"/>
      <w:bookmarkStart w:id="1839" w:name="_Toc158585575"/>
      <w:bookmarkStart w:id="1840" w:name="_Toc158948726"/>
      <w:bookmarkStart w:id="1841" w:name="_Toc158585576"/>
      <w:bookmarkStart w:id="1842" w:name="_Toc158948727"/>
      <w:bookmarkStart w:id="1843" w:name="_Toc158585577"/>
      <w:bookmarkStart w:id="1844" w:name="_Toc158948728"/>
      <w:bookmarkStart w:id="1845" w:name="_Toc158585578"/>
      <w:bookmarkStart w:id="1846" w:name="_Toc158948729"/>
      <w:bookmarkStart w:id="1847" w:name="_Toc158585579"/>
      <w:bookmarkStart w:id="1848" w:name="_Toc158948730"/>
      <w:bookmarkStart w:id="1849" w:name="_Toc158585580"/>
      <w:bookmarkStart w:id="1850" w:name="_Toc158948731"/>
      <w:bookmarkStart w:id="1851" w:name="_Toc158585581"/>
      <w:bookmarkStart w:id="1852" w:name="_Toc158948732"/>
      <w:bookmarkStart w:id="1853" w:name="_Toc158585582"/>
      <w:bookmarkStart w:id="1854" w:name="_Toc158948733"/>
      <w:bookmarkStart w:id="1855" w:name="_Toc158585583"/>
      <w:bookmarkStart w:id="1856" w:name="_Toc158948734"/>
      <w:bookmarkStart w:id="1857" w:name="_Toc158585584"/>
      <w:bookmarkStart w:id="1858" w:name="_Toc158948735"/>
      <w:bookmarkStart w:id="1859" w:name="_Toc158585585"/>
      <w:bookmarkStart w:id="1860" w:name="_Toc158948736"/>
      <w:bookmarkStart w:id="1861" w:name="_Toc158585586"/>
      <w:bookmarkStart w:id="1862" w:name="_Toc158948737"/>
      <w:bookmarkStart w:id="1863" w:name="_Toc158585587"/>
      <w:bookmarkStart w:id="1864" w:name="_Toc158948738"/>
      <w:bookmarkStart w:id="1865" w:name="_Toc158585588"/>
      <w:bookmarkStart w:id="1866" w:name="_Toc158948739"/>
      <w:bookmarkStart w:id="1867" w:name="_Toc158585589"/>
      <w:bookmarkStart w:id="1868" w:name="_Toc158948740"/>
      <w:bookmarkStart w:id="1869" w:name="_Toc158585590"/>
      <w:bookmarkStart w:id="1870" w:name="_Toc158948741"/>
      <w:bookmarkStart w:id="1871" w:name="_Toc158585591"/>
      <w:bookmarkStart w:id="1872" w:name="_Toc158948742"/>
      <w:bookmarkStart w:id="1873" w:name="_Toc158585592"/>
      <w:bookmarkStart w:id="1874" w:name="_Toc158948743"/>
      <w:bookmarkStart w:id="1875" w:name="_Toc158585593"/>
      <w:bookmarkStart w:id="1876" w:name="_Toc158948744"/>
      <w:bookmarkStart w:id="1877" w:name="_Toc158585594"/>
      <w:bookmarkStart w:id="1878" w:name="_Toc158948745"/>
      <w:bookmarkStart w:id="1879" w:name="_Toc158585595"/>
      <w:bookmarkStart w:id="1880" w:name="_Toc158948746"/>
      <w:bookmarkStart w:id="1881" w:name="_Toc158585596"/>
      <w:bookmarkStart w:id="1882" w:name="_Toc158948747"/>
      <w:bookmarkStart w:id="1883" w:name="_Toc158585597"/>
      <w:bookmarkStart w:id="1884" w:name="_Toc158948748"/>
      <w:bookmarkStart w:id="1885" w:name="_Toc158585598"/>
      <w:bookmarkStart w:id="1886" w:name="_Toc158948749"/>
      <w:bookmarkStart w:id="1887" w:name="_Toc158585599"/>
      <w:bookmarkStart w:id="1888" w:name="_Toc158948750"/>
      <w:bookmarkStart w:id="1889" w:name="_Toc158585600"/>
      <w:bookmarkStart w:id="1890" w:name="_Toc158948751"/>
      <w:bookmarkStart w:id="1891" w:name="_Toc158585601"/>
      <w:bookmarkStart w:id="1892" w:name="_Toc158948752"/>
      <w:bookmarkStart w:id="1893" w:name="_Toc158585602"/>
      <w:bookmarkStart w:id="1894" w:name="_Toc158948753"/>
      <w:bookmarkStart w:id="1895" w:name="_Toc158585603"/>
      <w:bookmarkStart w:id="1896" w:name="_Toc158948754"/>
      <w:bookmarkStart w:id="1897" w:name="_Toc158585604"/>
      <w:bookmarkStart w:id="1898" w:name="_Toc158948755"/>
      <w:bookmarkStart w:id="1899" w:name="_Toc158585605"/>
      <w:bookmarkStart w:id="1900" w:name="_Toc158948756"/>
      <w:bookmarkStart w:id="1901" w:name="_Toc158585606"/>
      <w:bookmarkStart w:id="1902" w:name="_Toc158948757"/>
      <w:bookmarkStart w:id="1903" w:name="_Toc158585607"/>
      <w:bookmarkStart w:id="1904" w:name="_Toc158948758"/>
      <w:bookmarkStart w:id="1905" w:name="_Toc158585608"/>
      <w:bookmarkStart w:id="1906" w:name="_Toc158948759"/>
      <w:bookmarkStart w:id="1907" w:name="_Toc158585609"/>
      <w:bookmarkStart w:id="1908" w:name="_Toc158948760"/>
      <w:bookmarkStart w:id="1909" w:name="_Toc158585610"/>
      <w:bookmarkStart w:id="1910" w:name="_Toc158948761"/>
      <w:bookmarkStart w:id="1911" w:name="_Toc158585611"/>
      <w:bookmarkStart w:id="1912" w:name="_Toc158948762"/>
      <w:bookmarkStart w:id="1913" w:name="_Toc158585612"/>
      <w:bookmarkStart w:id="1914" w:name="_Toc158948763"/>
      <w:bookmarkStart w:id="1915" w:name="_Toc158585613"/>
      <w:bookmarkStart w:id="1916" w:name="_Toc158948764"/>
      <w:bookmarkStart w:id="1917" w:name="_Toc158585614"/>
      <w:bookmarkStart w:id="1918" w:name="_Toc158948765"/>
      <w:bookmarkStart w:id="1919" w:name="_Toc158585615"/>
      <w:bookmarkStart w:id="1920" w:name="_Toc158948766"/>
      <w:bookmarkStart w:id="1921" w:name="_Toc158585616"/>
      <w:bookmarkStart w:id="1922" w:name="_Toc158948767"/>
      <w:bookmarkStart w:id="1923" w:name="_Toc158585617"/>
      <w:bookmarkStart w:id="1924" w:name="_Toc158948768"/>
      <w:bookmarkStart w:id="1925" w:name="_Toc158585618"/>
      <w:bookmarkStart w:id="1926" w:name="_Toc158948769"/>
      <w:bookmarkStart w:id="1927" w:name="_Toc158585619"/>
      <w:bookmarkStart w:id="1928" w:name="_Toc158948770"/>
      <w:bookmarkStart w:id="1929" w:name="_Toc158585620"/>
      <w:bookmarkStart w:id="1930" w:name="_Toc158948771"/>
      <w:bookmarkStart w:id="1931" w:name="_Toc158585621"/>
      <w:bookmarkStart w:id="1932" w:name="_Toc158948772"/>
      <w:bookmarkStart w:id="1933" w:name="_Toc158585622"/>
      <w:bookmarkStart w:id="1934" w:name="_Toc158948773"/>
      <w:bookmarkStart w:id="1935" w:name="_Toc158585623"/>
      <w:bookmarkStart w:id="1936" w:name="_Toc158948774"/>
      <w:bookmarkStart w:id="1937" w:name="_Toc158585624"/>
      <w:bookmarkStart w:id="1938" w:name="_Toc158948775"/>
      <w:bookmarkStart w:id="1939" w:name="_Toc158585625"/>
      <w:bookmarkStart w:id="1940" w:name="_Toc158948776"/>
      <w:bookmarkStart w:id="1941" w:name="_Toc158585626"/>
      <w:bookmarkStart w:id="1942" w:name="_Toc158948777"/>
      <w:bookmarkStart w:id="1943" w:name="_Toc158585627"/>
      <w:bookmarkStart w:id="1944" w:name="_Toc158948778"/>
      <w:bookmarkStart w:id="1945" w:name="_Toc158585628"/>
      <w:bookmarkStart w:id="1946" w:name="_Toc158948779"/>
      <w:bookmarkStart w:id="1947" w:name="_Toc158585629"/>
      <w:bookmarkStart w:id="1948" w:name="_Toc158948780"/>
      <w:bookmarkStart w:id="1949" w:name="_Toc158585630"/>
      <w:bookmarkStart w:id="1950" w:name="_Toc158948781"/>
      <w:bookmarkStart w:id="1951" w:name="_Toc158585631"/>
      <w:bookmarkStart w:id="1952" w:name="_Toc158948782"/>
      <w:bookmarkStart w:id="1953" w:name="_Toc158585632"/>
      <w:bookmarkStart w:id="1954" w:name="_Toc158948783"/>
      <w:bookmarkStart w:id="1955" w:name="_Toc158585633"/>
      <w:bookmarkStart w:id="1956" w:name="_Toc158948784"/>
      <w:bookmarkStart w:id="1957" w:name="_Toc158585634"/>
      <w:bookmarkStart w:id="1958" w:name="_Toc158948785"/>
      <w:bookmarkStart w:id="1959" w:name="_Toc158585635"/>
      <w:bookmarkStart w:id="1960" w:name="_Toc158948786"/>
      <w:bookmarkStart w:id="1961" w:name="_Toc158585636"/>
      <w:bookmarkStart w:id="1962" w:name="_Toc158948787"/>
      <w:bookmarkStart w:id="1963" w:name="_Toc158585637"/>
      <w:bookmarkStart w:id="1964" w:name="_Toc158948788"/>
      <w:bookmarkStart w:id="1965" w:name="_Toc158585638"/>
      <w:bookmarkStart w:id="1966" w:name="_Toc158948789"/>
      <w:bookmarkStart w:id="1967" w:name="_Toc158585639"/>
      <w:bookmarkStart w:id="1968" w:name="_Toc158948790"/>
      <w:bookmarkStart w:id="1969" w:name="_Toc158585640"/>
      <w:bookmarkStart w:id="1970" w:name="_Toc158948791"/>
      <w:bookmarkStart w:id="1971" w:name="_Toc158585641"/>
      <w:bookmarkStart w:id="1972" w:name="_Toc158948792"/>
      <w:bookmarkStart w:id="1973" w:name="_Toc158585642"/>
      <w:bookmarkStart w:id="1974" w:name="_Toc158948793"/>
      <w:bookmarkStart w:id="1975" w:name="_Toc158585643"/>
      <w:bookmarkStart w:id="1976" w:name="_Toc158948794"/>
      <w:bookmarkStart w:id="1977" w:name="_Toc158585644"/>
      <w:bookmarkStart w:id="1978" w:name="_Toc158948795"/>
      <w:bookmarkStart w:id="1979" w:name="_Toc158585645"/>
      <w:bookmarkStart w:id="1980" w:name="_Toc158948796"/>
      <w:bookmarkStart w:id="1981" w:name="_Toc158585646"/>
      <w:bookmarkStart w:id="1982" w:name="_Toc158948797"/>
      <w:bookmarkStart w:id="1983" w:name="_Toc158585647"/>
      <w:bookmarkStart w:id="1984" w:name="_Toc158948798"/>
      <w:bookmarkStart w:id="1985" w:name="_Toc158585648"/>
      <w:bookmarkStart w:id="1986" w:name="_Toc158948799"/>
      <w:bookmarkStart w:id="1987" w:name="_Toc158585649"/>
      <w:bookmarkStart w:id="1988" w:name="_Toc158948800"/>
      <w:bookmarkStart w:id="1989" w:name="_Toc158585650"/>
      <w:bookmarkStart w:id="1990" w:name="_Toc158948801"/>
      <w:bookmarkStart w:id="1991" w:name="_Toc158585651"/>
      <w:bookmarkStart w:id="1992" w:name="_Toc158948802"/>
      <w:bookmarkStart w:id="1993" w:name="_Toc158585652"/>
      <w:bookmarkStart w:id="1994" w:name="_Toc158948803"/>
      <w:bookmarkStart w:id="1995" w:name="_Toc158585653"/>
      <w:bookmarkStart w:id="1996" w:name="_Toc158948804"/>
      <w:bookmarkStart w:id="1997" w:name="_Toc158585654"/>
      <w:bookmarkStart w:id="1998" w:name="_Toc158948805"/>
      <w:bookmarkStart w:id="1999" w:name="_Toc158585655"/>
      <w:bookmarkStart w:id="2000" w:name="_Toc158948806"/>
      <w:bookmarkStart w:id="2001" w:name="_Toc158585656"/>
      <w:bookmarkStart w:id="2002" w:name="_Toc158948807"/>
      <w:bookmarkStart w:id="2003" w:name="_Toc158585657"/>
      <w:bookmarkStart w:id="2004" w:name="_Toc158948808"/>
      <w:bookmarkStart w:id="2005" w:name="_Toc158585658"/>
      <w:bookmarkStart w:id="2006" w:name="_Toc158948809"/>
      <w:bookmarkStart w:id="2007" w:name="_Toc158585659"/>
      <w:bookmarkStart w:id="2008" w:name="_Toc158948810"/>
      <w:bookmarkStart w:id="2009" w:name="_Toc158585660"/>
      <w:bookmarkStart w:id="2010" w:name="_Toc158948811"/>
      <w:bookmarkStart w:id="2011" w:name="_Toc158585661"/>
      <w:bookmarkStart w:id="2012" w:name="_Toc158948812"/>
      <w:bookmarkStart w:id="2013" w:name="_Toc158585662"/>
      <w:bookmarkStart w:id="2014" w:name="_Toc158948813"/>
      <w:bookmarkStart w:id="2015" w:name="_Toc158585663"/>
      <w:bookmarkStart w:id="2016" w:name="_Toc158948814"/>
      <w:bookmarkStart w:id="2017" w:name="_Toc158585664"/>
      <w:bookmarkStart w:id="2018" w:name="_Toc158948815"/>
      <w:bookmarkStart w:id="2019" w:name="_Toc158585665"/>
      <w:bookmarkStart w:id="2020" w:name="_Toc158948816"/>
      <w:bookmarkStart w:id="2021" w:name="_Toc158585666"/>
      <w:bookmarkStart w:id="2022" w:name="_Toc158948817"/>
      <w:bookmarkStart w:id="2023" w:name="_Toc158585667"/>
      <w:bookmarkStart w:id="2024" w:name="_Toc158948818"/>
      <w:bookmarkStart w:id="2025" w:name="_Toc158585668"/>
      <w:bookmarkStart w:id="2026" w:name="_Toc158948819"/>
      <w:bookmarkStart w:id="2027" w:name="_Toc158585669"/>
      <w:bookmarkStart w:id="2028" w:name="_Toc158948820"/>
      <w:bookmarkStart w:id="2029" w:name="_Toc158585670"/>
      <w:bookmarkStart w:id="2030" w:name="_Toc158948821"/>
      <w:bookmarkStart w:id="2031" w:name="_Toc158585671"/>
      <w:bookmarkStart w:id="2032" w:name="_Toc158948822"/>
      <w:bookmarkStart w:id="2033" w:name="_Toc158585672"/>
      <w:bookmarkStart w:id="2034" w:name="_Toc158948823"/>
      <w:bookmarkStart w:id="2035" w:name="_Toc158585673"/>
      <w:bookmarkStart w:id="2036" w:name="_Toc158948824"/>
      <w:bookmarkStart w:id="2037" w:name="_Toc158585674"/>
      <w:bookmarkStart w:id="2038" w:name="_Toc158948825"/>
      <w:bookmarkStart w:id="2039" w:name="_Toc158585675"/>
      <w:bookmarkStart w:id="2040" w:name="_Toc158948826"/>
      <w:bookmarkStart w:id="2041" w:name="_Toc158585676"/>
      <w:bookmarkStart w:id="2042" w:name="_Toc158948827"/>
      <w:bookmarkStart w:id="2043" w:name="_Toc158585677"/>
      <w:bookmarkStart w:id="2044" w:name="_Toc158948828"/>
      <w:bookmarkStart w:id="2045" w:name="_Toc158585678"/>
      <w:bookmarkStart w:id="2046" w:name="_Toc158948829"/>
      <w:bookmarkStart w:id="2047" w:name="_Toc158585679"/>
      <w:bookmarkStart w:id="2048" w:name="_Toc158948830"/>
      <w:bookmarkStart w:id="2049" w:name="_Toc158585680"/>
      <w:bookmarkStart w:id="2050" w:name="_Toc158948831"/>
      <w:bookmarkStart w:id="2051" w:name="_Toc158585681"/>
      <w:bookmarkStart w:id="2052" w:name="_Toc158948832"/>
      <w:bookmarkStart w:id="2053" w:name="_Toc158585682"/>
      <w:bookmarkStart w:id="2054" w:name="_Toc158948833"/>
      <w:bookmarkStart w:id="2055" w:name="_Toc158585683"/>
      <w:bookmarkStart w:id="2056" w:name="_Toc158948834"/>
      <w:bookmarkStart w:id="2057" w:name="_Toc158585684"/>
      <w:bookmarkStart w:id="2058" w:name="_Toc158948835"/>
      <w:bookmarkStart w:id="2059" w:name="_Toc158585685"/>
      <w:bookmarkStart w:id="2060" w:name="_Toc158948836"/>
      <w:bookmarkStart w:id="2061" w:name="_Toc158585686"/>
      <w:bookmarkStart w:id="2062" w:name="_Toc158948837"/>
      <w:bookmarkStart w:id="2063" w:name="_Toc158585687"/>
      <w:bookmarkStart w:id="2064" w:name="_Toc158948838"/>
      <w:bookmarkStart w:id="2065" w:name="_Toc158585688"/>
      <w:bookmarkStart w:id="2066" w:name="_Toc158948839"/>
      <w:bookmarkStart w:id="2067" w:name="_Toc158585689"/>
      <w:bookmarkStart w:id="2068" w:name="_Toc158948840"/>
      <w:bookmarkStart w:id="2069" w:name="_Toc158585690"/>
      <w:bookmarkStart w:id="2070" w:name="_Toc158948841"/>
      <w:bookmarkStart w:id="2071" w:name="_Toc158585691"/>
      <w:bookmarkStart w:id="2072" w:name="_Toc158948842"/>
      <w:bookmarkStart w:id="2073" w:name="_Toc158585692"/>
      <w:bookmarkStart w:id="2074" w:name="_Toc158948843"/>
      <w:bookmarkStart w:id="2075" w:name="_Toc158585693"/>
      <w:bookmarkStart w:id="2076" w:name="_Toc158948844"/>
      <w:bookmarkStart w:id="2077" w:name="_Toc158585694"/>
      <w:bookmarkStart w:id="2078" w:name="_Toc158948845"/>
      <w:bookmarkStart w:id="2079" w:name="_Toc158585695"/>
      <w:bookmarkStart w:id="2080" w:name="_Toc158948846"/>
      <w:bookmarkStart w:id="2081" w:name="_Toc158585696"/>
      <w:bookmarkStart w:id="2082" w:name="_Toc158948847"/>
      <w:bookmarkStart w:id="2083" w:name="_Toc158585697"/>
      <w:bookmarkStart w:id="2084" w:name="_Toc158948848"/>
      <w:bookmarkStart w:id="2085" w:name="_Toc158585698"/>
      <w:bookmarkStart w:id="2086" w:name="_Toc158948849"/>
      <w:bookmarkStart w:id="2087" w:name="_Toc158585699"/>
      <w:bookmarkStart w:id="2088" w:name="_Toc158948850"/>
      <w:bookmarkStart w:id="2089" w:name="_Toc158585700"/>
      <w:bookmarkStart w:id="2090" w:name="_Toc158948851"/>
      <w:bookmarkStart w:id="2091" w:name="_Toc158585701"/>
      <w:bookmarkStart w:id="2092" w:name="_Toc158948852"/>
      <w:bookmarkStart w:id="2093" w:name="_Toc158585702"/>
      <w:bookmarkStart w:id="2094" w:name="_Toc158948853"/>
      <w:bookmarkStart w:id="2095" w:name="_Toc158585703"/>
      <w:bookmarkStart w:id="2096" w:name="_Toc158948854"/>
      <w:bookmarkStart w:id="2097" w:name="_Toc158585704"/>
      <w:bookmarkStart w:id="2098" w:name="_Toc158948855"/>
      <w:bookmarkStart w:id="2099" w:name="_Toc158585705"/>
      <w:bookmarkStart w:id="2100" w:name="_Toc158948856"/>
      <w:bookmarkStart w:id="2101" w:name="_Toc158585706"/>
      <w:bookmarkStart w:id="2102" w:name="_Toc158948857"/>
      <w:bookmarkStart w:id="2103" w:name="_Toc158585707"/>
      <w:bookmarkStart w:id="2104" w:name="_Toc158948858"/>
      <w:bookmarkStart w:id="2105" w:name="_Toc158585708"/>
      <w:bookmarkStart w:id="2106" w:name="_Toc158948859"/>
      <w:bookmarkStart w:id="2107" w:name="_Toc158585709"/>
      <w:bookmarkStart w:id="2108" w:name="_Toc158948860"/>
      <w:bookmarkStart w:id="2109" w:name="_Toc158585710"/>
      <w:bookmarkStart w:id="2110" w:name="_Toc158948861"/>
      <w:bookmarkStart w:id="2111" w:name="_Toc158585711"/>
      <w:bookmarkStart w:id="2112" w:name="_Toc158948862"/>
      <w:bookmarkStart w:id="2113" w:name="_Toc158585712"/>
      <w:bookmarkStart w:id="2114" w:name="_Toc158948863"/>
      <w:bookmarkStart w:id="2115" w:name="_Toc158585713"/>
      <w:bookmarkStart w:id="2116" w:name="_Toc158948864"/>
      <w:bookmarkStart w:id="2117" w:name="_Toc158585714"/>
      <w:bookmarkStart w:id="2118" w:name="_Toc158948865"/>
      <w:bookmarkStart w:id="2119" w:name="_Toc158585715"/>
      <w:bookmarkStart w:id="2120" w:name="_Toc158948866"/>
      <w:bookmarkStart w:id="2121" w:name="_Toc158585716"/>
      <w:bookmarkStart w:id="2122" w:name="_Toc158948867"/>
      <w:bookmarkStart w:id="2123" w:name="_Toc158585717"/>
      <w:bookmarkStart w:id="2124" w:name="_Toc158948868"/>
      <w:bookmarkStart w:id="2125" w:name="_Toc158585718"/>
      <w:bookmarkStart w:id="2126" w:name="_Toc158948869"/>
      <w:bookmarkStart w:id="2127" w:name="_Toc158585719"/>
      <w:bookmarkStart w:id="2128" w:name="_Toc158948870"/>
      <w:bookmarkStart w:id="2129" w:name="_Toc158585720"/>
      <w:bookmarkStart w:id="2130" w:name="_Toc158948871"/>
      <w:bookmarkStart w:id="2131" w:name="_Toc412810799"/>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8">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lastRenderedPageBreak/>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9">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90"/>
          <w:headerReference w:type="default" r:id="rId91"/>
          <w:footerReference w:type="even" r:id="rId92"/>
          <w:footerReference w:type="default" r:id="rId93"/>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3D05DBE1">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4">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5"/>
          <w:headerReference w:type="default" r:id="rId96"/>
          <w:footerReference w:type="even" r:id="rId97"/>
          <w:footerReference w:type="default" r:id="rId98"/>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lastRenderedPageBreak/>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99"/>
          <w:headerReference w:type="default" r:id="rId100"/>
          <w:footerReference w:type="even" r:id="rId101"/>
          <w:footerReference w:type="default" r:id="rId102"/>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lastRenderedPageBreak/>
        <w:drawing>
          <wp:inline distT="0" distB="0" distL="0" distR="0" wp14:anchorId="5FA7805F" wp14:editId="2CDBE934">
            <wp:extent cx="8505645" cy="519600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5">
                      <a:extLst>
                        <a:ext uri="{28A0092B-C50C-407E-A947-70E740481C1C}">
                          <a14:useLocalDpi xmlns:a14="http://schemas.microsoft.com/office/drawing/2010/main" val="0"/>
                        </a:ext>
                      </a:extLst>
                    </a:blip>
                    <a:stretch>
                      <a:fillRect/>
                    </a:stretch>
                  </pic:blipFill>
                  <pic:spPr>
                    <a:xfrm>
                      <a:off x="0" y="0"/>
                      <a:ext cx="8535100" cy="5213998"/>
                    </a:xfrm>
                    <a:prstGeom prst="rect">
                      <a:avLst/>
                    </a:prstGeom>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lastRenderedPageBreak/>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3">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lastRenderedPageBreak/>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lastRenderedPageBreak/>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5">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6">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7">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08"/>
          <w:headerReference w:type="default" r:id="rId109"/>
          <w:footerReference w:type="even" r:id="rId110"/>
          <w:footerReference w:type="default" r:id="rId111"/>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2146" w:name="_Toc172126862"/>
      <w:r>
        <w:lastRenderedPageBreak/>
        <w:t xml:space="preserve">– </w:t>
      </w:r>
      <w:r w:rsidR="007733B8" w:rsidRPr="00CF30EA">
        <w:t>Feature Catalogue</w:t>
      </w:r>
      <w:bookmarkEnd w:id="2146"/>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2537D7" w:rsidRDefault="002537D7" w:rsidP="002537D7">
      <w:pPr>
        <w:rPr>
          <w:b/>
          <w:bCs/>
          <w:sz w:val="22"/>
          <w:szCs w:val="22"/>
          <w:lang w:val="en-GB"/>
        </w:rPr>
      </w:pPr>
      <w:r>
        <w:rPr>
          <w:b/>
          <w:bCs/>
          <w:sz w:val="22"/>
          <w:szCs w:val="22"/>
          <w:lang w:val="en-GB"/>
        </w:rPr>
        <w:t>C-</w:t>
      </w:r>
      <w:r w:rsidRPr="002537D7">
        <w:rPr>
          <w:b/>
          <w:bCs/>
          <w:sz w:val="22"/>
          <w:szCs w:val="22"/>
          <w:lang w:val="en-GB"/>
        </w:rPr>
        <w:t>5.1. Direction Uncertainty</w:t>
      </w:r>
    </w:p>
    <w:p w14:paraId="796717FA" w14:textId="77777777" w:rsidR="002537D7" w:rsidRPr="002537D7" w:rsidRDefault="002537D7" w:rsidP="002537D7">
      <w:pPr>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2537D7">
      <w:pPr>
        <w:rPr>
          <w:lang w:val="en-GB"/>
        </w:rPr>
      </w:pPr>
      <w:r w:rsidRPr="004B67EE">
        <w:rPr>
          <w:b/>
          <w:bCs/>
          <w:lang w:val="en-GB"/>
        </w:rPr>
        <w:t>CamelCase</w:t>
      </w:r>
      <w:r w:rsidRPr="002537D7">
        <w:rPr>
          <w:lang w:val="en-GB"/>
        </w:rPr>
        <w:t>: directionUncertainty</w:t>
      </w:r>
    </w:p>
    <w:p w14:paraId="11ED56DD" w14:textId="77777777" w:rsidR="002537D7" w:rsidRPr="002537D7" w:rsidRDefault="002537D7" w:rsidP="002537D7">
      <w:pPr>
        <w:rPr>
          <w:lang w:val="en-GB"/>
        </w:rPr>
      </w:pPr>
      <w:r w:rsidRPr="004B67EE">
        <w:rPr>
          <w:b/>
          <w:bCs/>
          <w:lang w:val="en-GB"/>
        </w:rPr>
        <w:t>Alias</w:t>
      </w:r>
      <w:r w:rsidRPr="002537D7">
        <w:rPr>
          <w:lang w:val="en-GB"/>
        </w:rPr>
        <w:t xml:space="preserve">: </w:t>
      </w:r>
    </w:p>
    <w:p w14:paraId="592A0A4B" w14:textId="77777777" w:rsidR="002537D7" w:rsidRPr="002537D7" w:rsidRDefault="002537D7" w:rsidP="002537D7">
      <w:pPr>
        <w:rPr>
          <w:lang w:val="en-GB"/>
        </w:rPr>
      </w:pPr>
      <w:r w:rsidRPr="004B67EE">
        <w:rPr>
          <w:b/>
          <w:bCs/>
          <w:lang w:val="en-GB"/>
        </w:rPr>
        <w:t>Value type</w:t>
      </w:r>
      <w:r w:rsidRPr="002537D7">
        <w:rPr>
          <w:lang w:val="en-GB"/>
        </w:rPr>
        <w:t>: real</w:t>
      </w:r>
    </w:p>
    <w:p w14:paraId="72E2CF73" w14:textId="3CD9BDF5" w:rsidR="002537D7" w:rsidRDefault="002537D7" w:rsidP="002537D7">
      <w:pPr>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lastRenderedPageBreak/>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2537D7">
      <w:pPr>
        <w:rPr>
          <w:lang w:val="en-GB"/>
        </w:rPr>
      </w:pPr>
    </w:p>
    <w:p w14:paraId="706B1262" w14:textId="39B90D8C" w:rsidR="004B67EE" w:rsidRPr="004B67EE" w:rsidRDefault="00AD4EAB" w:rsidP="004B67EE">
      <w:pPr>
        <w:rPr>
          <w:b/>
          <w:bCs/>
          <w:sz w:val="22"/>
          <w:szCs w:val="22"/>
          <w:lang w:val="en-GB"/>
        </w:rPr>
      </w:pPr>
      <w:r>
        <w:rPr>
          <w:b/>
          <w:bCs/>
          <w:sz w:val="22"/>
          <w:szCs w:val="22"/>
          <w:lang w:val="en-GB"/>
        </w:rPr>
        <w:t>C-</w:t>
      </w:r>
      <w:r w:rsidR="004B67EE" w:rsidRPr="004B67EE">
        <w:rPr>
          <w:b/>
          <w:bCs/>
          <w:sz w:val="22"/>
          <w:szCs w:val="22"/>
          <w:lang w:val="en-GB"/>
        </w:rPr>
        <w:t>5.2. Speed Uncertainty</w:t>
      </w:r>
    </w:p>
    <w:p w14:paraId="56AD25F2" w14:textId="77777777" w:rsidR="004B67EE" w:rsidRPr="004B67EE" w:rsidRDefault="004B67EE" w:rsidP="004B67EE">
      <w:pPr>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4B67EE">
      <w:pPr>
        <w:rPr>
          <w:lang w:val="en-GB"/>
        </w:rPr>
      </w:pPr>
      <w:r w:rsidRPr="004B67EE">
        <w:rPr>
          <w:b/>
          <w:bCs/>
          <w:lang w:val="en-GB"/>
        </w:rPr>
        <w:t>CamelCase</w:t>
      </w:r>
      <w:r w:rsidRPr="004B67EE">
        <w:rPr>
          <w:lang w:val="en-GB"/>
        </w:rPr>
        <w:t>: speedUncertainty</w:t>
      </w:r>
    </w:p>
    <w:p w14:paraId="47582855" w14:textId="77777777" w:rsidR="004B67EE" w:rsidRPr="004B67EE" w:rsidRDefault="004B67EE" w:rsidP="004B67EE">
      <w:pPr>
        <w:rPr>
          <w:lang w:val="en-GB"/>
        </w:rPr>
      </w:pPr>
      <w:r w:rsidRPr="004B67EE">
        <w:rPr>
          <w:lang w:val="en-GB"/>
        </w:rPr>
        <w:t xml:space="preserve">Alias: </w:t>
      </w:r>
    </w:p>
    <w:p w14:paraId="1C101AAD" w14:textId="77777777" w:rsidR="004B67EE" w:rsidRPr="004B67EE" w:rsidRDefault="004B67EE" w:rsidP="004B67EE">
      <w:pPr>
        <w:rPr>
          <w:lang w:val="en-GB"/>
        </w:rPr>
      </w:pPr>
      <w:r w:rsidRPr="004B67EE">
        <w:rPr>
          <w:b/>
          <w:bCs/>
          <w:lang w:val="en-GB"/>
        </w:rPr>
        <w:t>Value type</w:t>
      </w:r>
      <w:r w:rsidRPr="004B67EE">
        <w:rPr>
          <w:lang w:val="en-GB"/>
        </w:rPr>
        <w:t>: real</w:t>
      </w:r>
    </w:p>
    <w:p w14:paraId="30DC1180" w14:textId="77777777" w:rsidR="004B67EE" w:rsidRDefault="004B67EE" w:rsidP="004B67EE">
      <w:pPr>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2537D7">
      <w:pPr>
        <w:rPr>
          <w:lang w:val="en-GB"/>
        </w:rPr>
      </w:pPr>
    </w:p>
    <w:p w14:paraId="4FC0CC55" w14:textId="7E57DF18" w:rsidR="0045176E" w:rsidRPr="00CF30EA" w:rsidRDefault="001F25AD" w:rsidP="00DE328B">
      <w:pPr>
        <w:tabs>
          <w:tab w:val="left" w:pos="851"/>
        </w:tabs>
        <w:spacing w:before="120" w:after="200" w:line="240" w:lineRule="auto"/>
        <w:ind w:left="851" w:hanging="851"/>
        <w:rPr>
          <w:rFonts w:cs="Arial"/>
          <w:b/>
          <w:sz w:val="22"/>
          <w:szCs w:val="18"/>
          <w:lang w:val="en-GB"/>
        </w:rPr>
      </w:pPr>
      <w:r>
        <w:rPr>
          <w:rFonts w:cs="Arial"/>
          <w:b/>
          <w:sz w:val="22"/>
          <w:szCs w:val="18"/>
          <w:lang w:val="en-GB"/>
        </w:rPr>
        <w:t>C</w:t>
      </w:r>
      <w:r w:rsidR="00DE328B">
        <w:rPr>
          <w:rFonts w:cs="Arial"/>
          <w:b/>
          <w:sz w:val="22"/>
          <w:szCs w:val="18"/>
          <w:lang w:val="en-GB"/>
        </w:rPr>
        <w:t>-</w:t>
      </w:r>
      <w:r w:rsidR="0045176E" w:rsidRPr="00CF30EA">
        <w:rPr>
          <w:rFonts w:cs="Arial"/>
          <w:b/>
          <w:sz w:val="22"/>
          <w:szCs w:val="18"/>
          <w:lang w:val="en-GB"/>
        </w:rPr>
        <w:t>5.</w:t>
      </w:r>
      <w:r w:rsidR="002537D7">
        <w:rPr>
          <w:rFonts w:cs="Arial"/>
          <w:b/>
          <w:sz w:val="22"/>
          <w:szCs w:val="18"/>
          <w:lang w:val="en-GB"/>
        </w:rPr>
        <w:t>3</w:t>
      </w:r>
      <w:r w:rsidR="00DE328B">
        <w:rPr>
          <w:rFonts w:cs="Arial"/>
          <w:b/>
          <w:sz w:val="22"/>
          <w:szCs w:val="18"/>
          <w:lang w:val="en-GB"/>
        </w:rPr>
        <w:tab/>
      </w:r>
      <w:r w:rsidR="0045176E" w:rsidRPr="00CF30EA">
        <w:rPr>
          <w:rFonts w:cs="Arial"/>
          <w:b/>
          <w:sz w:val="22"/>
          <w:szCs w:val="18"/>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2147"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2147"/>
    </w:tbl>
    <w:p w14:paraId="5A0E9D29" w14:textId="77777777" w:rsidR="002537D7" w:rsidRDefault="002537D7" w:rsidP="00AF0FFF">
      <w:pPr>
        <w:spacing w:after="0" w:line="240" w:lineRule="auto"/>
        <w:rPr>
          <w:rFonts w:cs="Arial"/>
          <w:lang w:val="en-GB"/>
        </w:rPr>
      </w:pPr>
    </w:p>
    <w:p w14:paraId="1CD1AA65" w14:textId="77777777" w:rsidR="004B67EE" w:rsidRPr="00CF30EA" w:rsidRDefault="004B67EE" w:rsidP="004B67EE">
      <w:pPr>
        <w:spacing w:after="0" w:line="240" w:lineRule="auto"/>
        <w:rPr>
          <w:rFonts w:cs="Arial"/>
          <w:lang w:val="en-GB"/>
        </w:rPr>
      </w:pPr>
    </w:p>
    <w:p w14:paraId="3D768BCE" w14:textId="29DE6EAF" w:rsidR="0045176E" w:rsidRPr="00CF30EA" w:rsidRDefault="001F25AD" w:rsidP="00692EAC">
      <w:pPr>
        <w:tabs>
          <w:tab w:val="left" w:pos="851"/>
        </w:tabs>
        <w:spacing w:before="120" w:after="200" w:line="240" w:lineRule="auto"/>
        <w:ind w:left="851" w:hanging="851"/>
        <w:rPr>
          <w:b/>
          <w:sz w:val="22"/>
          <w:szCs w:val="18"/>
          <w:lang w:val="en-GB"/>
        </w:rPr>
      </w:pPr>
      <w:bookmarkStart w:id="2148" w:name="_Hlk127292877"/>
      <w:r>
        <w:rPr>
          <w:b/>
          <w:sz w:val="22"/>
          <w:szCs w:val="18"/>
          <w:lang w:val="en-GB"/>
        </w:rPr>
        <w:t>C</w:t>
      </w:r>
      <w:r w:rsidR="00692EAC">
        <w:rPr>
          <w:b/>
          <w:sz w:val="22"/>
          <w:szCs w:val="18"/>
          <w:lang w:val="en-GB"/>
        </w:rPr>
        <w:t>-5.</w:t>
      </w:r>
      <w:r w:rsidR="002537D7">
        <w:rPr>
          <w:b/>
          <w:sz w:val="22"/>
          <w:szCs w:val="18"/>
          <w:lang w:val="en-GB"/>
        </w:rPr>
        <w:t>4</w:t>
      </w:r>
      <w:r w:rsidR="00692EAC">
        <w:rPr>
          <w:b/>
          <w:sz w:val="22"/>
          <w:szCs w:val="18"/>
          <w:lang w:val="en-GB"/>
        </w:rPr>
        <w:tab/>
      </w:r>
      <w:r w:rsidR="0045176E" w:rsidRPr="00692EAC">
        <w:rPr>
          <w:b/>
          <w:sz w:val="22"/>
          <w:szCs w:val="18"/>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2149"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2150" w:name="_Hlk166514902"/>
            <w:bookmarkEnd w:id="2149"/>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2148"/>
      <w:bookmarkEnd w:id="2150"/>
    </w:tbl>
    <w:p w14:paraId="777CE046" w14:textId="3E2D20C8" w:rsidR="00B475B0" w:rsidRPr="00CF30EA" w:rsidRDefault="00B475B0" w:rsidP="0022131F">
      <w:pPr>
        <w:spacing w:after="0" w:line="240" w:lineRule="auto"/>
        <w:rPr>
          <w:rFonts w:cs="Arial"/>
          <w:lang w:val="en-GB"/>
        </w:rPr>
      </w:pPr>
    </w:p>
    <w:p w14:paraId="3C6CD1F2" w14:textId="4B3C7E1E" w:rsidR="00717DBB" w:rsidRPr="00CF30EA" w:rsidRDefault="001F25AD" w:rsidP="0022131F">
      <w:pPr>
        <w:tabs>
          <w:tab w:val="left" w:pos="851"/>
        </w:tabs>
        <w:spacing w:before="120" w:after="200" w:line="240" w:lineRule="auto"/>
        <w:ind w:left="851" w:hanging="851"/>
        <w:rPr>
          <w:b/>
          <w:sz w:val="22"/>
          <w:szCs w:val="18"/>
          <w:lang w:val="en-GB"/>
        </w:rPr>
      </w:pPr>
      <w:r>
        <w:rPr>
          <w:b/>
          <w:sz w:val="22"/>
          <w:szCs w:val="18"/>
          <w:lang w:val="en-GB"/>
        </w:rPr>
        <w:t>C</w:t>
      </w:r>
      <w:r w:rsidR="0022131F">
        <w:rPr>
          <w:b/>
          <w:sz w:val="22"/>
          <w:szCs w:val="18"/>
          <w:lang w:val="en-GB"/>
        </w:rPr>
        <w:t>-5.</w:t>
      </w:r>
      <w:r w:rsidR="002537D7">
        <w:rPr>
          <w:b/>
          <w:sz w:val="22"/>
          <w:szCs w:val="18"/>
          <w:lang w:val="en-GB"/>
        </w:rPr>
        <w:t>5</w:t>
      </w:r>
      <w:r w:rsidR="0022131F">
        <w:rPr>
          <w:b/>
          <w:sz w:val="22"/>
          <w:szCs w:val="18"/>
          <w:lang w:val="en-GB"/>
        </w:rPr>
        <w:tab/>
      </w:r>
      <w:r w:rsidR="00717DBB" w:rsidRPr="00CF30EA">
        <w:rPr>
          <w:b/>
          <w:sz w:val="22"/>
          <w:szCs w:val="18"/>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lastRenderedPageBreak/>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065678">
      <w:pPr>
        <w:tabs>
          <w:tab w:val="left" w:pos="709"/>
        </w:tabs>
        <w:spacing w:before="120" w:after="200" w:line="240" w:lineRule="auto"/>
        <w:ind w:left="709" w:hanging="709"/>
        <w:rPr>
          <w:b/>
          <w:bCs/>
          <w:sz w:val="24"/>
          <w:szCs w:val="24"/>
          <w:lang w:val="en-GB"/>
        </w:rPr>
      </w:pPr>
      <w:r>
        <w:rPr>
          <w:b/>
          <w:bCs/>
          <w:sz w:val="24"/>
          <w:szCs w:val="24"/>
          <w:lang w:val="en-GB"/>
        </w:rPr>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2151" w:name="_Toc168658058"/>
      <w:bookmarkStart w:id="2152" w:name="_Toc168658059"/>
      <w:bookmarkStart w:id="2153" w:name="_Toc168658060"/>
      <w:bookmarkStart w:id="2154" w:name="_Toc168487290"/>
      <w:bookmarkStart w:id="2155" w:name="_Toc168658061"/>
      <w:bookmarkStart w:id="2156" w:name="_Toc168487291"/>
      <w:bookmarkStart w:id="2157" w:name="_Toc168658062"/>
      <w:bookmarkStart w:id="2158" w:name="_Toc168487292"/>
      <w:bookmarkStart w:id="2159" w:name="_Toc168658063"/>
      <w:bookmarkStart w:id="2160" w:name="_Toc168487293"/>
      <w:bookmarkStart w:id="2161" w:name="_Toc168658064"/>
      <w:bookmarkStart w:id="2162" w:name="_Toc168487294"/>
      <w:bookmarkStart w:id="2163" w:name="_Toc168658065"/>
      <w:bookmarkStart w:id="2164" w:name="_Toc168487295"/>
      <w:bookmarkStart w:id="2165" w:name="_Toc168658066"/>
      <w:bookmarkStart w:id="2166" w:name="_Toc168487296"/>
      <w:bookmarkStart w:id="2167" w:name="_Toc168658067"/>
      <w:bookmarkStart w:id="2168" w:name="_Toc168487297"/>
      <w:bookmarkStart w:id="2169" w:name="_Toc168658068"/>
      <w:bookmarkStart w:id="2170" w:name="_Toc168487298"/>
      <w:bookmarkStart w:id="2171" w:name="_Toc168658069"/>
      <w:bookmarkStart w:id="2172" w:name="_Toc168487299"/>
      <w:bookmarkStart w:id="2173" w:name="_Toc168658070"/>
      <w:bookmarkStart w:id="2174" w:name="_Toc168487300"/>
      <w:bookmarkStart w:id="2175" w:name="_Toc168658071"/>
      <w:bookmarkStart w:id="2176" w:name="_Toc168487301"/>
      <w:bookmarkStart w:id="2177" w:name="_Toc168658072"/>
      <w:bookmarkStart w:id="2178" w:name="_Toc168487302"/>
      <w:bookmarkStart w:id="2179" w:name="_Toc168658073"/>
      <w:bookmarkStart w:id="2180" w:name="_Toc168487303"/>
      <w:bookmarkStart w:id="2181" w:name="_Toc168658074"/>
      <w:bookmarkStart w:id="2182" w:name="_Toc168487304"/>
      <w:bookmarkStart w:id="2183" w:name="_Toc168658075"/>
      <w:bookmarkStart w:id="2184" w:name="_Toc168487305"/>
      <w:bookmarkStart w:id="2185" w:name="_Toc168658076"/>
      <w:bookmarkStart w:id="2186" w:name="_Toc168487306"/>
      <w:bookmarkStart w:id="2187" w:name="_Toc168658077"/>
      <w:bookmarkStart w:id="2188" w:name="_Toc168487307"/>
      <w:bookmarkStart w:id="2189" w:name="_Toc168658078"/>
      <w:bookmarkStart w:id="2190" w:name="_Toc168487308"/>
      <w:bookmarkStart w:id="2191" w:name="_Toc168658079"/>
      <w:bookmarkStart w:id="2192" w:name="_Toc168487309"/>
      <w:bookmarkStart w:id="2193" w:name="_Toc168658080"/>
      <w:bookmarkStart w:id="2194" w:name="_Toc168487310"/>
      <w:bookmarkStart w:id="2195" w:name="_Toc168658081"/>
      <w:bookmarkStart w:id="2196" w:name="_Toc127967325"/>
      <w:bookmarkStart w:id="2197" w:name="_Toc127967840"/>
      <w:bookmarkStart w:id="2198" w:name="_Toc127967326"/>
      <w:bookmarkStart w:id="2199" w:name="_Toc127967841"/>
      <w:bookmarkStart w:id="2200" w:name="_Toc127967327"/>
      <w:bookmarkStart w:id="2201" w:name="_Toc127967842"/>
      <w:bookmarkStart w:id="2202" w:name="_Toc127967328"/>
      <w:bookmarkStart w:id="2203" w:name="_Toc127967843"/>
      <w:bookmarkStart w:id="2204" w:name="_Toc127967329"/>
      <w:bookmarkStart w:id="2205" w:name="_Toc127967844"/>
      <w:bookmarkStart w:id="2206" w:name="_Toc127967330"/>
      <w:bookmarkStart w:id="2207" w:name="_Toc127967845"/>
      <w:bookmarkStart w:id="2208" w:name="_Toc127967331"/>
      <w:bookmarkStart w:id="2209" w:name="_Toc127967846"/>
      <w:bookmarkStart w:id="2210" w:name="_Toc127967332"/>
      <w:bookmarkStart w:id="2211" w:name="_Toc127967847"/>
      <w:bookmarkStart w:id="2212" w:name="_Toc127967333"/>
      <w:bookmarkStart w:id="2213" w:name="_Toc127967848"/>
      <w:bookmarkStart w:id="2214" w:name="_Toc127967334"/>
      <w:bookmarkStart w:id="2215" w:name="_Toc127967849"/>
      <w:bookmarkStart w:id="2216" w:name="_Toc127967335"/>
      <w:bookmarkStart w:id="2217" w:name="_Toc127967850"/>
      <w:bookmarkStart w:id="2218" w:name="_Toc127967336"/>
      <w:bookmarkStart w:id="2219" w:name="_Toc127967851"/>
      <w:bookmarkStart w:id="2220" w:name="_Toc127967337"/>
      <w:bookmarkStart w:id="2221" w:name="_Toc127967852"/>
      <w:bookmarkStart w:id="2222" w:name="_Toc127967338"/>
      <w:bookmarkStart w:id="2223" w:name="_Toc127967853"/>
      <w:bookmarkStart w:id="2224" w:name="_Toc127967339"/>
      <w:bookmarkStart w:id="2225" w:name="_Toc127967854"/>
      <w:bookmarkStart w:id="2226" w:name="_Toc127967340"/>
      <w:bookmarkStart w:id="2227" w:name="_Toc127967855"/>
      <w:bookmarkStart w:id="2228" w:name="_Toc127967341"/>
      <w:bookmarkStart w:id="2229" w:name="_Toc127967856"/>
      <w:bookmarkStart w:id="2230" w:name="_Toc127967342"/>
      <w:bookmarkStart w:id="2231" w:name="_Toc127967857"/>
      <w:bookmarkStart w:id="2232" w:name="_Toc127967343"/>
      <w:bookmarkStart w:id="2233" w:name="_Toc127967858"/>
      <w:bookmarkStart w:id="2234" w:name="_Toc127967344"/>
      <w:bookmarkStart w:id="2235" w:name="_Toc127967859"/>
      <w:bookmarkStart w:id="2236" w:name="_Toc127967345"/>
      <w:bookmarkStart w:id="2237" w:name="_Toc127967860"/>
      <w:bookmarkStart w:id="2238" w:name="_Toc127967346"/>
      <w:bookmarkStart w:id="2239" w:name="_Toc127967861"/>
      <w:bookmarkStart w:id="2240" w:name="_Toc127967347"/>
      <w:bookmarkStart w:id="2241" w:name="_Toc127967862"/>
      <w:bookmarkStart w:id="2242" w:name="_Toc127967348"/>
      <w:bookmarkStart w:id="2243" w:name="_Toc127967863"/>
      <w:bookmarkStart w:id="2244" w:name="_Toc127967349"/>
      <w:bookmarkStart w:id="2245" w:name="_Toc127967864"/>
      <w:bookmarkStart w:id="2246" w:name="_Toc127967350"/>
      <w:bookmarkStart w:id="2247" w:name="_Toc127967865"/>
      <w:bookmarkStart w:id="2248" w:name="_Toc127967351"/>
      <w:bookmarkStart w:id="2249" w:name="_Toc127967866"/>
      <w:bookmarkStart w:id="2250" w:name="_Toc127967352"/>
      <w:bookmarkStart w:id="2251" w:name="_Toc127967867"/>
      <w:bookmarkStart w:id="2252" w:name="_Toc127967353"/>
      <w:bookmarkStart w:id="2253" w:name="_Toc127967868"/>
      <w:bookmarkStart w:id="2254" w:name="_Toc127967354"/>
      <w:bookmarkStart w:id="2255" w:name="_Toc127967869"/>
      <w:bookmarkStart w:id="2256" w:name="_Toc127967355"/>
      <w:bookmarkStart w:id="2257" w:name="_Toc127967870"/>
      <w:bookmarkStart w:id="2258" w:name="_Toc127967356"/>
      <w:bookmarkStart w:id="2259" w:name="_Toc127967871"/>
      <w:bookmarkStart w:id="2260" w:name="_Toc127967357"/>
      <w:bookmarkStart w:id="2261" w:name="_Toc127967872"/>
      <w:bookmarkStart w:id="2262" w:name="_Toc127967358"/>
      <w:bookmarkStart w:id="2263" w:name="_Toc127967873"/>
      <w:bookmarkStart w:id="2264" w:name="_Toc127967359"/>
      <w:bookmarkStart w:id="2265" w:name="_Toc127967874"/>
      <w:bookmarkStart w:id="2266" w:name="_Toc127967360"/>
      <w:bookmarkStart w:id="2267" w:name="_Toc127967875"/>
      <w:bookmarkStart w:id="2268" w:name="_Toc127967361"/>
      <w:bookmarkStart w:id="2269" w:name="_Toc127967876"/>
      <w:bookmarkStart w:id="2270" w:name="_Toc127967362"/>
      <w:bookmarkStart w:id="2271" w:name="_Toc127967877"/>
      <w:bookmarkStart w:id="2272" w:name="_Toc127967363"/>
      <w:bookmarkStart w:id="2273" w:name="_Toc127967878"/>
      <w:bookmarkStart w:id="2274" w:name="_Toc127967364"/>
      <w:bookmarkStart w:id="2275" w:name="_Toc127967879"/>
      <w:bookmarkStart w:id="2276" w:name="_Toc127967365"/>
      <w:bookmarkStart w:id="2277" w:name="_Toc127967880"/>
      <w:bookmarkStart w:id="2278" w:name="_Toc127967366"/>
      <w:bookmarkStart w:id="2279" w:name="_Toc127967881"/>
      <w:bookmarkStart w:id="2280" w:name="_Toc127967367"/>
      <w:bookmarkStart w:id="2281" w:name="_Toc127967882"/>
      <w:bookmarkStart w:id="2282" w:name="_Toc127967368"/>
      <w:bookmarkStart w:id="2283" w:name="_Toc127967883"/>
      <w:bookmarkStart w:id="2284" w:name="_Toc127967369"/>
      <w:bookmarkStart w:id="2285" w:name="_Toc127967884"/>
      <w:bookmarkStart w:id="2286" w:name="_Toc127967370"/>
      <w:bookmarkStart w:id="2287" w:name="_Toc127967885"/>
      <w:bookmarkStart w:id="2288" w:name="_Toc127967371"/>
      <w:bookmarkStart w:id="2289" w:name="_Toc127967886"/>
      <w:bookmarkStart w:id="2290" w:name="_Toc127967372"/>
      <w:bookmarkStart w:id="2291" w:name="_Toc127967887"/>
      <w:bookmarkStart w:id="2292" w:name="_Toc127967373"/>
      <w:bookmarkStart w:id="2293" w:name="_Toc127967888"/>
      <w:bookmarkStart w:id="2294" w:name="_Toc127967374"/>
      <w:bookmarkStart w:id="2295" w:name="_Toc127967889"/>
      <w:bookmarkStart w:id="2296" w:name="_Toc127967375"/>
      <w:bookmarkStart w:id="2297" w:name="_Toc127967890"/>
      <w:bookmarkStart w:id="2298" w:name="_Toc127967376"/>
      <w:bookmarkStart w:id="2299" w:name="_Toc127967891"/>
      <w:bookmarkStart w:id="2300" w:name="_Toc127967377"/>
      <w:bookmarkStart w:id="2301" w:name="_Toc127967892"/>
      <w:bookmarkStart w:id="2302" w:name="_Toc127967378"/>
      <w:bookmarkStart w:id="2303" w:name="_Toc127967893"/>
      <w:bookmarkStart w:id="2304" w:name="_Toc127967379"/>
      <w:bookmarkStart w:id="2305" w:name="_Toc127967894"/>
      <w:bookmarkStart w:id="2306" w:name="_Toc127967380"/>
      <w:bookmarkStart w:id="2307" w:name="_Toc127967895"/>
      <w:bookmarkStart w:id="2308" w:name="_Toc127967381"/>
      <w:bookmarkStart w:id="2309" w:name="_Toc127967896"/>
      <w:bookmarkStart w:id="2310" w:name="_Toc127967382"/>
      <w:bookmarkStart w:id="2311" w:name="_Toc127967897"/>
      <w:bookmarkStart w:id="2312" w:name="_Toc127967383"/>
      <w:bookmarkStart w:id="2313" w:name="_Toc127967898"/>
      <w:bookmarkStart w:id="2314" w:name="_Toc127967384"/>
      <w:bookmarkStart w:id="2315" w:name="_Toc127967899"/>
      <w:bookmarkStart w:id="2316" w:name="_Toc127967385"/>
      <w:bookmarkStart w:id="2317" w:name="_Toc127967900"/>
      <w:bookmarkStart w:id="2318" w:name="_Toc127967386"/>
      <w:bookmarkStart w:id="2319" w:name="_Toc127967901"/>
      <w:bookmarkStart w:id="2320" w:name="_Toc127967387"/>
      <w:bookmarkStart w:id="2321" w:name="_Toc127967902"/>
      <w:bookmarkStart w:id="2322" w:name="_Toc127967388"/>
      <w:bookmarkStart w:id="2323" w:name="_Toc127967903"/>
      <w:bookmarkStart w:id="2324" w:name="_Toc127967389"/>
      <w:bookmarkStart w:id="2325" w:name="_Toc127967904"/>
      <w:bookmarkStart w:id="2326" w:name="_Toc127967390"/>
      <w:bookmarkStart w:id="2327" w:name="_Toc127967905"/>
      <w:bookmarkStart w:id="2328" w:name="_Toc127967391"/>
      <w:bookmarkStart w:id="2329" w:name="_Toc127967906"/>
      <w:bookmarkStart w:id="2330" w:name="_Toc127967392"/>
      <w:bookmarkStart w:id="2331" w:name="_Toc127967907"/>
      <w:bookmarkStart w:id="2332" w:name="_Toc127967393"/>
      <w:bookmarkStart w:id="2333" w:name="_Toc127967908"/>
      <w:bookmarkStart w:id="2334" w:name="_Toc127967394"/>
      <w:bookmarkStart w:id="2335" w:name="_Toc127967909"/>
      <w:bookmarkStart w:id="2336" w:name="_Toc127967395"/>
      <w:bookmarkStart w:id="2337" w:name="_Toc127967910"/>
      <w:bookmarkStart w:id="2338" w:name="_Toc127967396"/>
      <w:bookmarkStart w:id="2339" w:name="_Toc127967911"/>
      <w:bookmarkStart w:id="2340" w:name="_Toc127967397"/>
      <w:bookmarkStart w:id="2341" w:name="_Toc127967912"/>
      <w:bookmarkStart w:id="2342" w:name="_Toc127967398"/>
      <w:bookmarkStart w:id="2343" w:name="_Toc127967913"/>
      <w:bookmarkStart w:id="2344" w:name="_Toc127967399"/>
      <w:bookmarkStart w:id="2345" w:name="_Toc127967914"/>
      <w:bookmarkStart w:id="2346" w:name="_Toc127967400"/>
      <w:bookmarkStart w:id="2347" w:name="_Toc127967915"/>
      <w:bookmarkStart w:id="2348" w:name="_Toc127967401"/>
      <w:bookmarkStart w:id="2349" w:name="_Toc127967916"/>
      <w:bookmarkStart w:id="2350" w:name="_Toc127967402"/>
      <w:bookmarkStart w:id="2351" w:name="_Toc127967917"/>
      <w:bookmarkStart w:id="2352" w:name="_Toc127967403"/>
      <w:bookmarkStart w:id="2353" w:name="_Toc127967918"/>
      <w:bookmarkStart w:id="2354" w:name="_Toc127967404"/>
      <w:bookmarkStart w:id="2355" w:name="_Toc127967919"/>
      <w:bookmarkStart w:id="2356" w:name="_Toc127967405"/>
      <w:bookmarkStart w:id="2357" w:name="_Toc127967920"/>
      <w:bookmarkStart w:id="2358" w:name="_Toc127967406"/>
      <w:bookmarkStart w:id="2359" w:name="_Toc127967921"/>
      <w:bookmarkStart w:id="2360" w:name="_Toc127967407"/>
      <w:bookmarkStart w:id="2361" w:name="_Toc127967922"/>
      <w:bookmarkStart w:id="2362" w:name="_Toc127967408"/>
      <w:bookmarkStart w:id="2363" w:name="_Toc127967923"/>
      <w:bookmarkStart w:id="2364" w:name="_Toc127967409"/>
      <w:bookmarkStart w:id="2365" w:name="_Toc127967924"/>
      <w:bookmarkStart w:id="2366" w:name="_Toc127967410"/>
      <w:bookmarkStart w:id="2367" w:name="_Toc127967925"/>
      <w:bookmarkStart w:id="2368" w:name="_Toc127967411"/>
      <w:bookmarkStart w:id="2369" w:name="_Toc127967926"/>
      <w:bookmarkStart w:id="2370" w:name="_Toc127967412"/>
      <w:bookmarkStart w:id="2371" w:name="_Toc127967927"/>
      <w:bookmarkStart w:id="2372" w:name="_Toc127967413"/>
      <w:bookmarkStart w:id="2373" w:name="_Toc127967928"/>
      <w:bookmarkStart w:id="2374" w:name="_Toc127967414"/>
      <w:bookmarkStart w:id="2375" w:name="_Toc127967929"/>
      <w:bookmarkStart w:id="2376" w:name="_Toc127967415"/>
      <w:bookmarkStart w:id="2377" w:name="_Toc127967930"/>
      <w:bookmarkStart w:id="2378" w:name="_Toc168487311"/>
      <w:bookmarkStart w:id="2379" w:name="_Toc168658082"/>
      <w:bookmarkStart w:id="2380" w:name="_Toc168487312"/>
      <w:bookmarkStart w:id="2381" w:name="_Toc168658083"/>
      <w:bookmarkStart w:id="2382" w:name="_Toc168487313"/>
      <w:bookmarkStart w:id="2383" w:name="_Toc168658084"/>
      <w:bookmarkStart w:id="2384" w:name="_Toc168487314"/>
      <w:bookmarkStart w:id="2385" w:name="_Toc168658085"/>
      <w:bookmarkStart w:id="2386" w:name="_Toc168487315"/>
      <w:bookmarkStart w:id="2387" w:name="_Toc168658086"/>
      <w:bookmarkStart w:id="2388" w:name="_Toc168487316"/>
      <w:bookmarkStart w:id="2389" w:name="_Toc168658087"/>
      <w:bookmarkStart w:id="2390" w:name="_Toc168487317"/>
      <w:bookmarkStart w:id="2391" w:name="_Toc168658088"/>
      <w:bookmarkStart w:id="2392" w:name="_Toc168487318"/>
      <w:bookmarkStart w:id="2393" w:name="_Toc168658089"/>
      <w:bookmarkStart w:id="2394" w:name="_Toc168487319"/>
      <w:bookmarkStart w:id="2395" w:name="_Toc168658090"/>
      <w:bookmarkStart w:id="2396" w:name="_Toc168487336"/>
      <w:bookmarkStart w:id="2397" w:name="_Toc168658107"/>
      <w:bookmarkStart w:id="2398" w:name="_Toc168487337"/>
      <w:bookmarkStart w:id="2399" w:name="_Toc168658108"/>
      <w:bookmarkStart w:id="2400" w:name="_Toc168487338"/>
      <w:bookmarkStart w:id="2401" w:name="_Toc168658109"/>
      <w:bookmarkStart w:id="2402" w:name="_Toc168487339"/>
      <w:bookmarkStart w:id="2403" w:name="_Toc168658110"/>
      <w:bookmarkStart w:id="2404" w:name="_Toc168487340"/>
      <w:bookmarkStart w:id="2405" w:name="_Toc168658111"/>
      <w:bookmarkStart w:id="2406" w:name="_Toc168487341"/>
      <w:bookmarkStart w:id="2407" w:name="_Toc168658112"/>
      <w:bookmarkStart w:id="2408" w:name="_Toc168487342"/>
      <w:bookmarkStart w:id="2409" w:name="_Toc168658113"/>
      <w:bookmarkStart w:id="2410" w:name="_Toc168487343"/>
      <w:bookmarkStart w:id="2411" w:name="_Toc168658114"/>
      <w:bookmarkStart w:id="2412" w:name="_Toc168487344"/>
      <w:bookmarkStart w:id="2413" w:name="_Toc168658115"/>
      <w:bookmarkStart w:id="2414" w:name="_Toc168487345"/>
      <w:bookmarkStart w:id="2415" w:name="_Toc168658116"/>
      <w:bookmarkStart w:id="2416" w:name="_Toc168487346"/>
      <w:bookmarkStart w:id="2417" w:name="_Toc168658117"/>
      <w:bookmarkStart w:id="2418" w:name="_Toc168487371"/>
      <w:bookmarkStart w:id="2419" w:name="_Toc168658142"/>
      <w:bookmarkStart w:id="2420" w:name="_Toc168487372"/>
      <w:bookmarkStart w:id="2421" w:name="_Toc168658143"/>
      <w:bookmarkStart w:id="2422" w:name="_Toc168487373"/>
      <w:bookmarkStart w:id="2423" w:name="_Toc168658144"/>
      <w:bookmarkStart w:id="2424" w:name="_Toc168487374"/>
      <w:bookmarkStart w:id="2425" w:name="_Toc168658145"/>
      <w:bookmarkStart w:id="2426" w:name="_Toc168487375"/>
      <w:bookmarkStart w:id="2427" w:name="_Toc168658146"/>
      <w:bookmarkStart w:id="2428" w:name="_Toc168487376"/>
      <w:bookmarkStart w:id="2429" w:name="_Toc168658147"/>
      <w:bookmarkStart w:id="2430" w:name="_Toc168487377"/>
      <w:bookmarkStart w:id="2431" w:name="_Toc168658148"/>
      <w:bookmarkStart w:id="2432" w:name="_Toc168487378"/>
      <w:bookmarkStart w:id="2433" w:name="_Toc168658149"/>
      <w:bookmarkStart w:id="2434" w:name="_Toc168487379"/>
      <w:bookmarkStart w:id="2435" w:name="_Toc168658150"/>
      <w:bookmarkStart w:id="2436" w:name="_Toc168487380"/>
      <w:bookmarkStart w:id="2437" w:name="_Toc168658151"/>
      <w:bookmarkStart w:id="2438" w:name="_Toc168487381"/>
      <w:bookmarkStart w:id="2439" w:name="_Toc168658152"/>
      <w:bookmarkStart w:id="2440" w:name="_Toc168487382"/>
      <w:bookmarkStart w:id="2441" w:name="_Toc168658153"/>
      <w:bookmarkStart w:id="2442" w:name="_Toc168487383"/>
      <w:bookmarkStart w:id="2443" w:name="_Toc168658154"/>
      <w:bookmarkStart w:id="2444" w:name="_Toc168487384"/>
      <w:bookmarkStart w:id="2445" w:name="_Toc168658155"/>
      <w:bookmarkStart w:id="2446" w:name="_Toc168487385"/>
      <w:bookmarkStart w:id="2447" w:name="_Toc168658156"/>
      <w:bookmarkStart w:id="2448" w:name="_Toc168487386"/>
      <w:bookmarkStart w:id="2449" w:name="_Toc168658157"/>
      <w:bookmarkStart w:id="2450" w:name="_Toc168487387"/>
      <w:bookmarkStart w:id="2451" w:name="_Toc168658158"/>
      <w:bookmarkStart w:id="2452" w:name="_Toc168487388"/>
      <w:bookmarkStart w:id="2453" w:name="_Toc168658159"/>
      <w:bookmarkStart w:id="2454" w:name="_Toc168487437"/>
      <w:bookmarkStart w:id="2455" w:name="_Toc168658208"/>
      <w:bookmarkStart w:id="2456" w:name="_Toc168487438"/>
      <w:bookmarkStart w:id="2457" w:name="_Toc168658209"/>
      <w:bookmarkStart w:id="2458" w:name="_Toc168487439"/>
      <w:bookmarkStart w:id="2459" w:name="_Toc168658210"/>
      <w:bookmarkStart w:id="2460" w:name="_Toc168487440"/>
      <w:bookmarkStart w:id="2461" w:name="_Toc168658211"/>
      <w:bookmarkStart w:id="2462" w:name="_Toc168487441"/>
      <w:bookmarkStart w:id="2463" w:name="_Toc168658212"/>
      <w:bookmarkStart w:id="2464" w:name="_Toc168487442"/>
      <w:bookmarkStart w:id="2465" w:name="_Toc168658213"/>
      <w:bookmarkStart w:id="2466" w:name="_Toc168487443"/>
      <w:bookmarkStart w:id="2467" w:name="_Toc168658214"/>
      <w:bookmarkStart w:id="2468" w:name="_Toc168487444"/>
      <w:bookmarkStart w:id="2469" w:name="_Toc168658215"/>
      <w:bookmarkStart w:id="2470" w:name="_Toc168487445"/>
      <w:bookmarkStart w:id="2471" w:name="_Toc168658216"/>
      <w:bookmarkStart w:id="2472" w:name="_Toc168487446"/>
      <w:bookmarkStart w:id="2473" w:name="_Toc168658217"/>
      <w:bookmarkStart w:id="2474" w:name="_Toc168487447"/>
      <w:bookmarkStart w:id="2475" w:name="_Toc168658218"/>
      <w:bookmarkStart w:id="2476" w:name="_Toc168487460"/>
      <w:bookmarkStart w:id="2477" w:name="_Toc168658231"/>
      <w:bookmarkStart w:id="2478" w:name="_Toc168487461"/>
      <w:bookmarkStart w:id="2479" w:name="_Toc168658232"/>
      <w:bookmarkStart w:id="2480" w:name="_Toc168487472"/>
      <w:bookmarkStart w:id="2481" w:name="_Toc168658243"/>
      <w:bookmarkStart w:id="2482" w:name="_Toc168487473"/>
      <w:bookmarkStart w:id="2483" w:name="_Toc168658244"/>
      <w:bookmarkStart w:id="2484" w:name="_Toc168487483"/>
      <w:bookmarkStart w:id="2485" w:name="_Toc168658254"/>
      <w:bookmarkStart w:id="2486" w:name="_Toc168487484"/>
      <w:bookmarkStart w:id="2487" w:name="_Toc168658255"/>
      <w:bookmarkStart w:id="2488" w:name="_Toc168487485"/>
      <w:bookmarkStart w:id="2489" w:name="_Toc168658256"/>
      <w:bookmarkStart w:id="2490" w:name="_Toc168487486"/>
      <w:bookmarkStart w:id="2491" w:name="_Toc168658257"/>
      <w:bookmarkStart w:id="2492" w:name="_Toc168487487"/>
      <w:bookmarkStart w:id="2493" w:name="_Toc168658258"/>
      <w:bookmarkStart w:id="2494" w:name="_Toc168487488"/>
      <w:bookmarkStart w:id="2495" w:name="_Toc168658259"/>
      <w:bookmarkStart w:id="2496" w:name="_Toc168487489"/>
      <w:bookmarkStart w:id="2497" w:name="_Toc168658260"/>
      <w:bookmarkStart w:id="2498" w:name="_Toc168487499"/>
      <w:bookmarkStart w:id="2499" w:name="_Toc168658270"/>
      <w:bookmarkStart w:id="2500" w:name="_Toc168487500"/>
      <w:bookmarkStart w:id="2501" w:name="_Toc168658271"/>
      <w:bookmarkStart w:id="2502" w:name="_Toc168487501"/>
      <w:bookmarkStart w:id="2503" w:name="_Toc168658272"/>
      <w:bookmarkStart w:id="2504" w:name="_Toc168487511"/>
      <w:bookmarkStart w:id="2505" w:name="_Toc168658282"/>
      <w:bookmarkStart w:id="2506" w:name="_Toc168487512"/>
      <w:bookmarkStart w:id="2507" w:name="_Toc168658283"/>
      <w:bookmarkStart w:id="2508" w:name="_Toc168487513"/>
      <w:bookmarkStart w:id="2509" w:name="_Toc168658284"/>
      <w:bookmarkStart w:id="2510" w:name="_Toc168487514"/>
      <w:bookmarkStart w:id="2511" w:name="_Toc168658285"/>
      <w:bookmarkStart w:id="2512" w:name="_Toc168487515"/>
      <w:bookmarkStart w:id="2513" w:name="_Toc168658286"/>
      <w:bookmarkStart w:id="2514" w:name="_Toc168487516"/>
      <w:bookmarkStart w:id="2515" w:name="_Toc168658287"/>
      <w:bookmarkStart w:id="2516" w:name="_Toc168487517"/>
      <w:bookmarkStart w:id="2517" w:name="_Toc168658288"/>
      <w:bookmarkStart w:id="2518" w:name="_Toc168487518"/>
      <w:bookmarkStart w:id="2519" w:name="_Toc168658289"/>
      <w:bookmarkStart w:id="2520" w:name="_Toc168487519"/>
      <w:bookmarkStart w:id="2521" w:name="_Toc168658290"/>
      <w:bookmarkStart w:id="2522" w:name="_Toc168487520"/>
      <w:bookmarkStart w:id="2523" w:name="_Toc168658291"/>
      <w:bookmarkStart w:id="2524" w:name="_Toc168487521"/>
      <w:bookmarkStart w:id="2525" w:name="_Toc168658292"/>
      <w:bookmarkStart w:id="2526" w:name="_Toc168487522"/>
      <w:bookmarkStart w:id="2527" w:name="_Toc168658293"/>
      <w:bookmarkStart w:id="2528" w:name="_Toc168487523"/>
      <w:bookmarkStart w:id="2529" w:name="_Toc168658294"/>
      <w:bookmarkStart w:id="2530" w:name="_Toc168487524"/>
      <w:bookmarkStart w:id="2531" w:name="_Toc168658295"/>
      <w:bookmarkStart w:id="2532" w:name="_Toc168487525"/>
      <w:bookmarkStart w:id="2533" w:name="_Toc168658296"/>
      <w:bookmarkStart w:id="2534" w:name="_Toc168487526"/>
      <w:bookmarkStart w:id="2535" w:name="_Toc168658297"/>
      <w:bookmarkStart w:id="2536" w:name="_Toc168487527"/>
      <w:bookmarkStart w:id="2537" w:name="_Toc168658298"/>
      <w:bookmarkStart w:id="2538" w:name="_Toc168487528"/>
      <w:bookmarkStart w:id="2539" w:name="_Toc168658299"/>
      <w:bookmarkStart w:id="2540" w:name="_Toc168487529"/>
      <w:bookmarkStart w:id="2541" w:name="_Toc168658300"/>
      <w:bookmarkStart w:id="2542" w:name="_Toc168487530"/>
      <w:bookmarkStart w:id="2543" w:name="_Toc168658301"/>
      <w:bookmarkStart w:id="2544" w:name="_Toc168487531"/>
      <w:bookmarkStart w:id="2545" w:name="_Toc168658302"/>
      <w:bookmarkStart w:id="2546" w:name="_Toc172126863"/>
      <w:bookmarkEnd w:id="2131"/>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r>
        <w:lastRenderedPageBreak/>
        <w:t xml:space="preserve">– </w:t>
      </w:r>
      <w:r w:rsidR="007733B8" w:rsidRPr="00CF30EA">
        <w:t>Use Cases</w:t>
      </w:r>
      <w:bookmarkEnd w:id="2546"/>
    </w:p>
    <w:p w14:paraId="38559270" w14:textId="6CA16EFF" w:rsidR="007733B8" w:rsidRDefault="00E92C64" w:rsidP="000E622B">
      <w:pPr>
        <w:pStyle w:val="Heading2"/>
        <w:numPr>
          <w:ilvl w:val="0"/>
          <w:numId w:val="0"/>
        </w:numPr>
        <w:ind w:left="576" w:hanging="576"/>
        <w:rPr>
          <w:lang w:val="en-GB"/>
        </w:rPr>
      </w:pPr>
      <w:bookmarkStart w:id="2547" w:name="_Toc172126864"/>
      <w:r>
        <w:rPr>
          <w:lang w:val="en-GB"/>
        </w:rPr>
        <w:t>D</w:t>
      </w:r>
      <w:r w:rsidR="00852CB8">
        <w:rPr>
          <w:lang w:val="en-GB"/>
        </w:rPr>
        <w:t>-1</w:t>
      </w:r>
      <w:r w:rsidR="00852CB8">
        <w:rPr>
          <w:lang w:val="en-GB"/>
        </w:rPr>
        <w:tab/>
      </w:r>
      <w:r w:rsidR="006966F3">
        <w:rPr>
          <w:lang w:val="en-GB"/>
        </w:rPr>
        <w:t>Ferry Sailing Plan Optimization</w:t>
      </w:r>
      <w:bookmarkEnd w:id="2547"/>
    </w:p>
    <w:p w14:paraId="7DE059A5" w14:textId="5D0781ED" w:rsidR="000E622B" w:rsidRDefault="00E92C64" w:rsidP="000E622B">
      <w:pPr>
        <w:pStyle w:val="Heading3"/>
        <w:numPr>
          <w:ilvl w:val="0"/>
          <w:numId w:val="0"/>
        </w:numPr>
        <w:ind w:left="720" w:hanging="720"/>
      </w:pPr>
      <w:bookmarkStart w:id="2548" w:name="_Toc172126865"/>
      <w:r>
        <w:t>D</w:t>
      </w:r>
      <w:r w:rsidR="000E622B">
        <w:t>-1.1</w:t>
      </w:r>
      <w:r w:rsidR="000E622B">
        <w:tab/>
        <w:t>Summary</w:t>
      </w:r>
      <w:bookmarkEnd w:id="2548"/>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262A77">
      <w:pPr>
        <w:spacing w:after="120" w:line="240" w:lineRule="auto"/>
        <w:rPr>
          <w:lang w:val="en-GB"/>
        </w:rPr>
      </w:pPr>
    </w:p>
    <w:p w14:paraId="0A4167C4" w14:textId="2F459160" w:rsidR="007260BA" w:rsidRDefault="00E92C64" w:rsidP="00090D73">
      <w:pPr>
        <w:pStyle w:val="Heading3"/>
        <w:numPr>
          <w:ilvl w:val="0"/>
          <w:numId w:val="0"/>
        </w:numPr>
        <w:ind w:left="720" w:hanging="720"/>
      </w:pPr>
      <w:bookmarkStart w:id="2549" w:name="_Toc172126866"/>
      <w:r>
        <w:t>D</w:t>
      </w:r>
      <w:r w:rsidR="00090D73">
        <w:t>-1.2</w:t>
      </w:r>
      <w:r w:rsidR="00090D73">
        <w:tab/>
      </w:r>
      <w:r w:rsidR="007260BA">
        <w:t>Additional details</w:t>
      </w:r>
      <w:bookmarkEnd w:id="2549"/>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4D182D">
      <w:pPr>
        <w:spacing w:after="120" w:line="240" w:lineRule="auto"/>
        <w:rPr>
          <w:lang w:val="en-GB"/>
        </w:rPr>
      </w:pPr>
      <w:r>
        <w:rPr>
          <w:lang w:val="en-GB"/>
        </w:rPr>
        <w:t>A simulation explored two scenarios:</w:t>
      </w:r>
    </w:p>
    <w:p w14:paraId="0C641D2F" w14:textId="77777777" w:rsidR="00260558" w:rsidRPr="00260558" w:rsidRDefault="00B9288A" w:rsidP="00260558">
      <w:pPr>
        <w:pStyle w:val="ListParagraph"/>
        <w:numPr>
          <w:ilvl w:val="0"/>
          <w:numId w:val="72"/>
        </w:numPr>
        <w:spacing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lastRenderedPageBreak/>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4D182D">
      <w:pPr>
        <w:spacing w:after="12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366322">
      <w:pPr>
        <w:pStyle w:val="ListParagraph"/>
        <w:numPr>
          <w:ilvl w:val="0"/>
          <w:numId w:val="71"/>
        </w:numPr>
        <w:spacing w:line="240" w:lineRule="auto"/>
        <w:rPr>
          <w:lang w:val="en-GB"/>
        </w:rPr>
      </w:pPr>
      <w:r w:rsidRPr="00366322">
        <w:rPr>
          <w:lang w:val="en-GB"/>
        </w:rPr>
        <w:t>Normal Route Planning</w:t>
      </w:r>
    </w:p>
    <w:p w14:paraId="38BE51F5" w14:textId="1CC4FCDD" w:rsidR="00366322" w:rsidRPr="00366322" w:rsidRDefault="00366322" w:rsidP="00366322">
      <w:pPr>
        <w:pStyle w:val="ListParagraph"/>
        <w:numPr>
          <w:ilvl w:val="1"/>
          <w:numId w:val="71"/>
        </w:numPr>
        <w:spacing w:line="240" w:lineRule="auto"/>
        <w:rPr>
          <w:lang w:val="en-GB"/>
        </w:rPr>
      </w:pPr>
      <w:r w:rsidRPr="00366322">
        <w:rPr>
          <w:lang w:val="en-GB"/>
        </w:rPr>
        <w:t>Uses only the changing time of falling and rising currents</w:t>
      </w:r>
    </w:p>
    <w:p w14:paraId="785AFE84" w14:textId="2DB77F57" w:rsidR="00366322" w:rsidRPr="00366322" w:rsidRDefault="00366322" w:rsidP="00366322">
      <w:pPr>
        <w:pStyle w:val="ListParagraph"/>
        <w:numPr>
          <w:ilvl w:val="1"/>
          <w:numId w:val="71"/>
        </w:numPr>
        <w:spacing w:line="240" w:lineRule="auto"/>
        <w:rPr>
          <w:lang w:val="en-GB"/>
        </w:rPr>
      </w:pPr>
      <w:r w:rsidRPr="00366322">
        <w:rPr>
          <w:lang w:val="en-GB"/>
        </w:rPr>
        <w:t>After departing from Mokpo, proceed at full speed and adjust speed near Jeju</w:t>
      </w:r>
    </w:p>
    <w:p w14:paraId="7396621E" w14:textId="77777777" w:rsidR="00366322" w:rsidRPr="00366322" w:rsidRDefault="00366322" w:rsidP="00366322">
      <w:pPr>
        <w:pStyle w:val="ListParagraph"/>
        <w:numPr>
          <w:ilvl w:val="0"/>
          <w:numId w:val="71"/>
        </w:numPr>
        <w:spacing w:line="240" w:lineRule="auto"/>
        <w:rPr>
          <w:lang w:val="en-GB"/>
        </w:rPr>
      </w:pPr>
      <w:r w:rsidRPr="00366322">
        <w:rPr>
          <w:lang w:val="en-GB"/>
        </w:rPr>
        <w:t>Optimal Route Planning</w:t>
      </w:r>
    </w:p>
    <w:p w14:paraId="153DEA5A" w14:textId="38CEE0E4" w:rsidR="00366322" w:rsidRPr="00366322" w:rsidRDefault="00366322" w:rsidP="00366322">
      <w:pPr>
        <w:pStyle w:val="ListParagraph"/>
        <w:numPr>
          <w:ilvl w:val="1"/>
          <w:numId w:val="71"/>
        </w:numPr>
        <w:spacing w:line="240" w:lineRule="auto"/>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366322">
      <w:pPr>
        <w:pStyle w:val="ListParagraph"/>
        <w:numPr>
          <w:ilvl w:val="1"/>
          <w:numId w:val="71"/>
        </w:numPr>
        <w:spacing w:line="240" w:lineRule="auto"/>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366322">
      <w:pPr>
        <w:pStyle w:val="ListParagraph"/>
        <w:numPr>
          <w:ilvl w:val="0"/>
          <w:numId w:val="71"/>
        </w:numPr>
        <w:spacing w:line="240" w:lineRule="auto"/>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41C6477E" w14:textId="77777777" w:rsidR="00090D73" w:rsidRDefault="00090D73" w:rsidP="00262A77">
      <w:pPr>
        <w:spacing w:after="120" w:line="240" w:lineRule="auto"/>
        <w:rPr>
          <w:lang w:val="en-GB"/>
        </w:rPr>
      </w:pPr>
    </w:p>
    <w:p w14:paraId="34BAA2EC" w14:textId="44B68018" w:rsidR="00C741B5" w:rsidRDefault="00E92C64" w:rsidP="00D45807">
      <w:pPr>
        <w:pStyle w:val="Heading3"/>
        <w:numPr>
          <w:ilvl w:val="0"/>
          <w:numId w:val="0"/>
        </w:numPr>
        <w:ind w:left="720" w:hanging="720"/>
      </w:pPr>
      <w:bookmarkStart w:id="2550" w:name="_Toc172126867"/>
      <w:r>
        <w:t>D</w:t>
      </w:r>
      <w:r w:rsidR="00D45807">
        <w:t>-1.3</w:t>
      </w:r>
      <w:r w:rsidR="00D45807">
        <w:tab/>
      </w:r>
      <w:r w:rsidR="00C741B5">
        <w:t>Simulation Results</w:t>
      </w:r>
      <w:bookmarkEnd w:id="2550"/>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451C13FC" w14:textId="77777777" w:rsidR="00C741B5" w:rsidRDefault="00C741B5" w:rsidP="00C741B5">
      <w:pPr>
        <w:spacing w:after="120" w:line="240" w:lineRule="auto"/>
        <w:rPr>
          <w:lang w:val="en-GB"/>
        </w:rPr>
      </w:pPr>
    </w:p>
    <w:p w14:paraId="01FA19AF" w14:textId="46189E0B" w:rsidR="00D45807" w:rsidRDefault="00E92C64" w:rsidP="00D45807">
      <w:pPr>
        <w:pStyle w:val="Heading3"/>
        <w:numPr>
          <w:ilvl w:val="0"/>
          <w:numId w:val="0"/>
        </w:numPr>
        <w:ind w:left="720" w:hanging="720"/>
      </w:pPr>
      <w:bookmarkStart w:id="2551" w:name="_Toc172126868"/>
      <w:r>
        <w:t>D</w:t>
      </w:r>
      <w:r w:rsidR="00D45807">
        <w:t>-1.4</w:t>
      </w:r>
      <w:r w:rsidR="00D45807">
        <w:tab/>
        <w:t>Data</w:t>
      </w:r>
      <w:bookmarkEnd w:id="2551"/>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552" w:name="_Toc415229503"/>
      <w:bookmarkStart w:id="2553" w:name="_Toc415229504"/>
      <w:bookmarkStart w:id="2554" w:name="_Toc415229505"/>
      <w:bookmarkStart w:id="2555" w:name="_Toc415229506"/>
      <w:bookmarkStart w:id="2556" w:name="_Toc415229507"/>
      <w:bookmarkStart w:id="2557" w:name="_Toc415229508"/>
      <w:bookmarkStart w:id="2558" w:name="_Toc415229509"/>
      <w:bookmarkStart w:id="2559" w:name="_Toc415229510"/>
      <w:bookmarkStart w:id="2560" w:name="_Toc415229511"/>
      <w:bookmarkStart w:id="2561" w:name="_Toc415229512"/>
      <w:bookmarkStart w:id="2562" w:name="_Toc415229513"/>
      <w:bookmarkStart w:id="2563" w:name="_Toc415229514"/>
      <w:bookmarkStart w:id="2564" w:name="_Toc415229515"/>
      <w:bookmarkStart w:id="2565" w:name="_Toc415229516"/>
      <w:bookmarkStart w:id="2566" w:name="_Toc415229517"/>
      <w:bookmarkStart w:id="2567" w:name="_Toc415229518"/>
      <w:bookmarkStart w:id="2568" w:name="_Toc415229519"/>
      <w:bookmarkStart w:id="2569" w:name="_Toc415229520"/>
      <w:bookmarkStart w:id="2570" w:name="_Toc415229521"/>
      <w:bookmarkStart w:id="2571" w:name="_Toc415229522"/>
      <w:bookmarkStart w:id="2572" w:name="_Toc415229523"/>
      <w:bookmarkStart w:id="2573" w:name="_Toc415229524"/>
      <w:bookmarkStart w:id="2574" w:name="_Toc415229525"/>
      <w:bookmarkStart w:id="2575" w:name="_Toc415229526"/>
      <w:bookmarkStart w:id="2576" w:name="_Toc415229527"/>
      <w:bookmarkStart w:id="2577" w:name="_Toc415229528"/>
      <w:bookmarkStart w:id="2578" w:name="_Toc415229529"/>
      <w:bookmarkStart w:id="2579" w:name="_Toc415229530"/>
      <w:bookmarkStart w:id="2580" w:name="_Toc415229531"/>
      <w:bookmarkStart w:id="2581" w:name="_Toc415229532"/>
      <w:bookmarkStart w:id="2582" w:name="_Toc415229533"/>
      <w:bookmarkStart w:id="2583" w:name="_Toc415229534"/>
      <w:bookmarkStart w:id="2584" w:name="_Toc415229535"/>
      <w:bookmarkStart w:id="2585" w:name="_Toc415229536"/>
      <w:bookmarkStart w:id="2586" w:name="_Toc415229537"/>
      <w:bookmarkStart w:id="2587" w:name="_Toc415229538"/>
      <w:bookmarkStart w:id="2588" w:name="_Toc415229539"/>
      <w:bookmarkStart w:id="2589" w:name="_Toc415229540"/>
      <w:bookmarkStart w:id="2590" w:name="_Toc415229541"/>
      <w:bookmarkStart w:id="2591" w:name="_Toc415229542"/>
      <w:bookmarkStart w:id="2592" w:name="_Toc415229543"/>
      <w:bookmarkStart w:id="2593" w:name="_Toc415229544"/>
      <w:bookmarkStart w:id="2594" w:name="_Toc415229545"/>
      <w:bookmarkStart w:id="2595" w:name="_Toc415229546"/>
      <w:bookmarkStart w:id="2596" w:name="_Toc415229547"/>
      <w:bookmarkStart w:id="2597" w:name="_Toc415229548"/>
      <w:bookmarkStart w:id="2598" w:name="_Toc415229549"/>
      <w:bookmarkStart w:id="2599" w:name="_Toc415229550"/>
      <w:bookmarkStart w:id="2600" w:name="_Toc415229551"/>
      <w:bookmarkStart w:id="2601" w:name="_Toc415229552"/>
      <w:bookmarkStart w:id="2602" w:name="_Toc415229553"/>
      <w:bookmarkStart w:id="2603" w:name="_Toc415229554"/>
      <w:bookmarkStart w:id="2604" w:name="_Toc415229555"/>
      <w:bookmarkStart w:id="2605" w:name="_Toc415229556"/>
      <w:bookmarkStart w:id="2606" w:name="_Toc415229557"/>
      <w:bookmarkStart w:id="2607" w:name="_Toc415229558"/>
      <w:bookmarkStart w:id="2608" w:name="_Toc415229559"/>
      <w:bookmarkStart w:id="2609" w:name="_Toc415229560"/>
      <w:bookmarkStart w:id="2610" w:name="_Toc415229561"/>
      <w:bookmarkStart w:id="2611" w:name="_Toc415229562"/>
      <w:bookmarkStart w:id="2612" w:name="_Toc415229563"/>
      <w:bookmarkStart w:id="2613" w:name="_Toc415229564"/>
      <w:bookmarkStart w:id="2614" w:name="_Toc415229565"/>
      <w:bookmarkStart w:id="2615" w:name="_Toc415229566"/>
      <w:bookmarkStart w:id="2616" w:name="_Toc415229567"/>
      <w:bookmarkStart w:id="2617" w:name="_Toc415229568"/>
      <w:bookmarkStart w:id="2618" w:name="_Toc415229569"/>
      <w:bookmarkStart w:id="2619" w:name="_Toc415229570"/>
      <w:bookmarkStart w:id="2620" w:name="_Toc415229571"/>
      <w:bookmarkStart w:id="2621" w:name="_Toc415229572"/>
      <w:bookmarkStart w:id="2622" w:name="_Toc415229573"/>
      <w:bookmarkStart w:id="2623" w:name="_Toc415229574"/>
      <w:bookmarkStart w:id="2624" w:name="_Toc415229575"/>
      <w:bookmarkStart w:id="2625" w:name="_Toc415229576"/>
      <w:bookmarkStart w:id="2626" w:name="_Toc415229577"/>
      <w:bookmarkStart w:id="2627" w:name="_Toc415229578"/>
      <w:bookmarkStart w:id="2628" w:name="_Toc415229579"/>
      <w:bookmarkStart w:id="2629" w:name="_Toc415229580"/>
      <w:bookmarkStart w:id="2630" w:name="_Toc415229581"/>
      <w:bookmarkStart w:id="2631" w:name="_Toc415229582"/>
      <w:bookmarkStart w:id="2632" w:name="_Toc415229583"/>
      <w:bookmarkStart w:id="2633" w:name="_Toc415229584"/>
      <w:bookmarkStart w:id="2634" w:name="_Toc415229585"/>
      <w:bookmarkStart w:id="2635" w:name="_Toc415229586"/>
      <w:bookmarkStart w:id="2636" w:name="_Toc415229587"/>
      <w:bookmarkStart w:id="2637" w:name="_Toc415229588"/>
      <w:bookmarkStart w:id="2638" w:name="_Toc415229589"/>
      <w:bookmarkStart w:id="2639" w:name="_Toc415229590"/>
      <w:bookmarkStart w:id="2640" w:name="_Toc415229591"/>
      <w:bookmarkStart w:id="2641" w:name="_Toc415229592"/>
      <w:bookmarkStart w:id="2642" w:name="_Toc415229593"/>
      <w:bookmarkStart w:id="2643" w:name="_Toc415229594"/>
      <w:bookmarkStart w:id="2644" w:name="_Toc415229595"/>
      <w:bookmarkStart w:id="2645" w:name="_Toc415229596"/>
      <w:bookmarkStart w:id="2646" w:name="_Toc415229597"/>
      <w:bookmarkStart w:id="2647" w:name="_Toc415229598"/>
      <w:bookmarkStart w:id="2648" w:name="_Toc415229599"/>
      <w:bookmarkStart w:id="2649" w:name="_Ref416688613"/>
      <w:bookmarkStart w:id="2650" w:name="_Ref416688734"/>
      <w:bookmarkStart w:id="2651" w:name="_Ref416688764"/>
      <w:bookmarkStart w:id="2652" w:name="_Ref416689634"/>
      <w:bookmarkStart w:id="2653" w:name="_Ref416689673"/>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654" w:name="_Ref112164012"/>
      <w:bookmarkStart w:id="2655" w:name="_Toc172126869"/>
      <w:r>
        <w:lastRenderedPageBreak/>
        <w:t xml:space="preserve">– </w:t>
      </w:r>
      <w:r w:rsidR="00FF2001" w:rsidRPr="00CF30EA">
        <w:t>Surface Current Data</w:t>
      </w:r>
      <w:bookmarkEnd w:id="2649"/>
      <w:bookmarkEnd w:id="2650"/>
      <w:bookmarkEnd w:id="2651"/>
      <w:bookmarkEnd w:id="2652"/>
      <w:bookmarkEnd w:id="2653"/>
      <w:bookmarkEnd w:id="2654"/>
      <w:bookmarkEnd w:id="2655"/>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656"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656"/>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657"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657"/>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658"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658"/>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w:lastRenderedPageBreak/>
        <mc:AlternateContent>
          <mc:Choice Requires="wps">
            <w:drawing>
              <wp:inline distT="0" distB="0" distL="0" distR="0" wp14:anchorId="6CFCA108" wp14:editId="31A5BD04">
                <wp:extent cx="3276600" cy="3625702"/>
                <wp:effectExtent l="0" t="0" r="19050" b="133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625702"/>
                        </a:xfrm>
                        <a:prstGeom prst="rect">
                          <a:avLst/>
                        </a:prstGeom>
                        <a:solidFill>
                          <a:srgbClr val="FFFFFF"/>
                        </a:solidFill>
                        <a:ln w="9525">
                          <a:solidFill>
                            <a:srgbClr val="000000"/>
                          </a:solidFill>
                          <a:miter lim="800000"/>
                          <a:headEnd/>
                          <a:tailEnd/>
                        </a:ln>
                      </wps:spPr>
                      <wps:txb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">
                <v:textbo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01CEE697">
                <wp:extent cx="3943350" cy="1988289"/>
                <wp:effectExtent l="0" t="0" r="19050" b="12065"/>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988289"/>
                        </a:xfrm>
                        <a:prstGeom prst="rect">
                          <a:avLst/>
                        </a:prstGeom>
                        <a:solidFill>
                          <a:srgbClr val="FFFFFF"/>
                        </a:solidFill>
                        <a:ln w="9525">
                          <a:solidFill>
                            <a:srgbClr val="000000"/>
                          </a:solidFill>
                          <a:miter lim="800000"/>
                          <a:headEnd/>
                          <a:tailEnd/>
                        </a:ln>
                      </wps:spPr>
                      <wps:txb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">
                <v:textbo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70F46DA8">
                <wp:extent cx="3943350" cy="893135"/>
                <wp:effectExtent l="0" t="0" r="19050" b="2159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893135"/>
                        </a:xfrm>
                        <a:prstGeom prst="rect">
                          <a:avLst/>
                        </a:prstGeom>
                        <a:solidFill>
                          <a:srgbClr val="FFFFFF"/>
                        </a:solidFill>
                        <a:ln w="9525">
                          <a:solidFill>
                            <a:srgbClr val="000000"/>
                          </a:solidFill>
                          <a:miter lim="800000"/>
                          <a:headEnd/>
                          <a:tailEnd/>
                        </a:ln>
                      </wps:spPr>
                      <wps:txb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">
                <v:textbo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lastRenderedPageBreak/>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659" w:name="_Toc172126873"/>
      <w:r>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659"/>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66024CED">
                <wp:extent cx="5469255" cy="4699591"/>
                <wp:effectExtent l="0" t="0" r="17145" b="25400"/>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699591"/>
                        </a:xfrm>
                        <a:prstGeom prst="rect">
                          <a:avLst/>
                        </a:prstGeom>
                        <a:solidFill>
                          <a:srgbClr val="FFFFFF"/>
                        </a:solidFill>
                        <a:ln w="9525">
                          <a:solidFill>
                            <a:srgbClr val="000000"/>
                          </a:solidFill>
                          <a:miter lim="800000"/>
                          <a:headEnd/>
                          <a:tailEnd/>
                        </a:ln>
                      </wps:spPr>
                      <wps:txb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">
                <v:textbo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lastRenderedPageBreak/>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660"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660"/>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661" w:name="_Toc172126875"/>
      <w:r>
        <w:rPr>
          <w:lang w:val="en-GB"/>
        </w:rPr>
        <w:lastRenderedPageBreak/>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661"/>
    </w:p>
    <w:p w14:paraId="70453FFE" w14:textId="00EB5EEF" w:rsidR="00791D1F" w:rsidRDefault="006524CB" w:rsidP="006674C5">
      <w:pPr>
        <w:pStyle w:val="Annex-F-2"/>
      </w:pPr>
      <w:bookmarkStart w:id="2662" w:name="_Toc172126876"/>
      <w:r>
        <w:t>E</w:t>
      </w:r>
      <w:r w:rsidR="00E75497">
        <w:t>-</w:t>
      </w:r>
      <w:r w:rsidR="00791D1F">
        <w:t>4.1</w:t>
      </w:r>
      <w:r w:rsidR="00791D1F">
        <w:tab/>
        <w:t>Drifting platforms</w:t>
      </w:r>
      <w:bookmarkEnd w:id="2662"/>
    </w:p>
    <w:p w14:paraId="170ACE85" w14:textId="748FD82D" w:rsidR="009201A5"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form, as a list with locations and (usually non-equally-spaced) times (Figure </w:t>
      </w:r>
      <w:r w:rsidR="006524CB">
        <w:rPr>
          <w:lang w:val="en-GB"/>
        </w:rPr>
        <w:t>E</w:t>
      </w:r>
      <w:r w:rsidR="00E75497">
        <w:rPr>
          <w:lang w:val="en-GB"/>
        </w:rPr>
        <w:t>-</w:t>
      </w:r>
      <w:r w:rsidR="009201A5" w:rsidRPr="00CF30EA">
        <w:rPr>
          <w:lang w:val="en-GB"/>
        </w:rPr>
        <w:t>5). The data are often telemetered from the drifter to a collection station.</w:t>
      </w:r>
    </w:p>
    <w:p w14:paraId="243ABE68" w14:textId="54D6028E" w:rsidR="00FD5937" w:rsidRPr="00CF30EA" w:rsidRDefault="00FD5937" w:rsidP="007F33C0">
      <w:pPr>
        <w:spacing w:after="120" w:line="240" w:lineRule="auto"/>
        <w:rPr>
          <w:lang w:val="en-GB"/>
        </w:rPr>
      </w:pPr>
      <w:r w:rsidRPr="00CF30EA">
        <w:rPr>
          <w:noProof/>
          <w:lang w:val="fr-FR" w:eastAsia="fr-FR"/>
        </w:rPr>
        <mc:AlternateContent>
          <mc:Choice Requires="wps">
            <w:drawing>
              <wp:anchor distT="0" distB="0" distL="114300" distR="114300" simplePos="0" relativeHeight="251685888" behindDoc="0" locked="0" layoutInCell="1" allowOverlap="0" wp14:anchorId="312CDC07" wp14:editId="2101B53D">
                <wp:simplePos x="0" y="0"/>
                <wp:positionH relativeFrom="column">
                  <wp:posOffset>0</wp:posOffset>
                </wp:positionH>
                <wp:positionV relativeFrom="paragraph">
                  <wp:posOffset>222250</wp:posOffset>
                </wp:positionV>
                <wp:extent cx="4828032" cy="1828800"/>
                <wp:effectExtent l="0" t="0" r="10795"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17.5pt;width:380.1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v:shape>
            </w:pict>
          </mc:Fallback>
        </mc:AlternateContent>
      </w:r>
    </w:p>
    <w:p w14:paraId="3BB4D074" w14:textId="1E4DDC80"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663" w:name="_Toc172126877"/>
      <w:r>
        <w:t>E</w:t>
      </w:r>
      <w:r w:rsidR="00E75497">
        <w:t>-</w:t>
      </w:r>
      <w:r w:rsidR="00791D1F">
        <w:t>4.2</w:t>
      </w:r>
      <w:r w:rsidR="00791D1F">
        <w:tab/>
        <w:t>Propelled platforms</w:t>
      </w:r>
      <w:bookmarkEnd w:id="2663"/>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664"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664"/>
    </w:p>
    <w:p w14:paraId="18CFC728" w14:textId="0DE6790F" w:rsidR="00981AAF" w:rsidRPr="00CF30EA" w:rsidRDefault="007C7271" w:rsidP="00C443A7">
      <w:pPr>
        <w:spacing w:after="12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C443A7">
        <w:trPr>
          <w:cantSplit/>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C443A7" w:rsidRDefault="007C7271" w:rsidP="00FD5937">
            <w:pPr>
              <w:keepNext/>
              <w:spacing w:before="60" w:after="60" w:line="240" w:lineRule="auto"/>
              <w:rPr>
                <w:rFonts w:eastAsia="Times New Roman" w:cs="Arial"/>
                <w:bCs/>
                <w:szCs w:val="16"/>
                <w:lang w:val="en-GB"/>
              </w:rPr>
            </w:pPr>
            <w:r w:rsidRPr="00C443A7">
              <w:rPr>
                <w:rFonts w:eastAsia="Times New Roman" w:cs="Arial"/>
                <w:bCs/>
                <w:szCs w:val="16"/>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Time</w:t>
            </w:r>
            <w:r w:rsidR="007C7271" w:rsidRPr="00C443A7">
              <w:rPr>
                <w:rFonts w:eastAsia="Times New Roman" w:cs="Arial"/>
                <w:bCs/>
                <w:szCs w:val="16"/>
                <w:lang w:val="en-GB"/>
              </w:rPr>
              <w:t xml:space="preserve"> and</w:t>
            </w:r>
            <w:r w:rsidR="00D219F4" w:rsidRPr="00C443A7">
              <w:rPr>
                <w:rFonts w:eastAsia="Times New Roman" w:cs="Arial"/>
                <w:bCs/>
                <w:szCs w:val="16"/>
                <w:lang w:val="en-GB"/>
              </w:rPr>
              <w:t xml:space="preserve"> Location</w:t>
            </w:r>
            <w:r w:rsidRPr="00C443A7">
              <w:rPr>
                <w:rFonts w:eastAsia="Times New Roman" w:cs="Arial"/>
                <w:bCs/>
                <w:szCs w:val="16"/>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 xml:space="preserve">Time </w:t>
            </w:r>
            <w:r w:rsidR="007C7271" w:rsidRPr="00C443A7">
              <w:rPr>
                <w:rFonts w:eastAsia="Times New Roman" w:cs="Arial"/>
                <w:bCs/>
                <w:szCs w:val="16"/>
                <w:lang w:val="en-GB"/>
              </w:rPr>
              <w:t>and</w:t>
            </w:r>
            <w:r w:rsidR="00D219F4" w:rsidRPr="00C443A7">
              <w:rPr>
                <w:rFonts w:eastAsia="Times New Roman" w:cs="Arial"/>
                <w:bCs/>
                <w:szCs w:val="16"/>
                <w:lang w:val="en-GB"/>
              </w:rPr>
              <w:t xml:space="preserve"> Location </w:t>
            </w:r>
            <w:r w:rsidRPr="00C443A7">
              <w:rPr>
                <w:rFonts w:eastAsia="Times New Roman" w:cs="Arial"/>
                <w:bCs/>
                <w:szCs w:val="16"/>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421E01">
      <w:pPr>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665"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665"/>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666" w:name="_Toc172126880"/>
      <w:r>
        <w:t>E</w:t>
      </w:r>
      <w:r w:rsidR="00E75497">
        <w:t>-</w:t>
      </w:r>
      <w:r w:rsidR="00421E01">
        <w:t>6.1</w:t>
      </w:r>
      <w:r w:rsidR="00421E01">
        <w:tab/>
      </w:r>
      <w:r w:rsidR="00981AAF" w:rsidRPr="00CF30EA">
        <w:t>Vertical Reference Datum</w:t>
      </w:r>
      <w:r w:rsidR="00442C50" w:rsidRPr="00CF30EA">
        <w:t>s</w:t>
      </w:r>
      <w:bookmarkEnd w:id="2666"/>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667" w:name="_Toc172126881"/>
      <w:r>
        <w:t>E</w:t>
      </w:r>
      <w:r w:rsidR="00E75497">
        <w:t>-</w:t>
      </w:r>
      <w:r w:rsidR="00421E01">
        <w:t>6.2</w:t>
      </w:r>
      <w:r w:rsidR="00421E01">
        <w:tab/>
      </w:r>
      <w:r w:rsidR="00981AAF" w:rsidRPr="00CF30EA">
        <w:t>Uncertainty</w:t>
      </w:r>
      <w:bookmarkEnd w:id="2667"/>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lastRenderedPageBreak/>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055F627F" w14:textId="305971F6" w:rsidR="00ED4FF6" w:rsidRDefault="00ED4FF6" w:rsidP="00421E01">
      <w:pPr>
        <w:spacing w:after="120" w:line="240" w:lineRule="auto"/>
        <w:rPr>
          <w:lang w:val="en-GB"/>
        </w:rPr>
      </w:pPr>
      <w:r w:rsidRPr="00CF30EA">
        <w:rPr>
          <w:lang w:val="en-GB"/>
        </w:rPr>
        <w:t>Uncertainties in time are based on instrumentation and GPS parameters, record keeping, and computer/processing accuracy.</w:t>
      </w:r>
    </w:p>
    <w:p w14:paraId="3859317E" w14:textId="53456DD3" w:rsidR="008C2748" w:rsidRDefault="008C2748">
      <w:pPr>
        <w:spacing w:after="0" w:line="240" w:lineRule="auto"/>
        <w:jc w:val="left"/>
        <w:rPr>
          <w:lang w:val="en-GB"/>
        </w:rPr>
      </w:pPr>
      <w:r>
        <w:rPr>
          <w:lang w:val="en-GB"/>
        </w:rPr>
        <w:br w:type="page"/>
      </w:r>
    </w:p>
    <w:p w14:paraId="3BEBB0FB" w14:textId="77777777" w:rsidR="008C2748" w:rsidRPr="00E61AD8" w:rsidRDefault="008C2748" w:rsidP="008C2748">
      <w:pPr>
        <w:spacing w:line="240" w:lineRule="auto"/>
        <w:rPr>
          <w:lang w:val="en-US"/>
        </w:rPr>
      </w:pPr>
    </w:p>
    <w:p w14:paraId="5BF16A65" w14:textId="77777777" w:rsidR="008C2748" w:rsidRPr="00E61AD8" w:rsidRDefault="008C2748" w:rsidP="008C2748">
      <w:pPr>
        <w:spacing w:line="240" w:lineRule="auto"/>
        <w:rPr>
          <w:lang w:val="en-US"/>
        </w:rPr>
      </w:pPr>
    </w:p>
    <w:p w14:paraId="578B7D08" w14:textId="77777777" w:rsidR="008C2748" w:rsidRPr="00E61AD8" w:rsidRDefault="008C2748" w:rsidP="008C2748">
      <w:pPr>
        <w:spacing w:line="240" w:lineRule="auto"/>
        <w:rPr>
          <w:lang w:val="en-US"/>
        </w:rPr>
      </w:pPr>
    </w:p>
    <w:p w14:paraId="1D487BAB" w14:textId="77777777" w:rsidR="008C2748" w:rsidRPr="00E61AD8" w:rsidRDefault="008C2748" w:rsidP="008C2748">
      <w:pPr>
        <w:spacing w:line="240" w:lineRule="auto"/>
        <w:rPr>
          <w:lang w:val="en-US"/>
        </w:rPr>
      </w:pPr>
    </w:p>
    <w:p w14:paraId="00BD07D9" w14:textId="77777777" w:rsidR="008C2748" w:rsidRPr="00E61AD8" w:rsidRDefault="008C2748" w:rsidP="008C2748">
      <w:pPr>
        <w:spacing w:line="240" w:lineRule="auto"/>
        <w:rPr>
          <w:lang w:val="en-US"/>
        </w:rPr>
      </w:pPr>
    </w:p>
    <w:p w14:paraId="6EE2B033" w14:textId="77777777" w:rsidR="008C2748" w:rsidRPr="00E61AD8" w:rsidRDefault="008C2748" w:rsidP="008C2748">
      <w:pPr>
        <w:spacing w:line="240" w:lineRule="auto"/>
        <w:rPr>
          <w:lang w:val="en-US"/>
        </w:rPr>
      </w:pPr>
    </w:p>
    <w:p w14:paraId="098E805B" w14:textId="77777777" w:rsidR="008C2748" w:rsidRPr="00E61AD8" w:rsidRDefault="008C2748" w:rsidP="008C2748">
      <w:pPr>
        <w:spacing w:line="240" w:lineRule="auto"/>
        <w:rPr>
          <w:lang w:val="en-US"/>
        </w:rPr>
      </w:pPr>
    </w:p>
    <w:p w14:paraId="3ADECA66" w14:textId="77777777" w:rsidR="008C2748" w:rsidRPr="00E61AD8" w:rsidRDefault="008C2748" w:rsidP="008C2748">
      <w:pPr>
        <w:spacing w:line="240" w:lineRule="auto"/>
        <w:rPr>
          <w:lang w:val="en-US"/>
        </w:rPr>
      </w:pPr>
    </w:p>
    <w:p w14:paraId="10076C65" w14:textId="77777777" w:rsidR="008C2748" w:rsidRPr="00E61AD8" w:rsidRDefault="008C2748" w:rsidP="008C2748">
      <w:pPr>
        <w:spacing w:line="240" w:lineRule="auto"/>
        <w:rPr>
          <w:lang w:val="en-US"/>
        </w:rPr>
      </w:pPr>
    </w:p>
    <w:p w14:paraId="07D62128" w14:textId="77777777" w:rsidR="008C2748" w:rsidRPr="00E61AD8" w:rsidRDefault="008C2748" w:rsidP="008C2748">
      <w:pPr>
        <w:spacing w:line="240" w:lineRule="auto"/>
        <w:rPr>
          <w:lang w:val="en-US"/>
        </w:rPr>
      </w:pPr>
    </w:p>
    <w:p w14:paraId="3CC2B36E" w14:textId="77777777" w:rsidR="008C2748" w:rsidRPr="00E61AD8" w:rsidRDefault="008C2748" w:rsidP="008C2748">
      <w:pPr>
        <w:spacing w:line="240" w:lineRule="auto"/>
        <w:rPr>
          <w:lang w:val="en-US"/>
        </w:rPr>
      </w:pPr>
    </w:p>
    <w:p w14:paraId="146A49C5" w14:textId="77777777" w:rsidR="008C2748" w:rsidRPr="00E61AD8" w:rsidRDefault="008C2748" w:rsidP="008C2748">
      <w:pPr>
        <w:spacing w:line="240" w:lineRule="auto"/>
        <w:rPr>
          <w:lang w:val="en-US"/>
        </w:rPr>
      </w:pPr>
    </w:p>
    <w:p w14:paraId="4C9CD6FE" w14:textId="77777777" w:rsidR="008C2748" w:rsidRPr="00E61AD8" w:rsidRDefault="008C2748" w:rsidP="008C2748">
      <w:pPr>
        <w:spacing w:line="240" w:lineRule="auto"/>
        <w:rPr>
          <w:lang w:val="en-US"/>
        </w:rPr>
      </w:pPr>
    </w:p>
    <w:p w14:paraId="37F0B29A" w14:textId="77777777" w:rsidR="008C2748" w:rsidRPr="00E61AD8" w:rsidRDefault="008C2748" w:rsidP="008C2748">
      <w:pPr>
        <w:spacing w:line="240" w:lineRule="auto"/>
        <w:rPr>
          <w:lang w:val="en-US"/>
        </w:rPr>
      </w:pPr>
    </w:p>
    <w:p w14:paraId="2800A01A" w14:textId="77777777" w:rsidR="008C2748" w:rsidRPr="00E61AD8" w:rsidRDefault="008C2748" w:rsidP="008C274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3B0ADD56" w14:textId="77777777" w:rsidR="008C2748" w:rsidRDefault="008C2748" w:rsidP="008C2748">
      <w:pPr>
        <w:spacing w:line="240" w:lineRule="auto"/>
        <w:rPr>
          <w:lang w:val="en-US"/>
        </w:rPr>
      </w:pPr>
    </w:p>
    <w:p w14:paraId="29931D2F" w14:textId="77777777" w:rsidR="008C2748" w:rsidRDefault="008C2748" w:rsidP="00421E01">
      <w:pPr>
        <w:spacing w:after="120" w:line="240" w:lineRule="auto"/>
        <w:rPr>
          <w:lang w:val="en-GB"/>
        </w:rPr>
      </w:pPr>
    </w:p>
    <w:p w14:paraId="50CC938D" w14:textId="77777777" w:rsidR="008C2748" w:rsidRPr="00CF30EA" w:rsidRDefault="008C2748" w:rsidP="00421E01">
      <w:pPr>
        <w:spacing w:after="120" w:line="240" w:lineRule="auto"/>
        <w:rPr>
          <w:lang w:val="en-GB"/>
        </w:rPr>
      </w:pPr>
    </w:p>
    <w:p w14:paraId="7275A735" w14:textId="76ABA70E" w:rsidR="00162AD9" w:rsidRPr="00CF30EA" w:rsidRDefault="00162AD9" w:rsidP="00162AD9">
      <w:pPr>
        <w:rPr>
          <w:sz w:val="22"/>
          <w:lang w:val="en-GB"/>
        </w:rPr>
      </w:pPr>
      <w:r w:rsidRPr="00CF30EA">
        <w:rPr>
          <w:sz w:val="22"/>
          <w:lang w:val="en-GB"/>
        </w:rPr>
        <w:br w:type="page"/>
      </w:r>
    </w:p>
    <w:p w14:paraId="23DE13A6" w14:textId="1FE5E17E" w:rsidR="00F165B2" w:rsidRPr="002A57B1" w:rsidRDefault="002A57B1" w:rsidP="002A57B1">
      <w:pPr>
        <w:pStyle w:val="ANNEX"/>
        <w:tabs>
          <w:tab w:val="clear" w:pos="1260"/>
        </w:tabs>
        <w:ind w:left="567" w:hanging="567"/>
      </w:pPr>
      <w:bookmarkStart w:id="2668" w:name="_Ref112160117"/>
      <w:bookmarkStart w:id="2669" w:name="_Ref112160138"/>
      <w:bookmarkStart w:id="2670" w:name="_Toc172126882"/>
      <w:r>
        <w:lastRenderedPageBreak/>
        <w:t xml:space="preserve">– </w:t>
      </w:r>
      <w:r w:rsidR="00FF2001" w:rsidRPr="002A57B1">
        <w:t>Colour Tables</w:t>
      </w:r>
      <w:bookmarkEnd w:id="2668"/>
      <w:bookmarkEnd w:id="2669"/>
      <w:r w:rsidR="009B68BB">
        <w:t xml:space="preserve"> (Informative)</w:t>
      </w:r>
      <w:bookmarkEnd w:id="2670"/>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lastRenderedPageBreak/>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671" w:name="_Toc461969935"/>
      <w:bookmarkStart w:id="2672" w:name="_Toc462123486"/>
      <w:bookmarkStart w:id="2673" w:name="_Toc462123712"/>
      <w:bookmarkStart w:id="2674" w:name="_Toc462124618"/>
      <w:bookmarkStart w:id="2675" w:name="_Toc461969936"/>
      <w:bookmarkStart w:id="2676" w:name="_Toc462123487"/>
      <w:bookmarkStart w:id="2677" w:name="_Toc462123713"/>
      <w:bookmarkStart w:id="2678" w:name="_Toc462124619"/>
      <w:bookmarkStart w:id="2679" w:name="_Toc461969937"/>
      <w:bookmarkStart w:id="2680" w:name="_Toc462123488"/>
      <w:bookmarkStart w:id="2681" w:name="_Toc462123714"/>
      <w:bookmarkStart w:id="2682" w:name="_Toc462124620"/>
      <w:bookmarkStart w:id="2683" w:name="_Toc461969938"/>
      <w:bookmarkStart w:id="2684" w:name="_Toc462123489"/>
      <w:bookmarkStart w:id="2685" w:name="_Toc462123715"/>
      <w:bookmarkStart w:id="2686" w:name="_Toc462124621"/>
      <w:bookmarkStart w:id="2687" w:name="_Toc461969939"/>
      <w:bookmarkStart w:id="2688" w:name="_Toc462123490"/>
      <w:bookmarkStart w:id="2689" w:name="_Toc462123716"/>
      <w:bookmarkStart w:id="2690" w:name="_Toc462124622"/>
      <w:bookmarkStart w:id="2691" w:name="_Toc461969940"/>
      <w:bookmarkStart w:id="2692" w:name="_Toc462123491"/>
      <w:bookmarkStart w:id="2693" w:name="_Toc462123717"/>
      <w:bookmarkStart w:id="2694" w:name="_Toc462124623"/>
      <w:bookmarkStart w:id="2695" w:name="_Toc461969986"/>
      <w:bookmarkStart w:id="2696" w:name="_Toc462123537"/>
      <w:bookmarkStart w:id="2697" w:name="_Toc462123763"/>
      <w:bookmarkStart w:id="2698" w:name="_Toc462124669"/>
      <w:bookmarkStart w:id="2699" w:name="_Toc461970005"/>
      <w:bookmarkStart w:id="2700" w:name="_Toc462123556"/>
      <w:bookmarkStart w:id="2701" w:name="_Toc462123782"/>
      <w:bookmarkStart w:id="2702" w:name="_Toc462124688"/>
      <w:bookmarkStart w:id="2703" w:name="_Toc461970024"/>
      <w:bookmarkStart w:id="2704" w:name="_Toc462123575"/>
      <w:bookmarkStart w:id="2705" w:name="_Toc462123801"/>
      <w:bookmarkStart w:id="2706" w:name="_Toc462124707"/>
      <w:bookmarkStart w:id="2707" w:name="_Toc461970026"/>
      <w:bookmarkStart w:id="2708" w:name="_Toc462123577"/>
      <w:bookmarkStart w:id="2709" w:name="_Toc462123803"/>
      <w:bookmarkStart w:id="2710" w:name="_Toc462124709"/>
      <w:bookmarkStart w:id="2711" w:name="_Toc461970027"/>
      <w:bookmarkStart w:id="2712" w:name="_Toc462123578"/>
      <w:bookmarkStart w:id="2713" w:name="_Toc462123804"/>
      <w:bookmarkStart w:id="2714" w:name="_Toc46212471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715" w:name="_Ref112163125"/>
      <w:bookmarkStart w:id="2716" w:name="_Toc172126883"/>
      <w:r>
        <w:lastRenderedPageBreak/>
        <w:t xml:space="preserve">– </w:t>
      </w:r>
      <w:r w:rsidR="00270550" w:rsidRPr="00CF30EA">
        <w:t>Scalable Vector Graphics (SVG) Coding</w:t>
      </w:r>
      <w:bookmarkEnd w:id="2715"/>
      <w:r w:rsidR="009B68BB">
        <w:t xml:space="preserve"> (Informative)</w:t>
      </w:r>
      <w:bookmarkEnd w:id="2716"/>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717"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717"/>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0352" cy="749808"/>
                    </a:xfrm>
                    <a:prstGeom prst="rect">
                      <a:avLst/>
                    </a:prstGeom>
                  </pic:spPr>
                </pic:pic>
              </a:graphicData>
            </a:graphic>
          </wp:inline>
        </w:drawing>
      </w:r>
    </w:p>
    <w:p w14:paraId="00D37BCD" w14:textId="6F77E880" w:rsidR="000360B5" w:rsidRPr="00CF30EA" w:rsidRDefault="003E34E2" w:rsidP="003E34E2">
      <w:pPr>
        <w:ind w:left="5"/>
        <w:rPr>
          <w:noProof/>
          <w:lang w:val="en-GB"/>
        </w:rPr>
      </w:pPr>
      <w:r w:rsidRPr="00CF30EA">
        <w:rPr>
          <w:noProof/>
          <w:lang w:val="en-GB"/>
        </w:rPr>
        <w:tab/>
      </w:r>
      <w:r w:rsidRPr="00CF30EA">
        <w:rPr>
          <w:noProof/>
          <w:lang w:val="en-GB"/>
        </w:rPr>
        <w:tab/>
        <w:t xml:space="preserve">                                                                                   </w:t>
      </w:r>
      <w:r w:rsidRPr="00CF30EA">
        <w:rPr>
          <w:noProof/>
          <w:lang w:val="en-GB"/>
        </w:rPr>
        <w:tab/>
      </w:r>
      <w:r w:rsidRPr="00CF30EA">
        <w:rPr>
          <w:noProof/>
          <w:lang w:val="en-GB"/>
        </w:rPr>
        <w:tab/>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718"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718"/>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lastRenderedPageBreak/>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719"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719"/>
    </w:p>
    <w:p w14:paraId="06E1CD9A" w14:textId="053D98A4" w:rsidR="006017A9" w:rsidRDefault="006017A9" w:rsidP="003854E4">
      <w:pPr>
        <w:autoSpaceDE w:val="0"/>
        <w:autoSpaceDN w:val="0"/>
        <w:adjustRightInd w:val="0"/>
        <w:spacing w:after="120" w:line="240" w:lineRule="auto"/>
        <w:rPr>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Pr="003854E4" w:rsidRDefault="00EF6018" w:rsidP="003854E4">
      <w:pPr>
        <w:spacing w:before="120" w:after="120" w:line="240" w:lineRule="auto"/>
        <w:jc w:val="center"/>
        <w:rPr>
          <w:rFonts w:eastAsia="Times New Roman"/>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5EEDED70" w14:textId="1F290B27" w:rsidR="00CD247E" w:rsidRPr="00CF30EA" w:rsidRDefault="003854E4" w:rsidP="003854E4">
      <w:pPr>
        <w:pStyle w:val="ANNEX"/>
        <w:tabs>
          <w:tab w:val="clear" w:pos="1260"/>
        </w:tabs>
        <w:spacing w:before="120" w:after="200"/>
        <w:ind w:left="567" w:hanging="567"/>
      </w:pPr>
      <w:bookmarkStart w:id="2720" w:name="_Ref112159192"/>
      <w:bookmarkStart w:id="2721" w:name="_Toc172126887"/>
      <w:r>
        <w:lastRenderedPageBreak/>
        <w:t xml:space="preserve">– </w:t>
      </w:r>
      <w:r w:rsidR="00FF2001" w:rsidRPr="00CF30EA">
        <w:t>Surface Current Portrayal Rules</w:t>
      </w:r>
      <w:bookmarkEnd w:id="2720"/>
      <w:bookmarkEnd w:id="2721"/>
    </w:p>
    <w:p w14:paraId="482AA04A" w14:textId="29A8D23D" w:rsidR="00CD247E" w:rsidRPr="006217B5" w:rsidRDefault="006524CB" w:rsidP="006217B5">
      <w:pPr>
        <w:pStyle w:val="D1"/>
      </w:pPr>
      <w:bookmarkStart w:id="2722" w:name="_Toc172126888"/>
      <w:r>
        <w:t>H</w:t>
      </w:r>
      <w:r w:rsidR="003854E4" w:rsidRPr="006217B5">
        <w:t>-</w:t>
      </w:r>
      <w:r w:rsidR="004E1520" w:rsidRPr="006217B5">
        <w:t>1</w:t>
      </w:r>
      <w:r w:rsidR="006217B5" w:rsidRPr="006217B5">
        <w:tab/>
      </w:r>
      <w:r w:rsidR="004E1520" w:rsidRPr="006217B5">
        <w:t>Introduction</w:t>
      </w:r>
      <w:bookmarkEnd w:id="2722"/>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723" w:name="_Toc172126889"/>
      <w:r>
        <w:rPr>
          <w:lang w:val="en-GB"/>
        </w:rPr>
        <w:t>H</w:t>
      </w:r>
      <w:r w:rsidR="006217B5">
        <w:rPr>
          <w:lang w:val="en-GB"/>
        </w:rPr>
        <w:t>-2</w:t>
      </w:r>
      <w:r w:rsidR="006217B5">
        <w:rPr>
          <w:lang w:val="en-GB"/>
        </w:rPr>
        <w:tab/>
      </w:r>
      <w:r w:rsidR="004E1520" w:rsidRPr="00CF30EA">
        <w:rPr>
          <w:lang w:val="en-GB"/>
        </w:rPr>
        <w:t>The Surface Current Symbol</w:t>
      </w:r>
      <w:bookmarkEnd w:id="2723"/>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lastRenderedPageBreak/>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724" w:name="_Toc172126890"/>
      <w:r>
        <w:rPr>
          <w:lang w:val="en-GB"/>
        </w:rPr>
        <w:t>H</w:t>
      </w:r>
      <w:r w:rsidR="00DE181F">
        <w:rPr>
          <w:lang w:val="en-GB"/>
        </w:rPr>
        <w:t>-3</w:t>
      </w:r>
      <w:r w:rsidR="00DE181F">
        <w:rPr>
          <w:lang w:val="en-GB"/>
        </w:rPr>
        <w:tab/>
      </w:r>
      <w:r w:rsidR="004E1520" w:rsidRPr="00CF30EA">
        <w:rPr>
          <w:lang w:val="en-GB"/>
        </w:rPr>
        <w:t>Symbol Size and Orientation</w:t>
      </w:r>
      <w:bookmarkEnd w:id="2724"/>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4F767D8" w:rsidR="004E1520" w:rsidRPr="00CF30EA" w:rsidRDefault="006F2AC0" w:rsidP="00C8708E">
            <w:pPr>
              <w:spacing w:before="60" w:after="60" w:line="240" w:lineRule="auto"/>
              <w:jc w:val="center"/>
              <w:rPr>
                <w:rFonts w:cs="Arial"/>
                <w:bCs/>
                <w:lang w:val="en-GB"/>
              </w:rPr>
            </w:pPr>
            <w:r>
              <w:rPr>
                <w:rFonts w:cs="Arial"/>
                <w:bCs/>
                <w:lang w:val="en-GB"/>
              </w:rPr>
              <w:t>2.00</w:t>
            </w:r>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lastRenderedPageBreak/>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725" w:name="_Toc172126891"/>
      <w:r>
        <w:rPr>
          <w:lang w:val="en-GB"/>
        </w:rPr>
        <w:t>H</w:t>
      </w:r>
      <w:r w:rsidR="00C8708E">
        <w:rPr>
          <w:lang w:val="en-GB"/>
        </w:rPr>
        <w:t>-4</w:t>
      </w:r>
      <w:r w:rsidR="00C8708E">
        <w:rPr>
          <w:lang w:val="en-GB"/>
        </w:rPr>
        <w:tab/>
      </w:r>
      <w:r w:rsidR="004E1520" w:rsidRPr="00CF30EA">
        <w:rPr>
          <w:lang w:val="en-GB"/>
        </w:rPr>
        <w:t>Placement of the Symbol</w:t>
      </w:r>
      <w:bookmarkEnd w:id="2725"/>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726" w:name="_Toc172126892"/>
      <w:r>
        <w:rPr>
          <w:lang w:val="en-GB"/>
        </w:rPr>
        <w:t>H</w:t>
      </w:r>
      <w:r w:rsidR="005D7919">
        <w:rPr>
          <w:lang w:val="en-GB"/>
        </w:rPr>
        <w:t>-5</w:t>
      </w:r>
      <w:r w:rsidR="005D7919">
        <w:rPr>
          <w:lang w:val="en-GB"/>
        </w:rPr>
        <w:tab/>
      </w:r>
      <w:r w:rsidR="004E1520" w:rsidRPr="00CF30EA">
        <w:rPr>
          <w:lang w:val="en-GB"/>
        </w:rPr>
        <w:t>Thinning of a Field of Arrows</w:t>
      </w:r>
      <w:bookmarkEnd w:id="2726"/>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727" w:name="_Toc172126893"/>
      <w:r>
        <w:rPr>
          <w:lang w:val="en-GB" w:eastAsia="en-GB"/>
        </w:rPr>
        <w:lastRenderedPageBreak/>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727"/>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Pr="00CF30EA" w:rsidRDefault="00DC79D1" w:rsidP="005D7919">
      <w:pPr>
        <w:spacing w:after="120" w:line="240" w:lineRule="auto"/>
        <w:rPr>
          <w:rFonts w:eastAsiaTheme="minorHAnsi" w:cs="Arial"/>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728" w:name="_Toc172126894"/>
      <w:r>
        <w:rPr>
          <w:lang w:val="en-GB" w:eastAsia="en-GB"/>
        </w:rPr>
        <w:t>H</w:t>
      </w:r>
      <w:r w:rsidR="008449BB">
        <w:rPr>
          <w:lang w:val="en-GB" w:eastAsia="en-GB"/>
        </w:rPr>
        <w:t>-7</w:t>
      </w:r>
      <w:r w:rsidR="008449BB">
        <w:rPr>
          <w:lang w:val="en-GB" w:eastAsia="en-GB"/>
        </w:rPr>
        <w:tab/>
        <w:t>Pick Report for Time Series Data (informative)</w:t>
      </w:r>
      <w:bookmarkEnd w:id="2728"/>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22"/>
      <w:headerReference w:type="default" r:id="rId123"/>
      <w:footerReference w:type="even" r:id="rId124"/>
      <w:footerReference w:type="default" r:id="rId12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0551A" w14:textId="77777777" w:rsidR="0042737B" w:rsidRDefault="0042737B" w:rsidP="003B41C3">
      <w:pPr>
        <w:spacing w:line="240" w:lineRule="auto"/>
      </w:pPr>
      <w:r>
        <w:separator/>
      </w:r>
    </w:p>
  </w:endnote>
  <w:endnote w:type="continuationSeparator" w:id="0">
    <w:p w14:paraId="226547D0" w14:textId="77777777" w:rsidR="0042737B" w:rsidRDefault="0042737B"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99DC5" w14:textId="561CFB0C"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ins w:id="87" w:author="Raphael Malyankar" w:date="2024-10-20T22:51:00Z" w16du:dateUtc="2024-10-21T05:51:00Z">
      <w:r w:rsidR="00396F3E">
        <w:rPr>
          <w:rFonts w:ascii="Arial" w:hAnsi="Arial" w:cs="Arial"/>
          <w:sz w:val="16"/>
        </w:rPr>
        <w:t>October</w:t>
      </w:r>
    </w:ins>
    <w:del w:id="88" w:author="Raphael Malyankar" w:date="2024-10-20T22:51:00Z" w16du:dateUtc="2024-10-21T05:51:00Z">
      <w:r w:rsidR="008D559E" w:rsidDel="00396F3E">
        <w:rPr>
          <w:rFonts w:ascii="Arial" w:hAnsi="Arial" w:cs="Arial"/>
          <w:sz w:val="16"/>
        </w:rPr>
        <w:delText>September</w:delText>
      </w:r>
    </w:del>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89079" w14:textId="65D7FED5"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1346" w:author="Raphael Malyankar" w:date="2024-10-20T22:53:00Z" w16du:dateUtc="2024-10-21T05:53:00Z">
      <w:r w:rsidR="00627800" w:rsidDel="00396F3E">
        <w:rPr>
          <w:rFonts w:cs="Arial"/>
          <w:sz w:val="16"/>
        </w:rPr>
        <w:delText>September</w:delText>
      </w:r>
    </w:del>
    <w:ins w:id="1347"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4416" w14:textId="06D5124C"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32" w:author="Raphael Malyankar" w:date="2024-10-20T22:53:00Z" w16du:dateUtc="2024-10-21T05:53:00Z">
      <w:r w:rsidR="00627800" w:rsidDel="00396F3E">
        <w:rPr>
          <w:rFonts w:cs="Arial"/>
          <w:sz w:val="16"/>
        </w:rPr>
        <w:delText>September</w:delText>
      </w:r>
    </w:del>
    <w:ins w:id="2133"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59F7" w14:textId="7CEE3190"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AA5B34">
      <w:rPr>
        <w:rFonts w:cs="Arial"/>
        <w:sz w:val="16"/>
      </w:rPr>
      <w:t>Ju</w:t>
    </w:r>
    <w:r w:rsidR="007E5676">
      <w:rPr>
        <w:rFonts w:cs="Arial"/>
        <w:sz w:val="16"/>
      </w:rPr>
      <w:t>ly</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7DE28" w14:textId="55125792"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34" w:author="Raphael Malyankar" w:date="2024-10-20T22:53:00Z" w16du:dateUtc="2024-10-21T05:53:00Z">
      <w:r w:rsidR="00627800" w:rsidDel="00396F3E">
        <w:rPr>
          <w:rFonts w:cs="Arial"/>
          <w:sz w:val="16"/>
        </w:rPr>
        <w:delText>September</w:delText>
      </w:r>
    </w:del>
    <w:ins w:id="2135"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7850E" w14:textId="3D7EB5E0"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36" w:author="Raphael Malyankar" w:date="2024-10-20T22:53:00Z" w16du:dateUtc="2024-10-21T05:53:00Z">
      <w:r w:rsidR="00627800" w:rsidDel="00396F3E">
        <w:rPr>
          <w:rFonts w:cs="Arial"/>
          <w:sz w:val="16"/>
        </w:rPr>
        <w:delText>September</w:delText>
      </w:r>
    </w:del>
    <w:ins w:id="2137"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B0CD" w14:textId="0291EE89"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38" w:author="Raphael Malyankar" w:date="2024-10-20T22:53:00Z" w16du:dateUtc="2024-10-21T05:53:00Z">
      <w:r w:rsidR="00627800" w:rsidDel="00396F3E">
        <w:rPr>
          <w:rFonts w:cs="Arial"/>
          <w:sz w:val="16"/>
        </w:rPr>
        <w:delText>September</w:delText>
      </w:r>
    </w:del>
    <w:ins w:id="2139"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E36D" w14:textId="62A04A41"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40" w:author="Raphael Malyankar" w:date="2024-10-20T22:53:00Z" w16du:dateUtc="2024-10-21T05:53:00Z">
      <w:r w:rsidR="00627800" w:rsidDel="00396F3E">
        <w:rPr>
          <w:rFonts w:cs="Arial"/>
          <w:sz w:val="16"/>
        </w:rPr>
        <w:delText>September</w:delText>
      </w:r>
    </w:del>
    <w:ins w:id="2141"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28F1" w14:textId="6927CFB7"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42" w:author="Raphael Malyankar" w:date="2024-10-20T22:53:00Z" w16du:dateUtc="2024-10-21T05:53:00Z">
      <w:r w:rsidR="00627800" w:rsidDel="00396F3E">
        <w:rPr>
          <w:rFonts w:cs="Arial"/>
          <w:sz w:val="16"/>
        </w:rPr>
        <w:delText>September</w:delText>
      </w:r>
    </w:del>
    <w:ins w:id="2143"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63E46" w14:textId="136A1AD4"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44" w:author="Raphael Malyankar" w:date="2024-10-20T22:53:00Z" w16du:dateUtc="2024-10-21T05:53:00Z">
      <w:r w:rsidR="00627800" w:rsidDel="00396F3E">
        <w:rPr>
          <w:rFonts w:cs="Arial"/>
          <w:sz w:val="16"/>
        </w:rPr>
        <w:delText>September</w:delText>
      </w:r>
    </w:del>
    <w:ins w:id="2145"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350E" w14:textId="674D91E6"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729" w:author="Raphael Malyankar" w:date="2024-10-20T22:53:00Z" w16du:dateUtc="2024-10-21T05:53:00Z">
      <w:r w:rsidR="00627800" w:rsidDel="00396F3E">
        <w:rPr>
          <w:rFonts w:cs="Arial"/>
          <w:sz w:val="16"/>
        </w:rPr>
        <w:delText>September</w:delText>
      </w:r>
    </w:del>
    <w:ins w:id="2730" w:author="Raphael Malyankar" w:date="2024-10-20T22:53:00Z" w16du:dateUtc="2024-10-21T05:53:00Z">
      <w:r w:rsidR="00396F3E">
        <w:rPr>
          <w:rFonts w:cs="Arial"/>
          <w:sz w:val="16"/>
        </w:rPr>
        <w:t>October</w:t>
      </w:r>
    </w:ins>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E796" w14:textId="6991A275"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ins w:id="89" w:author="Raphael Malyankar" w:date="2024-10-20T22:52:00Z" w16du:dateUtc="2024-10-21T05:52:00Z">
      <w:r w:rsidR="00396F3E">
        <w:rPr>
          <w:rFonts w:ascii="Arial" w:hAnsi="Arial" w:cs="Arial"/>
          <w:sz w:val="16"/>
        </w:rPr>
        <w:t>October</w:t>
      </w:r>
    </w:ins>
    <w:del w:id="90" w:author="Raphael Malyankar" w:date="2024-10-20T22:52:00Z" w16du:dateUtc="2024-10-21T05:52:00Z">
      <w:r w:rsidR="008D559E" w:rsidDel="00396F3E">
        <w:rPr>
          <w:rFonts w:ascii="Arial" w:hAnsi="Arial" w:cs="Arial"/>
          <w:sz w:val="16"/>
        </w:rPr>
        <w:delText>September</w:delText>
      </w:r>
    </w:del>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0833" w14:textId="2FBFA4B2"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731" w:author="Raphael Malyankar" w:date="2024-10-20T22:53:00Z" w16du:dateUtc="2024-10-21T05:53:00Z">
      <w:r w:rsidR="00627800" w:rsidDel="00396F3E">
        <w:rPr>
          <w:rFonts w:cs="Arial"/>
          <w:sz w:val="16"/>
        </w:rPr>
        <w:delText>September</w:delText>
      </w:r>
    </w:del>
    <w:ins w:id="2732"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BB40E" w14:textId="07C8040F"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del w:id="1280" w:author="Raphael Malyankar" w:date="2024-10-20T22:53:00Z" w16du:dateUtc="2024-10-21T05:53:00Z">
      <w:r w:rsidR="00627800" w:rsidDel="00396F3E">
        <w:rPr>
          <w:rFonts w:cs="Arial"/>
          <w:sz w:val="16"/>
        </w:rPr>
        <w:delText>September</w:delText>
      </w:r>
    </w:del>
    <w:ins w:id="1281"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A9531" w14:textId="7FD97807"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del w:id="1282" w:author="Raphael Malyankar" w:date="2024-10-20T22:53:00Z" w16du:dateUtc="2024-10-21T05:53:00Z">
      <w:r w:rsidR="00627800" w:rsidDel="00396F3E">
        <w:rPr>
          <w:rFonts w:cs="Arial"/>
          <w:sz w:val="16"/>
        </w:rPr>
        <w:delText>September</w:delText>
      </w:r>
    </w:del>
    <w:ins w:id="1283"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B6072" w14:textId="19721244"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del w:id="1287" w:author="Raphael Malyankar" w:date="2024-10-20T22:53:00Z" w16du:dateUtc="2024-10-21T05:53:00Z">
      <w:r w:rsidR="00627800" w:rsidDel="00396F3E">
        <w:rPr>
          <w:rFonts w:ascii="Arial" w:hAnsi="Arial" w:cs="Arial"/>
          <w:sz w:val="16"/>
        </w:rPr>
        <w:delText>September</w:delText>
      </w:r>
    </w:del>
    <w:ins w:id="1288" w:author="Raphael Malyankar" w:date="2024-10-20T22:53:00Z" w16du:dateUtc="2024-10-21T05:53:00Z">
      <w:r w:rsidR="00396F3E">
        <w:rPr>
          <w:rFonts w:ascii="Arial" w:hAnsi="Arial" w:cs="Arial"/>
          <w:sz w:val="16"/>
        </w:rPr>
        <w:t>October</w:t>
      </w:r>
    </w:ins>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B534" w14:textId="76CEC790"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AA5B34">
      <w:rPr>
        <w:rFonts w:ascii="Arial" w:hAnsi="Arial" w:cs="Arial"/>
        <w:sz w:val="16"/>
      </w:rPr>
      <w:t>Ju</w:t>
    </w:r>
    <w:r w:rsidR="007E5676">
      <w:rPr>
        <w:rFonts w:ascii="Arial" w:hAnsi="Arial" w:cs="Arial"/>
        <w:sz w:val="16"/>
      </w:rPr>
      <w:t>ly</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187C5" w14:textId="47C5C6B3"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del w:id="1291" w:author="Raphael Malyankar" w:date="2024-10-20T22:53:00Z" w16du:dateUtc="2024-10-21T05:53:00Z">
      <w:r w:rsidR="00627800" w:rsidDel="00396F3E">
        <w:rPr>
          <w:rFonts w:cs="Arial"/>
          <w:sz w:val="16"/>
        </w:rPr>
        <w:delText>September</w:delText>
      </w:r>
    </w:del>
    <w:ins w:id="1292"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84973" w14:textId="0CEC289C"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del w:id="1293" w:author="Raphael Malyankar" w:date="2024-10-20T22:53:00Z" w16du:dateUtc="2024-10-21T05:53:00Z">
      <w:r w:rsidR="00627800" w:rsidDel="00396F3E">
        <w:rPr>
          <w:rFonts w:cs="Arial"/>
          <w:sz w:val="16"/>
        </w:rPr>
        <w:delText>September</w:delText>
      </w:r>
    </w:del>
    <w:ins w:id="1294"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CFA8" w14:textId="3AA75FBE"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1344" w:author="Raphael Malyankar" w:date="2024-10-20T22:53:00Z" w16du:dateUtc="2024-10-21T05:53:00Z">
      <w:r w:rsidR="00627800" w:rsidDel="00396F3E">
        <w:rPr>
          <w:rFonts w:cs="Arial"/>
          <w:sz w:val="16"/>
        </w:rPr>
        <w:delText>September</w:delText>
      </w:r>
    </w:del>
    <w:ins w:id="1345"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57311" w14:textId="77777777" w:rsidR="0042737B" w:rsidRDefault="0042737B" w:rsidP="003B41C3">
      <w:pPr>
        <w:spacing w:line="240" w:lineRule="auto"/>
      </w:pPr>
      <w:r>
        <w:separator/>
      </w:r>
    </w:p>
  </w:footnote>
  <w:footnote w:type="continuationSeparator" w:id="0">
    <w:p w14:paraId="3DC183C1" w14:textId="77777777" w:rsidR="0042737B" w:rsidRDefault="0042737B"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trackRevisions/>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1B13"/>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473"/>
    <w:rsid w:val="00090D42"/>
    <w:rsid w:val="00090D73"/>
    <w:rsid w:val="0009103C"/>
    <w:rsid w:val="000911FE"/>
    <w:rsid w:val="000916E9"/>
    <w:rsid w:val="00091EED"/>
    <w:rsid w:val="00093013"/>
    <w:rsid w:val="00093274"/>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C5"/>
    <w:rsid w:val="000E0E30"/>
    <w:rsid w:val="000E1501"/>
    <w:rsid w:val="000E191C"/>
    <w:rsid w:val="000E1D0C"/>
    <w:rsid w:val="000E24F0"/>
    <w:rsid w:val="000E28CC"/>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0F7987"/>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DF4"/>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6F3E"/>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0D9"/>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37B"/>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72AF"/>
    <w:rsid w:val="00447705"/>
    <w:rsid w:val="0044780D"/>
    <w:rsid w:val="00447AE2"/>
    <w:rsid w:val="00450645"/>
    <w:rsid w:val="00451268"/>
    <w:rsid w:val="0045176E"/>
    <w:rsid w:val="004519ED"/>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CBA"/>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3B4E"/>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41B1"/>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7BA"/>
    <w:rsid w:val="005C0D6F"/>
    <w:rsid w:val="005C1151"/>
    <w:rsid w:val="005C1DD8"/>
    <w:rsid w:val="005C2098"/>
    <w:rsid w:val="005C26B3"/>
    <w:rsid w:val="005C2966"/>
    <w:rsid w:val="005C2B79"/>
    <w:rsid w:val="005C3058"/>
    <w:rsid w:val="005C3766"/>
    <w:rsid w:val="005C528E"/>
    <w:rsid w:val="005C56E6"/>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B1C"/>
    <w:rsid w:val="005E1B34"/>
    <w:rsid w:val="005E2418"/>
    <w:rsid w:val="005E24FC"/>
    <w:rsid w:val="005E2885"/>
    <w:rsid w:val="005E2CB3"/>
    <w:rsid w:val="005E2E32"/>
    <w:rsid w:val="005E38CE"/>
    <w:rsid w:val="005E402F"/>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478"/>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31F7"/>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24A"/>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3E6"/>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6DFA"/>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461"/>
    <w:rsid w:val="0098074E"/>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71C1"/>
    <w:rsid w:val="00A67328"/>
    <w:rsid w:val="00A673C2"/>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306E"/>
    <w:rsid w:val="00AE40BB"/>
    <w:rsid w:val="00AE40F6"/>
    <w:rsid w:val="00AE4999"/>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9F5"/>
    <w:rsid w:val="00AF5D43"/>
    <w:rsid w:val="00AF6201"/>
    <w:rsid w:val="00AF68F5"/>
    <w:rsid w:val="00AF6A65"/>
    <w:rsid w:val="00AF6C1A"/>
    <w:rsid w:val="00B0026E"/>
    <w:rsid w:val="00B003F8"/>
    <w:rsid w:val="00B00B88"/>
    <w:rsid w:val="00B013C8"/>
    <w:rsid w:val="00B02176"/>
    <w:rsid w:val="00B02467"/>
    <w:rsid w:val="00B02CC5"/>
    <w:rsid w:val="00B03866"/>
    <w:rsid w:val="00B03C44"/>
    <w:rsid w:val="00B03D33"/>
    <w:rsid w:val="00B05253"/>
    <w:rsid w:val="00B05824"/>
    <w:rsid w:val="00B06721"/>
    <w:rsid w:val="00B067EE"/>
    <w:rsid w:val="00B07005"/>
    <w:rsid w:val="00B07056"/>
    <w:rsid w:val="00B07320"/>
    <w:rsid w:val="00B076F7"/>
    <w:rsid w:val="00B1062D"/>
    <w:rsid w:val="00B10862"/>
    <w:rsid w:val="00B10D26"/>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288"/>
    <w:rsid w:val="00B215CE"/>
    <w:rsid w:val="00B21A13"/>
    <w:rsid w:val="00B2255B"/>
    <w:rsid w:val="00B225EA"/>
    <w:rsid w:val="00B22833"/>
    <w:rsid w:val="00B238B4"/>
    <w:rsid w:val="00B23AFA"/>
    <w:rsid w:val="00B23D0A"/>
    <w:rsid w:val="00B248E7"/>
    <w:rsid w:val="00B24BEE"/>
    <w:rsid w:val="00B24DA3"/>
    <w:rsid w:val="00B25B6F"/>
    <w:rsid w:val="00B25ECF"/>
    <w:rsid w:val="00B26C41"/>
    <w:rsid w:val="00B272DA"/>
    <w:rsid w:val="00B27831"/>
    <w:rsid w:val="00B30390"/>
    <w:rsid w:val="00B3080F"/>
    <w:rsid w:val="00B30AF3"/>
    <w:rsid w:val="00B30FD6"/>
    <w:rsid w:val="00B3146A"/>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723"/>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484"/>
    <w:rsid w:val="00B716FD"/>
    <w:rsid w:val="00B71D30"/>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1E2"/>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2E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3FEF"/>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77A0F"/>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1EFF"/>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DBC"/>
    <w:rsid w:val="00FD3A96"/>
    <w:rsid w:val="00FD3CAB"/>
    <w:rsid w:val="00FD4207"/>
    <w:rsid w:val="00FD4617"/>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52.png"/><Relationship Id="rId21" Type="http://schemas.openxmlformats.org/officeDocument/2006/relationships/hyperlink" Target="http://www.ietf.org/rfc/rfc3986.txt" TargetMode="External"/><Relationship Id="rId42" Type="http://schemas.openxmlformats.org/officeDocument/2006/relationships/image" Target="media/image21.wmf"/><Relationship Id="rId63" Type="http://schemas.openxmlformats.org/officeDocument/2006/relationships/image" Target="media/image31.png"/><Relationship Id="rId68" Type="http://schemas.openxmlformats.org/officeDocument/2006/relationships/footer" Target="footer3.xml"/><Relationship Id="rId84" Type="http://schemas.openxmlformats.org/officeDocument/2006/relationships/header" Target="header10.xml"/><Relationship Id="rId89" Type="http://schemas.openxmlformats.org/officeDocument/2006/relationships/image" Target="media/image40.png"/><Relationship Id="rId112" Type="http://schemas.openxmlformats.org/officeDocument/2006/relationships/image" Target="media/image47.PNG"/><Relationship Id="rId16" Type="http://schemas.openxmlformats.org/officeDocument/2006/relationships/header" Target="header2.xml"/><Relationship Id="rId107" Type="http://schemas.openxmlformats.org/officeDocument/2006/relationships/image" Target="media/image46.png"/><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8" Type="http://schemas.openxmlformats.org/officeDocument/2006/relationships/hyperlink" Target="https://registry.iho.int/" TargetMode="External"/><Relationship Id="rId74" Type="http://schemas.openxmlformats.org/officeDocument/2006/relationships/footer" Target="footer6.xml"/><Relationship Id="rId79" Type="http://schemas.openxmlformats.org/officeDocument/2006/relationships/header" Target="header8.xml"/><Relationship Id="rId102" Type="http://schemas.openxmlformats.org/officeDocument/2006/relationships/footer" Target="footer16.xml"/><Relationship Id="rId123" Type="http://schemas.openxmlformats.org/officeDocument/2006/relationships/header" Target="header2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4.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64" Type="http://schemas.openxmlformats.org/officeDocument/2006/relationships/image" Target="media/image32.png"/><Relationship Id="rId69" Type="http://schemas.openxmlformats.org/officeDocument/2006/relationships/footer" Target="footer4.xml"/><Relationship Id="rId113" Type="http://schemas.openxmlformats.org/officeDocument/2006/relationships/image" Target="media/image48.png"/><Relationship Id="rId118" Type="http://schemas.openxmlformats.org/officeDocument/2006/relationships/image" Target="media/image53.png"/><Relationship Id="rId80" Type="http://schemas.openxmlformats.org/officeDocument/2006/relationships/header" Target="header9.xml"/><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42.png"/><Relationship Id="rId108" Type="http://schemas.openxmlformats.org/officeDocument/2006/relationships/header" Target="header18.xml"/><Relationship Id="rId124" Type="http://schemas.openxmlformats.org/officeDocument/2006/relationships/footer" Target="footer19.xml"/><Relationship Id="rId70" Type="http://schemas.openxmlformats.org/officeDocument/2006/relationships/image" Target="media/image34.png"/><Relationship Id="rId75" Type="http://schemas.openxmlformats.org/officeDocument/2006/relationships/image" Target="media/image35.png"/><Relationship Id="rId91" Type="http://schemas.openxmlformats.org/officeDocument/2006/relationships/header" Target="header13.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114" Type="http://schemas.openxmlformats.org/officeDocument/2006/relationships/image" Target="media/image49.png"/><Relationship Id="rId119"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3.png"/><Relationship Id="rId60" Type="http://schemas.openxmlformats.org/officeDocument/2006/relationships/header" Target="header3.xml"/><Relationship Id="rId65" Type="http://schemas.openxmlformats.org/officeDocument/2006/relationships/image" Target="media/image33.png"/><Relationship Id="rId73" Type="http://schemas.openxmlformats.org/officeDocument/2006/relationships/footer" Target="footer5.xml"/><Relationship Id="rId78" Type="http://schemas.openxmlformats.org/officeDocument/2006/relationships/image" Target="media/image38.png"/><Relationship Id="rId81" Type="http://schemas.openxmlformats.org/officeDocument/2006/relationships/footer" Target="footer7.xml"/><Relationship Id="rId86" Type="http://schemas.openxmlformats.org/officeDocument/2006/relationships/footer" Target="footer9.xml"/><Relationship Id="rId94" Type="http://schemas.openxmlformats.org/officeDocument/2006/relationships/image" Target="media/image41.png"/><Relationship Id="rId99" Type="http://schemas.openxmlformats.org/officeDocument/2006/relationships/header" Target="header16.xml"/><Relationship Id="rId101" Type="http://schemas.openxmlformats.org/officeDocument/2006/relationships/footer" Target="footer15.xml"/><Relationship Id="rId12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header" Target="header19.xml"/><Relationship Id="rId34" Type="http://schemas.openxmlformats.org/officeDocument/2006/relationships/image" Target="media/image13.png"/><Relationship Id="rId55" Type="http://schemas.openxmlformats.org/officeDocument/2006/relationships/image" Target="media/image26.jpeg"/><Relationship Id="rId76" Type="http://schemas.openxmlformats.org/officeDocument/2006/relationships/image" Target="media/image36.png"/><Relationship Id="rId97" Type="http://schemas.openxmlformats.org/officeDocument/2006/relationships/footer" Target="footer13.xml"/><Relationship Id="rId104" Type="http://schemas.openxmlformats.org/officeDocument/2006/relationships/image" Target="media/image43.png"/><Relationship Id="rId120" Type="http://schemas.openxmlformats.org/officeDocument/2006/relationships/image" Target="media/image55.png"/><Relationship Id="rId125"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header" Target="header4.xml"/><Relationship Id="rId87" Type="http://schemas.openxmlformats.org/officeDocument/2006/relationships/footer" Target="footer10.xml"/><Relationship Id="rId110" Type="http://schemas.openxmlformats.org/officeDocument/2006/relationships/footer" Target="footer17.xml"/><Relationship Id="rId115" Type="http://schemas.openxmlformats.org/officeDocument/2006/relationships/image" Target="media/image50.png"/><Relationship Id="rId61" Type="http://schemas.openxmlformats.org/officeDocument/2006/relationships/image" Target="media/image29.png"/><Relationship Id="rId82" Type="http://schemas.openxmlformats.org/officeDocument/2006/relationships/footer" Target="footer8.xml"/><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37.png"/><Relationship Id="rId100" Type="http://schemas.openxmlformats.org/officeDocument/2006/relationships/header" Target="header17.xml"/><Relationship Id="rId105" Type="http://schemas.openxmlformats.org/officeDocument/2006/relationships/image" Target="media/image44.png"/><Relationship Id="rId126" Type="http://schemas.openxmlformats.org/officeDocument/2006/relationships/fontTable" Target="fontTable.xml"/><Relationship Id="rId8" Type="http://schemas.openxmlformats.org/officeDocument/2006/relationships/image" Target="media/image1.png"/><Relationship Id="rId72" Type="http://schemas.openxmlformats.org/officeDocument/2006/relationships/header" Target="header7.xml"/><Relationship Id="rId93" Type="http://schemas.openxmlformats.org/officeDocument/2006/relationships/footer" Target="footer12.xml"/><Relationship Id="rId98" Type="http://schemas.openxmlformats.org/officeDocument/2006/relationships/footer" Target="footer14.xml"/><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header" Target="header5.xml"/><Relationship Id="rId116" Type="http://schemas.openxmlformats.org/officeDocument/2006/relationships/image" Target="media/image51.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hyperlink" Target="https://spatialreference.org/ref/epsg/?page=1" TargetMode="External"/><Relationship Id="rId88" Type="http://schemas.openxmlformats.org/officeDocument/2006/relationships/image" Target="media/image39.png"/><Relationship Id="rId111" Type="http://schemas.openxmlformats.org/officeDocument/2006/relationships/footer" Target="footer18.xml"/><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26.png"/><Relationship Id="rId106" Type="http://schemas.openxmlformats.org/officeDocument/2006/relationships/image" Target="media/image45.png"/><Relationship Id="rId1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163</Pages>
  <Words>47235</Words>
  <Characters>269244</Characters>
  <Application>Microsoft Office Word</Application>
  <DocSecurity>0</DocSecurity>
  <Lines>2243</Lines>
  <Paragraphs>631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315848</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Raphael Malyankar</cp:lastModifiedBy>
  <cp:revision>23</cp:revision>
  <cp:lastPrinted>2023-06-09T07:47:00Z</cp:lastPrinted>
  <dcterms:created xsi:type="dcterms:W3CDTF">2024-08-02T06:11:00Z</dcterms:created>
  <dcterms:modified xsi:type="dcterms:W3CDTF">2024-10-21T05:59:00Z</dcterms:modified>
</cp:coreProperties>
</file>